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2.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2.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3.xml" ContentType="application/vnd.openxmlformats-officedocument.drawingml.chartshapes+xml"/>
  <Override PartName="/word/charts/chart26.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4.xml" ContentType="application/vnd.openxmlformats-officedocument.drawingml.chartshapes+xml"/>
  <Override PartName="/word/charts/chart27.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5.xml" ContentType="application/vnd.openxmlformats-officedocument.drawingml.chartshapes+xml"/>
  <Override PartName="/word/charts/chart28.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6.xml" ContentType="application/vnd.openxmlformats-officedocument.drawingml.chartshapes+xml"/>
  <Override PartName="/word/charts/chart29.xml" ContentType="application/vnd.openxmlformats-officedocument.drawingml.chart+xml"/>
  <Override PartName="/word/charts/style21.xml" ContentType="application/vnd.ms-office.chartstyle+xml"/>
  <Override PartName="/word/charts/colors21.xml" ContentType="application/vnd.ms-office.chartcolorstyle+xml"/>
  <Override PartName="/word/drawings/drawing7.xml" ContentType="application/vnd.openxmlformats-officedocument.drawingml.chartshapes+xml"/>
  <Override PartName="/word/charts/chart30.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31.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32.xml" ContentType="application/vnd.openxmlformats-officedocument.drawingml.chart+xml"/>
  <Override PartName="/word/charts/style24.xml" ContentType="application/vnd.ms-office.chartstyle+xml"/>
  <Override PartName="/word/charts/colors24.xml" ContentType="application/vnd.ms-office.chartcolorstyle+xml"/>
  <Override PartName="/word/drawings/drawing8.xml" ContentType="application/vnd.openxmlformats-officedocument.drawingml.chartshapes+xml"/>
  <Override PartName="/word/charts/chart33.xml" ContentType="application/vnd.openxmlformats-officedocument.drawingml.chart+xml"/>
  <Override PartName="/word/charts/style25.xml" ContentType="application/vnd.ms-office.chartstyle+xml"/>
  <Override PartName="/word/charts/colors25.xml" ContentType="application/vnd.ms-office.chartcolorstyle+xml"/>
  <Override PartName="/word/drawings/drawing9.xml" ContentType="application/vnd.openxmlformats-officedocument.drawingml.chartshapes+xml"/>
  <Override PartName="/word/charts/chart3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3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6.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7.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8.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9.xml" ContentType="application/vnd.openxmlformats-officedocument.drawingml.chart+xml"/>
  <Override PartName="/word/charts/style31.xml" ContentType="application/vnd.ms-office.chartstyle+xml"/>
  <Override PartName="/word/charts/colors31.xml" ContentType="application/vnd.ms-office.chartcolorstyle+xml"/>
  <Override PartName="/word/drawings/drawing10.xml" ContentType="application/vnd.openxmlformats-officedocument.drawingml.chartshapes+xml"/>
  <Override PartName="/word/charts/chart40.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41.xml" ContentType="application/vnd.openxmlformats-officedocument.drawingml.chart+xml"/>
  <Override PartName="/word/charts/style33.xml" ContentType="application/vnd.ms-office.chartstyle+xml"/>
  <Override PartName="/word/charts/colors3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42.xml" ContentType="application/vnd.openxmlformats-officedocument.drawingml.chart+xml"/>
  <Override PartName="/word/charts/style34.xml" ContentType="application/vnd.ms-office.chartstyle+xml"/>
  <Override PartName="/word/charts/colors34.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43.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44.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45.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6.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7.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8.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9.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50.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51.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52.xml" ContentType="application/vnd.openxmlformats-officedocument.drawingml.chart+xml"/>
  <Override PartName="/word/charts/style44.xml" ContentType="application/vnd.ms-office.chartstyle+xml"/>
  <Override PartName="/word/charts/colors44.xml" ContentType="application/vnd.ms-office.chartcolorstyle+xml"/>
  <Override PartName="/word/drawings/drawing11.xml" ContentType="application/vnd.openxmlformats-officedocument.drawingml.chartshapes+xml"/>
  <Override PartName="/word/charts/chart53.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54.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55.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6.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7.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8.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9.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60.xml" ContentType="application/vnd.openxmlformats-officedocument.drawingml.chart+xml"/>
  <Override PartName="/word/charts/style52.xml" ContentType="application/vnd.ms-office.chartstyle+xml"/>
  <Override PartName="/word/charts/colors52.xml" ContentType="application/vnd.ms-office.chartcolorstyle+xml"/>
  <Override PartName="/word/drawings/drawing12.xml" ContentType="application/vnd.openxmlformats-officedocument.drawingml.chartshapes+xml"/>
  <Override PartName="/word/charts/chart61.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62.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63.xml" ContentType="application/vnd.openxmlformats-officedocument.drawingml.chart+xml"/>
  <Override PartName="/word/charts/style55.xml" ContentType="application/vnd.ms-office.chartstyle+xml"/>
  <Override PartName="/word/charts/colors55.xml" ContentType="application/vnd.ms-office.chartcolorstyle+xml"/>
  <Override PartName="/word/drawings/drawing13.xml" ContentType="application/vnd.openxmlformats-officedocument.drawingml.chartshapes+xml"/>
  <Override PartName="/word/charts/chart64.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65.xml" ContentType="application/vnd.openxmlformats-officedocument.drawingml.chart+xml"/>
  <Override PartName="/word/charts/style57.xml" ContentType="application/vnd.ms-office.chartstyle+xml"/>
  <Override PartName="/word/charts/colors57.xml" ContentType="application/vnd.ms-office.chartcolorstyle+xml"/>
  <Override PartName="/word/drawings/drawing14.xml" ContentType="application/vnd.openxmlformats-officedocument.drawingml.chartshapes+xml"/>
  <Override PartName="/word/charts/chart66.xml" ContentType="application/vnd.openxmlformats-officedocument.drawingml.chart+xml"/>
  <Override PartName="/word/charts/style58.xml" ContentType="application/vnd.ms-office.chartstyle+xml"/>
  <Override PartName="/word/charts/colors58.xml" ContentType="application/vnd.ms-office.chartcolorstyle+xml"/>
  <Override PartName="/word/drawings/drawing15.xml" ContentType="application/vnd.openxmlformats-officedocument.drawingml.chartshapes+xml"/>
  <Override PartName="/word/charts/chart67.xml" ContentType="application/vnd.openxmlformats-officedocument.drawingml.chart+xml"/>
  <Override PartName="/word/charts/style59.xml" ContentType="application/vnd.ms-office.chartstyle+xml"/>
  <Override PartName="/word/charts/colors59.xml" ContentType="application/vnd.ms-office.chartcolorstyle+xml"/>
  <Override PartName="/word/drawings/drawing16.xml" ContentType="application/vnd.openxmlformats-officedocument.drawingml.chartshapes+xml"/>
  <Override PartName="/word/charts/chart68.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9.xml" ContentType="application/vnd.openxmlformats-officedocument.drawingml.chart+xml"/>
  <Override PartName="/word/charts/style61.xml" ContentType="application/vnd.ms-office.chartstyle+xml"/>
  <Override PartName="/word/charts/colors61.xml" ContentType="application/vnd.ms-office.chartcolorstyle+xml"/>
  <Override PartName="/word/drawings/drawing17.xml" ContentType="application/vnd.openxmlformats-officedocument.drawingml.chartshapes+xml"/>
  <Override PartName="/word/charts/chart70.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71.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72.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73.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74.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75.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76.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77.xml" ContentType="application/vnd.openxmlformats-officedocument.drawingml.chart+xml"/>
  <Override PartName="/word/charts/style69.xml" ContentType="application/vnd.ms-office.chartstyle+xml"/>
  <Override PartName="/word/charts/colors69.xml" ContentType="application/vnd.ms-office.chartcolorstyle+xml"/>
  <Override PartName="/word/drawings/drawing18.xml" ContentType="application/vnd.openxmlformats-officedocument.drawingml.chartshapes+xml"/>
  <Override PartName="/word/charts/chart78.xml" ContentType="application/vnd.openxmlformats-officedocument.drawingml.chart+xml"/>
  <Override PartName="/word/charts/style70.xml" ContentType="application/vnd.ms-office.chartstyle+xml"/>
  <Override PartName="/word/charts/colors70.xml" ContentType="application/vnd.ms-office.chartcolorstyle+xml"/>
  <Override PartName="/word/drawings/drawing19.xml" ContentType="application/vnd.openxmlformats-officedocument.drawingml.chartshapes+xml"/>
  <Override PartName="/word/charts/chart79.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80.xml" ContentType="application/vnd.openxmlformats-officedocument.drawingml.chart+xml"/>
  <Override PartName="/word/charts/style72.xml" ContentType="application/vnd.ms-office.chartstyle+xml"/>
  <Override PartName="/word/charts/colors72.xml" ContentType="application/vnd.ms-office.chartcolorstyle+xml"/>
  <Override PartName="/word/drawings/drawing20.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894A069" w:rsidR="00A14586" w:rsidRPr="002B5730" w:rsidRDefault="00984D26" w:rsidP="00812BE4">
      <w:pPr>
        <w:pStyle w:val="NoSpacing"/>
        <w:rPr>
          <w:color w:val="000000" w:themeColor="text1"/>
        </w:rPr>
      </w:pPr>
      <w:r>
        <w:rPr>
          <w:noProof/>
        </w:rPr>
        <w:drawing>
          <wp:anchor distT="0" distB="0" distL="114300" distR="114300" simplePos="0" relativeHeight="251654140" behindDoc="0" locked="0" layoutInCell="1" allowOverlap="1" wp14:anchorId="59FA2D1F" wp14:editId="46889E95">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rPr>
          <w:color w:val="000000" w:themeColor="text1"/>
        </w:rPr>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0" w:name="_Hlk82083980"/>
      <w:bookmarkEnd w:id="0"/>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0360BB28" w:rsidR="00932517" w:rsidRPr="002B5730" w:rsidRDefault="00360EFB"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588ABE34">
                <wp:simplePos x="0" y="0"/>
                <wp:positionH relativeFrom="column">
                  <wp:posOffset>-135890</wp:posOffset>
                </wp:positionH>
                <wp:positionV relativeFrom="paragraph">
                  <wp:posOffset>2394423</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97F543"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188.55pt" to="516.9pt,1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58465F43">
                <wp:simplePos x="0" y="0"/>
                <wp:positionH relativeFrom="margin">
                  <wp:align>center</wp:align>
                </wp:positionH>
                <wp:positionV relativeFrom="paragraph">
                  <wp:posOffset>617220</wp:posOffset>
                </wp:positionV>
                <wp:extent cx="6942455" cy="246697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194.2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18A12FB5" w:rsidR="00932517" w:rsidRPr="002B5730" w:rsidRDefault="00932517" w:rsidP="00522867">
      <w:pPr>
        <w:pStyle w:val="BodyText"/>
        <w:jc w:val="center"/>
        <w:rPr>
          <w:b/>
          <w:color w:val="000000" w:themeColor="text1"/>
          <w:sz w:val="40"/>
          <w:szCs w:val="40"/>
        </w:rPr>
      </w:pPr>
    </w:p>
    <w:p w14:paraId="73BB2636" w14:textId="7B3AC4EA" w:rsidR="00932517" w:rsidRPr="002B5730" w:rsidRDefault="003C6DF1" w:rsidP="00522867">
      <w:pPr>
        <w:pStyle w:val="BodyText"/>
        <w:jc w:val="center"/>
        <w:rPr>
          <w:b/>
          <w:color w:val="000000" w:themeColor="text1"/>
          <w:sz w:val="40"/>
          <w:szCs w:val="40"/>
        </w:rPr>
      </w:pPr>
      <w:r>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0D411FCA">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B02DE3"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1740B16F">
                <wp:simplePos x="0" y="0"/>
                <wp:positionH relativeFrom="column">
                  <wp:posOffset>-21590</wp:posOffset>
                </wp:positionH>
                <wp:positionV relativeFrom="paragraph">
                  <wp:posOffset>317500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1.7pt;margin-top:2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p w14:paraId="75BD20ED" w14:textId="0D7E631E" w:rsidR="00932517" w:rsidRPr="002B5730" w:rsidRDefault="00B02DE3"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0C0CB601">
                <wp:simplePos x="0" y="0"/>
                <wp:positionH relativeFrom="column">
                  <wp:posOffset>52543</wp:posOffset>
                </wp:positionH>
                <wp:positionV relativeFrom="paragraph">
                  <wp:posOffset>285750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686FB"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2.5pt" to="28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" strokecolor="black [3200]" strokeweight=".5pt">
                <v:stroke joinstyle="miter"/>
                <o:lock v:ext="edit" shapetype="f"/>
              </v:line>
            </w:pict>
          </mc:Fallback>
        </mc:AlternateContent>
      </w:r>
      <w:r w:rsidR="001B02CD"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36948B25">
                <wp:simplePos x="0" y="0"/>
                <wp:positionH relativeFrom="column">
                  <wp:posOffset>-40943</wp:posOffset>
                </wp:positionH>
                <wp:positionV relativeFrom="paragraph">
                  <wp:posOffset>285968</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3.2pt;margin-top:22.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1D4F4C18" w14:textId="5E5AB8BA" w:rsidR="00040724" w:rsidRPr="002B5730" w:rsidRDefault="00040724" w:rsidP="00D73C02">
      <w:pPr>
        <w:pStyle w:val="BodyText"/>
        <w:rPr>
          <w:b/>
          <w:color w:val="000000" w:themeColor="text1"/>
          <w:sz w:val="40"/>
          <w:szCs w:val="40"/>
        </w:rPr>
      </w:pPr>
      <w:bookmarkStart w:id="1" w:name="_Hlk82606546"/>
    </w:p>
    <w:p w14:paraId="1E085371" w14:textId="16B6658E" w:rsidR="00040724" w:rsidRPr="002B5730" w:rsidRDefault="00040724" w:rsidP="00522867">
      <w:pPr>
        <w:pStyle w:val="BodyText"/>
        <w:jc w:val="center"/>
        <w:rPr>
          <w:b/>
          <w:color w:val="000000" w:themeColor="text1"/>
          <w:sz w:val="40"/>
          <w:szCs w:val="40"/>
        </w:rPr>
      </w:pPr>
    </w:p>
    <w:p w14:paraId="27007331" w14:textId="77777777" w:rsidR="00984D26" w:rsidRDefault="00984D26" w:rsidP="00566275">
      <w:pPr>
        <w:pStyle w:val="BodyText"/>
        <w:ind w:left="720"/>
        <w:rPr>
          <w:rFonts w:ascii="Verdana" w:hAnsi="Verdana"/>
          <w:b/>
          <w:color w:val="000000" w:themeColor="text1"/>
        </w:rPr>
      </w:pPr>
    </w:p>
    <w:tbl>
      <w:tblPr>
        <w:tblStyle w:val="TableGrid"/>
        <w:tblW w:w="945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758"/>
        <w:gridCol w:w="39"/>
        <w:gridCol w:w="831"/>
        <w:gridCol w:w="1067"/>
        <w:gridCol w:w="4864"/>
        <w:gridCol w:w="993"/>
      </w:tblGrid>
      <w:tr w:rsidR="00984D26" w:rsidRPr="00DA79BC" w14:paraId="656FB592" w14:textId="77777777" w:rsidTr="00884E69">
        <w:trPr>
          <w:trHeight w:val="723"/>
        </w:trPr>
        <w:tc>
          <w:tcPr>
            <w:tcW w:w="900" w:type="dxa"/>
          </w:tcPr>
          <w:p w14:paraId="17B8E493" w14:textId="6892FDBD" w:rsidR="00984D26" w:rsidRPr="00DA79BC" w:rsidRDefault="00984D26" w:rsidP="004001C6">
            <w:pPr>
              <w:pStyle w:val="BodyText"/>
              <w:jc w:val="center"/>
              <w:rPr>
                <w:b/>
                <w:color w:val="000000" w:themeColor="text1"/>
              </w:rPr>
            </w:pPr>
            <w:r w:rsidRPr="00DA79BC">
              <w:rPr>
                <w:b/>
                <w:color w:val="000000" w:themeColor="text1"/>
              </w:rPr>
              <w:t>S.</w:t>
            </w:r>
            <w:r w:rsidR="000B7D58" w:rsidRPr="00DA79BC">
              <w:rPr>
                <w:b/>
                <w:color w:val="000000" w:themeColor="text1"/>
              </w:rPr>
              <w:t xml:space="preserve"> </w:t>
            </w:r>
            <w:r w:rsidRPr="00DA79BC">
              <w:rPr>
                <w:b/>
                <w:color w:val="000000" w:themeColor="text1"/>
              </w:rPr>
              <w:t>No.</w:t>
            </w:r>
          </w:p>
        </w:tc>
        <w:tc>
          <w:tcPr>
            <w:tcW w:w="7559" w:type="dxa"/>
            <w:gridSpan w:val="5"/>
          </w:tcPr>
          <w:p w14:paraId="2B259E9D" w14:textId="5B83ACB9" w:rsidR="00984D26" w:rsidRPr="00DA79BC" w:rsidRDefault="00984D26" w:rsidP="004001C6">
            <w:pPr>
              <w:pStyle w:val="BodyText"/>
              <w:jc w:val="center"/>
              <w:rPr>
                <w:b/>
                <w:color w:val="000000" w:themeColor="text1"/>
              </w:rPr>
            </w:pPr>
            <w:r w:rsidRPr="00DA79BC">
              <w:rPr>
                <w:b/>
                <w:color w:val="000000" w:themeColor="text1"/>
              </w:rPr>
              <w:t>Contents</w:t>
            </w:r>
          </w:p>
        </w:tc>
        <w:tc>
          <w:tcPr>
            <w:tcW w:w="993" w:type="dxa"/>
          </w:tcPr>
          <w:p w14:paraId="5D42C440" w14:textId="75864D68" w:rsidR="00984D26" w:rsidRPr="00DA79BC" w:rsidRDefault="00984D26" w:rsidP="004001C6">
            <w:pPr>
              <w:pStyle w:val="BodyText"/>
              <w:jc w:val="center"/>
              <w:rPr>
                <w:b/>
                <w:color w:val="000000" w:themeColor="text1"/>
              </w:rPr>
            </w:pPr>
            <w:r w:rsidRPr="00DA79BC">
              <w:rPr>
                <w:b/>
                <w:color w:val="000000" w:themeColor="text1"/>
              </w:rPr>
              <w:t>Page No.</w:t>
            </w:r>
          </w:p>
        </w:tc>
      </w:tr>
      <w:tr w:rsidR="00984D26" w:rsidRPr="00DA79BC" w14:paraId="647F6CA7" w14:textId="77777777" w:rsidTr="00884E69">
        <w:trPr>
          <w:trHeight w:val="351"/>
        </w:trPr>
        <w:tc>
          <w:tcPr>
            <w:tcW w:w="900" w:type="dxa"/>
          </w:tcPr>
          <w:p w14:paraId="09959894" w14:textId="1D41DBEE" w:rsidR="00984D26" w:rsidRPr="00DA79BC" w:rsidRDefault="00984D26" w:rsidP="000B7D58">
            <w:pPr>
              <w:pStyle w:val="BodyText"/>
              <w:jc w:val="center"/>
              <w:rPr>
                <w:b/>
                <w:color w:val="000000" w:themeColor="text1"/>
              </w:rPr>
            </w:pPr>
            <w:r w:rsidRPr="00DA79BC">
              <w:rPr>
                <w:b/>
                <w:color w:val="000000" w:themeColor="text1"/>
              </w:rPr>
              <w:t>1.</w:t>
            </w:r>
          </w:p>
        </w:tc>
        <w:tc>
          <w:tcPr>
            <w:tcW w:w="7559" w:type="dxa"/>
            <w:gridSpan w:val="5"/>
          </w:tcPr>
          <w:p w14:paraId="4B0B26E1" w14:textId="6A1D3D95" w:rsidR="00984D26" w:rsidRPr="00DA79BC" w:rsidRDefault="00984D26" w:rsidP="00984D26">
            <w:pPr>
              <w:pStyle w:val="BodyText"/>
              <w:rPr>
                <w:bCs/>
                <w:color w:val="000000" w:themeColor="text1"/>
              </w:rPr>
            </w:pPr>
            <w:r w:rsidRPr="00DA79BC">
              <w:rPr>
                <w:bCs/>
                <w:color w:val="000000" w:themeColor="text1"/>
              </w:rPr>
              <w:t xml:space="preserve">Executive Summary </w:t>
            </w:r>
          </w:p>
        </w:tc>
        <w:tc>
          <w:tcPr>
            <w:tcW w:w="993" w:type="dxa"/>
          </w:tcPr>
          <w:p w14:paraId="05DF59A9" w14:textId="26D2F5BA" w:rsidR="00984D26" w:rsidRPr="00DA79BC" w:rsidRDefault="002E02DE" w:rsidP="004001C6">
            <w:pPr>
              <w:pStyle w:val="BodyText"/>
              <w:jc w:val="center"/>
              <w:rPr>
                <w:b/>
                <w:color w:val="000000" w:themeColor="text1"/>
              </w:rPr>
            </w:pPr>
            <w:r>
              <w:rPr>
                <w:b/>
                <w:color w:val="000000" w:themeColor="text1"/>
              </w:rPr>
              <w:fldChar w:fldCharType="begin"/>
            </w:r>
            <w:r>
              <w:rPr>
                <w:b/>
                <w:color w:val="000000" w:themeColor="text1"/>
              </w:rPr>
              <w:instrText xml:space="preserve"> PAGEREF _Ref83655168 \h </w:instrText>
            </w:r>
            <w:r>
              <w:rPr>
                <w:b/>
                <w:color w:val="000000" w:themeColor="text1"/>
              </w:rPr>
            </w:r>
            <w:r>
              <w:rPr>
                <w:b/>
                <w:color w:val="000000" w:themeColor="text1"/>
              </w:rPr>
              <w:fldChar w:fldCharType="separate"/>
            </w:r>
            <w:r>
              <w:rPr>
                <w:b/>
                <w:noProof/>
                <w:color w:val="000000" w:themeColor="text1"/>
              </w:rPr>
              <w:t>5</w:t>
            </w:r>
            <w:r>
              <w:rPr>
                <w:b/>
                <w:color w:val="000000" w:themeColor="text1"/>
              </w:rPr>
              <w:fldChar w:fldCharType="end"/>
            </w:r>
          </w:p>
        </w:tc>
      </w:tr>
      <w:tr w:rsidR="00DA79BC" w:rsidRPr="00DA79BC" w14:paraId="0A617B6A" w14:textId="77777777" w:rsidTr="00884E69">
        <w:trPr>
          <w:trHeight w:val="351"/>
        </w:trPr>
        <w:tc>
          <w:tcPr>
            <w:tcW w:w="900" w:type="dxa"/>
          </w:tcPr>
          <w:p w14:paraId="07782EB8" w14:textId="77777777" w:rsidR="00984D26" w:rsidRPr="00DA79BC" w:rsidRDefault="00984D26" w:rsidP="00984D26">
            <w:pPr>
              <w:pStyle w:val="BodyText"/>
              <w:jc w:val="center"/>
              <w:rPr>
                <w:b/>
                <w:color w:val="000000" w:themeColor="text1"/>
              </w:rPr>
            </w:pPr>
          </w:p>
        </w:tc>
        <w:tc>
          <w:tcPr>
            <w:tcW w:w="797" w:type="dxa"/>
            <w:gridSpan w:val="2"/>
          </w:tcPr>
          <w:p w14:paraId="238FDE8A" w14:textId="178E8822" w:rsidR="00984D26" w:rsidRPr="00DA79BC" w:rsidRDefault="00984D26" w:rsidP="00984D26">
            <w:pPr>
              <w:pStyle w:val="BodyText"/>
              <w:jc w:val="center"/>
              <w:rPr>
                <w:b/>
                <w:color w:val="000000" w:themeColor="text1"/>
              </w:rPr>
            </w:pPr>
            <w:r w:rsidRPr="00DA79BC">
              <w:rPr>
                <w:b/>
                <w:color w:val="000000" w:themeColor="text1"/>
              </w:rPr>
              <w:t>1.1</w:t>
            </w:r>
          </w:p>
        </w:tc>
        <w:tc>
          <w:tcPr>
            <w:tcW w:w="6762" w:type="dxa"/>
            <w:gridSpan w:val="3"/>
            <w:vAlign w:val="center"/>
          </w:tcPr>
          <w:p w14:paraId="28A4F979" w14:textId="0FA74B29" w:rsidR="00984D26" w:rsidRPr="00DA79BC" w:rsidRDefault="00984D26" w:rsidP="00984D26">
            <w:pPr>
              <w:pStyle w:val="BodyText"/>
              <w:rPr>
                <w:bCs/>
                <w:color w:val="000000" w:themeColor="text1"/>
              </w:rPr>
            </w:pPr>
            <w:r w:rsidRPr="00DA79BC">
              <w:rPr>
                <w:bCs/>
                <w:color w:val="000000" w:themeColor="text1"/>
              </w:rPr>
              <w:t xml:space="preserve">Overview </w:t>
            </w:r>
            <w:r w:rsidR="002E02DE">
              <w:rPr>
                <w:bCs/>
                <w:color w:val="000000" w:themeColor="text1"/>
              </w:rPr>
              <w:t>o</w:t>
            </w:r>
            <w:r w:rsidRPr="00DA79BC">
              <w:rPr>
                <w:bCs/>
                <w:color w:val="000000" w:themeColor="text1"/>
              </w:rPr>
              <w:t xml:space="preserve">f the </w:t>
            </w:r>
            <w:r w:rsidR="002E02DE">
              <w:rPr>
                <w:bCs/>
                <w:color w:val="000000" w:themeColor="text1"/>
              </w:rPr>
              <w:t>C</w:t>
            </w:r>
            <w:r w:rsidRPr="00DA79BC">
              <w:rPr>
                <w:bCs/>
                <w:color w:val="000000" w:themeColor="text1"/>
              </w:rPr>
              <w:t>ompany</w:t>
            </w:r>
          </w:p>
        </w:tc>
        <w:tc>
          <w:tcPr>
            <w:tcW w:w="993" w:type="dxa"/>
          </w:tcPr>
          <w:p w14:paraId="5C036C60" w14:textId="3DF22C99" w:rsidR="00984D26" w:rsidRPr="00DA79BC" w:rsidRDefault="002E02DE" w:rsidP="002E02DE">
            <w:pPr>
              <w:pStyle w:val="BodyText"/>
              <w:jc w:val="center"/>
              <w:rPr>
                <w:b/>
                <w:color w:val="000000" w:themeColor="text1"/>
              </w:rPr>
            </w:pPr>
            <w:r>
              <w:rPr>
                <w:b/>
                <w:color w:val="000000" w:themeColor="text1"/>
              </w:rPr>
              <w:fldChar w:fldCharType="begin"/>
            </w:r>
            <w:r>
              <w:rPr>
                <w:b/>
                <w:color w:val="000000" w:themeColor="text1"/>
              </w:rPr>
              <w:instrText xml:space="preserve"> PAGEREF _Ref83655193 \h </w:instrText>
            </w:r>
            <w:r>
              <w:rPr>
                <w:b/>
                <w:color w:val="000000" w:themeColor="text1"/>
              </w:rPr>
            </w:r>
            <w:r>
              <w:rPr>
                <w:b/>
                <w:color w:val="000000" w:themeColor="text1"/>
              </w:rPr>
              <w:fldChar w:fldCharType="separate"/>
            </w:r>
            <w:r>
              <w:rPr>
                <w:b/>
                <w:noProof/>
                <w:color w:val="000000" w:themeColor="text1"/>
              </w:rPr>
              <w:t>5</w:t>
            </w:r>
            <w:r>
              <w:rPr>
                <w:b/>
                <w:color w:val="000000" w:themeColor="text1"/>
              </w:rPr>
              <w:fldChar w:fldCharType="end"/>
            </w:r>
          </w:p>
        </w:tc>
      </w:tr>
      <w:tr w:rsidR="00984D26" w:rsidRPr="00DA79BC" w14:paraId="5A77C662" w14:textId="77777777" w:rsidTr="00884E69">
        <w:trPr>
          <w:trHeight w:val="351"/>
        </w:trPr>
        <w:tc>
          <w:tcPr>
            <w:tcW w:w="900" w:type="dxa"/>
          </w:tcPr>
          <w:p w14:paraId="58C8517F" w14:textId="77777777" w:rsidR="00984D26" w:rsidRPr="00DA79BC" w:rsidRDefault="00984D26" w:rsidP="00984D26">
            <w:pPr>
              <w:pStyle w:val="BodyText"/>
              <w:jc w:val="center"/>
              <w:rPr>
                <w:b/>
                <w:color w:val="000000" w:themeColor="text1"/>
              </w:rPr>
            </w:pPr>
          </w:p>
        </w:tc>
        <w:tc>
          <w:tcPr>
            <w:tcW w:w="797" w:type="dxa"/>
            <w:gridSpan w:val="2"/>
          </w:tcPr>
          <w:p w14:paraId="4791BA23" w14:textId="5C4A6934" w:rsidR="00984D26" w:rsidRPr="00DA79BC" w:rsidRDefault="00984D26" w:rsidP="00984D26">
            <w:pPr>
              <w:pStyle w:val="BodyText"/>
              <w:jc w:val="center"/>
              <w:rPr>
                <w:b/>
                <w:color w:val="000000" w:themeColor="text1"/>
              </w:rPr>
            </w:pPr>
            <w:r w:rsidRPr="00DA79BC">
              <w:rPr>
                <w:b/>
                <w:color w:val="000000" w:themeColor="text1"/>
              </w:rPr>
              <w:t xml:space="preserve">1.2 </w:t>
            </w:r>
          </w:p>
        </w:tc>
        <w:tc>
          <w:tcPr>
            <w:tcW w:w="6762" w:type="dxa"/>
            <w:gridSpan w:val="3"/>
            <w:vAlign w:val="center"/>
          </w:tcPr>
          <w:p w14:paraId="17EB53A0" w14:textId="5312DE06" w:rsidR="00984D26" w:rsidRPr="00DA79BC" w:rsidRDefault="00984D26" w:rsidP="00984D26">
            <w:pPr>
              <w:pStyle w:val="BodyText"/>
              <w:rPr>
                <w:bCs/>
                <w:color w:val="000000" w:themeColor="text1"/>
              </w:rPr>
            </w:pPr>
            <w:r w:rsidRPr="00DA79BC">
              <w:rPr>
                <w:bCs/>
                <w:color w:val="000000" w:themeColor="text1"/>
              </w:rPr>
              <w:t>Brief Profile of Board of Directors</w:t>
            </w:r>
          </w:p>
        </w:tc>
        <w:tc>
          <w:tcPr>
            <w:tcW w:w="993" w:type="dxa"/>
          </w:tcPr>
          <w:p w14:paraId="39F3D67A" w14:textId="712C0E0D" w:rsidR="00984D26" w:rsidRPr="00DA79BC" w:rsidRDefault="009B2A94" w:rsidP="00984D26">
            <w:pPr>
              <w:pStyle w:val="BodyText"/>
              <w:jc w:val="center"/>
              <w:rPr>
                <w:b/>
                <w:color w:val="000000" w:themeColor="text1"/>
              </w:rPr>
            </w:pPr>
            <w:r>
              <w:rPr>
                <w:b/>
                <w:color w:val="000000" w:themeColor="text1"/>
              </w:rPr>
              <w:t>5</w:t>
            </w:r>
          </w:p>
        </w:tc>
      </w:tr>
      <w:tr w:rsidR="00984D26" w:rsidRPr="00DA79BC" w14:paraId="40E1683C" w14:textId="77777777" w:rsidTr="00884E69">
        <w:trPr>
          <w:trHeight w:val="351"/>
        </w:trPr>
        <w:tc>
          <w:tcPr>
            <w:tcW w:w="900" w:type="dxa"/>
          </w:tcPr>
          <w:p w14:paraId="4002830E" w14:textId="77777777" w:rsidR="00984D26" w:rsidRPr="00DA79BC" w:rsidRDefault="00984D26" w:rsidP="00984D26">
            <w:pPr>
              <w:pStyle w:val="BodyText"/>
              <w:jc w:val="center"/>
              <w:rPr>
                <w:b/>
                <w:color w:val="000000" w:themeColor="text1"/>
              </w:rPr>
            </w:pPr>
          </w:p>
        </w:tc>
        <w:tc>
          <w:tcPr>
            <w:tcW w:w="797" w:type="dxa"/>
            <w:gridSpan w:val="2"/>
          </w:tcPr>
          <w:p w14:paraId="22D159C0" w14:textId="18846D0D" w:rsidR="00984D26" w:rsidRPr="00DA79BC" w:rsidRDefault="00984D26" w:rsidP="00984D26">
            <w:pPr>
              <w:pStyle w:val="BodyText"/>
              <w:jc w:val="center"/>
              <w:rPr>
                <w:b/>
                <w:color w:val="000000" w:themeColor="text1"/>
              </w:rPr>
            </w:pPr>
            <w:r w:rsidRPr="00DA79BC">
              <w:rPr>
                <w:b/>
                <w:color w:val="000000" w:themeColor="text1"/>
              </w:rPr>
              <w:t>1.3</w:t>
            </w:r>
          </w:p>
        </w:tc>
        <w:tc>
          <w:tcPr>
            <w:tcW w:w="6762" w:type="dxa"/>
            <w:gridSpan w:val="3"/>
            <w:vAlign w:val="center"/>
          </w:tcPr>
          <w:p w14:paraId="3B6A87AD" w14:textId="26939906" w:rsidR="00984D26" w:rsidRPr="00DA79BC" w:rsidRDefault="00984D26" w:rsidP="00984D26">
            <w:pPr>
              <w:pStyle w:val="BodyText"/>
              <w:rPr>
                <w:bCs/>
                <w:color w:val="000000" w:themeColor="text1"/>
              </w:rPr>
            </w:pPr>
            <w:r w:rsidRPr="00DA79BC">
              <w:rPr>
                <w:bCs/>
                <w:color w:val="000000" w:themeColor="text1"/>
              </w:rPr>
              <w:t>Brief Project summary</w:t>
            </w:r>
            <w:r w:rsidR="00DE31A8">
              <w:rPr>
                <w:bCs/>
                <w:color w:val="000000" w:themeColor="text1"/>
              </w:rPr>
              <w:t xml:space="preserve"> &amp; </w:t>
            </w:r>
            <w:r w:rsidR="00DE31A8" w:rsidRPr="00DE31A8">
              <w:rPr>
                <w:bCs/>
                <w:color w:val="000000" w:themeColor="text1"/>
              </w:rPr>
              <w:t>Key Highlights of The Project</w:t>
            </w:r>
          </w:p>
        </w:tc>
        <w:tc>
          <w:tcPr>
            <w:tcW w:w="993" w:type="dxa"/>
          </w:tcPr>
          <w:p w14:paraId="00E3DEA7" w14:textId="427AE59F" w:rsidR="00984D26" w:rsidRPr="00DA79BC" w:rsidRDefault="002E02DE" w:rsidP="00984D26">
            <w:pPr>
              <w:pStyle w:val="BodyText"/>
              <w:jc w:val="center"/>
              <w:rPr>
                <w:b/>
                <w:color w:val="000000" w:themeColor="text1"/>
              </w:rPr>
            </w:pPr>
            <w:r>
              <w:rPr>
                <w:b/>
                <w:color w:val="000000" w:themeColor="text1"/>
              </w:rPr>
              <w:fldChar w:fldCharType="begin"/>
            </w:r>
            <w:r>
              <w:rPr>
                <w:b/>
                <w:color w:val="000000" w:themeColor="text1"/>
              </w:rPr>
              <w:instrText xml:space="preserve"> PAGEREF _Ref83655330 \h </w:instrText>
            </w:r>
            <w:r>
              <w:rPr>
                <w:b/>
                <w:color w:val="000000" w:themeColor="text1"/>
              </w:rPr>
            </w:r>
            <w:r>
              <w:rPr>
                <w:b/>
                <w:color w:val="000000" w:themeColor="text1"/>
              </w:rPr>
              <w:fldChar w:fldCharType="separate"/>
            </w:r>
            <w:r>
              <w:rPr>
                <w:b/>
                <w:noProof/>
                <w:color w:val="000000" w:themeColor="text1"/>
              </w:rPr>
              <w:t>7</w:t>
            </w:r>
            <w:r>
              <w:rPr>
                <w:b/>
                <w:color w:val="000000" w:themeColor="text1"/>
              </w:rPr>
              <w:fldChar w:fldCharType="end"/>
            </w:r>
          </w:p>
        </w:tc>
      </w:tr>
      <w:tr w:rsidR="00984D26" w:rsidRPr="00DA79BC" w14:paraId="235C3D91" w14:textId="77777777" w:rsidTr="00884E69">
        <w:trPr>
          <w:trHeight w:val="351"/>
        </w:trPr>
        <w:tc>
          <w:tcPr>
            <w:tcW w:w="900" w:type="dxa"/>
          </w:tcPr>
          <w:p w14:paraId="32834C2E" w14:textId="53FBCD0F" w:rsidR="00984D26" w:rsidRPr="00DA79BC" w:rsidRDefault="00984D26" w:rsidP="004001C6">
            <w:pPr>
              <w:pStyle w:val="BodyText"/>
              <w:jc w:val="center"/>
              <w:rPr>
                <w:b/>
                <w:color w:val="000000" w:themeColor="text1"/>
              </w:rPr>
            </w:pPr>
            <w:r w:rsidRPr="00DA79BC">
              <w:rPr>
                <w:b/>
                <w:color w:val="000000" w:themeColor="text1"/>
              </w:rPr>
              <w:t xml:space="preserve">2. </w:t>
            </w:r>
          </w:p>
        </w:tc>
        <w:tc>
          <w:tcPr>
            <w:tcW w:w="7559" w:type="dxa"/>
            <w:gridSpan w:val="5"/>
          </w:tcPr>
          <w:p w14:paraId="720E43FE" w14:textId="7ED07BFB" w:rsidR="00984D26" w:rsidRPr="00DA79BC" w:rsidRDefault="000F51D6" w:rsidP="000F51D6">
            <w:pPr>
              <w:pStyle w:val="BodyText"/>
              <w:rPr>
                <w:b/>
                <w:color w:val="000000" w:themeColor="text1"/>
              </w:rPr>
            </w:pPr>
            <w:r w:rsidRPr="000F51D6">
              <w:rPr>
                <w:bCs/>
                <w:color w:val="000000" w:themeColor="text1"/>
              </w:rPr>
              <w:t xml:space="preserve">Product Profile </w:t>
            </w:r>
          </w:p>
        </w:tc>
        <w:tc>
          <w:tcPr>
            <w:tcW w:w="993" w:type="dxa"/>
          </w:tcPr>
          <w:p w14:paraId="28536BD3" w14:textId="4D5C2067" w:rsidR="00984D26" w:rsidRPr="00DA79BC" w:rsidRDefault="002E02DE" w:rsidP="004001C6">
            <w:pPr>
              <w:pStyle w:val="BodyText"/>
              <w:jc w:val="center"/>
              <w:rPr>
                <w:b/>
                <w:color w:val="000000" w:themeColor="text1"/>
              </w:rPr>
            </w:pPr>
            <w:r>
              <w:rPr>
                <w:b/>
                <w:color w:val="000000" w:themeColor="text1"/>
              </w:rPr>
              <w:fldChar w:fldCharType="begin"/>
            </w:r>
            <w:r>
              <w:rPr>
                <w:b/>
                <w:color w:val="000000" w:themeColor="text1"/>
              </w:rPr>
              <w:instrText xml:space="preserve"> PAGEREF _Ref83655239 \h </w:instrText>
            </w:r>
            <w:r>
              <w:rPr>
                <w:b/>
                <w:color w:val="000000" w:themeColor="text1"/>
              </w:rPr>
            </w:r>
            <w:r>
              <w:rPr>
                <w:b/>
                <w:color w:val="000000" w:themeColor="text1"/>
              </w:rPr>
              <w:fldChar w:fldCharType="separate"/>
            </w:r>
            <w:r>
              <w:rPr>
                <w:b/>
                <w:noProof/>
                <w:color w:val="000000" w:themeColor="text1"/>
              </w:rPr>
              <w:t>8</w:t>
            </w:r>
            <w:r>
              <w:rPr>
                <w:b/>
                <w:color w:val="000000" w:themeColor="text1"/>
              </w:rPr>
              <w:fldChar w:fldCharType="end"/>
            </w:r>
          </w:p>
        </w:tc>
      </w:tr>
      <w:tr w:rsidR="000F51D6" w:rsidRPr="00DA79BC" w14:paraId="5A83E1F3" w14:textId="77777777" w:rsidTr="00884E69">
        <w:trPr>
          <w:trHeight w:val="370"/>
        </w:trPr>
        <w:tc>
          <w:tcPr>
            <w:tcW w:w="900" w:type="dxa"/>
          </w:tcPr>
          <w:p w14:paraId="619C3E7E" w14:textId="077C026D" w:rsidR="000F51D6" w:rsidRPr="00DA79BC" w:rsidRDefault="000F51D6" w:rsidP="000F51D6">
            <w:pPr>
              <w:pStyle w:val="BodyText"/>
              <w:jc w:val="center"/>
              <w:rPr>
                <w:b/>
                <w:color w:val="000000" w:themeColor="text1"/>
              </w:rPr>
            </w:pPr>
            <w:r w:rsidRPr="00DA79BC">
              <w:rPr>
                <w:b/>
                <w:color w:val="000000" w:themeColor="text1"/>
              </w:rPr>
              <w:t xml:space="preserve">3. </w:t>
            </w:r>
          </w:p>
        </w:tc>
        <w:tc>
          <w:tcPr>
            <w:tcW w:w="7559" w:type="dxa"/>
            <w:gridSpan w:val="5"/>
          </w:tcPr>
          <w:p w14:paraId="6B3911B2" w14:textId="65E0C317" w:rsidR="000F51D6" w:rsidRPr="00DA79BC" w:rsidRDefault="000F51D6" w:rsidP="000F51D6">
            <w:pPr>
              <w:pStyle w:val="BodyText"/>
              <w:rPr>
                <w:bCs/>
                <w:color w:val="000000" w:themeColor="text1"/>
              </w:rPr>
            </w:pPr>
            <w:r w:rsidRPr="000F51D6">
              <w:rPr>
                <w:bCs/>
                <w:color w:val="000000" w:themeColor="text1"/>
              </w:rPr>
              <w:t>Market Outlook and Relevance of the Project</w:t>
            </w:r>
          </w:p>
        </w:tc>
        <w:tc>
          <w:tcPr>
            <w:tcW w:w="993" w:type="dxa"/>
          </w:tcPr>
          <w:p w14:paraId="0768CCC2" w14:textId="040C22D0" w:rsidR="000F51D6" w:rsidRPr="00DA79BC" w:rsidRDefault="000F51D6" w:rsidP="000F51D6">
            <w:pPr>
              <w:pStyle w:val="BodyText"/>
              <w:jc w:val="center"/>
              <w:rPr>
                <w:bCs/>
                <w:color w:val="000000" w:themeColor="text1"/>
              </w:rPr>
            </w:pPr>
          </w:p>
        </w:tc>
      </w:tr>
      <w:tr w:rsidR="000F51D6" w:rsidRPr="00DA79BC" w14:paraId="25450409" w14:textId="77777777" w:rsidTr="00884E69">
        <w:trPr>
          <w:trHeight w:val="351"/>
        </w:trPr>
        <w:tc>
          <w:tcPr>
            <w:tcW w:w="900" w:type="dxa"/>
          </w:tcPr>
          <w:p w14:paraId="5341CB9D" w14:textId="77777777" w:rsidR="000F51D6" w:rsidRPr="00DA79BC" w:rsidRDefault="000F51D6" w:rsidP="000F51D6">
            <w:pPr>
              <w:pStyle w:val="BodyText"/>
              <w:jc w:val="center"/>
              <w:rPr>
                <w:b/>
                <w:color w:val="000000" w:themeColor="text1"/>
              </w:rPr>
            </w:pPr>
          </w:p>
        </w:tc>
        <w:tc>
          <w:tcPr>
            <w:tcW w:w="758" w:type="dxa"/>
          </w:tcPr>
          <w:p w14:paraId="6C87556C" w14:textId="7DD59916" w:rsidR="000F51D6" w:rsidRPr="00DA79BC" w:rsidRDefault="000F51D6" w:rsidP="000F51D6">
            <w:pPr>
              <w:pStyle w:val="BodyText"/>
              <w:rPr>
                <w:b/>
                <w:color w:val="000000" w:themeColor="text1"/>
              </w:rPr>
            </w:pPr>
            <w:r w:rsidRPr="00DA79BC">
              <w:rPr>
                <w:b/>
                <w:color w:val="000000" w:themeColor="text1"/>
              </w:rPr>
              <w:t>3.1</w:t>
            </w:r>
          </w:p>
        </w:tc>
        <w:tc>
          <w:tcPr>
            <w:tcW w:w="6801" w:type="dxa"/>
            <w:gridSpan w:val="4"/>
          </w:tcPr>
          <w:p w14:paraId="1E2D226D" w14:textId="4A315017" w:rsidR="000F51D6" w:rsidRPr="00DA79BC" w:rsidRDefault="000F51D6" w:rsidP="000F51D6">
            <w:pPr>
              <w:pStyle w:val="BodyText"/>
              <w:rPr>
                <w:bCs/>
                <w:color w:val="000000" w:themeColor="text1"/>
              </w:rPr>
            </w:pPr>
            <w:r w:rsidRPr="00DA79BC">
              <w:rPr>
                <w:bCs/>
                <w:color w:val="000000" w:themeColor="text1"/>
                <w:lang w:val="en-IN"/>
              </w:rPr>
              <w:t>Demand Supply Outlook – Global Vinyl Ester Resin Market</w:t>
            </w:r>
          </w:p>
        </w:tc>
        <w:tc>
          <w:tcPr>
            <w:tcW w:w="993" w:type="dxa"/>
          </w:tcPr>
          <w:p w14:paraId="448E61A6" w14:textId="60A026FB" w:rsidR="000F51D6" w:rsidRPr="009B2A94" w:rsidRDefault="009B2A94" w:rsidP="000F51D6">
            <w:pPr>
              <w:pStyle w:val="BodyText"/>
              <w:jc w:val="center"/>
              <w:rPr>
                <w:b/>
                <w:color w:val="000000" w:themeColor="text1"/>
              </w:rPr>
            </w:pPr>
            <w:r w:rsidRPr="009B2A94">
              <w:rPr>
                <w:b/>
                <w:color w:val="000000" w:themeColor="text1"/>
              </w:rPr>
              <w:t>9</w:t>
            </w:r>
          </w:p>
        </w:tc>
      </w:tr>
      <w:tr w:rsidR="000F51D6" w:rsidRPr="00DA79BC" w14:paraId="3F68E2D4" w14:textId="77777777" w:rsidTr="00884E69">
        <w:trPr>
          <w:trHeight w:val="351"/>
        </w:trPr>
        <w:tc>
          <w:tcPr>
            <w:tcW w:w="900" w:type="dxa"/>
          </w:tcPr>
          <w:p w14:paraId="52F3DC35" w14:textId="77777777" w:rsidR="000F51D6" w:rsidRPr="00DA79BC" w:rsidRDefault="000F51D6" w:rsidP="000F51D6">
            <w:pPr>
              <w:pStyle w:val="BodyText"/>
              <w:jc w:val="center"/>
              <w:rPr>
                <w:b/>
                <w:color w:val="000000" w:themeColor="text1"/>
              </w:rPr>
            </w:pPr>
          </w:p>
        </w:tc>
        <w:tc>
          <w:tcPr>
            <w:tcW w:w="758" w:type="dxa"/>
          </w:tcPr>
          <w:p w14:paraId="7053C45A" w14:textId="77777777" w:rsidR="000F51D6" w:rsidRPr="00DA79BC" w:rsidRDefault="000F51D6" w:rsidP="000F51D6">
            <w:pPr>
              <w:pStyle w:val="BodyText"/>
              <w:rPr>
                <w:bCs/>
                <w:color w:val="000000" w:themeColor="text1"/>
              </w:rPr>
            </w:pPr>
          </w:p>
        </w:tc>
        <w:tc>
          <w:tcPr>
            <w:tcW w:w="870" w:type="dxa"/>
            <w:gridSpan w:val="2"/>
          </w:tcPr>
          <w:p w14:paraId="4FEC158F" w14:textId="703B9DB5" w:rsidR="000F51D6" w:rsidRPr="00DA79BC" w:rsidRDefault="000F51D6" w:rsidP="000F51D6">
            <w:pPr>
              <w:pStyle w:val="BodyText"/>
              <w:rPr>
                <w:bCs/>
                <w:color w:val="000000" w:themeColor="text1"/>
                <w:lang w:val="en-IN"/>
              </w:rPr>
            </w:pPr>
            <w:r w:rsidRPr="00DA79BC">
              <w:rPr>
                <w:bCs/>
                <w:color w:val="000000" w:themeColor="text1"/>
                <w:lang w:val="en-IN"/>
              </w:rPr>
              <w:t>3.1.1.</w:t>
            </w:r>
          </w:p>
        </w:tc>
        <w:tc>
          <w:tcPr>
            <w:tcW w:w="5931" w:type="dxa"/>
            <w:gridSpan w:val="2"/>
          </w:tcPr>
          <w:p w14:paraId="58A0AE80" w14:textId="3C15CFE9" w:rsidR="000F51D6" w:rsidRPr="00DA79BC" w:rsidRDefault="000F51D6" w:rsidP="000F51D6">
            <w:pPr>
              <w:pStyle w:val="BodyText"/>
              <w:rPr>
                <w:bCs/>
                <w:color w:val="000000" w:themeColor="text1"/>
                <w:lang w:val="en-IN"/>
              </w:rPr>
            </w:pPr>
            <w:r w:rsidRPr="00DA79BC">
              <w:rPr>
                <w:bCs/>
                <w:color w:val="000000" w:themeColor="text1"/>
                <w:lang w:val="en-IN"/>
              </w:rPr>
              <w:t>Capacity By Company</w:t>
            </w:r>
          </w:p>
        </w:tc>
        <w:tc>
          <w:tcPr>
            <w:tcW w:w="993" w:type="dxa"/>
          </w:tcPr>
          <w:p w14:paraId="27533D71" w14:textId="73C03EE3" w:rsidR="000F51D6" w:rsidRPr="009B2A94" w:rsidRDefault="009B2A94" w:rsidP="000F51D6">
            <w:pPr>
              <w:pStyle w:val="BodyText"/>
              <w:jc w:val="center"/>
              <w:rPr>
                <w:b/>
                <w:color w:val="000000" w:themeColor="text1"/>
              </w:rPr>
            </w:pPr>
            <w:r w:rsidRPr="009B2A94">
              <w:rPr>
                <w:b/>
                <w:color w:val="000000" w:themeColor="text1"/>
              </w:rPr>
              <w:t>13</w:t>
            </w:r>
          </w:p>
        </w:tc>
      </w:tr>
      <w:tr w:rsidR="000F51D6" w:rsidRPr="00DA79BC" w14:paraId="5D20487A" w14:textId="77777777" w:rsidTr="00884E69">
        <w:trPr>
          <w:trHeight w:val="351"/>
        </w:trPr>
        <w:tc>
          <w:tcPr>
            <w:tcW w:w="900" w:type="dxa"/>
          </w:tcPr>
          <w:p w14:paraId="2A250EC7" w14:textId="77777777" w:rsidR="000F51D6" w:rsidRPr="00DA79BC" w:rsidRDefault="000F51D6" w:rsidP="000F51D6">
            <w:pPr>
              <w:pStyle w:val="BodyText"/>
              <w:jc w:val="center"/>
              <w:rPr>
                <w:b/>
                <w:color w:val="000000" w:themeColor="text1"/>
              </w:rPr>
            </w:pPr>
          </w:p>
        </w:tc>
        <w:tc>
          <w:tcPr>
            <w:tcW w:w="758" w:type="dxa"/>
          </w:tcPr>
          <w:p w14:paraId="6AB4BD09" w14:textId="77777777" w:rsidR="000F51D6" w:rsidRPr="00DA79BC" w:rsidRDefault="000F51D6" w:rsidP="000F51D6">
            <w:pPr>
              <w:pStyle w:val="BodyText"/>
              <w:rPr>
                <w:bCs/>
                <w:color w:val="000000" w:themeColor="text1"/>
              </w:rPr>
            </w:pPr>
          </w:p>
        </w:tc>
        <w:tc>
          <w:tcPr>
            <w:tcW w:w="870" w:type="dxa"/>
            <w:gridSpan w:val="2"/>
          </w:tcPr>
          <w:p w14:paraId="2D94F92F" w14:textId="7A287D74" w:rsidR="000F51D6" w:rsidRPr="00DA79BC" w:rsidRDefault="000F51D6" w:rsidP="000F51D6">
            <w:pPr>
              <w:pStyle w:val="BodyText"/>
              <w:rPr>
                <w:bCs/>
                <w:color w:val="000000" w:themeColor="text1"/>
                <w:lang w:val="en-IN"/>
              </w:rPr>
            </w:pPr>
            <w:r w:rsidRPr="00DA79BC">
              <w:rPr>
                <w:bCs/>
                <w:color w:val="000000" w:themeColor="text1"/>
                <w:lang w:val="en-IN"/>
              </w:rPr>
              <w:t>3.1.2.</w:t>
            </w:r>
          </w:p>
        </w:tc>
        <w:tc>
          <w:tcPr>
            <w:tcW w:w="5931" w:type="dxa"/>
            <w:gridSpan w:val="2"/>
          </w:tcPr>
          <w:p w14:paraId="32C4ECD2" w14:textId="058AB048" w:rsidR="000F51D6" w:rsidRPr="00DA79BC" w:rsidRDefault="00EC6B81" w:rsidP="000F51D6">
            <w:pPr>
              <w:pStyle w:val="BodyText"/>
              <w:rPr>
                <w:bCs/>
                <w:color w:val="000000" w:themeColor="text1"/>
                <w:lang w:val="en-IN"/>
              </w:rPr>
            </w:pPr>
            <w:r>
              <w:rPr>
                <w:bCs/>
                <w:color w:val="000000" w:themeColor="text1"/>
                <w:lang w:val="en-IN"/>
              </w:rPr>
              <w:t>Production By Company</w:t>
            </w:r>
          </w:p>
        </w:tc>
        <w:tc>
          <w:tcPr>
            <w:tcW w:w="993" w:type="dxa"/>
          </w:tcPr>
          <w:p w14:paraId="47BDF301" w14:textId="59E1E460" w:rsidR="000F51D6" w:rsidRPr="009B2A94" w:rsidRDefault="009B2A94" w:rsidP="000F51D6">
            <w:pPr>
              <w:pStyle w:val="BodyText"/>
              <w:jc w:val="center"/>
              <w:rPr>
                <w:b/>
                <w:color w:val="000000" w:themeColor="text1"/>
              </w:rPr>
            </w:pPr>
            <w:r w:rsidRPr="009B2A94">
              <w:rPr>
                <w:b/>
                <w:color w:val="000000" w:themeColor="text1"/>
              </w:rPr>
              <w:t>15</w:t>
            </w:r>
          </w:p>
        </w:tc>
      </w:tr>
      <w:tr w:rsidR="000F51D6" w:rsidRPr="00DA79BC" w14:paraId="72012E5D" w14:textId="77777777" w:rsidTr="00884E69">
        <w:trPr>
          <w:trHeight w:val="351"/>
        </w:trPr>
        <w:tc>
          <w:tcPr>
            <w:tcW w:w="900" w:type="dxa"/>
          </w:tcPr>
          <w:p w14:paraId="2D1E13A2" w14:textId="77777777" w:rsidR="000F51D6" w:rsidRPr="00DA79BC" w:rsidRDefault="000F51D6" w:rsidP="000F51D6">
            <w:pPr>
              <w:pStyle w:val="BodyText"/>
              <w:jc w:val="center"/>
              <w:rPr>
                <w:b/>
                <w:color w:val="000000" w:themeColor="text1"/>
              </w:rPr>
            </w:pPr>
          </w:p>
        </w:tc>
        <w:tc>
          <w:tcPr>
            <w:tcW w:w="758" w:type="dxa"/>
          </w:tcPr>
          <w:p w14:paraId="75E40A03" w14:textId="77777777" w:rsidR="000F51D6" w:rsidRPr="00DA79BC" w:rsidRDefault="000F51D6" w:rsidP="000F51D6">
            <w:pPr>
              <w:pStyle w:val="BodyText"/>
              <w:rPr>
                <w:bCs/>
                <w:color w:val="000000" w:themeColor="text1"/>
              </w:rPr>
            </w:pPr>
          </w:p>
        </w:tc>
        <w:tc>
          <w:tcPr>
            <w:tcW w:w="870" w:type="dxa"/>
            <w:gridSpan w:val="2"/>
            <w:vAlign w:val="center"/>
          </w:tcPr>
          <w:p w14:paraId="45E911D3" w14:textId="742EE555" w:rsidR="000F51D6" w:rsidRPr="00DA79BC" w:rsidRDefault="000F51D6" w:rsidP="000F51D6">
            <w:pPr>
              <w:pStyle w:val="BodyText"/>
              <w:rPr>
                <w:bCs/>
                <w:color w:val="000000" w:themeColor="text1"/>
                <w:lang w:val="en-IN"/>
              </w:rPr>
            </w:pPr>
            <w:r w:rsidRPr="00DA79BC">
              <w:rPr>
                <w:bCs/>
                <w:color w:val="000000" w:themeColor="text1"/>
                <w:lang w:val="en-IN"/>
              </w:rPr>
              <w:t xml:space="preserve">3.1.3. </w:t>
            </w:r>
          </w:p>
        </w:tc>
        <w:tc>
          <w:tcPr>
            <w:tcW w:w="5931" w:type="dxa"/>
            <w:gridSpan w:val="2"/>
          </w:tcPr>
          <w:p w14:paraId="48610A77" w14:textId="513EC364" w:rsidR="000F51D6" w:rsidRPr="00DA79BC" w:rsidRDefault="00EC6B81" w:rsidP="000F51D6">
            <w:pPr>
              <w:pStyle w:val="BodyText"/>
              <w:rPr>
                <w:bCs/>
                <w:color w:val="000000" w:themeColor="text1"/>
                <w:lang w:val="en-IN"/>
              </w:rPr>
            </w:pPr>
            <w:r w:rsidRPr="00DA79BC">
              <w:rPr>
                <w:bCs/>
                <w:color w:val="000000" w:themeColor="text1"/>
                <w:lang w:val="en-IN"/>
              </w:rPr>
              <w:t>Capacity By Location / Country</w:t>
            </w:r>
          </w:p>
        </w:tc>
        <w:tc>
          <w:tcPr>
            <w:tcW w:w="993" w:type="dxa"/>
          </w:tcPr>
          <w:p w14:paraId="4DDB52B8" w14:textId="25261715" w:rsidR="000F51D6" w:rsidRPr="009B2A94" w:rsidRDefault="009B2A94" w:rsidP="000F51D6">
            <w:pPr>
              <w:pStyle w:val="BodyText"/>
              <w:jc w:val="center"/>
              <w:rPr>
                <w:b/>
                <w:color w:val="000000" w:themeColor="text1"/>
              </w:rPr>
            </w:pPr>
            <w:r w:rsidRPr="009B2A94">
              <w:rPr>
                <w:b/>
                <w:color w:val="000000" w:themeColor="text1"/>
              </w:rPr>
              <w:t>18</w:t>
            </w:r>
          </w:p>
        </w:tc>
      </w:tr>
      <w:tr w:rsidR="000F51D6" w:rsidRPr="00DA79BC" w14:paraId="3518ED18" w14:textId="77777777" w:rsidTr="00884E69">
        <w:trPr>
          <w:trHeight w:val="351"/>
        </w:trPr>
        <w:tc>
          <w:tcPr>
            <w:tcW w:w="900" w:type="dxa"/>
          </w:tcPr>
          <w:p w14:paraId="0B360AEA" w14:textId="77777777" w:rsidR="000F51D6" w:rsidRPr="00DA79BC" w:rsidRDefault="000F51D6" w:rsidP="000F51D6">
            <w:pPr>
              <w:pStyle w:val="BodyText"/>
              <w:jc w:val="center"/>
              <w:rPr>
                <w:b/>
                <w:color w:val="000000" w:themeColor="text1"/>
              </w:rPr>
            </w:pPr>
          </w:p>
        </w:tc>
        <w:tc>
          <w:tcPr>
            <w:tcW w:w="758" w:type="dxa"/>
          </w:tcPr>
          <w:p w14:paraId="334D789E" w14:textId="77777777" w:rsidR="000F51D6" w:rsidRPr="00DA79BC" w:rsidRDefault="000F51D6" w:rsidP="000F51D6">
            <w:pPr>
              <w:pStyle w:val="BodyText"/>
              <w:rPr>
                <w:bCs/>
                <w:color w:val="000000" w:themeColor="text1"/>
              </w:rPr>
            </w:pPr>
          </w:p>
        </w:tc>
        <w:tc>
          <w:tcPr>
            <w:tcW w:w="870" w:type="dxa"/>
            <w:gridSpan w:val="2"/>
            <w:vAlign w:val="center"/>
          </w:tcPr>
          <w:p w14:paraId="4EEC2F39" w14:textId="4620F08E" w:rsidR="000F51D6" w:rsidRPr="00DA79BC" w:rsidRDefault="000F51D6" w:rsidP="000F51D6">
            <w:pPr>
              <w:pStyle w:val="BodyText"/>
              <w:rPr>
                <w:bCs/>
                <w:color w:val="000000" w:themeColor="text1"/>
                <w:lang w:val="en-IN"/>
              </w:rPr>
            </w:pPr>
            <w:r w:rsidRPr="00DA79BC">
              <w:rPr>
                <w:bCs/>
                <w:color w:val="000000" w:themeColor="text1"/>
                <w:lang w:val="en-IN"/>
              </w:rPr>
              <w:t xml:space="preserve">3.1.4. </w:t>
            </w:r>
          </w:p>
        </w:tc>
        <w:tc>
          <w:tcPr>
            <w:tcW w:w="5931" w:type="dxa"/>
            <w:gridSpan w:val="2"/>
          </w:tcPr>
          <w:p w14:paraId="3E19156C" w14:textId="5FE3AAD8" w:rsidR="000F51D6" w:rsidRPr="00DA79BC" w:rsidRDefault="000F51D6" w:rsidP="000F51D6">
            <w:pPr>
              <w:pStyle w:val="BodyText"/>
              <w:rPr>
                <w:bCs/>
                <w:color w:val="000000" w:themeColor="text1"/>
                <w:lang w:val="en-IN"/>
              </w:rPr>
            </w:pPr>
            <w:r w:rsidRPr="00DA79BC">
              <w:rPr>
                <w:bCs/>
                <w:color w:val="000000" w:themeColor="text1"/>
                <w:lang w:val="en-IN"/>
              </w:rPr>
              <w:t>Operating Efficiency</w:t>
            </w:r>
          </w:p>
        </w:tc>
        <w:tc>
          <w:tcPr>
            <w:tcW w:w="993" w:type="dxa"/>
          </w:tcPr>
          <w:p w14:paraId="6357A9C6" w14:textId="77777777" w:rsidR="000F51D6" w:rsidRPr="009B2A94" w:rsidRDefault="000F51D6" w:rsidP="000F51D6">
            <w:pPr>
              <w:pStyle w:val="BodyText"/>
              <w:jc w:val="center"/>
              <w:rPr>
                <w:b/>
                <w:color w:val="000000" w:themeColor="text1"/>
              </w:rPr>
            </w:pPr>
          </w:p>
        </w:tc>
      </w:tr>
      <w:tr w:rsidR="000F51D6" w:rsidRPr="00DA79BC" w14:paraId="71C98DB1" w14:textId="77777777" w:rsidTr="00884E69">
        <w:trPr>
          <w:trHeight w:val="351"/>
        </w:trPr>
        <w:tc>
          <w:tcPr>
            <w:tcW w:w="900" w:type="dxa"/>
          </w:tcPr>
          <w:p w14:paraId="5B304F79" w14:textId="77777777" w:rsidR="000F51D6" w:rsidRPr="00DA79BC" w:rsidRDefault="000F51D6" w:rsidP="000F51D6">
            <w:pPr>
              <w:pStyle w:val="BodyText"/>
              <w:jc w:val="center"/>
              <w:rPr>
                <w:b/>
                <w:color w:val="000000" w:themeColor="text1"/>
              </w:rPr>
            </w:pPr>
          </w:p>
        </w:tc>
        <w:tc>
          <w:tcPr>
            <w:tcW w:w="758" w:type="dxa"/>
          </w:tcPr>
          <w:p w14:paraId="6765B1CB" w14:textId="77777777" w:rsidR="000F51D6" w:rsidRPr="00DA79BC" w:rsidRDefault="000F51D6" w:rsidP="000F51D6">
            <w:pPr>
              <w:pStyle w:val="BodyText"/>
              <w:rPr>
                <w:bCs/>
                <w:color w:val="000000" w:themeColor="text1"/>
              </w:rPr>
            </w:pPr>
          </w:p>
        </w:tc>
        <w:tc>
          <w:tcPr>
            <w:tcW w:w="870" w:type="dxa"/>
            <w:gridSpan w:val="2"/>
            <w:vAlign w:val="center"/>
          </w:tcPr>
          <w:p w14:paraId="7F13EBEE" w14:textId="78B94908" w:rsidR="000F51D6" w:rsidRPr="00DA79BC" w:rsidRDefault="000F51D6" w:rsidP="000F51D6">
            <w:pPr>
              <w:pStyle w:val="BodyText"/>
              <w:rPr>
                <w:bCs/>
                <w:color w:val="000000" w:themeColor="text1"/>
                <w:lang w:val="en-IN"/>
              </w:rPr>
            </w:pPr>
            <w:r w:rsidRPr="00DA79BC">
              <w:rPr>
                <w:bCs/>
                <w:color w:val="000000" w:themeColor="text1"/>
                <w:lang w:val="en-IN"/>
              </w:rPr>
              <w:t xml:space="preserve">3.1.5. </w:t>
            </w:r>
          </w:p>
        </w:tc>
        <w:tc>
          <w:tcPr>
            <w:tcW w:w="5931" w:type="dxa"/>
            <w:gridSpan w:val="2"/>
          </w:tcPr>
          <w:p w14:paraId="4362949C" w14:textId="69DBD70A"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sidRPr="00EC6B81">
              <w:rPr>
                <w:bCs/>
                <w:color w:val="000000" w:themeColor="text1"/>
                <w:lang w:val="en-IN"/>
              </w:rPr>
              <w:t>Application</w:t>
            </w:r>
          </w:p>
        </w:tc>
        <w:tc>
          <w:tcPr>
            <w:tcW w:w="993" w:type="dxa"/>
          </w:tcPr>
          <w:p w14:paraId="37EBF2AC" w14:textId="77777777" w:rsidR="000F51D6" w:rsidRPr="00DA79BC" w:rsidRDefault="000F51D6" w:rsidP="000F51D6">
            <w:pPr>
              <w:pStyle w:val="BodyText"/>
              <w:jc w:val="center"/>
              <w:rPr>
                <w:bCs/>
                <w:color w:val="000000" w:themeColor="text1"/>
              </w:rPr>
            </w:pPr>
          </w:p>
        </w:tc>
      </w:tr>
      <w:tr w:rsidR="000F51D6" w:rsidRPr="00DA79BC" w14:paraId="4BA7F640" w14:textId="77777777" w:rsidTr="00884E69">
        <w:trPr>
          <w:trHeight w:val="351"/>
        </w:trPr>
        <w:tc>
          <w:tcPr>
            <w:tcW w:w="900" w:type="dxa"/>
          </w:tcPr>
          <w:p w14:paraId="2A5B045D" w14:textId="77777777" w:rsidR="000F51D6" w:rsidRPr="00DA79BC" w:rsidRDefault="000F51D6" w:rsidP="000F51D6">
            <w:pPr>
              <w:pStyle w:val="BodyText"/>
              <w:jc w:val="center"/>
              <w:rPr>
                <w:b/>
                <w:color w:val="000000" w:themeColor="text1"/>
              </w:rPr>
            </w:pPr>
          </w:p>
        </w:tc>
        <w:tc>
          <w:tcPr>
            <w:tcW w:w="758" w:type="dxa"/>
          </w:tcPr>
          <w:p w14:paraId="00C32427" w14:textId="77777777" w:rsidR="000F51D6" w:rsidRPr="00DA79BC" w:rsidRDefault="000F51D6" w:rsidP="000F51D6">
            <w:pPr>
              <w:pStyle w:val="BodyText"/>
              <w:rPr>
                <w:bCs/>
                <w:color w:val="000000" w:themeColor="text1"/>
              </w:rPr>
            </w:pPr>
          </w:p>
        </w:tc>
        <w:tc>
          <w:tcPr>
            <w:tcW w:w="870" w:type="dxa"/>
            <w:gridSpan w:val="2"/>
            <w:vAlign w:val="center"/>
          </w:tcPr>
          <w:p w14:paraId="135CEDD6" w14:textId="7733A2C0" w:rsidR="000F51D6" w:rsidRPr="00DA79BC" w:rsidRDefault="000F51D6" w:rsidP="000F51D6">
            <w:pPr>
              <w:pStyle w:val="BodyText"/>
              <w:rPr>
                <w:bCs/>
                <w:color w:val="000000" w:themeColor="text1"/>
                <w:lang w:val="en-IN"/>
              </w:rPr>
            </w:pPr>
            <w:r w:rsidRPr="00DA79BC">
              <w:rPr>
                <w:bCs/>
                <w:color w:val="000000" w:themeColor="text1"/>
                <w:lang w:val="en-IN"/>
              </w:rPr>
              <w:t>3.1.6.</w:t>
            </w:r>
          </w:p>
        </w:tc>
        <w:tc>
          <w:tcPr>
            <w:tcW w:w="5931" w:type="dxa"/>
            <w:gridSpan w:val="2"/>
          </w:tcPr>
          <w:p w14:paraId="594EA0C4" w14:textId="12F09FD1"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Pr>
                <w:bCs/>
                <w:color w:val="000000" w:themeColor="text1"/>
                <w:lang w:val="en-IN"/>
              </w:rPr>
              <w:t>Type</w:t>
            </w:r>
          </w:p>
        </w:tc>
        <w:tc>
          <w:tcPr>
            <w:tcW w:w="993" w:type="dxa"/>
          </w:tcPr>
          <w:p w14:paraId="387A6CAD" w14:textId="77777777" w:rsidR="000F51D6" w:rsidRPr="00DA79BC" w:rsidRDefault="000F51D6" w:rsidP="000F51D6">
            <w:pPr>
              <w:pStyle w:val="BodyText"/>
              <w:jc w:val="center"/>
              <w:rPr>
                <w:bCs/>
                <w:color w:val="000000" w:themeColor="text1"/>
              </w:rPr>
            </w:pPr>
          </w:p>
        </w:tc>
      </w:tr>
      <w:tr w:rsidR="000F51D6" w:rsidRPr="00DA79BC" w14:paraId="4048DD5A" w14:textId="77777777" w:rsidTr="00884E69">
        <w:trPr>
          <w:trHeight w:val="351"/>
        </w:trPr>
        <w:tc>
          <w:tcPr>
            <w:tcW w:w="900" w:type="dxa"/>
          </w:tcPr>
          <w:p w14:paraId="30AA818E" w14:textId="77777777" w:rsidR="000F51D6" w:rsidRPr="00DA79BC" w:rsidRDefault="000F51D6" w:rsidP="000F51D6">
            <w:pPr>
              <w:pStyle w:val="BodyText"/>
              <w:jc w:val="center"/>
              <w:rPr>
                <w:b/>
                <w:color w:val="000000" w:themeColor="text1"/>
              </w:rPr>
            </w:pPr>
          </w:p>
        </w:tc>
        <w:tc>
          <w:tcPr>
            <w:tcW w:w="758" w:type="dxa"/>
          </w:tcPr>
          <w:p w14:paraId="1838FF07" w14:textId="77777777" w:rsidR="000F51D6" w:rsidRPr="00DA79BC" w:rsidRDefault="000F51D6" w:rsidP="000F51D6">
            <w:pPr>
              <w:pStyle w:val="BodyText"/>
              <w:rPr>
                <w:bCs/>
                <w:color w:val="000000" w:themeColor="text1"/>
              </w:rPr>
            </w:pPr>
          </w:p>
        </w:tc>
        <w:tc>
          <w:tcPr>
            <w:tcW w:w="870" w:type="dxa"/>
            <w:gridSpan w:val="2"/>
            <w:vAlign w:val="center"/>
          </w:tcPr>
          <w:p w14:paraId="15DDE2AF" w14:textId="12F7A0DB" w:rsidR="000F51D6" w:rsidRPr="00DA79BC" w:rsidRDefault="000F51D6" w:rsidP="000F51D6">
            <w:pPr>
              <w:pStyle w:val="BodyText"/>
              <w:rPr>
                <w:bCs/>
                <w:color w:val="000000" w:themeColor="text1"/>
                <w:lang w:val="en-IN"/>
              </w:rPr>
            </w:pPr>
            <w:r w:rsidRPr="00DA79BC">
              <w:rPr>
                <w:bCs/>
                <w:color w:val="000000" w:themeColor="text1"/>
                <w:lang w:val="en-IN"/>
              </w:rPr>
              <w:t>3.1.7.</w:t>
            </w:r>
          </w:p>
        </w:tc>
        <w:tc>
          <w:tcPr>
            <w:tcW w:w="5931" w:type="dxa"/>
            <w:gridSpan w:val="2"/>
          </w:tcPr>
          <w:p w14:paraId="5D9C6C3C" w14:textId="64E4C491"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Pr>
                <w:bCs/>
                <w:color w:val="000000" w:themeColor="text1"/>
                <w:lang w:val="en-IN"/>
              </w:rPr>
              <w:t>Sales Channel</w:t>
            </w:r>
          </w:p>
        </w:tc>
        <w:tc>
          <w:tcPr>
            <w:tcW w:w="993" w:type="dxa"/>
          </w:tcPr>
          <w:p w14:paraId="54F11895" w14:textId="77777777" w:rsidR="000F51D6" w:rsidRPr="00DA79BC" w:rsidRDefault="000F51D6" w:rsidP="000F51D6">
            <w:pPr>
              <w:pStyle w:val="BodyText"/>
              <w:jc w:val="center"/>
              <w:rPr>
                <w:bCs/>
                <w:color w:val="000000" w:themeColor="text1"/>
              </w:rPr>
            </w:pPr>
          </w:p>
        </w:tc>
      </w:tr>
      <w:tr w:rsidR="00EC6B81" w:rsidRPr="00DA79BC" w14:paraId="3E88C860" w14:textId="77777777" w:rsidTr="00884E69">
        <w:trPr>
          <w:trHeight w:val="351"/>
        </w:trPr>
        <w:tc>
          <w:tcPr>
            <w:tcW w:w="900" w:type="dxa"/>
          </w:tcPr>
          <w:p w14:paraId="4328B521" w14:textId="77777777" w:rsidR="00EC6B81" w:rsidRPr="00DA79BC" w:rsidRDefault="00EC6B81" w:rsidP="000F51D6">
            <w:pPr>
              <w:pStyle w:val="BodyText"/>
              <w:jc w:val="center"/>
              <w:rPr>
                <w:b/>
                <w:color w:val="000000" w:themeColor="text1"/>
              </w:rPr>
            </w:pPr>
          </w:p>
        </w:tc>
        <w:tc>
          <w:tcPr>
            <w:tcW w:w="758" w:type="dxa"/>
          </w:tcPr>
          <w:p w14:paraId="0BB9887C" w14:textId="77777777" w:rsidR="00EC6B81" w:rsidRPr="00DA79BC" w:rsidRDefault="00EC6B81" w:rsidP="000F51D6">
            <w:pPr>
              <w:pStyle w:val="BodyText"/>
              <w:rPr>
                <w:bCs/>
                <w:color w:val="000000" w:themeColor="text1"/>
              </w:rPr>
            </w:pPr>
          </w:p>
        </w:tc>
        <w:tc>
          <w:tcPr>
            <w:tcW w:w="870" w:type="dxa"/>
            <w:gridSpan w:val="2"/>
            <w:vAlign w:val="center"/>
          </w:tcPr>
          <w:p w14:paraId="67B5BA30" w14:textId="7C33DCBC" w:rsidR="00EC6B81" w:rsidRPr="00DA79BC" w:rsidRDefault="00EC6B81" w:rsidP="000F51D6">
            <w:pPr>
              <w:pStyle w:val="BodyText"/>
              <w:rPr>
                <w:bCs/>
                <w:color w:val="000000" w:themeColor="text1"/>
                <w:lang w:val="en-IN"/>
              </w:rPr>
            </w:pPr>
            <w:r>
              <w:rPr>
                <w:bCs/>
                <w:color w:val="000000" w:themeColor="text1"/>
                <w:lang w:val="en-IN"/>
              </w:rPr>
              <w:t>3.1.8.</w:t>
            </w:r>
          </w:p>
        </w:tc>
        <w:tc>
          <w:tcPr>
            <w:tcW w:w="5931" w:type="dxa"/>
            <w:gridSpan w:val="2"/>
          </w:tcPr>
          <w:p w14:paraId="41B4A5AB" w14:textId="311CC95E" w:rsidR="00EC6B81" w:rsidRPr="00DA79BC" w:rsidRDefault="00EC6B81" w:rsidP="000F51D6">
            <w:pPr>
              <w:pStyle w:val="BodyText"/>
              <w:rPr>
                <w:bCs/>
                <w:color w:val="000000" w:themeColor="text1"/>
                <w:lang w:val="en-IN"/>
              </w:rPr>
            </w:pPr>
            <w:r>
              <w:rPr>
                <w:bCs/>
                <w:color w:val="000000" w:themeColor="text1"/>
                <w:lang w:val="en-IN"/>
              </w:rPr>
              <w:t>Demand By Region- Global</w:t>
            </w:r>
          </w:p>
        </w:tc>
        <w:tc>
          <w:tcPr>
            <w:tcW w:w="993" w:type="dxa"/>
          </w:tcPr>
          <w:p w14:paraId="4A446FFB" w14:textId="77777777" w:rsidR="00EC6B81" w:rsidRPr="00DA79BC" w:rsidRDefault="00EC6B81" w:rsidP="000F51D6">
            <w:pPr>
              <w:pStyle w:val="BodyText"/>
              <w:jc w:val="center"/>
              <w:rPr>
                <w:bCs/>
                <w:color w:val="000000" w:themeColor="text1"/>
              </w:rPr>
            </w:pPr>
          </w:p>
        </w:tc>
      </w:tr>
      <w:tr w:rsidR="00EC6B81" w:rsidRPr="00DA79BC" w14:paraId="11D95A43" w14:textId="77777777" w:rsidTr="00884E69">
        <w:trPr>
          <w:trHeight w:val="351"/>
        </w:trPr>
        <w:tc>
          <w:tcPr>
            <w:tcW w:w="900" w:type="dxa"/>
          </w:tcPr>
          <w:p w14:paraId="443D9AE8" w14:textId="77777777" w:rsidR="00EC6B81" w:rsidRPr="00DA79BC" w:rsidRDefault="00EC6B81" w:rsidP="000F51D6">
            <w:pPr>
              <w:pStyle w:val="BodyText"/>
              <w:jc w:val="center"/>
              <w:rPr>
                <w:b/>
                <w:color w:val="000000" w:themeColor="text1"/>
              </w:rPr>
            </w:pPr>
          </w:p>
        </w:tc>
        <w:tc>
          <w:tcPr>
            <w:tcW w:w="758" w:type="dxa"/>
          </w:tcPr>
          <w:p w14:paraId="0A6C8556" w14:textId="77777777" w:rsidR="00EC6B81" w:rsidRPr="00DA79BC" w:rsidRDefault="00EC6B81" w:rsidP="000F51D6">
            <w:pPr>
              <w:pStyle w:val="BodyText"/>
              <w:rPr>
                <w:bCs/>
                <w:color w:val="000000" w:themeColor="text1"/>
              </w:rPr>
            </w:pPr>
          </w:p>
        </w:tc>
        <w:tc>
          <w:tcPr>
            <w:tcW w:w="870" w:type="dxa"/>
            <w:gridSpan w:val="2"/>
            <w:vAlign w:val="center"/>
          </w:tcPr>
          <w:p w14:paraId="0043D990" w14:textId="77777777" w:rsidR="00EC6B81" w:rsidRDefault="00EC6B81" w:rsidP="000F51D6">
            <w:pPr>
              <w:pStyle w:val="BodyText"/>
              <w:rPr>
                <w:bCs/>
                <w:color w:val="000000" w:themeColor="text1"/>
                <w:lang w:val="en-IN"/>
              </w:rPr>
            </w:pPr>
          </w:p>
        </w:tc>
        <w:tc>
          <w:tcPr>
            <w:tcW w:w="1067" w:type="dxa"/>
          </w:tcPr>
          <w:p w14:paraId="2E10C132" w14:textId="0E67BF07" w:rsidR="00EC6B81" w:rsidRDefault="00EC6B81" w:rsidP="000F51D6">
            <w:pPr>
              <w:pStyle w:val="BodyText"/>
              <w:rPr>
                <w:bCs/>
                <w:color w:val="000000" w:themeColor="text1"/>
                <w:lang w:val="en-IN"/>
              </w:rPr>
            </w:pPr>
            <w:r>
              <w:rPr>
                <w:bCs/>
                <w:color w:val="000000" w:themeColor="text1"/>
                <w:lang w:val="en-IN"/>
              </w:rPr>
              <w:t>3.1.8.1.</w:t>
            </w:r>
          </w:p>
        </w:tc>
        <w:tc>
          <w:tcPr>
            <w:tcW w:w="4864" w:type="dxa"/>
          </w:tcPr>
          <w:p w14:paraId="45FE07F5" w14:textId="5D730FA3" w:rsidR="00EC6B81" w:rsidRDefault="00EC6B81" w:rsidP="000F51D6">
            <w:pPr>
              <w:pStyle w:val="BodyText"/>
              <w:rPr>
                <w:bCs/>
                <w:color w:val="000000" w:themeColor="text1"/>
                <w:lang w:val="en-IN"/>
              </w:rPr>
            </w:pPr>
            <w:r>
              <w:rPr>
                <w:bCs/>
                <w:color w:val="000000" w:themeColor="text1"/>
                <w:lang w:val="en-IN"/>
              </w:rPr>
              <w:t>Demand By Country- Asia Pacific</w:t>
            </w:r>
          </w:p>
        </w:tc>
        <w:tc>
          <w:tcPr>
            <w:tcW w:w="993" w:type="dxa"/>
          </w:tcPr>
          <w:p w14:paraId="3D842702" w14:textId="77777777" w:rsidR="00EC6B81" w:rsidRPr="00DA79BC" w:rsidRDefault="00EC6B81" w:rsidP="000F51D6">
            <w:pPr>
              <w:pStyle w:val="BodyText"/>
              <w:jc w:val="center"/>
              <w:rPr>
                <w:bCs/>
                <w:color w:val="000000" w:themeColor="text1"/>
              </w:rPr>
            </w:pPr>
          </w:p>
        </w:tc>
      </w:tr>
      <w:tr w:rsidR="00EC6B81" w:rsidRPr="00DA79BC" w14:paraId="0170876C" w14:textId="77777777" w:rsidTr="00884E69">
        <w:trPr>
          <w:trHeight w:val="351"/>
        </w:trPr>
        <w:tc>
          <w:tcPr>
            <w:tcW w:w="900" w:type="dxa"/>
          </w:tcPr>
          <w:p w14:paraId="754A7D5E" w14:textId="77777777" w:rsidR="00EC6B81" w:rsidRPr="00DA79BC" w:rsidRDefault="00EC6B81" w:rsidP="00EC6B81">
            <w:pPr>
              <w:pStyle w:val="BodyText"/>
              <w:jc w:val="center"/>
              <w:rPr>
                <w:b/>
                <w:color w:val="000000" w:themeColor="text1"/>
              </w:rPr>
            </w:pPr>
          </w:p>
        </w:tc>
        <w:tc>
          <w:tcPr>
            <w:tcW w:w="758" w:type="dxa"/>
          </w:tcPr>
          <w:p w14:paraId="45B86D11" w14:textId="77777777" w:rsidR="00EC6B81" w:rsidRPr="00DA79BC" w:rsidRDefault="00EC6B81" w:rsidP="00EC6B81">
            <w:pPr>
              <w:pStyle w:val="BodyText"/>
              <w:rPr>
                <w:bCs/>
                <w:color w:val="000000" w:themeColor="text1"/>
              </w:rPr>
            </w:pPr>
          </w:p>
        </w:tc>
        <w:tc>
          <w:tcPr>
            <w:tcW w:w="870" w:type="dxa"/>
            <w:gridSpan w:val="2"/>
            <w:vAlign w:val="center"/>
          </w:tcPr>
          <w:p w14:paraId="4F3D10FF" w14:textId="77777777" w:rsidR="00EC6B81" w:rsidRDefault="00EC6B81" w:rsidP="00EC6B81">
            <w:pPr>
              <w:pStyle w:val="BodyText"/>
              <w:rPr>
                <w:bCs/>
                <w:color w:val="000000" w:themeColor="text1"/>
                <w:lang w:val="en-IN"/>
              </w:rPr>
            </w:pPr>
          </w:p>
        </w:tc>
        <w:tc>
          <w:tcPr>
            <w:tcW w:w="1067" w:type="dxa"/>
          </w:tcPr>
          <w:p w14:paraId="24C3006B" w14:textId="550D4F23" w:rsidR="00EC6B81" w:rsidRDefault="00EC6B81" w:rsidP="00EC6B81">
            <w:pPr>
              <w:pStyle w:val="BodyText"/>
              <w:rPr>
                <w:bCs/>
                <w:color w:val="000000" w:themeColor="text1"/>
                <w:lang w:val="en-IN"/>
              </w:rPr>
            </w:pPr>
            <w:r>
              <w:rPr>
                <w:bCs/>
                <w:color w:val="000000" w:themeColor="text1"/>
                <w:lang w:val="en-IN"/>
              </w:rPr>
              <w:t>3.1.8.2.</w:t>
            </w:r>
          </w:p>
        </w:tc>
        <w:tc>
          <w:tcPr>
            <w:tcW w:w="4864" w:type="dxa"/>
          </w:tcPr>
          <w:p w14:paraId="74C1EF15" w14:textId="16E28508"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Europe</w:t>
            </w:r>
          </w:p>
        </w:tc>
        <w:tc>
          <w:tcPr>
            <w:tcW w:w="993" w:type="dxa"/>
          </w:tcPr>
          <w:p w14:paraId="4EFE00C6" w14:textId="77777777" w:rsidR="00EC6B81" w:rsidRPr="00DA79BC" w:rsidRDefault="00EC6B81" w:rsidP="00EC6B81">
            <w:pPr>
              <w:pStyle w:val="BodyText"/>
              <w:jc w:val="center"/>
              <w:rPr>
                <w:bCs/>
                <w:color w:val="000000" w:themeColor="text1"/>
              </w:rPr>
            </w:pPr>
          </w:p>
        </w:tc>
      </w:tr>
      <w:tr w:rsidR="00EC6B81" w:rsidRPr="00DA79BC" w14:paraId="00ACAF6E" w14:textId="77777777" w:rsidTr="00884E69">
        <w:trPr>
          <w:trHeight w:val="351"/>
        </w:trPr>
        <w:tc>
          <w:tcPr>
            <w:tcW w:w="900" w:type="dxa"/>
          </w:tcPr>
          <w:p w14:paraId="41218E42" w14:textId="77777777" w:rsidR="00EC6B81" w:rsidRPr="00DA79BC" w:rsidRDefault="00EC6B81" w:rsidP="00EC6B81">
            <w:pPr>
              <w:pStyle w:val="BodyText"/>
              <w:jc w:val="center"/>
              <w:rPr>
                <w:b/>
                <w:color w:val="000000" w:themeColor="text1"/>
              </w:rPr>
            </w:pPr>
          </w:p>
        </w:tc>
        <w:tc>
          <w:tcPr>
            <w:tcW w:w="758" w:type="dxa"/>
          </w:tcPr>
          <w:p w14:paraId="3F5B60A1" w14:textId="77777777" w:rsidR="00EC6B81" w:rsidRPr="00DA79BC" w:rsidRDefault="00EC6B81" w:rsidP="00EC6B81">
            <w:pPr>
              <w:pStyle w:val="BodyText"/>
              <w:rPr>
                <w:bCs/>
                <w:color w:val="000000" w:themeColor="text1"/>
              </w:rPr>
            </w:pPr>
          </w:p>
        </w:tc>
        <w:tc>
          <w:tcPr>
            <w:tcW w:w="870" w:type="dxa"/>
            <w:gridSpan w:val="2"/>
            <w:vAlign w:val="center"/>
          </w:tcPr>
          <w:p w14:paraId="2F96D47C" w14:textId="77777777" w:rsidR="00EC6B81" w:rsidRDefault="00EC6B81" w:rsidP="00EC6B81">
            <w:pPr>
              <w:pStyle w:val="BodyText"/>
              <w:rPr>
                <w:bCs/>
                <w:color w:val="000000" w:themeColor="text1"/>
                <w:lang w:val="en-IN"/>
              </w:rPr>
            </w:pPr>
          </w:p>
        </w:tc>
        <w:tc>
          <w:tcPr>
            <w:tcW w:w="1067" w:type="dxa"/>
          </w:tcPr>
          <w:p w14:paraId="4ADE1C77" w14:textId="3697252F"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3</w:t>
            </w:r>
            <w:r w:rsidRPr="00A10A7B">
              <w:rPr>
                <w:bCs/>
                <w:color w:val="000000" w:themeColor="text1"/>
                <w:lang w:val="en-IN"/>
              </w:rPr>
              <w:t>.</w:t>
            </w:r>
          </w:p>
        </w:tc>
        <w:tc>
          <w:tcPr>
            <w:tcW w:w="4864" w:type="dxa"/>
          </w:tcPr>
          <w:p w14:paraId="48626446" w14:textId="30119503"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North America</w:t>
            </w:r>
          </w:p>
        </w:tc>
        <w:tc>
          <w:tcPr>
            <w:tcW w:w="993" w:type="dxa"/>
          </w:tcPr>
          <w:p w14:paraId="01ADB95C" w14:textId="77777777" w:rsidR="00EC6B81" w:rsidRPr="00DA79BC" w:rsidRDefault="00EC6B81" w:rsidP="00EC6B81">
            <w:pPr>
              <w:pStyle w:val="BodyText"/>
              <w:jc w:val="center"/>
              <w:rPr>
                <w:bCs/>
                <w:color w:val="000000" w:themeColor="text1"/>
              </w:rPr>
            </w:pPr>
          </w:p>
        </w:tc>
      </w:tr>
      <w:tr w:rsidR="00EC6B81" w:rsidRPr="00DA79BC" w14:paraId="47F0F823" w14:textId="77777777" w:rsidTr="00884E69">
        <w:trPr>
          <w:trHeight w:val="351"/>
        </w:trPr>
        <w:tc>
          <w:tcPr>
            <w:tcW w:w="900" w:type="dxa"/>
          </w:tcPr>
          <w:p w14:paraId="1A024E8D" w14:textId="77777777" w:rsidR="00EC6B81" w:rsidRPr="00DA79BC" w:rsidRDefault="00EC6B81" w:rsidP="00EC6B81">
            <w:pPr>
              <w:pStyle w:val="BodyText"/>
              <w:jc w:val="center"/>
              <w:rPr>
                <w:b/>
                <w:color w:val="000000" w:themeColor="text1"/>
              </w:rPr>
            </w:pPr>
          </w:p>
        </w:tc>
        <w:tc>
          <w:tcPr>
            <w:tcW w:w="758" w:type="dxa"/>
          </w:tcPr>
          <w:p w14:paraId="658C3EA1" w14:textId="77777777" w:rsidR="00EC6B81" w:rsidRPr="00DA79BC" w:rsidRDefault="00EC6B81" w:rsidP="00EC6B81">
            <w:pPr>
              <w:pStyle w:val="BodyText"/>
              <w:rPr>
                <w:bCs/>
                <w:color w:val="000000" w:themeColor="text1"/>
              </w:rPr>
            </w:pPr>
          </w:p>
        </w:tc>
        <w:tc>
          <w:tcPr>
            <w:tcW w:w="870" w:type="dxa"/>
            <w:gridSpan w:val="2"/>
            <w:vAlign w:val="center"/>
          </w:tcPr>
          <w:p w14:paraId="504B844C" w14:textId="77777777" w:rsidR="00EC6B81" w:rsidRDefault="00EC6B81" w:rsidP="00EC6B81">
            <w:pPr>
              <w:pStyle w:val="BodyText"/>
              <w:rPr>
                <w:bCs/>
                <w:color w:val="000000" w:themeColor="text1"/>
                <w:lang w:val="en-IN"/>
              </w:rPr>
            </w:pPr>
          </w:p>
        </w:tc>
        <w:tc>
          <w:tcPr>
            <w:tcW w:w="1067" w:type="dxa"/>
          </w:tcPr>
          <w:p w14:paraId="43513191" w14:textId="7081633C"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4</w:t>
            </w:r>
            <w:r w:rsidRPr="00A10A7B">
              <w:rPr>
                <w:bCs/>
                <w:color w:val="000000" w:themeColor="text1"/>
                <w:lang w:val="en-IN"/>
              </w:rPr>
              <w:t>.</w:t>
            </w:r>
          </w:p>
        </w:tc>
        <w:tc>
          <w:tcPr>
            <w:tcW w:w="4864" w:type="dxa"/>
          </w:tcPr>
          <w:p w14:paraId="7C1F4154" w14:textId="0FEE9203"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South America</w:t>
            </w:r>
          </w:p>
        </w:tc>
        <w:tc>
          <w:tcPr>
            <w:tcW w:w="993" w:type="dxa"/>
          </w:tcPr>
          <w:p w14:paraId="561A3F08" w14:textId="77777777" w:rsidR="00EC6B81" w:rsidRPr="00DA79BC" w:rsidRDefault="00EC6B81" w:rsidP="00EC6B81">
            <w:pPr>
              <w:pStyle w:val="BodyText"/>
              <w:jc w:val="center"/>
              <w:rPr>
                <w:bCs/>
                <w:color w:val="000000" w:themeColor="text1"/>
              </w:rPr>
            </w:pPr>
          </w:p>
        </w:tc>
      </w:tr>
      <w:tr w:rsidR="00EC6B81" w:rsidRPr="00DA79BC" w14:paraId="39218AED" w14:textId="77777777" w:rsidTr="00884E69">
        <w:trPr>
          <w:trHeight w:val="351"/>
        </w:trPr>
        <w:tc>
          <w:tcPr>
            <w:tcW w:w="900" w:type="dxa"/>
          </w:tcPr>
          <w:p w14:paraId="70EE1AE3" w14:textId="77777777" w:rsidR="00EC6B81" w:rsidRPr="00DA79BC" w:rsidRDefault="00EC6B81" w:rsidP="00EC6B81">
            <w:pPr>
              <w:pStyle w:val="BodyText"/>
              <w:jc w:val="center"/>
              <w:rPr>
                <w:b/>
                <w:color w:val="000000" w:themeColor="text1"/>
              </w:rPr>
            </w:pPr>
          </w:p>
        </w:tc>
        <w:tc>
          <w:tcPr>
            <w:tcW w:w="758" w:type="dxa"/>
          </w:tcPr>
          <w:p w14:paraId="798A782A" w14:textId="77777777" w:rsidR="00EC6B81" w:rsidRPr="00DA79BC" w:rsidRDefault="00EC6B81" w:rsidP="00EC6B81">
            <w:pPr>
              <w:pStyle w:val="BodyText"/>
              <w:rPr>
                <w:bCs/>
                <w:color w:val="000000" w:themeColor="text1"/>
              </w:rPr>
            </w:pPr>
          </w:p>
        </w:tc>
        <w:tc>
          <w:tcPr>
            <w:tcW w:w="870" w:type="dxa"/>
            <w:gridSpan w:val="2"/>
            <w:vAlign w:val="center"/>
          </w:tcPr>
          <w:p w14:paraId="5030CD48" w14:textId="77777777" w:rsidR="00EC6B81" w:rsidRDefault="00EC6B81" w:rsidP="00EC6B81">
            <w:pPr>
              <w:pStyle w:val="BodyText"/>
              <w:rPr>
                <w:bCs/>
                <w:color w:val="000000" w:themeColor="text1"/>
                <w:lang w:val="en-IN"/>
              </w:rPr>
            </w:pPr>
          </w:p>
        </w:tc>
        <w:tc>
          <w:tcPr>
            <w:tcW w:w="1067" w:type="dxa"/>
          </w:tcPr>
          <w:p w14:paraId="26AF72C2" w14:textId="69D147C5"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5</w:t>
            </w:r>
            <w:r w:rsidRPr="00A10A7B">
              <w:rPr>
                <w:bCs/>
                <w:color w:val="000000" w:themeColor="text1"/>
                <w:lang w:val="en-IN"/>
              </w:rPr>
              <w:t>.</w:t>
            </w:r>
          </w:p>
        </w:tc>
        <w:tc>
          <w:tcPr>
            <w:tcW w:w="4864" w:type="dxa"/>
          </w:tcPr>
          <w:p w14:paraId="7B401DE4" w14:textId="318467E2"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Middle East &amp; Africa</w:t>
            </w:r>
          </w:p>
        </w:tc>
        <w:tc>
          <w:tcPr>
            <w:tcW w:w="993" w:type="dxa"/>
          </w:tcPr>
          <w:p w14:paraId="65C7B2C1" w14:textId="77777777" w:rsidR="00EC6B81" w:rsidRPr="00DA79BC" w:rsidRDefault="00EC6B81" w:rsidP="00EC6B81">
            <w:pPr>
              <w:pStyle w:val="BodyText"/>
              <w:jc w:val="center"/>
              <w:rPr>
                <w:bCs/>
                <w:color w:val="000000" w:themeColor="text1"/>
              </w:rPr>
            </w:pPr>
          </w:p>
        </w:tc>
      </w:tr>
      <w:tr w:rsidR="000F51D6" w:rsidRPr="00DA79BC" w14:paraId="2F3328D6" w14:textId="77777777" w:rsidTr="00884E69">
        <w:trPr>
          <w:trHeight w:val="370"/>
        </w:trPr>
        <w:tc>
          <w:tcPr>
            <w:tcW w:w="900" w:type="dxa"/>
          </w:tcPr>
          <w:p w14:paraId="17D7ACC3" w14:textId="77777777" w:rsidR="000F51D6" w:rsidRPr="00DA79BC" w:rsidRDefault="000F51D6" w:rsidP="000F51D6">
            <w:pPr>
              <w:pStyle w:val="BodyText"/>
              <w:jc w:val="center"/>
              <w:rPr>
                <w:b/>
                <w:color w:val="000000" w:themeColor="text1"/>
              </w:rPr>
            </w:pPr>
          </w:p>
        </w:tc>
        <w:tc>
          <w:tcPr>
            <w:tcW w:w="758" w:type="dxa"/>
          </w:tcPr>
          <w:p w14:paraId="480B7281" w14:textId="77777777" w:rsidR="000F51D6" w:rsidRPr="00DA79BC" w:rsidRDefault="000F51D6" w:rsidP="000F51D6">
            <w:pPr>
              <w:pStyle w:val="BodyText"/>
              <w:rPr>
                <w:bCs/>
                <w:color w:val="000000" w:themeColor="text1"/>
              </w:rPr>
            </w:pPr>
          </w:p>
        </w:tc>
        <w:tc>
          <w:tcPr>
            <w:tcW w:w="870" w:type="dxa"/>
            <w:gridSpan w:val="2"/>
            <w:vAlign w:val="center"/>
          </w:tcPr>
          <w:p w14:paraId="2915FBD5" w14:textId="08AF4D97" w:rsidR="000F51D6" w:rsidRPr="00DA79BC" w:rsidRDefault="000F51D6" w:rsidP="000F51D6">
            <w:pPr>
              <w:pStyle w:val="BodyText"/>
              <w:rPr>
                <w:bCs/>
                <w:color w:val="000000" w:themeColor="text1"/>
                <w:lang w:val="en-IN"/>
              </w:rPr>
            </w:pPr>
            <w:r w:rsidRPr="00DA79BC">
              <w:rPr>
                <w:bCs/>
                <w:color w:val="000000" w:themeColor="text1"/>
                <w:lang w:val="en-IN"/>
              </w:rPr>
              <w:t>3.1.</w:t>
            </w:r>
            <w:r w:rsidR="00EC6B81">
              <w:rPr>
                <w:bCs/>
                <w:color w:val="000000" w:themeColor="text1"/>
                <w:lang w:val="en-IN"/>
              </w:rPr>
              <w:t>9</w:t>
            </w:r>
            <w:r w:rsidRPr="00DA79BC">
              <w:rPr>
                <w:bCs/>
                <w:color w:val="000000" w:themeColor="text1"/>
                <w:lang w:val="en-IN"/>
              </w:rPr>
              <w:t>.</w:t>
            </w:r>
          </w:p>
        </w:tc>
        <w:tc>
          <w:tcPr>
            <w:tcW w:w="5931" w:type="dxa"/>
            <w:gridSpan w:val="2"/>
          </w:tcPr>
          <w:p w14:paraId="7A34AB82" w14:textId="5F3AF1DC" w:rsidR="000F51D6" w:rsidRPr="00DA79BC" w:rsidRDefault="000F51D6" w:rsidP="000F51D6">
            <w:pPr>
              <w:pStyle w:val="BodyText"/>
              <w:rPr>
                <w:bCs/>
                <w:color w:val="000000" w:themeColor="text1"/>
                <w:lang w:val="en-IN"/>
              </w:rPr>
            </w:pPr>
            <w:r w:rsidRPr="00DA79BC">
              <w:rPr>
                <w:bCs/>
                <w:color w:val="000000" w:themeColor="text1"/>
                <w:lang w:val="en-IN"/>
              </w:rPr>
              <w:t>Sales By Company</w:t>
            </w:r>
          </w:p>
        </w:tc>
        <w:tc>
          <w:tcPr>
            <w:tcW w:w="993" w:type="dxa"/>
          </w:tcPr>
          <w:p w14:paraId="51A4829A" w14:textId="77777777" w:rsidR="000F51D6" w:rsidRPr="00DA79BC" w:rsidRDefault="000F51D6" w:rsidP="000F51D6">
            <w:pPr>
              <w:pStyle w:val="BodyText"/>
              <w:jc w:val="center"/>
              <w:rPr>
                <w:bCs/>
                <w:color w:val="000000" w:themeColor="text1"/>
              </w:rPr>
            </w:pPr>
          </w:p>
        </w:tc>
      </w:tr>
      <w:tr w:rsidR="000F51D6" w:rsidRPr="00DA79BC" w14:paraId="10294F17" w14:textId="77777777" w:rsidTr="00884E69">
        <w:trPr>
          <w:trHeight w:val="351"/>
        </w:trPr>
        <w:tc>
          <w:tcPr>
            <w:tcW w:w="900" w:type="dxa"/>
          </w:tcPr>
          <w:p w14:paraId="6D35CA71" w14:textId="77777777" w:rsidR="000F51D6" w:rsidRPr="00DA79BC" w:rsidRDefault="000F51D6" w:rsidP="000F51D6">
            <w:pPr>
              <w:pStyle w:val="BodyText"/>
              <w:jc w:val="center"/>
              <w:rPr>
                <w:b/>
                <w:color w:val="000000" w:themeColor="text1"/>
              </w:rPr>
            </w:pPr>
          </w:p>
        </w:tc>
        <w:tc>
          <w:tcPr>
            <w:tcW w:w="758" w:type="dxa"/>
          </w:tcPr>
          <w:p w14:paraId="43A43096" w14:textId="19847FA1" w:rsidR="000F51D6" w:rsidRPr="00DA79BC" w:rsidRDefault="000F51D6" w:rsidP="000F51D6">
            <w:pPr>
              <w:pStyle w:val="BodyText"/>
              <w:rPr>
                <w:b/>
                <w:color w:val="000000" w:themeColor="text1"/>
              </w:rPr>
            </w:pPr>
            <w:r w:rsidRPr="00DA79BC">
              <w:rPr>
                <w:b/>
                <w:color w:val="000000" w:themeColor="text1"/>
              </w:rPr>
              <w:t>3.2</w:t>
            </w:r>
          </w:p>
        </w:tc>
        <w:tc>
          <w:tcPr>
            <w:tcW w:w="6801" w:type="dxa"/>
            <w:gridSpan w:val="4"/>
            <w:vAlign w:val="center"/>
          </w:tcPr>
          <w:p w14:paraId="566ADD73" w14:textId="15361D98" w:rsidR="000F51D6" w:rsidRPr="00DA79BC" w:rsidRDefault="000F51D6" w:rsidP="000F51D6">
            <w:pPr>
              <w:pStyle w:val="BodyText"/>
              <w:rPr>
                <w:bCs/>
                <w:color w:val="000000" w:themeColor="text1"/>
                <w:lang w:val="en-IN"/>
              </w:rPr>
            </w:pPr>
            <w:r w:rsidRPr="00DA79BC">
              <w:rPr>
                <w:bCs/>
                <w:color w:val="000000" w:themeColor="text1"/>
                <w:lang w:val="en-IN"/>
              </w:rPr>
              <w:t>Demand Supply Outlook – Regional Market</w:t>
            </w:r>
          </w:p>
        </w:tc>
        <w:tc>
          <w:tcPr>
            <w:tcW w:w="993" w:type="dxa"/>
          </w:tcPr>
          <w:p w14:paraId="5CBE6B5A" w14:textId="77777777" w:rsidR="000F51D6" w:rsidRPr="00DA79BC" w:rsidRDefault="000F51D6" w:rsidP="000F51D6">
            <w:pPr>
              <w:pStyle w:val="BodyText"/>
              <w:jc w:val="center"/>
              <w:rPr>
                <w:bCs/>
                <w:color w:val="000000" w:themeColor="text1"/>
              </w:rPr>
            </w:pPr>
          </w:p>
        </w:tc>
      </w:tr>
      <w:tr w:rsidR="000B7D58" w:rsidRPr="00DA79BC" w14:paraId="312FD040" w14:textId="77777777" w:rsidTr="00884E69">
        <w:trPr>
          <w:trHeight w:val="351"/>
        </w:trPr>
        <w:tc>
          <w:tcPr>
            <w:tcW w:w="900" w:type="dxa"/>
          </w:tcPr>
          <w:p w14:paraId="07B8FECD" w14:textId="77777777" w:rsidR="000B7D58" w:rsidRPr="00DA79BC" w:rsidRDefault="000B7D58" w:rsidP="000B7D58">
            <w:pPr>
              <w:pStyle w:val="BodyText"/>
              <w:jc w:val="center"/>
              <w:rPr>
                <w:b/>
                <w:color w:val="000000" w:themeColor="text1"/>
              </w:rPr>
            </w:pPr>
          </w:p>
        </w:tc>
        <w:tc>
          <w:tcPr>
            <w:tcW w:w="758" w:type="dxa"/>
          </w:tcPr>
          <w:p w14:paraId="5F13A4FC" w14:textId="77777777" w:rsidR="000B7D58" w:rsidRPr="00DA79BC" w:rsidRDefault="000B7D58" w:rsidP="000B7D58">
            <w:pPr>
              <w:pStyle w:val="BodyText"/>
              <w:rPr>
                <w:bCs/>
                <w:color w:val="000000" w:themeColor="text1"/>
              </w:rPr>
            </w:pPr>
          </w:p>
        </w:tc>
        <w:tc>
          <w:tcPr>
            <w:tcW w:w="870" w:type="dxa"/>
            <w:gridSpan w:val="2"/>
          </w:tcPr>
          <w:p w14:paraId="0FAD3F53" w14:textId="7AE72D29" w:rsidR="000B7D58" w:rsidRPr="00DA79BC" w:rsidRDefault="000B7D58" w:rsidP="000B7D58">
            <w:pPr>
              <w:pStyle w:val="BodyText"/>
              <w:rPr>
                <w:bCs/>
                <w:color w:val="000000" w:themeColor="text1"/>
                <w:lang w:val="en-IN"/>
              </w:rPr>
            </w:pPr>
            <w:r w:rsidRPr="00DA79BC">
              <w:rPr>
                <w:bCs/>
                <w:color w:val="000000" w:themeColor="text1"/>
                <w:lang w:val="en-IN"/>
              </w:rPr>
              <w:t>3.2.1.</w:t>
            </w:r>
          </w:p>
        </w:tc>
        <w:tc>
          <w:tcPr>
            <w:tcW w:w="5931" w:type="dxa"/>
            <w:gridSpan w:val="2"/>
          </w:tcPr>
          <w:p w14:paraId="04631C96" w14:textId="5FEFF449" w:rsidR="000B7D58" w:rsidRPr="00DA79BC" w:rsidRDefault="00EC6B81" w:rsidP="000B7D58">
            <w:pPr>
              <w:pStyle w:val="BodyText"/>
              <w:rPr>
                <w:bCs/>
                <w:color w:val="000000" w:themeColor="text1"/>
                <w:lang w:val="en-IN"/>
              </w:rPr>
            </w:pPr>
            <w:r>
              <w:rPr>
                <w:bCs/>
                <w:color w:val="000000" w:themeColor="text1"/>
                <w:lang w:val="en-IN"/>
              </w:rPr>
              <w:t>Asia Pacific</w:t>
            </w:r>
            <w:r w:rsidR="00391905">
              <w:rPr>
                <w:bCs/>
                <w:color w:val="000000" w:themeColor="text1"/>
                <w:lang w:val="en-IN"/>
              </w:rPr>
              <w:t xml:space="preserve"> Vinyl Ester Resin</w:t>
            </w:r>
            <w:r>
              <w:rPr>
                <w:bCs/>
                <w:color w:val="000000" w:themeColor="text1"/>
                <w:lang w:val="en-IN"/>
              </w:rPr>
              <w:t xml:space="preserve"> Demand Supply Outlook</w:t>
            </w:r>
          </w:p>
        </w:tc>
        <w:tc>
          <w:tcPr>
            <w:tcW w:w="993" w:type="dxa"/>
          </w:tcPr>
          <w:p w14:paraId="694C5A44" w14:textId="77777777" w:rsidR="000B7D58" w:rsidRPr="00DA79BC" w:rsidRDefault="000B7D58" w:rsidP="000B7D58">
            <w:pPr>
              <w:pStyle w:val="BodyText"/>
              <w:jc w:val="center"/>
              <w:rPr>
                <w:bCs/>
                <w:color w:val="000000" w:themeColor="text1"/>
              </w:rPr>
            </w:pPr>
          </w:p>
        </w:tc>
      </w:tr>
      <w:tr w:rsidR="00EC6B81" w:rsidRPr="00DA79BC" w14:paraId="6615D425" w14:textId="77777777" w:rsidTr="00884E69">
        <w:trPr>
          <w:trHeight w:val="351"/>
        </w:trPr>
        <w:tc>
          <w:tcPr>
            <w:tcW w:w="900" w:type="dxa"/>
          </w:tcPr>
          <w:p w14:paraId="7BCAD4F2" w14:textId="77777777" w:rsidR="00EC6B81" w:rsidRPr="00DA79BC" w:rsidRDefault="00EC6B81" w:rsidP="000B7D58">
            <w:pPr>
              <w:pStyle w:val="BodyText"/>
              <w:jc w:val="center"/>
              <w:rPr>
                <w:b/>
                <w:color w:val="000000" w:themeColor="text1"/>
              </w:rPr>
            </w:pPr>
          </w:p>
        </w:tc>
        <w:tc>
          <w:tcPr>
            <w:tcW w:w="758" w:type="dxa"/>
          </w:tcPr>
          <w:p w14:paraId="2F583011" w14:textId="77777777" w:rsidR="00EC6B81" w:rsidRPr="00DA79BC" w:rsidRDefault="00EC6B81" w:rsidP="000B7D58">
            <w:pPr>
              <w:pStyle w:val="BodyText"/>
              <w:rPr>
                <w:bCs/>
                <w:color w:val="000000" w:themeColor="text1"/>
              </w:rPr>
            </w:pPr>
          </w:p>
        </w:tc>
        <w:tc>
          <w:tcPr>
            <w:tcW w:w="870" w:type="dxa"/>
            <w:gridSpan w:val="2"/>
          </w:tcPr>
          <w:p w14:paraId="6538C23B" w14:textId="4EFF3130" w:rsidR="00EC6B81" w:rsidRPr="00DA79BC" w:rsidRDefault="00EC6B81" w:rsidP="000B7D58">
            <w:pPr>
              <w:pStyle w:val="BodyText"/>
              <w:rPr>
                <w:bCs/>
                <w:color w:val="000000" w:themeColor="text1"/>
                <w:lang w:val="en-IN"/>
              </w:rPr>
            </w:pPr>
          </w:p>
        </w:tc>
        <w:tc>
          <w:tcPr>
            <w:tcW w:w="1067" w:type="dxa"/>
          </w:tcPr>
          <w:p w14:paraId="7326B058" w14:textId="207ABB21" w:rsidR="00EC6B81" w:rsidRPr="00DA79BC" w:rsidRDefault="00391905" w:rsidP="000B7D58">
            <w:pPr>
              <w:pStyle w:val="BodyText"/>
              <w:rPr>
                <w:bCs/>
                <w:color w:val="000000" w:themeColor="text1"/>
                <w:lang w:val="en-IN"/>
              </w:rPr>
            </w:pPr>
            <w:r>
              <w:rPr>
                <w:bCs/>
                <w:color w:val="000000" w:themeColor="text1"/>
                <w:lang w:val="en-IN"/>
              </w:rPr>
              <w:t>3.2.1.1.</w:t>
            </w:r>
          </w:p>
        </w:tc>
        <w:tc>
          <w:tcPr>
            <w:tcW w:w="4864" w:type="dxa"/>
          </w:tcPr>
          <w:p w14:paraId="4D804B44" w14:textId="6B27407A" w:rsidR="00EC6B81" w:rsidRPr="00DA79BC" w:rsidRDefault="00391905" w:rsidP="000B7D58">
            <w:pPr>
              <w:pStyle w:val="BodyText"/>
              <w:rPr>
                <w:bCs/>
                <w:color w:val="000000" w:themeColor="text1"/>
                <w:lang w:val="en-IN"/>
              </w:rPr>
            </w:pPr>
            <w:r>
              <w:rPr>
                <w:bCs/>
                <w:color w:val="000000" w:themeColor="text1"/>
                <w:lang w:val="en-IN"/>
              </w:rPr>
              <w:t>Capacity, Production</w:t>
            </w:r>
          </w:p>
        </w:tc>
        <w:tc>
          <w:tcPr>
            <w:tcW w:w="993" w:type="dxa"/>
          </w:tcPr>
          <w:p w14:paraId="4DD456E1" w14:textId="77777777" w:rsidR="00EC6B81" w:rsidRPr="00DA79BC" w:rsidRDefault="00EC6B81" w:rsidP="000B7D58">
            <w:pPr>
              <w:pStyle w:val="BodyText"/>
              <w:jc w:val="center"/>
              <w:rPr>
                <w:bCs/>
                <w:color w:val="000000" w:themeColor="text1"/>
              </w:rPr>
            </w:pPr>
          </w:p>
        </w:tc>
      </w:tr>
      <w:tr w:rsidR="00391905" w:rsidRPr="00DA79BC" w14:paraId="63ED899E" w14:textId="77777777" w:rsidTr="00884E69">
        <w:trPr>
          <w:trHeight w:val="351"/>
        </w:trPr>
        <w:tc>
          <w:tcPr>
            <w:tcW w:w="900" w:type="dxa"/>
          </w:tcPr>
          <w:p w14:paraId="059779D8" w14:textId="77777777" w:rsidR="00391905" w:rsidRPr="00DA79BC" w:rsidRDefault="00391905" w:rsidP="00391905">
            <w:pPr>
              <w:pStyle w:val="BodyText"/>
              <w:jc w:val="center"/>
              <w:rPr>
                <w:b/>
                <w:color w:val="000000" w:themeColor="text1"/>
              </w:rPr>
            </w:pPr>
          </w:p>
        </w:tc>
        <w:tc>
          <w:tcPr>
            <w:tcW w:w="758" w:type="dxa"/>
          </w:tcPr>
          <w:p w14:paraId="1F2A1230" w14:textId="77777777" w:rsidR="00391905" w:rsidRPr="00DA79BC" w:rsidRDefault="00391905" w:rsidP="00391905">
            <w:pPr>
              <w:pStyle w:val="BodyText"/>
              <w:rPr>
                <w:bCs/>
                <w:color w:val="000000" w:themeColor="text1"/>
              </w:rPr>
            </w:pPr>
          </w:p>
        </w:tc>
        <w:tc>
          <w:tcPr>
            <w:tcW w:w="870" w:type="dxa"/>
            <w:gridSpan w:val="2"/>
            <w:vAlign w:val="center"/>
          </w:tcPr>
          <w:p w14:paraId="2C087030" w14:textId="2F0EDC22" w:rsidR="00391905" w:rsidRPr="00DA79BC" w:rsidRDefault="00391905" w:rsidP="00391905">
            <w:pPr>
              <w:pStyle w:val="BodyText"/>
              <w:rPr>
                <w:bCs/>
                <w:color w:val="000000" w:themeColor="text1"/>
                <w:lang w:val="en-IN"/>
              </w:rPr>
            </w:pPr>
          </w:p>
        </w:tc>
        <w:tc>
          <w:tcPr>
            <w:tcW w:w="1067" w:type="dxa"/>
          </w:tcPr>
          <w:p w14:paraId="58481F0A" w14:textId="28742102" w:rsidR="00391905" w:rsidRPr="00DA79BC" w:rsidRDefault="00391905" w:rsidP="00391905">
            <w:pPr>
              <w:pStyle w:val="BodyText"/>
              <w:rPr>
                <w:bCs/>
                <w:color w:val="000000" w:themeColor="text1"/>
                <w:lang w:val="en-IN"/>
              </w:rPr>
            </w:pPr>
            <w:r>
              <w:rPr>
                <w:bCs/>
                <w:color w:val="000000" w:themeColor="text1"/>
                <w:lang w:val="en-IN"/>
              </w:rPr>
              <w:t>3.2.1.2.</w:t>
            </w:r>
          </w:p>
        </w:tc>
        <w:tc>
          <w:tcPr>
            <w:tcW w:w="4864" w:type="dxa"/>
          </w:tcPr>
          <w:p w14:paraId="5AC4B67B" w14:textId="2663E100" w:rsidR="00391905" w:rsidRPr="00DA79BC" w:rsidRDefault="00391905" w:rsidP="00391905">
            <w:pPr>
              <w:pStyle w:val="BodyText"/>
              <w:rPr>
                <w:bCs/>
                <w:color w:val="000000" w:themeColor="text1"/>
                <w:lang w:val="en-IN"/>
              </w:rPr>
            </w:pPr>
            <w:r>
              <w:rPr>
                <w:bCs/>
                <w:color w:val="000000" w:themeColor="text1"/>
                <w:lang w:val="en-IN"/>
              </w:rPr>
              <w:t>Operating Efficiency</w:t>
            </w:r>
          </w:p>
        </w:tc>
        <w:tc>
          <w:tcPr>
            <w:tcW w:w="993" w:type="dxa"/>
          </w:tcPr>
          <w:p w14:paraId="47996CBE" w14:textId="77777777" w:rsidR="00391905" w:rsidRPr="00DA79BC" w:rsidRDefault="00391905" w:rsidP="00391905">
            <w:pPr>
              <w:pStyle w:val="BodyText"/>
              <w:jc w:val="center"/>
              <w:rPr>
                <w:bCs/>
                <w:color w:val="000000" w:themeColor="text1"/>
              </w:rPr>
            </w:pPr>
          </w:p>
        </w:tc>
      </w:tr>
      <w:tr w:rsidR="00391905" w:rsidRPr="00DA79BC" w14:paraId="11E237D8" w14:textId="77777777" w:rsidTr="00884E69">
        <w:trPr>
          <w:trHeight w:val="351"/>
        </w:trPr>
        <w:tc>
          <w:tcPr>
            <w:tcW w:w="900" w:type="dxa"/>
          </w:tcPr>
          <w:p w14:paraId="0FBB3033" w14:textId="77777777" w:rsidR="00391905" w:rsidRPr="00DA79BC" w:rsidRDefault="00391905" w:rsidP="00391905">
            <w:pPr>
              <w:pStyle w:val="BodyText"/>
              <w:jc w:val="center"/>
              <w:rPr>
                <w:b/>
                <w:color w:val="000000" w:themeColor="text1"/>
              </w:rPr>
            </w:pPr>
          </w:p>
        </w:tc>
        <w:tc>
          <w:tcPr>
            <w:tcW w:w="758" w:type="dxa"/>
          </w:tcPr>
          <w:p w14:paraId="1B34D066" w14:textId="77777777" w:rsidR="00391905" w:rsidRPr="00DA79BC" w:rsidRDefault="00391905" w:rsidP="00391905">
            <w:pPr>
              <w:pStyle w:val="BodyText"/>
              <w:rPr>
                <w:bCs/>
                <w:color w:val="000000" w:themeColor="text1"/>
              </w:rPr>
            </w:pPr>
          </w:p>
        </w:tc>
        <w:tc>
          <w:tcPr>
            <w:tcW w:w="870" w:type="dxa"/>
            <w:gridSpan w:val="2"/>
            <w:vAlign w:val="center"/>
          </w:tcPr>
          <w:p w14:paraId="542B918D" w14:textId="681FDFD6" w:rsidR="00391905" w:rsidRPr="00DA79BC" w:rsidRDefault="00391905" w:rsidP="00391905">
            <w:pPr>
              <w:pStyle w:val="BodyText"/>
              <w:rPr>
                <w:bCs/>
                <w:color w:val="000000" w:themeColor="text1"/>
                <w:lang w:val="en-IN"/>
              </w:rPr>
            </w:pPr>
          </w:p>
        </w:tc>
        <w:tc>
          <w:tcPr>
            <w:tcW w:w="1067" w:type="dxa"/>
          </w:tcPr>
          <w:p w14:paraId="020BE087" w14:textId="7F49782A" w:rsidR="00391905" w:rsidRPr="00DA79BC" w:rsidRDefault="00391905" w:rsidP="00391905">
            <w:pPr>
              <w:pStyle w:val="BodyText"/>
              <w:rPr>
                <w:bCs/>
                <w:color w:val="000000" w:themeColor="text1"/>
                <w:lang w:val="en-IN"/>
              </w:rPr>
            </w:pPr>
            <w:r>
              <w:rPr>
                <w:bCs/>
                <w:color w:val="000000" w:themeColor="text1"/>
                <w:lang w:val="en-IN"/>
              </w:rPr>
              <w:t>3.2.1.3.</w:t>
            </w:r>
          </w:p>
        </w:tc>
        <w:tc>
          <w:tcPr>
            <w:tcW w:w="4864" w:type="dxa"/>
          </w:tcPr>
          <w:p w14:paraId="267BA66A" w14:textId="6A6FC4FB" w:rsidR="00391905" w:rsidRPr="00DA79BC" w:rsidRDefault="00391905" w:rsidP="00391905">
            <w:pPr>
              <w:pStyle w:val="BodyText"/>
              <w:rPr>
                <w:bCs/>
                <w:color w:val="000000" w:themeColor="text1"/>
                <w:lang w:val="en-IN"/>
              </w:rPr>
            </w:pPr>
            <w:r>
              <w:rPr>
                <w:bCs/>
                <w:color w:val="000000" w:themeColor="text1"/>
                <w:lang w:val="en-IN"/>
              </w:rPr>
              <w:t>Demand By Application</w:t>
            </w:r>
          </w:p>
        </w:tc>
        <w:tc>
          <w:tcPr>
            <w:tcW w:w="993" w:type="dxa"/>
          </w:tcPr>
          <w:p w14:paraId="70AC0254" w14:textId="77777777" w:rsidR="00391905" w:rsidRPr="00DA79BC" w:rsidRDefault="00391905" w:rsidP="00391905">
            <w:pPr>
              <w:pStyle w:val="BodyText"/>
              <w:jc w:val="center"/>
              <w:rPr>
                <w:bCs/>
                <w:color w:val="000000" w:themeColor="text1"/>
              </w:rPr>
            </w:pPr>
          </w:p>
        </w:tc>
      </w:tr>
      <w:tr w:rsidR="00391905" w:rsidRPr="00DA79BC" w14:paraId="23CB385B" w14:textId="77777777" w:rsidTr="00884E69">
        <w:trPr>
          <w:trHeight w:val="351"/>
        </w:trPr>
        <w:tc>
          <w:tcPr>
            <w:tcW w:w="900" w:type="dxa"/>
          </w:tcPr>
          <w:p w14:paraId="510A86B4" w14:textId="77777777" w:rsidR="00391905" w:rsidRPr="00DA79BC" w:rsidRDefault="00391905" w:rsidP="00391905">
            <w:pPr>
              <w:pStyle w:val="BodyText"/>
              <w:jc w:val="center"/>
              <w:rPr>
                <w:b/>
                <w:color w:val="000000" w:themeColor="text1"/>
              </w:rPr>
            </w:pPr>
          </w:p>
        </w:tc>
        <w:tc>
          <w:tcPr>
            <w:tcW w:w="758" w:type="dxa"/>
          </w:tcPr>
          <w:p w14:paraId="1BDE90F8" w14:textId="77777777" w:rsidR="00391905" w:rsidRPr="00DA79BC" w:rsidRDefault="00391905" w:rsidP="00391905">
            <w:pPr>
              <w:pStyle w:val="BodyText"/>
              <w:rPr>
                <w:bCs/>
                <w:color w:val="000000" w:themeColor="text1"/>
              </w:rPr>
            </w:pPr>
          </w:p>
        </w:tc>
        <w:tc>
          <w:tcPr>
            <w:tcW w:w="870" w:type="dxa"/>
            <w:gridSpan w:val="2"/>
            <w:vAlign w:val="center"/>
          </w:tcPr>
          <w:p w14:paraId="446C2AF2" w14:textId="29DB0CA1" w:rsidR="00391905" w:rsidRPr="00DA79BC" w:rsidRDefault="00391905" w:rsidP="00391905">
            <w:pPr>
              <w:pStyle w:val="BodyText"/>
              <w:rPr>
                <w:bCs/>
                <w:color w:val="000000" w:themeColor="text1"/>
                <w:lang w:val="en-IN"/>
              </w:rPr>
            </w:pPr>
          </w:p>
        </w:tc>
        <w:tc>
          <w:tcPr>
            <w:tcW w:w="1067" w:type="dxa"/>
          </w:tcPr>
          <w:p w14:paraId="6FDB1784" w14:textId="062AC4CA" w:rsidR="00391905" w:rsidRPr="00DA79BC" w:rsidRDefault="00391905" w:rsidP="00391905">
            <w:pPr>
              <w:pStyle w:val="BodyText"/>
              <w:rPr>
                <w:bCs/>
                <w:color w:val="000000" w:themeColor="text1"/>
                <w:lang w:val="en-IN"/>
              </w:rPr>
            </w:pPr>
            <w:r>
              <w:rPr>
                <w:bCs/>
                <w:color w:val="000000" w:themeColor="text1"/>
                <w:lang w:val="en-IN"/>
              </w:rPr>
              <w:t>3.2.1.4.</w:t>
            </w:r>
          </w:p>
        </w:tc>
        <w:tc>
          <w:tcPr>
            <w:tcW w:w="4864" w:type="dxa"/>
          </w:tcPr>
          <w:p w14:paraId="04B8703E" w14:textId="320D3FB1" w:rsidR="00391905" w:rsidRPr="00DA79BC" w:rsidRDefault="00391905" w:rsidP="00391905">
            <w:pPr>
              <w:pStyle w:val="BodyText"/>
              <w:rPr>
                <w:bCs/>
                <w:color w:val="000000" w:themeColor="text1"/>
                <w:lang w:val="en-IN"/>
              </w:rPr>
            </w:pPr>
            <w:r>
              <w:rPr>
                <w:bCs/>
                <w:color w:val="000000" w:themeColor="text1"/>
                <w:lang w:val="en-IN"/>
              </w:rPr>
              <w:t>Demand By Type</w:t>
            </w:r>
          </w:p>
        </w:tc>
        <w:tc>
          <w:tcPr>
            <w:tcW w:w="993" w:type="dxa"/>
          </w:tcPr>
          <w:p w14:paraId="32B6A456" w14:textId="77777777" w:rsidR="00391905" w:rsidRPr="00DA79BC" w:rsidRDefault="00391905" w:rsidP="00391905">
            <w:pPr>
              <w:pStyle w:val="BodyText"/>
              <w:jc w:val="center"/>
              <w:rPr>
                <w:bCs/>
                <w:color w:val="000000" w:themeColor="text1"/>
              </w:rPr>
            </w:pPr>
          </w:p>
        </w:tc>
      </w:tr>
      <w:tr w:rsidR="00391905" w:rsidRPr="00DA79BC" w14:paraId="0F34FD95" w14:textId="77777777" w:rsidTr="00884E69">
        <w:trPr>
          <w:trHeight w:val="351"/>
        </w:trPr>
        <w:tc>
          <w:tcPr>
            <w:tcW w:w="900" w:type="dxa"/>
          </w:tcPr>
          <w:p w14:paraId="351EE6AB" w14:textId="77777777" w:rsidR="00391905" w:rsidRPr="00DA79BC" w:rsidRDefault="00391905" w:rsidP="00391905">
            <w:pPr>
              <w:pStyle w:val="BodyText"/>
              <w:jc w:val="center"/>
              <w:rPr>
                <w:b/>
                <w:color w:val="000000" w:themeColor="text1"/>
              </w:rPr>
            </w:pPr>
          </w:p>
        </w:tc>
        <w:tc>
          <w:tcPr>
            <w:tcW w:w="758" w:type="dxa"/>
          </w:tcPr>
          <w:p w14:paraId="7D840795" w14:textId="77777777" w:rsidR="00391905" w:rsidRPr="00DA79BC" w:rsidRDefault="00391905" w:rsidP="00391905">
            <w:pPr>
              <w:pStyle w:val="BodyText"/>
              <w:rPr>
                <w:bCs/>
                <w:color w:val="000000" w:themeColor="text1"/>
              </w:rPr>
            </w:pPr>
          </w:p>
        </w:tc>
        <w:tc>
          <w:tcPr>
            <w:tcW w:w="870" w:type="dxa"/>
            <w:gridSpan w:val="2"/>
            <w:vAlign w:val="center"/>
          </w:tcPr>
          <w:p w14:paraId="4D23DAAF" w14:textId="538047F1" w:rsidR="00391905" w:rsidRPr="00DA79BC" w:rsidRDefault="00391905" w:rsidP="00391905">
            <w:pPr>
              <w:pStyle w:val="BodyText"/>
              <w:rPr>
                <w:bCs/>
                <w:color w:val="000000" w:themeColor="text1"/>
                <w:lang w:val="en-IN"/>
              </w:rPr>
            </w:pPr>
          </w:p>
        </w:tc>
        <w:tc>
          <w:tcPr>
            <w:tcW w:w="1067" w:type="dxa"/>
          </w:tcPr>
          <w:p w14:paraId="2D187606" w14:textId="03404A4F" w:rsidR="00391905" w:rsidRPr="00DA79BC" w:rsidRDefault="00391905" w:rsidP="00391905">
            <w:pPr>
              <w:pStyle w:val="BodyText"/>
              <w:rPr>
                <w:bCs/>
                <w:color w:val="000000" w:themeColor="text1"/>
                <w:lang w:val="en-IN"/>
              </w:rPr>
            </w:pPr>
            <w:r>
              <w:rPr>
                <w:bCs/>
                <w:color w:val="000000" w:themeColor="text1"/>
                <w:lang w:val="en-IN"/>
              </w:rPr>
              <w:t>3.2.1.5.</w:t>
            </w:r>
          </w:p>
        </w:tc>
        <w:tc>
          <w:tcPr>
            <w:tcW w:w="4864" w:type="dxa"/>
          </w:tcPr>
          <w:p w14:paraId="738959A4" w14:textId="663D2E0F" w:rsidR="00391905" w:rsidRPr="00DA79BC" w:rsidRDefault="00391905" w:rsidP="00391905">
            <w:pPr>
              <w:pStyle w:val="BodyText"/>
              <w:rPr>
                <w:bCs/>
                <w:color w:val="000000" w:themeColor="text1"/>
                <w:lang w:val="en-IN"/>
              </w:rPr>
            </w:pPr>
            <w:r>
              <w:rPr>
                <w:bCs/>
                <w:color w:val="000000" w:themeColor="text1"/>
                <w:lang w:val="en-IN"/>
              </w:rPr>
              <w:t>Demand By Sales Channel</w:t>
            </w:r>
          </w:p>
        </w:tc>
        <w:tc>
          <w:tcPr>
            <w:tcW w:w="993" w:type="dxa"/>
          </w:tcPr>
          <w:p w14:paraId="7740E242" w14:textId="77777777" w:rsidR="00391905" w:rsidRPr="00DA79BC" w:rsidRDefault="00391905" w:rsidP="00391905">
            <w:pPr>
              <w:pStyle w:val="BodyText"/>
              <w:jc w:val="center"/>
              <w:rPr>
                <w:bCs/>
                <w:color w:val="000000" w:themeColor="text1"/>
              </w:rPr>
            </w:pPr>
          </w:p>
        </w:tc>
      </w:tr>
      <w:tr w:rsidR="00391905" w:rsidRPr="00DA79BC" w14:paraId="10C5A55E" w14:textId="77777777" w:rsidTr="00884E69">
        <w:trPr>
          <w:trHeight w:val="351"/>
        </w:trPr>
        <w:tc>
          <w:tcPr>
            <w:tcW w:w="900" w:type="dxa"/>
          </w:tcPr>
          <w:p w14:paraId="42811BB1" w14:textId="77777777" w:rsidR="00391905" w:rsidRPr="00DA79BC" w:rsidRDefault="00391905" w:rsidP="00391905">
            <w:pPr>
              <w:pStyle w:val="BodyText"/>
              <w:jc w:val="center"/>
              <w:rPr>
                <w:b/>
                <w:color w:val="000000" w:themeColor="text1"/>
              </w:rPr>
            </w:pPr>
          </w:p>
        </w:tc>
        <w:tc>
          <w:tcPr>
            <w:tcW w:w="758" w:type="dxa"/>
          </w:tcPr>
          <w:p w14:paraId="6E103176" w14:textId="77777777" w:rsidR="00391905" w:rsidRPr="00DA79BC" w:rsidRDefault="00391905" w:rsidP="00391905">
            <w:pPr>
              <w:pStyle w:val="BodyText"/>
              <w:rPr>
                <w:bCs/>
                <w:color w:val="000000" w:themeColor="text1"/>
              </w:rPr>
            </w:pPr>
          </w:p>
        </w:tc>
        <w:tc>
          <w:tcPr>
            <w:tcW w:w="870" w:type="dxa"/>
            <w:gridSpan w:val="2"/>
            <w:vAlign w:val="center"/>
          </w:tcPr>
          <w:p w14:paraId="7E4665BD" w14:textId="7B54BF04" w:rsidR="00391905" w:rsidRPr="00DA79BC" w:rsidRDefault="00391905" w:rsidP="00391905">
            <w:pPr>
              <w:pStyle w:val="BodyText"/>
              <w:rPr>
                <w:bCs/>
                <w:color w:val="000000" w:themeColor="text1"/>
                <w:lang w:val="en-IN"/>
              </w:rPr>
            </w:pPr>
          </w:p>
        </w:tc>
        <w:tc>
          <w:tcPr>
            <w:tcW w:w="1067" w:type="dxa"/>
          </w:tcPr>
          <w:p w14:paraId="3C3EFA93" w14:textId="537016AF" w:rsidR="00391905" w:rsidRPr="00DA79BC" w:rsidRDefault="00391905" w:rsidP="00391905">
            <w:pPr>
              <w:pStyle w:val="BodyText"/>
              <w:rPr>
                <w:bCs/>
                <w:color w:val="000000" w:themeColor="text1"/>
                <w:lang w:val="en-IN"/>
              </w:rPr>
            </w:pPr>
            <w:r>
              <w:rPr>
                <w:bCs/>
                <w:color w:val="000000" w:themeColor="text1"/>
                <w:lang w:val="en-IN"/>
              </w:rPr>
              <w:t>3.2.1.6.</w:t>
            </w:r>
          </w:p>
        </w:tc>
        <w:tc>
          <w:tcPr>
            <w:tcW w:w="4864" w:type="dxa"/>
          </w:tcPr>
          <w:p w14:paraId="6DB9F6D3" w14:textId="111B0B4D" w:rsidR="00391905" w:rsidRPr="00DA79BC" w:rsidRDefault="00391905" w:rsidP="00391905">
            <w:pPr>
              <w:pStyle w:val="BodyText"/>
              <w:rPr>
                <w:bCs/>
                <w:color w:val="000000" w:themeColor="text1"/>
                <w:lang w:val="en-IN"/>
              </w:rPr>
            </w:pPr>
            <w:r>
              <w:rPr>
                <w:bCs/>
                <w:color w:val="000000" w:themeColor="text1"/>
                <w:lang w:val="en-IN"/>
              </w:rPr>
              <w:t>Sales By Company</w:t>
            </w:r>
          </w:p>
        </w:tc>
        <w:tc>
          <w:tcPr>
            <w:tcW w:w="993" w:type="dxa"/>
          </w:tcPr>
          <w:p w14:paraId="123EDD8A" w14:textId="77777777" w:rsidR="00391905" w:rsidRPr="00DA79BC" w:rsidRDefault="00391905" w:rsidP="00391905">
            <w:pPr>
              <w:pStyle w:val="BodyText"/>
              <w:jc w:val="center"/>
              <w:rPr>
                <w:bCs/>
                <w:color w:val="000000" w:themeColor="text1"/>
              </w:rPr>
            </w:pPr>
          </w:p>
        </w:tc>
      </w:tr>
      <w:tr w:rsidR="00391905" w:rsidRPr="00DA79BC" w14:paraId="2F9EC538" w14:textId="77777777" w:rsidTr="00884E69">
        <w:trPr>
          <w:trHeight w:val="370"/>
        </w:trPr>
        <w:tc>
          <w:tcPr>
            <w:tcW w:w="900" w:type="dxa"/>
          </w:tcPr>
          <w:p w14:paraId="3FFBB8E2" w14:textId="77777777" w:rsidR="00391905" w:rsidRPr="00DA79BC" w:rsidRDefault="00391905" w:rsidP="000B7D58">
            <w:pPr>
              <w:pStyle w:val="BodyText"/>
              <w:jc w:val="center"/>
              <w:rPr>
                <w:b/>
                <w:color w:val="000000" w:themeColor="text1"/>
              </w:rPr>
            </w:pPr>
          </w:p>
        </w:tc>
        <w:tc>
          <w:tcPr>
            <w:tcW w:w="758" w:type="dxa"/>
          </w:tcPr>
          <w:p w14:paraId="36F08CA5" w14:textId="77777777" w:rsidR="00391905" w:rsidRPr="00DA79BC" w:rsidRDefault="00391905" w:rsidP="000B7D58">
            <w:pPr>
              <w:pStyle w:val="BodyText"/>
              <w:rPr>
                <w:bCs/>
                <w:color w:val="000000" w:themeColor="text1"/>
              </w:rPr>
            </w:pPr>
          </w:p>
        </w:tc>
        <w:tc>
          <w:tcPr>
            <w:tcW w:w="870" w:type="dxa"/>
            <w:gridSpan w:val="2"/>
            <w:vAlign w:val="center"/>
          </w:tcPr>
          <w:p w14:paraId="455067EA" w14:textId="2D1DCF14" w:rsidR="00391905" w:rsidRPr="00DA79BC" w:rsidRDefault="00391905" w:rsidP="000B7D58">
            <w:pPr>
              <w:pStyle w:val="BodyText"/>
              <w:rPr>
                <w:bCs/>
                <w:color w:val="000000" w:themeColor="text1"/>
                <w:lang w:val="en-IN"/>
              </w:rPr>
            </w:pPr>
            <w:r>
              <w:rPr>
                <w:bCs/>
                <w:color w:val="000000" w:themeColor="text1"/>
                <w:lang w:val="en-IN"/>
              </w:rPr>
              <w:t>3.2.2.</w:t>
            </w:r>
          </w:p>
        </w:tc>
        <w:tc>
          <w:tcPr>
            <w:tcW w:w="5931" w:type="dxa"/>
            <w:gridSpan w:val="2"/>
          </w:tcPr>
          <w:p w14:paraId="38AF4AE8" w14:textId="5FFF60D0" w:rsidR="00391905" w:rsidRPr="00DA79BC" w:rsidRDefault="00391905" w:rsidP="000B7D58">
            <w:pPr>
              <w:pStyle w:val="BodyText"/>
              <w:rPr>
                <w:bCs/>
                <w:color w:val="000000" w:themeColor="text1"/>
                <w:lang w:val="en-IN"/>
              </w:rPr>
            </w:pPr>
            <w:r>
              <w:rPr>
                <w:bCs/>
                <w:color w:val="000000" w:themeColor="text1"/>
                <w:lang w:val="en-IN"/>
              </w:rPr>
              <w:t>India Vinyl Ester Resin Demand Supply Outlook</w:t>
            </w:r>
          </w:p>
        </w:tc>
        <w:tc>
          <w:tcPr>
            <w:tcW w:w="993" w:type="dxa"/>
          </w:tcPr>
          <w:p w14:paraId="37D98A63" w14:textId="77777777" w:rsidR="00391905" w:rsidRPr="00DA79BC" w:rsidRDefault="00391905" w:rsidP="000B7D58">
            <w:pPr>
              <w:pStyle w:val="BodyText"/>
              <w:jc w:val="center"/>
              <w:rPr>
                <w:bCs/>
                <w:color w:val="000000" w:themeColor="text1"/>
              </w:rPr>
            </w:pPr>
          </w:p>
        </w:tc>
      </w:tr>
      <w:tr w:rsidR="00391905" w:rsidRPr="00DA79BC" w14:paraId="3B5D3AF4" w14:textId="77777777" w:rsidTr="00884E69">
        <w:trPr>
          <w:trHeight w:val="370"/>
        </w:trPr>
        <w:tc>
          <w:tcPr>
            <w:tcW w:w="900" w:type="dxa"/>
          </w:tcPr>
          <w:p w14:paraId="3C96FA39" w14:textId="77777777" w:rsidR="00391905" w:rsidRPr="00DA79BC" w:rsidRDefault="00391905" w:rsidP="000B7D58">
            <w:pPr>
              <w:pStyle w:val="BodyText"/>
              <w:jc w:val="center"/>
              <w:rPr>
                <w:b/>
                <w:color w:val="000000" w:themeColor="text1"/>
              </w:rPr>
            </w:pPr>
          </w:p>
        </w:tc>
        <w:tc>
          <w:tcPr>
            <w:tcW w:w="758" w:type="dxa"/>
          </w:tcPr>
          <w:p w14:paraId="070A30DB" w14:textId="77777777" w:rsidR="00391905" w:rsidRPr="00DA79BC" w:rsidRDefault="00391905" w:rsidP="000B7D58">
            <w:pPr>
              <w:pStyle w:val="BodyText"/>
              <w:rPr>
                <w:bCs/>
                <w:color w:val="000000" w:themeColor="text1"/>
              </w:rPr>
            </w:pPr>
          </w:p>
        </w:tc>
        <w:tc>
          <w:tcPr>
            <w:tcW w:w="870" w:type="dxa"/>
            <w:gridSpan w:val="2"/>
            <w:vAlign w:val="center"/>
          </w:tcPr>
          <w:p w14:paraId="2D00F45D" w14:textId="77777777" w:rsidR="00391905" w:rsidRDefault="00391905" w:rsidP="000B7D58">
            <w:pPr>
              <w:pStyle w:val="BodyText"/>
              <w:rPr>
                <w:bCs/>
                <w:color w:val="000000" w:themeColor="text1"/>
                <w:lang w:val="en-IN"/>
              </w:rPr>
            </w:pPr>
          </w:p>
        </w:tc>
        <w:tc>
          <w:tcPr>
            <w:tcW w:w="1067" w:type="dxa"/>
          </w:tcPr>
          <w:p w14:paraId="40E0AD7B" w14:textId="1C174B89" w:rsidR="00391905" w:rsidRDefault="00391905" w:rsidP="000B7D58">
            <w:pPr>
              <w:pStyle w:val="BodyText"/>
              <w:rPr>
                <w:bCs/>
                <w:color w:val="000000" w:themeColor="text1"/>
                <w:lang w:val="en-IN"/>
              </w:rPr>
            </w:pPr>
            <w:r>
              <w:rPr>
                <w:bCs/>
                <w:color w:val="000000" w:themeColor="text1"/>
                <w:lang w:val="en-IN"/>
              </w:rPr>
              <w:t>3.2.2.1.</w:t>
            </w:r>
          </w:p>
        </w:tc>
        <w:tc>
          <w:tcPr>
            <w:tcW w:w="4864" w:type="dxa"/>
          </w:tcPr>
          <w:p w14:paraId="18AB4D1C" w14:textId="6CDB6896" w:rsidR="00391905" w:rsidRDefault="00391905" w:rsidP="000B7D58">
            <w:pPr>
              <w:pStyle w:val="BodyText"/>
              <w:rPr>
                <w:bCs/>
                <w:color w:val="000000" w:themeColor="text1"/>
                <w:lang w:val="en-IN"/>
              </w:rPr>
            </w:pPr>
            <w:r>
              <w:rPr>
                <w:bCs/>
                <w:color w:val="000000" w:themeColor="text1"/>
                <w:lang w:val="en-IN"/>
              </w:rPr>
              <w:t xml:space="preserve">Demand By Application </w:t>
            </w:r>
          </w:p>
        </w:tc>
        <w:tc>
          <w:tcPr>
            <w:tcW w:w="993" w:type="dxa"/>
          </w:tcPr>
          <w:p w14:paraId="7EB9DCEC" w14:textId="77777777" w:rsidR="00391905" w:rsidRPr="00DA79BC" w:rsidRDefault="00391905" w:rsidP="000B7D58">
            <w:pPr>
              <w:pStyle w:val="BodyText"/>
              <w:jc w:val="center"/>
              <w:rPr>
                <w:bCs/>
                <w:color w:val="000000" w:themeColor="text1"/>
              </w:rPr>
            </w:pPr>
          </w:p>
        </w:tc>
      </w:tr>
      <w:tr w:rsidR="00391905" w:rsidRPr="00DA79BC" w14:paraId="716C6987" w14:textId="77777777" w:rsidTr="00884E69">
        <w:trPr>
          <w:trHeight w:val="370"/>
        </w:trPr>
        <w:tc>
          <w:tcPr>
            <w:tcW w:w="900" w:type="dxa"/>
          </w:tcPr>
          <w:p w14:paraId="28B2CB0E" w14:textId="77777777" w:rsidR="00391905" w:rsidRPr="00DA79BC" w:rsidRDefault="00391905" w:rsidP="000B7D58">
            <w:pPr>
              <w:pStyle w:val="BodyText"/>
              <w:jc w:val="center"/>
              <w:rPr>
                <w:b/>
                <w:color w:val="000000" w:themeColor="text1"/>
              </w:rPr>
            </w:pPr>
          </w:p>
        </w:tc>
        <w:tc>
          <w:tcPr>
            <w:tcW w:w="758" w:type="dxa"/>
          </w:tcPr>
          <w:p w14:paraId="6E24A15D" w14:textId="77777777" w:rsidR="00391905" w:rsidRPr="00DA79BC" w:rsidRDefault="00391905" w:rsidP="000B7D58">
            <w:pPr>
              <w:pStyle w:val="BodyText"/>
              <w:rPr>
                <w:bCs/>
                <w:color w:val="000000" w:themeColor="text1"/>
              </w:rPr>
            </w:pPr>
          </w:p>
        </w:tc>
        <w:tc>
          <w:tcPr>
            <w:tcW w:w="870" w:type="dxa"/>
            <w:gridSpan w:val="2"/>
            <w:vAlign w:val="center"/>
          </w:tcPr>
          <w:p w14:paraId="0E4F5F5B" w14:textId="77777777" w:rsidR="00391905" w:rsidRDefault="00391905" w:rsidP="000B7D58">
            <w:pPr>
              <w:pStyle w:val="BodyText"/>
              <w:rPr>
                <w:bCs/>
                <w:color w:val="000000" w:themeColor="text1"/>
                <w:lang w:val="en-IN"/>
              </w:rPr>
            </w:pPr>
          </w:p>
        </w:tc>
        <w:tc>
          <w:tcPr>
            <w:tcW w:w="1067" w:type="dxa"/>
          </w:tcPr>
          <w:p w14:paraId="726A7C47" w14:textId="7A0C217E" w:rsidR="00391905" w:rsidRDefault="00391905" w:rsidP="000B7D58">
            <w:pPr>
              <w:pStyle w:val="BodyText"/>
              <w:rPr>
                <w:bCs/>
                <w:color w:val="000000" w:themeColor="text1"/>
                <w:lang w:val="en-IN"/>
              </w:rPr>
            </w:pPr>
            <w:r>
              <w:rPr>
                <w:bCs/>
                <w:color w:val="000000" w:themeColor="text1"/>
                <w:lang w:val="en-IN"/>
              </w:rPr>
              <w:t>3.2.2.2.</w:t>
            </w:r>
          </w:p>
        </w:tc>
        <w:tc>
          <w:tcPr>
            <w:tcW w:w="4864" w:type="dxa"/>
          </w:tcPr>
          <w:p w14:paraId="1609CF32" w14:textId="46FDCCE9" w:rsidR="00391905" w:rsidRDefault="00391905" w:rsidP="000B7D58">
            <w:pPr>
              <w:pStyle w:val="BodyText"/>
              <w:rPr>
                <w:bCs/>
                <w:color w:val="000000" w:themeColor="text1"/>
                <w:lang w:val="en-IN"/>
              </w:rPr>
            </w:pPr>
            <w:r>
              <w:rPr>
                <w:bCs/>
                <w:color w:val="000000" w:themeColor="text1"/>
                <w:lang w:val="en-IN"/>
              </w:rPr>
              <w:t>Demand By Type</w:t>
            </w:r>
          </w:p>
        </w:tc>
        <w:tc>
          <w:tcPr>
            <w:tcW w:w="993" w:type="dxa"/>
          </w:tcPr>
          <w:p w14:paraId="115E804B" w14:textId="77777777" w:rsidR="00391905" w:rsidRPr="00DA79BC" w:rsidRDefault="00391905" w:rsidP="000B7D58">
            <w:pPr>
              <w:pStyle w:val="BodyText"/>
              <w:jc w:val="center"/>
              <w:rPr>
                <w:bCs/>
                <w:color w:val="000000" w:themeColor="text1"/>
              </w:rPr>
            </w:pPr>
          </w:p>
        </w:tc>
      </w:tr>
      <w:tr w:rsidR="00391905" w:rsidRPr="00DA79BC" w14:paraId="507E3879" w14:textId="77777777" w:rsidTr="00884E69">
        <w:trPr>
          <w:trHeight w:val="370"/>
        </w:trPr>
        <w:tc>
          <w:tcPr>
            <w:tcW w:w="900" w:type="dxa"/>
          </w:tcPr>
          <w:p w14:paraId="3E19E2F5" w14:textId="77777777" w:rsidR="00391905" w:rsidRPr="00DA79BC" w:rsidRDefault="00391905" w:rsidP="000B7D58">
            <w:pPr>
              <w:pStyle w:val="BodyText"/>
              <w:jc w:val="center"/>
              <w:rPr>
                <w:b/>
                <w:color w:val="000000" w:themeColor="text1"/>
              </w:rPr>
            </w:pPr>
          </w:p>
        </w:tc>
        <w:tc>
          <w:tcPr>
            <w:tcW w:w="758" w:type="dxa"/>
          </w:tcPr>
          <w:p w14:paraId="0224A42E" w14:textId="77777777" w:rsidR="00391905" w:rsidRPr="00DA79BC" w:rsidRDefault="00391905" w:rsidP="000B7D58">
            <w:pPr>
              <w:pStyle w:val="BodyText"/>
              <w:rPr>
                <w:bCs/>
                <w:color w:val="000000" w:themeColor="text1"/>
              </w:rPr>
            </w:pPr>
          </w:p>
        </w:tc>
        <w:tc>
          <w:tcPr>
            <w:tcW w:w="870" w:type="dxa"/>
            <w:gridSpan w:val="2"/>
            <w:vAlign w:val="center"/>
          </w:tcPr>
          <w:p w14:paraId="52BB1DA6" w14:textId="621CE119" w:rsidR="00391905" w:rsidRDefault="00391905" w:rsidP="000B7D58">
            <w:pPr>
              <w:pStyle w:val="BodyText"/>
              <w:rPr>
                <w:bCs/>
                <w:color w:val="000000" w:themeColor="text1"/>
                <w:lang w:val="en-IN"/>
              </w:rPr>
            </w:pPr>
            <w:r>
              <w:rPr>
                <w:bCs/>
                <w:color w:val="000000" w:themeColor="text1"/>
                <w:lang w:val="en-IN"/>
              </w:rPr>
              <w:t>3.2.3.</w:t>
            </w:r>
          </w:p>
        </w:tc>
        <w:tc>
          <w:tcPr>
            <w:tcW w:w="5931" w:type="dxa"/>
            <w:gridSpan w:val="2"/>
          </w:tcPr>
          <w:p w14:paraId="50DD86C6" w14:textId="0AFFAC26" w:rsidR="00391905" w:rsidRDefault="00391905" w:rsidP="000B7D58">
            <w:pPr>
              <w:pStyle w:val="BodyText"/>
              <w:rPr>
                <w:bCs/>
                <w:color w:val="000000" w:themeColor="text1"/>
                <w:lang w:val="en-IN"/>
              </w:rPr>
            </w:pPr>
            <w:r>
              <w:rPr>
                <w:bCs/>
                <w:color w:val="000000" w:themeColor="text1"/>
                <w:lang w:val="en-IN"/>
              </w:rPr>
              <w:t xml:space="preserve">Europe </w:t>
            </w:r>
            <w:r w:rsidRPr="00391905">
              <w:rPr>
                <w:bCs/>
                <w:color w:val="000000" w:themeColor="text1"/>
                <w:lang w:val="en-IN"/>
              </w:rPr>
              <w:t>Vinyl Ester Resin Demand Supply Outlook</w:t>
            </w:r>
          </w:p>
        </w:tc>
        <w:tc>
          <w:tcPr>
            <w:tcW w:w="993" w:type="dxa"/>
          </w:tcPr>
          <w:p w14:paraId="5D8849A5" w14:textId="77777777" w:rsidR="00391905" w:rsidRPr="00DA79BC" w:rsidRDefault="00391905" w:rsidP="000B7D58">
            <w:pPr>
              <w:pStyle w:val="BodyText"/>
              <w:jc w:val="center"/>
              <w:rPr>
                <w:bCs/>
                <w:color w:val="000000" w:themeColor="text1"/>
              </w:rPr>
            </w:pPr>
          </w:p>
        </w:tc>
      </w:tr>
      <w:tr w:rsidR="001C2535" w:rsidRPr="00DA79BC" w14:paraId="460CFD7E" w14:textId="77777777" w:rsidTr="00884E69">
        <w:trPr>
          <w:trHeight w:val="370"/>
        </w:trPr>
        <w:tc>
          <w:tcPr>
            <w:tcW w:w="900" w:type="dxa"/>
          </w:tcPr>
          <w:p w14:paraId="61699ECA" w14:textId="77777777" w:rsidR="001C2535" w:rsidRPr="00DA79BC" w:rsidRDefault="001C2535" w:rsidP="001C2535">
            <w:pPr>
              <w:pStyle w:val="BodyText"/>
              <w:jc w:val="center"/>
              <w:rPr>
                <w:b/>
                <w:color w:val="000000" w:themeColor="text1"/>
              </w:rPr>
            </w:pPr>
          </w:p>
        </w:tc>
        <w:tc>
          <w:tcPr>
            <w:tcW w:w="758" w:type="dxa"/>
          </w:tcPr>
          <w:p w14:paraId="2BFD8B5E" w14:textId="77777777" w:rsidR="001C2535" w:rsidRPr="00DA79BC" w:rsidRDefault="001C2535" w:rsidP="001C2535">
            <w:pPr>
              <w:pStyle w:val="BodyText"/>
              <w:rPr>
                <w:bCs/>
                <w:color w:val="000000" w:themeColor="text1"/>
              </w:rPr>
            </w:pPr>
          </w:p>
        </w:tc>
        <w:tc>
          <w:tcPr>
            <w:tcW w:w="870" w:type="dxa"/>
            <w:gridSpan w:val="2"/>
            <w:vAlign w:val="center"/>
          </w:tcPr>
          <w:p w14:paraId="38D862C6" w14:textId="77777777" w:rsidR="001C2535" w:rsidRDefault="001C2535" w:rsidP="001C2535">
            <w:pPr>
              <w:pStyle w:val="BodyText"/>
              <w:rPr>
                <w:bCs/>
                <w:color w:val="000000" w:themeColor="text1"/>
                <w:lang w:val="en-IN"/>
              </w:rPr>
            </w:pPr>
          </w:p>
        </w:tc>
        <w:tc>
          <w:tcPr>
            <w:tcW w:w="1067" w:type="dxa"/>
          </w:tcPr>
          <w:p w14:paraId="5791AF27" w14:textId="5107BB1E" w:rsidR="001C2535" w:rsidRDefault="001C2535" w:rsidP="001C2535">
            <w:pPr>
              <w:pStyle w:val="BodyText"/>
              <w:rPr>
                <w:bCs/>
                <w:color w:val="000000" w:themeColor="text1"/>
                <w:lang w:val="en-IN"/>
              </w:rPr>
            </w:pPr>
            <w:r>
              <w:rPr>
                <w:bCs/>
                <w:color w:val="000000" w:themeColor="text1"/>
                <w:lang w:val="en-IN"/>
              </w:rPr>
              <w:t>3.2.3.1.</w:t>
            </w:r>
          </w:p>
        </w:tc>
        <w:tc>
          <w:tcPr>
            <w:tcW w:w="4864" w:type="dxa"/>
          </w:tcPr>
          <w:p w14:paraId="605226A9" w14:textId="1A241EB3"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4AA20E57" w14:textId="77777777" w:rsidR="001C2535" w:rsidRPr="00DA79BC" w:rsidRDefault="001C2535" w:rsidP="001C2535">
            <w:pPr>
              <w:pStyle w:val="BodyText"/>
              <w:jc w:val="center"/>
              <w:rPr>
                <w:bCs/>
                <w:color w:val="000000" w:themeColor="text1"/>
              </w:rPr>
            </w:pPr>
          </w:p>
        </w:tc>
      </w:tr>
      <w:tr w:rsidR="001C2535" w:rsidRPr="00DA79BC" w14:paraId="2020CDD5" w14:textId="77777777" w:rsidTr="00884E69">
        <w:trPr>
          <w:trHeight w:val="370"/>
        </w:trPr>
        <w:tc>
          <w:tcPr>
            <w:tcW w:w="900" w:type="dxa"/>
          </w:tcPr>
          <w:p w14:paraId="000F9FD8" w14:textId="77777777" w:rsidR="001C2535" w:rsidRPr="00DA79BC" w:rsidRDefault="001C2535" w:rsidP="001C2535">
            <w:pPr>
              <w:pStyle w:val="BodyText"/>
              <w:jc w:val="center"/>
              <w:rPr>
                <w:b/>
                <w:color w:val="000000" w:themeColor="text1"/>
              </w:rPr>
            </w:pPr>
          </w:p>
        </w:tc>
        <w:tc>
          <w:tcPr>
            <w:tcW w:w="758" w:type="dxa"/>
          </w:tcPr>
          <w:p w14:paraId="7273C608" w14:textId="77777777" w:rsidR="001C2535" w:rsidRPr="00DA79BC" w:rsidRDefault="001C2535" w:rsidP="001C2535">
            <w:pPr>
              <w:pStyle w:val="BodyText"/>
              <w:rPr>
                <w:bCs/>
                <w:color w:val="000000" w:themeColor="text1"/>
              </w:rPr>
            </w:pPr>
          </w:p>
        </w:tc>
        <w:tc>
          <w:tcPr>
            <w:tcW w:w="870" w:type="dxa"/>
            <w:gridSpan w:val="2"/>
            <w:vAlign w:val="center"/>
          </w:tcPr>
          <w:p w14:paraId="5E811352" w14:textId="77777777" w:rsidR="001C2535" w:rsidRDefault="001C2535" w:rsidP="001C2535">
            <w:pPr>
              <w:pStyle w:val="BodyText"/>
              <w:rPr>
                <w:bCs/>
                <w:color w:val="000000" w:themeColor="text1"/>
                <w:lang w:val="en-IN"/>
              </w:rPr>
            </w:pPr>
          </w:p>
        </w:tc>
        <w:tc>
          <w:tcPr>
            <w:tcW w:w="1067" w:type="dxa"/>
          </w:tcPr>
          <w:p w14:paraId="43BC6CE1" w14:textId="5DE3211B" w:rsidR="001C2535" w:rsidRDefault="001C2535" w:rsidP="001C2535">
            <w:pPr>
              <w:pStyle w:val="BodyText"/>
              <w:rPr>
                <w:bCs/>
                <w:color w:val="000000" w:themeColor="text1"/>
                <w:lang w:val="en-IN"/>
              </w:rPr>
            </w:pPr>
            <w:r>
              <w:rPr>
                <w:bCs/>
                <w:color w:val="000000" w:themeColor="text1"/>
                <w:lang w:val="en-IN"/>
              </w:rPr>
              <w:t>3.2.3.2.</w:t>
            </w:r>
          </w:p>
        </w:tc>
        <w:tc>
          <w:tcPr>
            <w:tcW w:w="4864" w:type="dxa"/>
          </w:tcPr>
          <w:p w14:paraId="18CF265B" w14:textId="69D2D7AB"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5DFF244F" w14:textId="77777777" w:rsidR="001C2535" w:rsidRPr="00DA79BC" w:rsidRDefault="001C2535" w:rsidP="001C2535">
            <w:pPr>
              <w:pStyle w:val="BodyText"/>
              <w:jc w:val="center"/>
              <w:rPr>
                <w:bCs/>
                <w:color w:val="000000" w:themeColor="text1"/>
              </w:rPr>
            </w:pPr>
          </w:p>
        </w:tc>
      </w:tr>
      <w:tr w:rsidR="001C2535" w:rsidRPr="00DA79BC" w14:paraId="25CB3CA4" w14:textId="77777777" w:rsidTr="00884E69">
        <w:trPr>
          <w:trHeight w:val="370"/>
        </w:trPr>
        <w:tc>
          <w:tcPr>
            <w:tcW w:w="900" w:type="dxa"/>
          </w:tcPr>
          <w:p w14:paraId="20756CE1" w14:textId="77777777" w:rsidR="001C2535" w:rsidRPr="00DA79BC" w:rsidRDefault="001C2535" w:rsidP="001C2535">
            <w:pPr>
              <w:pStyle w:val="BodyText"/>
              <w:jc w:val="center"/>
              <w:rPr>
                <w:b/>
                <w:color w:val="000000" w:themeColor="text1"/>
              </w:rPr>
            </w:pPr>
          </w:p>
        </w:tc>
        <w:tc>
          <w:tcPr>
            <w:tcW w:w="758" w:type="dxa"/>
          </w:tcPr>
          <w:p w14:paraId="53DEA531" w14:textId="77777777" w:rsidR="001C2535" w:rsidRPr="00DA79BC" w:rsidRDefault="001C2535" w:rsidP="001C2535">
            <w:pPr>
              <w:pStyle w:val="BodyText"/>
              <w:rPr>
                <w:bCs/>
                <w:color w:val="000000" w:themeColor="text1"/>
              </w:rPr>
            </w:pPr>
          </w:p>
        </w:tc>
        <w:tc>
          <w:tcPr>
            <w:tcW w:w="870" w:type="dxa"/>
            <w:gridSpan w:val="2"/>
            <w:vAlign w:val="center"/>
          </w:tcPr>
          <w:p w14:paraId="1F741E25" w14:textId="77777777" w:rsidR="001C2535" w:rsidRDefault="001C2535" w:rsidP="001C2535">
            <w:pPr>
              <w:pStyle w:val="BodyText"/>
              <w:rPr>
                <w:bCs/>
                <w:color w:val="000000" w:themeColor="text1"/>
                <w:lang w:val="en-IN"/>
              </w:rPr>
            </w:pPr>
          </w:p>
        </w:tc>
        <w:tc>
          <w:tcPr>
            <w:tcW w:w="1067" w:type="dxa"/>
          </w:tcPr>
          <w:p w14:paraId="580D40CD" w14:textId="78F5C098" w:rsidR="001C2535" w:rsidRDefault="001C2535" w:rsidP="001C2535">
            <w:pPr>
              <w:pStyle w:val="BodyText"/>
              <w:rPr>
                <w:bCs/>
                <w:color w:val="000000" w:themeColor="text1"/>
                <w:lang w:val="en-IN"/>
              </w:rPr>
            </w:pPr>
            <w:r>
              <w:rPr>
                <w:bCs/>
                <w:color w:val="000000" w:themeColor="text1"/>
                <w:lang w:val="en-IN"/>
              </w:rPr>
              <w:t>3.2.3.3.</w:t>
            </w:r>
          </w:p>
        </w:tc>
        <w:tc>
          <w:tcPr>
            <w:tcW w:w="4864" w:type="dxa"/>
          </w:tcPr>
          <w:p w14:paraId="44B54702" w14:textId="5BF932E4"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79720232" w14:textId="77777777" w:rsidR="001C2535" w:rsidRPr="00DA79BC" w:rsidRDefault="001C2535" w:rsidP="001C2535">
            <w:pPr>
              <w:pStyle w:val="BodyText"/>
              <w:jc w:val="center"/>
              <w:rPr>
                <w:bCs/>
                <w:color w:val="000000" w:themeColor="text1"/>
              </w:rPr>
            </w:pPr>
          </w:p>
        </w:tc>
      </w:tr>
      <w:tr w:rsidR="001C2535" w:rsidRPr="00DA79BC" w14:paraId="4822444D" w14:textId="77777777" w:rsidTr="00884E69">
        <w:trPr>
          <w:trHeight w:val="370"/>
        </w:trPr>
        <w:tc>
          <w:tcPr>
            <w:tcW w:w="900" w:type="dxa"/>
          </w:tcPr>
          <w:p w14:paraId="2150FBCD" w14:textId="77777777" w:rsidR="001C2535" w:rsidRPr="00DA79BC" w:rsidRDefault="001C2535" w:rsidP="001C2535">
            <w:pPr>
              <w:pStyle w:val="BodyText"/>
              <w:jc w:val="center"/>
              <w:rPr>
                <w:b/>
                <w:color w:val="000000" w:themeColor="text1"/>
              </w:rPr>
            </w:pPr>
          </w:p>
        </w:tc>
        <w:tc>
          <w:tcPr>
            <w:tcW w:w="758" w:type="dxa"/>
          </w:tcPr>
          <w:p w14:paraId="3AD8B76C" w14:textId="77777777" w:rsidR="001C2535" w:rsidRPr="00DA79BC" w:rsidRDefault="001C2535" w:rsidP="001C2535">
            <w:pPr>
              <w:pStyle w:val="BodyText"/>
              <w:rPr>
                <w:bCs/>
                <w:color w:val="000000" w:themeColor="text1"/>
              </w:rPr>
            </w:pPr>
          </w:p>
        </w:tc>
        <w:tc>
          <w:tcPr>
            <w:tcW w:w="870" w:type="dxa"/>
            <w:gridSpan w:val="2"/>
            <w:vAlign w:val="center"/>
          </w:tcPr>
          <w:p w14:paraId="27017CCF" w14:textId="77777777" w:rsidR="001C2535" w:rsidRDefault="001C2535" w:rsidP="001C2535">
            <w:pPr>
              <w:pStyle w:val="BodyText"/>
              <w:rPr>
                <w:bCs/>
                <w:color w:val="000000" w:themeColor="text1"/>
                <w:lang w:val="en-IN"/>
              </w:rPr>
            </w:pPr>
          </w:p>
        </w:tc>
        <w:tc>
          <w:tcPr>
            <w:tcW w:w="1067" w:type="dxa"/>
          </w:tcPr>
          <w:p w14:paraId="2B4E1A0C" w14:textId="6BB3AA80" w:rsidR="001C2535" w:rsidRDefault="001C2535" w:rsidP="001C2535">
            <w:pPr>
              <w:pStyle w:val="BodyText"/>
              <w:rPr>
                <w:bCs/>
                <w:color w:val="000000" w:themeColor="text1"/>
                <w:lang w:val="en-IN"/>
              </w:rPr>
            </w:pPr>
            <w:r>
              <w:rPr>
                <w:bCs/>
                <w:color w:val="000000" w:themeColor="text1"/>
                <w:lang w:val="en-IN"/>
              </w:rPr>
              <w:t>3.2.3.4.</w:t>
            </w:r>
          </w:p>
        </w:tc>
        <w:tc>
          <w:tcPr>
            <w:tcW w:w="4864" w:type="dxa"/>
          </w:tcPr>
          <w:p w14:paraId="7F1DCB1E" w14:textId="7875B8F9"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35062766" w14:textId="77777777" w:rsidR="001C2535" w:rsidRPr="00DA79BC" w:rsidRDefault="001C2535" w:rsidP="001C2535">
            <w:pPr>
              <w:pStyle w:val="BodyText"/>
              <w:jc w:val="center"/>
              <w:rPr>
                <w:bCs/>
                <w:color w:val="000000" w:themeColor="text1"/>
              </w:rPr>
            </w:pPr>
          </w:p>
        </w:tc>
      </w:tr>
      <w:tr w:rsidR="001C2535" w:rsidRPr="00DA79BC" w14:paraId="1DD8CA7F" w14:textId="77777777" w:rsidTr="00884E69">
        <w:trPr>
          <w:trHeight w:val="370"/>
        </w:trPr>
        <w:tc>
          <w:tcPr>
            <w:tcW w:w="900" w:type="dxa"/>
          </w:tcPr>
          <w:p w14:paraId="27FD49D1" w14:textId="77777777" w:rsidR="001C2535" w:rsidRPr="00DA79BC" w:rsidRDefault="001C2535" w:rsidP="001C2535">
            <w:pPr>
              <w:pStyle w:val="BodyText"/>
              <w:jc w:val="center"/>
              <w:rPr>
                <w:b/>
                <w:color w:val="000000" w:themeColor="text1"/>
              </w:rPr>
            </w:pPr>
          </w:p>
        </w:tc>
        <w:tc>
          <w:tcPr>
            <w:tcW w:w="758" w:type="dxa"/>
          </w:tcPr>
          <w:p w14:paraId="3B05944B" w14:textId="77777777" w:rsidR="001C2535" w:rsidRPr="00DA79BC" w:rsidRDefault="001C2535" w:rsidP="001C2535">
            <w:pPr>
              <w:pStyle w:val="BodyText"/>
              <w:rPr>
                <w:bCs/>
                <w:color w:val="000000" w:themeColor="text1"/>
              </w:rPr>
            </w:pPr>
          </w:p>
        </w:tc>
        <w:tc>
          <w:tcPr>
            <w:tcW w:w="870" w:type="dxa"/>
            <w:gridSpan w:val="2"/>
            <w:vAlign w:val="center"/>
          </w:tcPr>
          <w:p w14:paraId="6016D204" w14:textId="77777777" w:rsidR="001C2535" w:rsidRDefault="001C2535" w:rsidP="001C2535">
            <w:pPr>
              <w:pStyle w:val="BodyText"/>
              <w:rPr>
                <w:bCs/>
                <w:color w:val="000000" w:themeColor="text1"/>
                <w:lang w:val="en-IN"/>
              </w:rPr>
            </w:pPr>
          </w:p>
        </w:tc>
        <w:tc>
          <w:tcPr>
            <w:tcW w:w="1067" w:type="dxa"/>
          </w:tcPr>
          <w:p w14:paraId="7B1E36EA" w14:textId="447EBAE6" w:rsidR="001C2535" w:rsidRDefault="001C2535" w:rsidP="001C2535">
            <w:pPr>
              <w:pStyle w:val="BodyText"/>
              <w:rPr>
                <w:bCs/>
                <w:color w:val="000000" w:themeColor="text1"/>
                <w:lang w:val="en-IN"/>
              </w:rPr>
            </w:pPr>
            <w:r>
              <w:rPr>
                <w:bCs/>
                <w:color w:val="000000" w:themeColor="text1"/>
                <w:lang w:val="en-IN"/>
              </w:rPr>
              <w:t>3.2.3.5.</w:t>
            </w:r>
          </w:p>
        </w:tc>
        <w:tc>
          <w:tcPr>
            <w:tcW w:w="4864" w:type="dxa"/>
          </w:tcPr>
          <w:p w14:paraId="6683DC4F" w14:textId="3A283D58"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6BA7C260" w14:textId="77777777" w:rsidR="001C2535" w:rsidRPr="00DA79BC" w:rsidRDefault="001C2535" w:rsidP="001C2535">
            <w:pPr>
              <w:pStyle w:val="BodyText"/>
              <w:jc w:val="center"/>
              <w:rPr>
                <w:bCs/>
                <w:color w:val="000000" w:themeColor="text1"/>
              </w:rPr>
            </w:pPr>
          </w:p>
        </w:tc>
      </w:tr>
      <w:tr w:rsidR="001C2535" w:rsidRPr="00DA79BC" w14:paraId="6AE84388" w14:textId="77777777" w:rsidTr="00884E69">
        <w:trPr>
          <w:trHeight w:val="370"/>
        </w:trPr>
        <w:tc>
          <w:tcPr>
            <w:tcW w:w="900" w:type="dxa"/>
          </w:tcPr>
          <w:p w14:paraId="7B203516" w14:textId="77777777" w:rsidR="001C2535" w:rsidRPr="00DA79BC" w:rsidRDefault="001C2535" w:rsidP="001C2535">
            <w:pPr>
              <w:pStyle w:val="BodyText"/>
              <w:jc w:val="center"/>
              <w:rPr>
                <w:b/>
                <w:color w:val="000000" w:themeColor="text1"/>
              </w:rPr>
            </w:pPr>
          </w:p>
        </w:tc>
        <w:tc>
          <w:tcPr>
            <w:tcW w:w="758" w:type="dxa"/>
          </w:tcPr>
          <w:p w14:paraId="1DA1894D" w14:textId="77777777" w:rsidR="001C2535" w:rsidRPr="00DA79BC" w:rsidRDefault="001C2535" w:rsidP="001C2535">
            <w:pPr>
              <w:pStyle w:val="BodyText"/>
              <w:rPr>
                <w:bCs/>
                <w:color w:val="000000" w:themeColor="text1"/>
              </w:rPr>
            </w:pPr>
          </w:p>
        </w:tc>
        <w:tc>
          <w:tcPr>
            <w:tcW w:w="870" w:type="dxa"/>
            <w:gridSpan w:val="2"/>
            <w:vAlign w:val="center"/>
          </w:tcPr>
          <w:p w14:paraId="591D0FA2" w14:textId="77777777" w:rsidR="001C2535" w:rsidRDefault="001C2535" w:rsidP="001C2535">
            <w:pPr>
              <w:pStyle w:val="BodyText"/>
              <w:rPr>
                <w:bCs/>
                <w:color w:val="000000" w:themeColor="text1"/>
                <w:lang w:val="en-IN"/>
              </w:rPr>
            </w:pPr>
          </w:p>
        </w:tc>
        <w:tc>
          <w:tcPr>
            <w:tcW w:w="1067" w:type="dxa"/>
          </w:tcPr>
          <w:p w14:paraId="2720BDE7" w14:textId="1C3EA139" w:rsidR="001C2535" w:rsidRDefault="001C2535" w:rsidP="001C2535">
            <w:pPr>
              <w:pStyle w:val="BodyText"/>
              <w:rPr>
                <w:bCs/>
                <w:color w:val="000000" w:themeColor="text1"/>
                <w:lang w:val="en-IN"/>
              </w:rPr>
            </w:pPr>
            <w:r>
              <w:rPr>
                <w:bCs/>
                <w:color w:val="000000" w:themeColor="text1"/>
                <w:lang w:val="en-IN"/>
              </w:rPr>
              <w:t>3.2.3.6.</w:t>
            </w:r>
          </w:p>
        </w:tc>
        <w:tc>
          <w:tcPr>
            <w:tcW w:w="4864" w:type="dxa"/>
          </w:tcPr>
          <w:p w14:paraId="4AEDB0B0" w14:textId="338C55E1"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1BA02CED" w14:textId="77777777" w:rsidR="001C2535" w:rsidRPr="00DA79BC" w:rsidRDefault="001C2535" w:rsidP="001C2535">
            <w:pPr>
              <w:pStyle w:val="BodyText"/>
              <w:jc w:val="center"/>
              <w:rPr>
                <w:bCs/>
                <w:color w:val="000000" w:themeColor="text1"/>
              </w:rPr>
            </w:pPr>
          </w:p>
        </w:tc>
      </w:tr>
      <w:tr w:rsidR="001C2535" w:rsidRPr="00DA79BC" w14:paraId="033EA128" w14:textId="77777777" w:rsidTr="00884E69">
        <w:trPr>
          <w:trHeight w:val="370"/>
        </w:trPr>
        <w:tc>
          <w:tcPr>
            <w:tcW w:w="900" w:type="dxa"/>
          </w:tcPr>
          <w:p w14:paraId="7AFA18BF" w14:textId="77777777" w:rsidR="001C2535" w:rsidRPr="00DA79BC" w:rsidRDefault="001C2535" w:rsidP="001C2535">
            <w:pPr>
              <w:pStyle w:val="BodyText"/>
              <w:jc w:val="center"/>
              <w:rPr>
                <w:b/>
                <w:color w:val="000000" w:themeColor="text1"/>
              </w:rPr>
            </w:pPr>
          </w:p>
        </w:tc>
        <w:tc>
          <w:tcPr>
            <w:tcW w:w="758" w:type="dxa"/>
          </w:tcPr>
          <w:p w14:paraId="67945FE7" w14:textId="77777777" w:rsidR="001C2535" w:rsidRPr="00DA79BC" w:rsidRDefault="001C2535" w:rsidP="001C2535">
            <w:pPr>
              <w:pStyle w:val="BodyText"/>
              <w:rPr>
                <w:bCs/>
                <w:color w:val="000000" w:themeColor="text1"/>
              </w:rPr>
            </w:pPr>
          </w:p>
        </w:tc>
        <w:tc>
          <w:tcPr>
            <w:tcW w:w="870" w:type="dxa"/>
            <w:gridSpan w:val="2"/>
            <w:vAlign w:val="center"/>
          </w:tcPr>
          <w:p w14:paraId="42301F52" w14:textId="3AEA5979" w:rsidR="001C2535" w:rsidRDefault="001C2535" w:rsidP="001C2535">
            <w:pPr>
              <w:pStyle w:val="BodyText"/>
              <w:rPr>
                <w:bCs/>
                <w:color w:val="000000" w:themeColor="text1"/>
                <w:lang w:val="en-IN"/>
              </w:rPr>
            </w:pPr>
            <w:r>
              <w:rPr>
                <w:bCs/>
                <w:color w:val="000000" w:themeColor="text1"/>
                <w:lang w:val="en-IN"/>
              </w:rPr>
              <w:t>3.2.4.</w:t>
            </w:r>
          </w:p>
        </w:tc>
        <w:tc>
          <w:tcPr>
            <w:tcW w:w="5931" w:type="dxa"/>
            <w:gridSpan w:val="2"/>
          </w:tcPr>
          <w:p w14:paraId="509983D6" w14:textId="685F8572" w:rsidR="001C2535" w:rsidRDefault="001C2535" w:rsidP="001C2535">
            <w:pPr>
              <w:pStyle w:val="BodyText"/>
              <w:rPr>
                <w:bCs/>
                <w:color w:val="000000" w:themeColor="text1"/>
                <w:lang w:val="en-IN"/>
              </w:rPr>
            </w:pPr>
            <w:r>
              <w:rPr>
                <w:bCs/>
                <w:color w:val="000000" w:themeColor="text1"/>
                <w:lang w:val="en-IN"/>
              </w:rPr>
              <w:t xml:space="preserve">North America </w:t>
            </w:r>
            <w:r w:rsidRPr="00391905">
              <w:rPr>
                <w:bCs/>
                <w:color w:val="000000" w:themeColor="text1"/>
                <w:lang w:val="en-IN"/>
              </w:rPr>
              <w:t>Vinyl Ester Resin Demand Supply Outlook</w:t>
            </w:r>
          </w:p>
        </w:tc>
        <w:tc>
          <w:tcPr>
            <w:tcW w:w="993" w:type="dxa"/>
          </w:tcPr>
          <w:p w14:paraId="2C639457" w14:textId="77777777" w:rsidR="001C2535" w:rsidRPr="00DA79BC" w:rsidRDefault="001C2535" w:rsidP="001C2535">
            <w:pPr>
              <w:pStyle w:val="BodyText"/>
              <w:jc w:val="center"/>
              <w:rPr>
                <w:bCs/>
                <w:color w:val="000000" w:themeColor="text1"/>
              </w:rPr>
            </w:pPr>
          </w:p>
        </w:tc>
      </w:tr>
      <w:tr w:rsidR="001C2535" w:rsidRPr="00DA79BC" w14:paraId="22459561" w14:textId="77777777" w:rsidTr="00884E69">
        <w:trPr>
          <w:trHeight w:val="370"/>
        </w:trPr>
        <w:tc>
          <w:tcPr>
            <w:tcW w:w="900" w:type="dxa"/>
          </w:tcPr>
          <w:p w14:paraId="0D143D57" w14:textId="77777777" w:rsidR="001C2535" w:rsidRPr="00DA79BC" w:rsidRDefault="001C2535" w:rsidP="001C2535">
            <w:pPr>
              <w:pStyle w:val="BodyText"/>
              <w:jc w:val="center"/>
              <w:rPr>
                <w:b/>
                <w:color w:val="000000" w:themeColor="text1"/>
              </w:rPr>
            </w:pPr>
          </w:p>
        </w:tc>
        <w:tc>
          <w:tcPr>
            <w:tcW w:w="758" w:type="dxa"/>
          </w:tcPr>
          <w:p w14:paraId="5C81EA47" w14:textId="77777777" w:rsidR="001C2535" w:rsidRPr="00DA79BC" w:rsidRDefault="001C2535" w:rsidP="001C2535">
            <w:pPr>
              <w:pStyle w:val="BodyText"/>
              <w:rPr>
                <w:bCs/>
                <w:color w:val="000000" w:themeColor="text1"/>
              </w:rPr>
            </w:pPr>
          </w:p>
        </w:tc>
        <w:tc>
          <w:tcPr>
            <w:tcW w:w="870" w:type="dxa"/>
            <w:gridSpan w:val="2"/>
            <w:vAlign w:val="center"/>
          </w:tcPr>
          <w:p w14:paraId="7F057E0E" w14:textId="77777777" w:rsidR="001C2535" w:rsidRDefault="001C2535" w:rsidP="001C2535">
            <w:pPr>
              <w:pStyle w:val="BodyText"/>
              <w:rPr>
                <w:bCs/>
                <w:color w:val="000000" w:themeColor="text1"/>
                <w:lang w:val="en-IN"/>
              </w:rPr>
            </w:pPr>
          </w:p>
        </w:tc>
        <w:tc>
          <w:tcPr>
            <w:tcW w:w="1067" w:type="dxa"/>
          </w:tcPr>
          <w:p w14:paraId="5A9E406C" w14:textId="3D947A52" w:rsidR="001C2535" w:rsidRDefault="001C2535" w:rsidP="001C2535">
            <w:pPr>
              <w:pStyle w:val="BodyText"/>
              <w:rPr>
                <w:bCs/>
                <w:color w:val="000000" w:themeColor="text1"/>
                <w:lang w:val="en-IN"/>
              </w:rPr>
            </w:pPr>
            <w:r>
              <w:rPr>
                <w:bCs/>
                <w:color w:val="000000" w:themeColor="text1"/>
                <w:lang w:val="en-IN"/>
              </w:rPr>
              <w:t>3.2.4.1.</w:t>
            </w:r>
          </w:p>
        </w:tc>
        <w:tc>
          <w:tcPr>
            <w:tcW w:w="4864" w:type="dxa"/>
          </w:tcPr>
          <w:p w14:paraId="10C1DE3E" w14:textId="627A0E7F"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7877AD70" w14:textId="77777777" w:rsidR="001C2535" w:rsidRPr="00DA79BC" w:rsidRDefault="001C2535" w:rsidP="001C2535">
            <w:pPr>
              <w:pStyle w:val="BodyText"/>
              <w:jc w:val="center"/>
              <w:rPr>
                <w:bCs/>
                <w:color w:val="000000" w:themeColor="text1"/>
              </w:rPr>
            </w:pPr>
          </w:p>
        </w:tc>
      </w:tr>
      <w:tr w:rsidR="001C2535" w:rsidRPr="00DA79BC" w14:paraId="70F356E8" w14:textId="77777777" w:rsidTr="00884E69">
        <w:trPr>
          <w:trHeight w:val="370"/>
        </w:trPr>
        <w:tc>
          <w:tcPr>
            <w:tcW w:w="900" w:type="dxa"/>
          </w:tcPr>
          <w:p w14:paraId="6A084D61" w14:textId="77777777" w:rsidR="001C2535" w:rsidRPr="00DA79BC" w:rsidRDefault="001C2535" w:rsidP="001C2535">
            <w:pPr>
              <w:pStyle w:val="BodyText"/>
              <w:jc w:val="center"/>
              <w:rPr>
                <w:b/>
                <w:color w:val="000000" w:themeColor="text1"/>
              </w:rPr>
            </w:pPr>
          </w:p>
        </w:tc>
        <w:tc>
          <w:tcPr>
            <w:tcW w:w="758" w:type="dxa"/>
          </w:tcPr>
          <w:p w14:paraId="5B8D6870" w14:textId="77777777" w:rsidR="001C2535" w:rsidRPr="00DA79BC" w:rsidRDefault="001C2535" w:rsidP="001C2535">
            <w:pPr>
              <w:pStyle w:val="BodyText"/>
              <w:rPr>
                <w:bCs/>
                <w:color w:val="000000" w:themeColor="text1"/>
              </w:rPr>
            </w:pPr>
          </w:p>
        </w:tc>
        <w:tc>
          <w:tcPr>
            <w:tcW w:w="870" w:type="dxa"/>
            <w:gridSpan w:val="2"/>
            <w:vAlign w:val="center"/>
          </w:tcPr>
          <w:p w14:paraId="5AEC8799" w14:textId="77777777" w:rsidR="001C2535" w:rsidRDefault="001C2535" w:rsidP="001C2535">
            <w:pPr>
              <w:pStyle w:val="BodyText"/>
              <w:rPr>
                <w:bCs/>
                <w:color w:val="000000" w:themeColor="text1"/>
                <w:lang w:val="en-IN"/>
              </w:rPr>
            </w:pPr>
          </w:p>
        </w:tc>
        <w:tc>
          <w:tcPr>
            <w:tcW w:w="1067" w:type="dxa"/>
          </w:tcPr>
          <w:p w14:paraId="54DC86D1" w14:textId="2BB9D7B0" w:rsidR="001C2535" w:rsidRDefault="001C2535" w:rsidP="001C2535">
            <w:pPr>
              <w:pStyle w:val="BodyText"/>
              <w:rPr>
                <w:bCs/>
                <w:color w:val="000000" w:themeColor="text1"/>
                <w:lang w:val="en-IN"/>
              </w:rPr>
            </w:pPr>
            <w:r>
              <w:rPr>
                <w:bCs/>
                <w:color w:val="000000" w:themeColor="text1"/>
                <w:lang w:val="en-IN"/>
              </w:rPr>
              <w:t>3.2.4.2.</w:t>
            </w:r>
          </w:p>
        </w:tc>
        <w:tc>
          <w:tcPr>
            <w:tcW w:w="4864" w:type="dxa"/>
          </w:tcPr>
          <w:p w14:paraId="3F1ADC89" w14:textId="115DC33D"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048B5974" w14:textId="77777777" w:rsidR="001C2535" w:rsidRPr="00DA79BC" w:rsidRDefault="001C2535" w:rsidP="001C2535">
            <w:pPr>
              <w:pStyle w:val="BodyText"/>
              <w:jc w:val="center"/>
              <w:rPr>
                <w:bCs/>
                <w:color w:val="000000" w:themeColor="text1"/>
              </w:rPr>
            </w:pPr>
          </w:p>
        </w:tc>
      </w:tr>
      <w:tr w:rsidR="001C2535" w:rsidRPr="00DA79BC" w14:paraId="6C7F5A26" w14:textId="77777777" w:rsidTr="00884E69">
        <w:trPr>
          <w:trHeight w:val="370"/>
        </w:trPr>
        <w:tc>
          <w:tcPr>
            <w:tcW w:w="900" w:type="dxa"/>
          </w:tcPr>
          <w:p w14:paraId="75B1FBFA" w14:textId="77777777" w:rsidR="001C2535" w:rsidRPr="00DA79BC" w:rsidRDefault="001C2535" w:rsidP="001C2535">
            <w:pPr>
              <w:pStyle w:val="BodyText"/>
              <w:jc w:val="center"/>
              <w:rPr>
                <w:b/>
                <w:color w:val="000000" w:themeColor="text1"/>
              </w:rPr>
            </w:pPr>
          </w:p>
        </w:tc>
        <w:tc>
          <w:tcPr>
            <w:tcW w:w="758" w:type="dxa"/>
          </w:tcPr>
          <w:p w14:paraId="481CABF1" w14:textId="77777777" w:rsidR="001C2535" w:rsidRPr="00DA79BC" w:rsidRDefault="001C2535" w:rsidP="001C2535">
            <w:pPr>
              <w:pStyle w:val="BodyText"/>
              <w:rPr>
                <w:bCs/>
                <w:color w:val="000000" w:themeColor="text1"/>
              </w:rPr>
            </w:pPr>
          </w:p>
        </w:tc>
        <w:tc>
          <w:tcPr>
            <w:tcW w:w="870" w:type="dxa"/>
            <w:gridSpan w:val="2"/>
            <w:vAlign w:val="center"/>
          </w:tcPr>
          <w:p w14:paraId="0EFD1BCA" w14:textId="77777777" w:rsidR="001C2535" w:rsidRDefault="001C2535" w:rsidP="001C2535">
            <w:pPr>
              <w:pStyle w:val="BodyText"/>
              <w:rPr>
                <w:bCs/>
                <w:color w:val="000000" w:themeColor="text1"/>
                <w:lang w:val="en-IN"/>
              </w:rPr>
            </w:pPr>
          </w:p>
        </w:tc>
        <w:tc>
          <w:tcPr>
            <w:tcW w:w="1067" w:type="dxa"/>
          </w:tcPr>
          <w:p w14:paraId="627711EC" w14:textId="3B1258A6" w:rsidR="001C2535" w:rsidRDefault="001C2535" w:rsidP="001C2535">
            <w:pPr>
              <w:pStyle w:val="BodyText"/>
              <w:rPr>
                <w:bCs/>
                <w:color w:val="000000" w:themeColor="text1"/>
                <w:lang w:val="en-IN"/>
              </w:rPr>
            </w:pPr>
            <w:r>
              <w:rPr>
                <w:bCs/>
                <w:color w:val="000000" w:themeColor="text1"/>
                <w:lang w:val="en-IN"/>
              </w:rPr>
              <w:t>3.2.4.3.</w:t>
            </w:r>
          </w:p>
        </w:tc>
        <w:tc>
          <w:tcPr>
            <w:tcW w:w="4864" w:type="dxa"/>
          </w:tcPr>
          <w:p w14:paraId="1F1FC2B1" w14:textId="074603E4"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207CBD85" w14:textId="77777777" w:rsidR="001C2535" w:rsidRPr="00DA79BC" w:rsidRDefault="001C2535" w:rsidP="001C2535">
            <w:pPr>
              <w:pStyle w:val="BodyText"/>
              <w:jc w:val="center"/>
              <w:rPr>
                <w:bCs/>
                <w:color w:val="000000" w:themeColor="text1"/>
              </w:rPr>
            </w:pPr>
          </w:p>
        </w:tc>
      </w:tr>
      <w:tr w:rsidR="001C2535" w:rsidRPr="00DA79BC" w14:paraId="10F1B767" w14:textId="77777777" w:rsidTr="00884E69">
        <w:trPr>
          <w:trHeight w:val="370"/>
        </w:trPr>
        <w:tc>
          <w:tcPr>
            <w:tcW w:w="900" w:type="dxa"/>
          </w:tcPr>
          <w:p w14:paraId="738AB23F" w14:textId="77777777" w:rsidR="001C2535" w:rsidRPr="00DA79BC" w:rsidRDefault="001C2535" w:rsidP="001C2535">
            <w:pPr>
              <w:pStyle w:val="BodyText"/>
              <w:jc w:val="center"/>
              <w:rPr>
                <w:b/>
                <w:color w:val="000000" w:themeColor="text1"/>
              </w:rPr>
            </w:pPr>
          </w:p>
        </w:tc>
        <w:tc>
          <w:tcPr>
            <w:tcW w:w="758" w:type="dxa"/>
          </w:tcPr>
          <w:p w14:paraId="2AE5171F" w14:textId="77777777" w:rsidR="001C2535" w:rsidRPr="00DA79BC" w:rsidRDefault="001C2535" w:rsidP="001C2535">
            <w:pPr>
              <w:pStyle w:val="BodyText"/>
              <w:rPr>
                <w:bCs/>
                <w:color w:val="000000" w:themeColor="text1"/>
              </w:rPr>
            </w:pPr>
          </w:p>
        </w:tc>
        <w:tc>
          <w:tcPr>
            <w:tcW w:w="870" w:type="dxa"/>
            <w:gridSpan w:val="2"/>
            <w:vAlign w:val="center"/>
          </w:tcPr>
          <w:p w14:paraId="31B4BA08" w14:textId="77777777" w:rsidR="001C2535" w:rsidRDefault="001C2535" w:rsidP="001C2535">
            <w:pPr>
              <w:pStyle w:val="BodyText"/>
              <w:rPr>
                <w:bCs/>
                <w:color w:val="000000" w:themeColor="text1"/>
                <w:lang w:val="en-IN"/>
              </w:rPr>
            </w:pPr>
          </w:p>
        </w:tc>
        <w:tc>
          <w:tcPr>
            <w:tcW w:w="1067" w:type="dxa"/>
          </w:tcPr>
          <w:p w14:paraId="685B6AE0" w14:textId="24DEF155" w:rsidR="001C2535" w:rsidRDefault="001C2535" w:rsidP="001C2535">
            <w:pPr>
              <w:pStyle w:val="BodyText"/>
              <w:rPr>
                <w:bCs/>
                <w:color w:val="000000" w:themeColor="text1"/>
                <w:lang w:val="en-IN"/>
              </w:rPr>
            </w:pPr>
            <w:r>
              <w:rPr>
                <w:bCs/>
                <w:color w:val="000000" w:themeColor="text1"/>
                <w:lang w:val="en-IN"/>
              </w:rPr>
              <w:t>3.2.4.4.</w:t>
            </w:r>
          </w:p>
        </w:tc>
        <w:tc>
          <w:tcPr>
            <w:tcW w:w="4864" w:type="dxa"/>
          </w:tcPr>
          <w:p w14:paraId="7D51A077" w14:textId="15D7A544"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3F85F416" w14:textId="77777777" w:rsidR="001C2535" w:rsidRPr="00DA79BC" w:rsidRDefault="001C2535" w:rsidP="001C2535">
            <w:pPr>
              <w:pStyle w:val="BodyText"/>
              <w:jc w:val="center"/>
              <w:rPr>
                <w:bCs/>
                <w:color w:val="000000" w:themeColor="text1"/>
              </w:rPr>
            </w:pPr>
          </w:p>
        </w:tc>
      </w:tr>
      <w:tr w:rsidR="001C2535" w:rsidRPr="00DA79BC" w14:paraId="006EC1C0" w14:textId="77777777" w:rsidTr="00884E69">
        <w:trPr>
          <w:trHeight w:val="370"/>
        </w:trPr>
        <w:tc>
          <w:tcPr>
            <w:tcW w:w="900" w:type="dxa"/>
          </w:tcPr>
          <w:p w14:paraId="245D7112" w14:textId="77777777" w:rsidR="001C2535" w:rsidRPr="00DA79BC" w:rsidRDefault="001C2535" w:rsidP="001C2535">
            <w:pPr>
              <w:pStyle w:val="BodyText"/>
              <w:jc w:val="center"/>
              <w:rPr>
                <w:b/>
                <w:color w:val="000000" w:themeColor="text1"/>
              </w:rPr>
            </w:pPr>
          </w:p>
        </w:tc>
        <w:tc>
          <w:tcPr>
            <w:tcW w:w="758" w:type="dxa"/>
          </w:tcPr>
          <w:p w14:paraId="2FC786DF" w14:textId="77777777" w:rsidR="001C2535" w:rsidRPr="00DA79BC" w:rsidRDefault="001C2535" w:rsidP="001C2535">
            <w:pPr>
              <w:pStyle w:val="BodyText"/>
              <w:rPr>
                <w:bCs/>
                <w:color w:val="000000" w:themeColor="text1"/>
              </w:rPr>
            </w:pPr>
          </w:p>
        </w:tc>
        <w:tc>
          <w:tcPr>
            <w:tcW w:w="870" w:type="dxa"/>
            <w:gridSpan w:val="2"/>
            <w:vAlign w:val="center"/>
          </w:tcPr>
          <w:p w14:paraId="148DEFDB" w14:textId="77777777" w:rsidR="001C2535" w:rsidRDefault="001C2535" w:rsidP="001C2535">
            <w:pPr>
              <w:pStyle w:val="BodyText"/>
              <w:rPr>
                <w:bCs/>
                <w:color w:val="000000" w:themeColor="text1"/>
                <w:lang w:val="en-IN"/>
              </w:rPr>
            </w:pPr>
          </w:p>
        </w:tc>
        <w:tc>
          <w:tcPr>
            <w:tcW w:w="1067" w:type="dxa"/>
          </w:tcPr>
          <w:p w14:paraId="7CE076B8" w14:textId="16AADE4F" w:rsidR="001C2535" w:rsidRDefault="001C2535" w:rsidP="001C2535">
            <w:pPr>
              <w:pStyle w:val="BodyText"/>
              <w:rPr>
                <w:bCs/>
                <w:color w:val="000000" w:themeColor="text1"/>
                <w:lang w:val="en-IN"/>
              </w:rPr>
            </w:pPr>
            <w:r>
              <w:rPr>
                <w:bCs/>
                <w:color w:val="000000" w:themeColor="text1"/>
                <w:lang w:val="en-IN"/>
              </w:rPr>
              <w:t>3.2.4.5.</w:t>
            </w:r>
          </w:p>
        </w:tc>
        <w:tc>
          <w:tcPr>
            <w:tcW w:w="4864" w:type="dxa"/>
          </w:tcPr>
          <w:p w14:paraId="24376C0B" w14:textId="4FFC04C2"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7D38A068" w14:textId="77777777" w:rsidR="001C2535" w:rsidRPr="00DA79BC" w:rsidRDefault="001C2535" w:rsidP="001C2535">
            <w:pPr>
              <w:pStyle w:val="BodyText"/>
              <w:jc w:val="center"/>
              <w:rPr>
                <w:bCs/>
                <w:color w:val="000000" w:themeColor="text1"/>
              </w:rPr>
            </w:pPr>
          </w:p>
        </w:tc>
      </w:tr>
      <w:tr w:rsidR="001C2535" w:rsidRPr="00DA79BC" w14:paraId="6A1F9D9C" w14:textId="77777777" w:rsidTr="00884E69">
        <w:trPr>
          <w:trHeight w:val="370"/>
        </w:trPr>
        <w:tc>
          <w:tcPr>
            <w:tcW w:w="900" w:type="dxa"/>
          </w:tcPr>
          <w:p w14:paraId="075A279C" w14:textId="77777777" w:rsidR="001C2535" w:rsidRPr="00DA79BC" w:rsidRDefault="001C2535" w:rsidP="001C2535">
            <w:pPr>
              <w:pStyle w:val="BodyText"/>
              <w:jc w:val="center"/>
              <w:rPr>
                <w:b/>
                <w:color w:val="000000" w:themeColor="text1"/>
              </w:rPr>
            </w:pPr>
          </w:p>
        </w:tc>
        <w:tc>
          <w:tcPr>
            <w:tcW w:w="758" w:type="dxa"/>
          </w:tcPr>
          <w:p w14:paraId="28AE533B" w14:textId="77777777" w:rsidR="001C2535" w:rsidRPr="00DA79BC" w:rsidRDefault="001C2535" w:rsidP="001C2535">
            <w:pPr>
              <w:pStyle w:val="BodyText"/>
              <w:rPr>
                <w:bCs/>
                <w:color w:val="000000" w:themeColor="text1"/>
              </w:rPr>
            </w:pPr>
          </w:p>
        </w:tc>
        <w:tc>
          <w:tcPr>
            <w:tcW w:w="870" w:type="dxa"/>
            <w:gridSpan w:val="2"/>
            <w:vAlign w:val="center"/>
          </w:tcPr>
          <w:p w14:paraId="42BBC3D1" w14:textId="77777777" w:rsidR="001C2535" w:rsidRDefault="001C2535" w:rsidP="001C2535">
            <w:pPr>
              <w:pStyle w:val="BodyText"/>
              <w:rPr>
                <w:bCs/>
                <w:color w:val="000000" w:themeColor="text1"/>
                <w:lang w:val="en-IN"/>
              </w:rPr>
            </w:pPr>
          </w:p>
        </w:tc>
        <w:tc>
          <w:tcPr>
            <w:tcW w:w="1067" w:type="dxa"/>
          </w:tcPr>
          <w:p w14:paraId="6AC2993C" w14:textId="2ADE67A7" w:rsidR="001C2535" w:rsidRDefault="001C2535" w:rsidP="001C2535">
            <w:pPr>
              <w:pStyle w:val="BodyText"/>
              <w:rPr>
                <w:bCs/>
                <w:color w:val="000000" w:themeColor="text1"/>
                <w:lang w:val="en-IN"/>
              </w:rPr>
            </w:pPr>
            <w:r>
              <w:rPr>
                <w:bCs/>
                <w:color w:val="000000" w:themeColor="text1"/>
                <w:lang w:val="en-IN"/>
              </w:rPr>
              <w:t>3.2.4.6.</w:t>
            </w:r>
          </w:p>
        </w:tc>
        <w:tc>
          <w:tcPr>
            <w:tcW w:w="4864" w:type="dxa"/>
          </w:tcPr>
          <w:p w14:paraId="38540A69" w14:textId="0D2B72B3"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0B201DB0" w14:textId="77777777" w:rsidR="001C2535" w:rsidRPr="00DA79BC" w:rsidRDefault="001C2535" w:rsidP="001C2535">
            <w:pPr>
              <w:pStyle w:val="BodyText"/>
              <w:jc w:val="center"/>
              <w:rPr>
                <w:bCs/>
                <w:color w:val="000000" w:themeColor="text1"/>
              </w:rPr>
            </w:pPr>
          </w:p>
        </w:tc>
      </w:tr>
      <w:tr w:rsidR="001C2535" w:rsidRPr="00DA79BC" w14:paraId="57A93774" w14:textId="77777777" w:rsidTr="00884E69">
        <w:trPr>
          <w:trHeight w:val="370"/>
        </w:trPr>
        <w:tc>
          <w:tcPr>
            <w:tcW w:w="900" w:type="dxa"/>
          </w:tcPr>
          <w:p w14:paraId="1B8A1E28" w14:textId="77777777" w:rsidR="001C2535" w:rsidRPr="00DA79BC" w:rsidRDefault="001C2535" w:rsidP="001C2535">
            <w:pPr>
              <w:pStyle w:val="BodyText"/>
              <w:jc w:val="center"/>
              <w:rPr>
                <w:b/>
                <w:color w:val="000000" w:themeColor="text1"/>
              </w:rPr>
            </w:pPr>
          </w:p>
        </w:tc>
        <w:tc>
          <w:tcPr>
            <w:tcW w:w="758" w:type="dxa"/>
          </w:tcPr>
          <w:p w14:paraId="1CB3AEB6" w14:textId="77777777" w:rsidR="001C2535" w:rsidRPr="00DA79BC" w:rsidRDefault="001C2535" w:rsidP="001C2535">
            <w:pPr>
              <w:pStyle w:val="BodyText"/>
              <w:rPr>
                <w:bCs/>
                <w:color w:val="000000" w:themeColor="text1"/>
              </w:rPr>
            </w:pPr>
          </w:p>
        </w:tc>
        <w:tc>
          <w:tcPr>
            <w:tcW w:w="870" w:type="dxa"/>
            <w:gridSpan w:val="2"/>
            <w:vAlign w:val="center"/>
          </w:tcPr>
          <w:p w14:paraId="34424F37" w14:textId="1B1109E9" w:rsidR="001C2535" w:rsidRDefault="001C2535" w:rsidP="001C2535">
            <w:pPr>
              <w:pStyle w:val="BodyText"/>
              <w:rPr>
                <w:bCs/>
                <w:color w:val="000000" w:themeColor="text1"/>
                <w:lang w:val="en-IN"/>
              </w:rPr>
            </w:pPr>
            <w:r>
              <w:rPr>
                <w:bCs/>
                <w:color w:val="000000" w:themeColor="text1"/>
                <w:lang w:val="en-IN"/>
              </w:rPr>
              <w:t>3.2.5.</w:t>
            </w:r>
          </w:p>
        </w:tc>
        <w:tc>
          <w:tcPr>
            <w:tcW w:w="5931" w:type="dxa"/>
            <w:gridSpan w:val="2"/>
          </w:tcPr>
          <w:p w14:paraId="7D69B113" w14:textId="348A3C16" w:rsidR="001C2535" w:rsidRDefault="001C2535" w:rsidP="001C2535">
            <w:pPr>
              <w:pStyle w:val="BodyText"/>
              <w:rPr>
                <w:bCs/>
                <w:color w:val="000000" w:themeColor="text1"/>
                <w:lang w:val="en-IN"/>
              </w:rPr>
            </w:pPr>
            <w:r>
              <w:rPr>
                <w:bCs/>
                <w:color w:val="000000" w:themeColor="text1"/>
                <w:lang w:val="en-IN"/>
              </w:rPr>
              <w:t xml:space="preserve">South America </w:t>
            </w:r>
            <w:r w:rsidRPr="00391905">
              <w:rPr>
                <w:bCs/>
                <w:color w:val="000000" w:themeColor="text1"/>
                <w:lang w:val="en-IN"/>
              </w:rPr>
              <w:t>Vinyl Ester Resin Demand Supply Outlook</w:t>
            </w:r>
          </w:p>
        </w:tc>
        <w:tc>
          <w:tcPr>
            <w:tcW w:w="993" w:type="dxa"/>
          </w:tcPr>
          <w:p w14:paraId="5ABB1F36" w14:textId="77777777" w:rsidR="001C2535" w:rsidRPr="00DA79BC" w:rsidRDefault="001C2535" w:rsidP="001C2535">
            <w:pPr>
              <w:pStyle w:val="BodyText"/>
              <w:jc w:val="center"/>
              <w:rPr>
                <w:bCs/>
                <w:color w:val="000000" w:themeColor="text1"/>
              </w:rPr>
            </w:pPr>
          </w:p>
        </w:tc>
      </w:tr>
      <w:tr w:rsidR="001C2535" w:rsidRPr="00DA79BC" w14:paraId="2019B722" w14:textId="77777777" w:rsidTr="00884E69">
        <w:trPr>
          <w:trHeight w:val="370"/>
        </w:trPr>
        <w:tc>
          <w:tcPr>
            <w:tcW w:w="900" w:type="dxa"/>
          </w:tcPr>
          <w:p w14:paraId="6373713C" w14:textId="77777777" w:rsidR="001C2535" w:rsidRPr="00DA79BC" w:rsidRDefault="001C2535" w:rsidP="001C2535">
            <w:pPr>
              <w:pStyle w:val="BodyText"/>
              <w:jc w:val="center"/>
              <w:rPr>
                <w:b/>
                <w:color w:val="000000" w:themeColor="text1"/>
              </w:rPr>
            </w:pPr>
          </w:p>
        </w:tc>
        <w:tc>
          <w:tcPr>
            <w:tcW w:w="758" w:type="dxa"/>
          </w:tcPr>
          <w:p w14:paraId="5ECC059A" w14:textId="77777777" w:rsidR="001C2535" w:rsidRPr="00DA79BC" w:rsidRDefault="001C2535" w:rsidP="001C2535">
            <w:pPr>
              <w:pStyle w:val="BodyText"/>
              <w:rPr>
                <w:bCs/>
                <w:color w:val="000000" w:themeColor="text1"/>
              </w:rPr>
            </w:pPr>
          </w:p>
        </w:tc>
        <w:tc>
          <w:tcPr>
            <w:tcW w:w="870" w:type="dxa"/>
            <w:gridSpan w:val="2"/>
            <w:vAlign w:val="center"/>
          </w:tcPr>
          <w:p w14:paraId="53FFD9FB" w14:textId="77777777" w:rsidR="001C2535" w:rsidRDefault="001C2535" w:rsidP="001C2535">
            <w:pPr>
              <w:pStyle w:val="BodyText"/>
              <w:rPr>
                <w:bCs/>
                <w:color w:val="000000" w:themeColor="text1"/>
                <w:lang w:val="en-IN"/>
              </w:rPr>
            </w:pPr>
          </w:p>
        </w:tc>
        <w:tc>
          <w:tcPr>
            <w:tcW w:w="1067" w:type="dxa"/>
          </w:tcPr>
          <w:p w14:paraId="6E56A543" w14:textId="32FD25C0" w:rsidR="001C2535" w:rsidRDefault="001C2535" w:rsidP="001C2535">
            <w:pPr>
              <w:pStyle w:val="BodyText"/>
              <w:rPr>
                <w:bCs/>
                <w:color w:val="000000" w:themeColor="text1"/>
                <w:lang w:val="en-IN"/>
              </w:rPr>
            </w:pPr>
            <w:r>
              <w:rPr>
                <w:bCs/>
                <w:color w:val="000000" w:themeColor="text1"/>
                <w:lang w:val="en-IN"/>
              </w:rPr>
              <w:t>3.2.5.1.</w:t>
            </w:r>
          </w:p>
        </w:tc>
        <w:tc>
          <w:tcPr>
            <w:tcW w:w="4864" w:type="dxa"/>
          </w:tcPr>
          <w:p w14:paraId="195A67C0" w14:textId="3924BC3E"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3C4AE400" w14:textId="77777777" w:rsidR="001C2535" w:rsidRPr="00DA79BC" w:rsidRDefault="001C2535" w:rsidP="001C2535">
            <w:pPr>
              <w:pStyle w:val="BodyText"/>
              <w:jc w:val="center"/>
              <w:rPr>
                <w:bCs/>
                <w:color w:val="000000" w:themeColor="text1"/>
              </w:rPr>
            </w:pPr>
          </w:p>
        </w:tc>
      </w:tr>
      <w:tr w:rsidR="001C2535" w:rsidRPr="00DA79BC" w14:paraId="7D207243" w14:textId="77777777" w:rsidTr="00884E69">
        <w:trPr>
          <w:trHeight w:val="370"/>
        </w:trPr>
        <w:tc>
          <w:tcPr>
            <w:tcW w:w="900" w:type="dxa"/>
          </w:tcPr>
          <w:p w14:paraId="081162FA" w14:textId="77777777" w:rsidR="001C2535" w:rsidRPr="00DA79BC" w:rsidRDefault="001C2535" w:rsidP="001C2535">
            <w:pPr>
              <w:pStyle w:val="BodyText"/>
              <w:jc w:val="center"/>
              <w:rPr>
                <w:b/>
                <w:color w:val="000000" w:themeColor="text1"/>
              </w:rPr>
            </w:pPr>
          </w:p>
        </w:tc>
        <w:tc>
          <w:tcPr>
            <w:tcW w:w="758" w:type="dxa"/>
          </w:tcPr>
          <w:p w14:paraId="1E0ECA4B" w14:textId="77777777" w:rsidR="001C2535" w:rsidRPr="00DA79BC" w:rsidRDefault="001C2535" w:rsidP="001C2535">
            <w:pPr>
              <w:pStyle w:val="BodyText"/>
              <w:rPr>
                <w:bCs/>
                <w:color w:val="000000" w:themeColor="text1"/>
              </w:rPr>
            </w:pPr>
          </w:p>
        </w:tc>
        <w:tc>
          <w:tcPr>
            <w:tcW w:w="870" w:type="dxa"/>
            <w:gridSpan w:val="2"/>
            <w:vAlign w:val="center"/>
          </w:tcPr>
          <w:p w14:paraId="38735EF0" w14:textId="77777777" w:rsidR="001C2535" w:rsidRDefault="001C2535" w:rsidP="001C2535">
            <w:pPr>
              <w:pStyle w:val="BodyText"/>
              <w:rPr>
                <w:bCs/>
                <w:color w:val="000000" w:themeColor="text1"/>
                <w:lang w:val="en-IN"/>
              </w:rPr>
            </w:pPr>
          </w:p>
        </w:tc>
        <w:tc>
          <w:tcPr>
            <w:tcW w:w="1067" w:type="dxa"/>
          </w:tcPr>
          <w:p w14:paraId="0E4E51BC" w14:textId="2FEF1705" w:rsidR="001C2535" w:rsidRDefault="001C2535" w:rsidP="001C2535">
            <w:pPr>
              <w:pStyle w:val="BodyText"/>
              <w:rPr>
                <w:bCs/>
                <w:color w:val="000000" w:themeColor="text1"/>
                <w:lang w:val="en-IN"/>
              </w:rPr>
            </w:pPr>
            <w:r>
              <w:rPr>
                <w:bCs/>
                <w:color w:val="000000" w:themeColor="text1"/>
                <w:lang w:val="en-IN"/>
              </w:rPr>
              <w:t>3.2.5.2.</w:t>
            </w:r>
          </w:p>
        </w:tc>
        <w:tc>
          <w:tcPr>
            <w:tcW w:w="4864" w:type="dxa"/>
          </w:tcPr>
          <w:p w14:paraId="3D0DDFCD" w14:textId="7A278837"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584F814E" w14:textId="77777777" w:rsidR="001C2535" w:rsidRPr="00DA79BC" w:rsidRDefault="001C2535" w:rsidP="001C2535">
            <w:pPr>
              <w:pStyle w:val="BodyText"/>
              <w:jc w:val="center"/>
              <w:rPr>
                <w:bCs/>
                <w:color w:val="000000" w:themeColor="text1"/>
              </w:rPr>
            </w:pPr>
          </w:p>
        </w:tc>
      </w:tr>
      <w:tr w:rsidR="001C2535" w:rsidRPr="00DA79BC" w14:paraId="5C566008" w14:textId="77777777" w:rsidTr="00884E69">
        <w:trPr>
          <w:trHeight w:val="370"/>
        </w:trPr>
        <w:tc>
          <w:tcPr>
            <w:tcW w:w="900" w:type="dxa"/>
          </w:tcPr>
          <w:p w14:paraId="07C0653F" w14:textId="77777777" w:rsidR="001C2535" w:rsidRPr="00DA79BC" w:rsidRDefault="001C2535" w:rsidP="001C2535">
            <w:pPr>
              <w:pStyle w:val="BodyText"/>
              <w:jc w:val="center"/>
              <w:rPr>
                <w:b/>
                <w:color w:val="000000" w:themeColor="text1"/>
              </w:rPr>
            </w:pPr>
          </w:p>
        </w:tc>
        <w:tc>
          <w:tcPr>
            <w:tcW w:w="758" w:type="dxa"/>
          </w:tcPr>
          <w:p w14:paraId="7AF8CD1E" w14:textId="77777777" w:rsidR="001C2535" w:rsidRPr="00DA79BC" w:rsidRDefault="001C2535" w:rsidP="001C2535">
            <w:pPr>
              <w:pStyle w:val="BodyText"/>
              <w:rPr>
                <w:bCs/>
                <w:color w:val="000000" w:themeColor="text1"/>
              </w:rPr>
            </w:pPr>
          </w:p>
        </w:tc>
        <w:tc>
          <w:tcPr>
            <w:tcW w:w="870" w:type="dxa"/>
            <w:gridSpan w:val="2"/>
            <w:vAlign w:val="center"/>
          </w:tcPr>
          <w:p w14:paraId="35E1F0AF" w14:textId="77777777" w:rsidR="001C2535" w:rsidRDefault="001C2535" w:rsidP="001C2535">
            <w:pPr>
              <w:pStyle w:val="BodyText"/>
              <w:rPr>
                <w:bCs/>
                <w:color w:val="000000" w:themeColor="text1"/>
                <w:lang w:val="en-IN"/>
              </w:rPr>
            </w:pPr>
          </w:p>
        </w:tc>
        <w:tc>
          <w:tcPr>
            <w:tcW w:w="1067" w:type="dxa"/>
          </w:tcPr>
          <w:p w14:paraId="08E49F28" w14:textId="40366899" w:rsidR="001C2535" w:rsidRDefault="001C2535" w:rsidP="001C2535">
            <w:pPr>
              <w:pStyle w:val="BodyText"/>
              <w:rPr>
                <w:bCs/>
                <w:color w:val="000000" w:themeColor="text1"/>
                <w:lang w:val="en-IN"/>
              </w:rPr>
            </w:pPr>
            <w:r>
              <w:rPr>
                <w:bCs/>
                <w:color w:val="000000" w:themeColor="text1"/>
                <w:lang w:val="en-IN"/>
              </w:rPr>
              <w:t>3.2.5.3.</w:t>
            </w:r>
          </w:p>
        </w:tc>
        <w:tc>
          <w:tcPr>
            <w:tcW w:w="4864" w:type="dxa"/>
          </w:tcPr>
          <w:p w14:paraId="37DB3BEC" w14:textId="28D5F1CE"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7096981C" w14:textId="77777777" w:rsidR="001C2535" w:rsidRPr="00DA79BC" w:rsidRDefault="001C2535" w:rsidP="001C2535">
            <w:pPr>
              <w:pStyle w:val="BodyText"/>
              <w:jc w:val="center"/>
              <w:rPr>
                <w:bCs/>
                <w:color w:val="000000" w:themeColor="text1"/>
              </w:rPr>
            </w:pPr>
          </w:p>
        </w:tc>
      </w:tr>
      <w:tr w:rsidR="001C2535" w:rsidRPr="00DA79BC" w14:paraId="40F7302A" w14:textId="77777777" w:rsidTr="00884E69">
        <w:trPr>
          <w:trHeight w:val="370"/>
        </w:trPr>
        <w:tc>
          <w:tcPr>
            <w:tcW w:w="900" w:type="dxa"/>
          </w:tcPr>
          <w:p w14:paraId="41D46D35" w14:textId="77777777" w:rsidR="001C2535" w:rsidRPr="00DA79BC" w:rsidRDefault="001C2535" w:rsidP="001C2535">
            <w:pPr>
              <w:pStyle w:val="BodyText"/>
              <w:jc w:val="center"/>
              <w:rPr>
                <w:b/>
                <w:color w:val="000000" w:themeColor="text1"/>
              </w:rPr>
            </w:pPr>
          </w:p>
        </w:tc>
        <w:tc>
          <w:tcPr>
            <w:tcW w:w="758" w:type="dxa"/>
          </w:tcPr>
          <w:p w14:paraId="0D6E6106" w14:textId="77777777" w:rsidR="001C2535" w:rsidRPr="00DA79BC" w:rsidRDefault="001C2535" w:rsidP="001C2535">
            <w:pPr>
              <w:pStyle w:val="BodyText"/>
              <w:rPr>
                <w:bCs/>
                <w:color w:val="000000" w:themeColor="text1"/>
              </w:rPr>
            </w:pPr>
          </w:p>
        </w:tc>
        <w:tc>
          <w:tcPr>
            <w:tcW w:w="870" w:type="dxa"/>
            <w:gridSpan w:val="2"/>
            <w:vAlign w:val="center"/>
          </w:tcPr>
          <w:p w14:paraId="5E8CE3B1" w14:textId="77777777" w:rsidR="001C2535" w:rsidRDefault="001C2535" w:rsidP="001C2535">
            <w:pPr>
              <w:pStyle w:val="BodyText"/>
              <w:rPr>
                <w:bCs/>
                <w:color w:val="000000" w:themeColor="text1"/>
                <w:lang w:val="en-IN"/>
              </w:rPr>
            </w:pPr>
          </w:p>
        </w:tc>
        <w:tc>
          <w:tcPr>
            <w:tcW w:w="1067" w:type="dxa"/>
          </w:tcPr>
          <w:p w14:paraId="1031083B" w14:textId="710F8E79" w:rsidR="001C2535" w:rsidRDefault="001C2535" w:rsidP="001C2535">
            <w:pPr>
              <w:pStyle w:val="BodyText"/>
              <w:rPr>
                <w:bCs/>
                <w:color w:val="000000" w:themeColor="text1"/>
                <w:lang w:val="en-IN"/>
              </w:rPr>
            </w:pPr>
            <w:r>
              <w:rPr>
                <w:bCs/>
                <w:color w:val="000000" w:themeColor="text1"/>
                <w:lang w:val="en-IN"/>
              </w:rPr>
              <w:t>3.2.5.4.</w:t>
            </w:r>
          </w:p>
        </w:tc>
        <w:tc>
          <w:tcPr>
            <w:tcW w:w="4864" w:type="dxa"/>
          </w:tcPr>
          <w:p w14:paraId="5E07E633" w14:textId="4914B176"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701717C1" w14:textId="77777777" w:rsidR="001C2535" w:rsidRPr="00DA79BC" w:rsidRDefault="001C2535" w:rsidP="001C2535">
            <w:pPr>
              <w:pStyle w:val="BodyText"/>
              <w:jc w:val="center"/>
              <w:rPr>
                <w:bCs/>
                <w:color w:val="000000" w:themeColor="text1"/>
              </w:rPr>
            </w:pPr>
          </w:p>
        </w:tc>
      </w:tr>
      <w:tr w:rsidR="001C2535" w:rsidRPr="00DA79BC" w14:paraId="7A74A6AC" w14:textId="77777777" w:rsidTr="00884E69">
        <w:trPr>
          <w:trHeight w:val="370"/>
        </w:trPr>
        <w:tc>
          <w:tcPr>
            <w:tcW w:w="900" w:type="dxa"/>
          </w:tcPr>
          <w:p w14:paraId="34371762" w14:textId="77777777" w:rsidR="001C2535" w:rsidRPr="00DA79BC" w:rsidRDefault="001C2535" w:rsidP="001C2535">
            <w:pPr>
              <w:pStyle w:val="BodyText"/>
              <w:jc w:val="center"/>
              <w:rPr>
                <w:b/>
                <w:color w:val="000000" w:themeColor="text1"/>
              </w:rPr>
            </w:pPr>
          </w:p>
        </w:tc>
        <w:tc>
          <w:tcPr>
            <w:tcW w:w="758" w:type="dxa"/>
          </w:tcPr>
          <w:p w14:paraId="4088D528" w14:textId="77777777" w:rsidR="001C2535" w:rsidRPr="00DA79BC" w:rsidRDefault="001C2535" w:rsidP="001C2535">
            <w:pPr>
              <w:pStyle w:val="BodyText"/>
              <w:rPr>
                <w:bCs/>
                <w:color w:val="000000" w:themeColor="text1"/>
              </w:rPr>
            </w:pPr>
          </w:p>
        </w:tc>
        <w:tc>
          <w:tcPr>
            <w:tcW w:w="870" w:type="dxa"/>
            <w:gridSpan w:val="2"/>
            <w:vAlign w:val="center"/>
          </w:tcPr>
          <w:p w14:paraId="5C662F1B" w14:textId="77777777" w:rsidR="001C2535" w:rsidRDefault="001C2535" w:rsidP="001C2535">
            <w:pPr>
              <w:pStyle w:val="BodyText"/>
              <w:rPr>
                <w:bCs/>
                <w:color w:val="000000" w:themeColor="text1"/>
                <w:lang w:val="en-IN"/>
              </w:rPr>
            </w:pPr>
          </w:p>
        </w:tc>
        <w:tc>
          <w:tcPr>
            <w:tcW w:w="1067" w:type="dxa"/>
          </w:tcPr>
          <w:p w14:paraId="63086478" w14:textId="436A5463" w:rsidR="001C2535" w:rsidRDefault="001C2535" w:rsidP="001C2535">
            <w:pPr>
              <w:pStyle w:val="BodyText"/>
              <w:rPr>
                <w:bCs/>
                <w:color w:val="000000" w:themeColor="text1"/>
                <w:lang w:val="en-IN"/>
              </w:rPr>
            </w:pPr>
            <w:r>
              <w:rPr>
                <w:bCs/>
                <w:color w:val="000000" w:themeColor="text1"/>
                <w:lang w:val="en-IN"/>
              </w:rPr>
              <w:t>3.2.5.5.</w:t>
            </w:r>
          </w:p>
        </w:tc>
        <w:tc>
          <w:tcPr>
            <w:tcW w:w="4864" w:type="dxa"/>
          </w:tcPr>
          <w:p w14:paraId="5729F4E6" w14:textId="320E0CF0"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7FA51070" w14:textId="77777777" w:rsidR="001C2535" w:rsidRPr="00DA79BC" w:rsidRDefault="001C2535" w:rsidP="001C2535">
            <w:pPr>
              <w:pStyle w:val="BodyText"/>
              <w:jc w:val="center"/>
              <w:rPr>
                <w:bCs/>
                <w:color w:val="000000" w:themeColor="text1"/>
              </w:rPr>
            </w:pPr>
          </w:p>
        </w:tc>
      </w:tr>
      <w:tr w:rsidR="001C2535" w:rsidRPr="00DA79BC" w14:paraId="12F5DDAB" w14:textId="77777777" w:rsidTr="00884E69">
        <w:trPr>
          <w:trHeight w:val="370"/>
        </w:trPr>
        <w:tc>
          <w:tcPr>
            <w:tcW w:w="900" w:type="dxa"/>
          </w:tcPr>
          <w:p w14:paraId="75834772" w14:textId="77777777" w:rsidR="001C2535" w:rsidRPr="00DA79BC" w:rsidRDefault="001C2535" w:rsidP="001C2535">
            <w:pPr>
              <w:pStyle w:val="BodyText"/>
              <w:jc w:val="center"/>
              <w:rPr>
                <w:b/>
                <w:color w:val="000000" w:themeColor="text1"/>
              </w:rPr>
            </w:pPr>
          </w:p>
        </w:tc>
        <w:tc>
          <w:tcPr>
            <w:tcW w:w="758" w:type="dxa"/>
          </w:tcPr>
          <w:p w14:paraId="4858E7CF" w14:textId="77777777" w:rsidR="001C2535" w:rsidRPr="00DA79BC" w:rsidRDefault="001C2535" w:rsidP="001C2535">
            <w:pPr>
              <w:pStyle w:val="BodyText"/>
              <w:rPr>
                <w:bCs/>
                <w:color w:val="000000" w:themeColor="text1"/>
              </w:rPr>
            </w:pPr>
          </w:p>
        </w:tc>
        <w:tc>
          <w:tcPr>
            <w:tcW w:w="870" w:type="dxa"/>
            <w:gridSpan w:val="2"/>
            <w:vAlign w:val="center"/>
          </w:tcPr>
          <w:p w14:paraId="15C1D2BC" w14:textId="29B1B5B4" w:rsidR="001C2535" w:rsidRDefault="001C2535" w:rsidP="001C2535">
            <w:pPr>
              <w:pStyle w:val="BodyText"/>
              <w:rPr>
                <w:bCs/>
                <w:color w:val="000000" w:themeColor="text1"/>
                <w:lang w:val="en-IN"/>
              </w:rPr>
            </w:pPr>
            <w:r>
              <w:rPr>
                <w:bCs/>
                <w:color w:val="000000" w:themeColor="text1"/>
                <w:lang w:val="en-IN"/>
              </w:rPr>
              <w:t>3.2.6.</w:t>
            </w:r>
          </w:p>
        </w:tc>
        <w:tc>
          <w:tcPr>
            <w:tcW w:w="5931" w:type="dxa"/>
            <w:gridSpan w:val="2"/>
          </w:tcPr>
          <w:p w14:paraId="64838C0A" w14:textId="016024A3" w:rsidR="001C2535" w:rsidRDefault="001C2535" w:rsidP="001C2535">
            <w:pPr>
              <w:pStyle w:val="BodyText"/>
              <w:rPr>
                <w:bCs/>
                <w:color w:val="000000" w:themeColor="text1"/>
                <w:lang w:val="en-IN"/>
              </w:rPr>
            </w:pPr>
            <w:r>
              <w:rPr>
                <w:bCs/>
                <w:color w:val="000000" w:themeColor="text1"/>
                <w:lang w:val="en-IN"/>
              </w:rPr>
              <w:t xml:space="preserve">Middle East &amp; Africa </w:t>
            </w:r>
            <w:r w:rsidRPr="00391905">
              <w:rPr>
                <w:bCs/>
                <w:color w:val="000000" w:themeColor="text1"/>
                <w:lang w:val="en-IN"/>
              </w:rPr>
              <w:t>Vinyl Ester Resin Demand Supply Outlook</w:t>
            </w:r>
          </w:p>
        </w:tc>
        <w:tc>
          <w:tcPr>
            <w:tcW w:w="993" w:type="dxa"/>
          </w:tcPr>
          <w:p w14:paraId="25A05551" w14:textId="77777777" w:rsidR="001C2535" w:rsidRPr="00DA79BC" w:rsidRDefault="001C2535" w:rsidP="001C2535">
            <w:pPr>
              <w:pStyle w:val="BodyText"/>
              <w:jc w:val="center"/>
              <w:rPr>
                <w:bCs/>
                <w:color w:val="000000" w:themeColor="text1"/>
              </w:rPr>
            </w:pPr>
          </w:p>
        </w:tc>
      </w:tr>
      <w:tr w:rsidR="001C2535" w:rsidRPr="00DA79BC" w14:paraId="778194C2" w14:textId="77777777" w:rsidTr="00884E69">
        <w:trPr>
          <w:trHeight w:val="370"/>
        </w:trPr>
        <w:tc>
          <w:tcPr>
            <w:tcW w:w="900" w:type="dxa"/>
          </w:tcPr>
          <w:p w14:paraId="447CAB55" w14:textId="77777777" w:rsidR="001C2535" w:rsidRPr="00DA79BC" w:rsidRDefault="001C2535" w:rsidP="001C2535">
            <w:pPr>
              <w:pStyle w:val="BodyText"/>
              <w:jc w:val="center"/>
              <w:rPr>
                <w:b/>
                <w:color w:val="000000" w:themeColor="text1"/>
              </w:rPr>
            </w:pPr>
          </w:p>
        </w:tc>
        <w:tc>
          <w:tcPr>
            <w:tcW w:w="758" w:type="dxa"/>
          </w:tcPr>
          <w:p w14:paraId="7DC5A814" w14:textId="77777777" w:rsidR="001C2535" w:rsidRPr="00DA79BC" w:rsidRDefault="001C2535" w:rsidP="001C2535">
            <w:pPr>
              <w:pStyle w:val="BodyText"/>
              <w:rPr>
                <w:bCs/>
                <w:color w:val="000000" w:themeColor="text1"/>
              </w:rPr>
            </w:pPr>
          </w:p>
        </w:tc>
        <w:tc>
          <w:tcPr>
            <w:tcW w:w="870" w:type="dxa"/>
            <w:gridSpan w:val="2"/>
            <w:vAlign w:val="center"/>
          </w:tcPr>
          <w:p w14:paraId="22CDFD0E" w14:textId="77777777" w:rsidR="001C2535" w:rsidRDefault="001C2535" w:rsidP="001C2535">
            <w:pPr>
              <w:pStyle w:val="BodyText"/>
              <w:rPr>
                <w:bCs/>
                <w:color w:val="000000" w:themeColor="text1"/>
                <w:lang w:val="en-IN"/>
              </w:rPr>
            </w:pPr>
          </w:p>
        </w:tc>
        <w:tc>
          <w:tcPr>
            <w:tcW w:w="1067" w:type="dxa"/>
          </w:tcPr>
          <w:p w14:paraId="2CF73430" w14:textId="3C9607B7" w:rsidR="001C2535" w:rsidRDefault="001C2535" w:rsidP="001C2535">
            <w:pPr>
              <w:pStyle w:val="BodyText"/>
              <w:rPr>
                <w:bCs/>
                <w:color w:val="000000" w:themeColor="text1"/>
                <w:lang w:val="en-IN"/>
              </w:rPr>
            </w:pPr>
            <w:r>
              <w:rPr>
                <w:bCs/>
                <w:color w:val="000000" w:themeColor="text1"/>
                <w:lang w:val="en-IN"/>
              </w:rPr>
              <w:t>3.2.6.1.</w:t>
            </w:r>
          </w:p>
        </w:tc>
        <w:tc>
          <w:tcPr>
            <w:tcW w:w="4864" w:type="dxa"/>
          </w:tcPr>
          <w:p w14:paraId="5371CA3E" w14:textId="4DB37350"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4F68834A" w14:textId="77777777" w:rsidR="001C2535" w:rsidRPr="00DA79BC" w:rsidRDefault="001C2535" w:rsidP="001C2535">
            <w:pPr>
              <w:pStyle w:val="BodyText"/>
              <w:jc w:val="center"/>
              <w:rPr>
                <w:bCs/>
                <w:color w:val="000000" w:themeColor="text1"/>
              </w:rPr>
            </w:pPr>
          </w:p>
        </w:tc>
      </w:tr>
      <w:tr w:rsidR="001C2535" w:rsidRPr="00DA79BC" w14:paraId="7BE50439" w14:textId="77777777" w:rsidTr="00884E69">
        <w:trPr>
          <w:trHeight w:val="370"/>
        </w:trPr>
        <w:tc>
          <w:tcPr>
            <w:tcW w:w="900" w:type="dxa"/>
          </w:tcPr>
          <w:p w14:paraId="48872861" w14:textId="77777777" w:rsidR="001C2535" w:rsidRPr="00DA79BC" w:rsidRDefault="001C2535" w:rsidP="001C2535">
            <w:pPr>
              <w:pStyle w:val="BodyText"/>
              <w:jc w:val="center"/>
              <w:rPr>
                <w:b/>
                <w:color w:val="000000" w:themeColor="text1"/>
              </w:rPr>
            </w:pPr>
          </w:p>
        </w:tc>
        <w:tc>
          <w:tcPr>
            <w:tcW w:w="758" w:type="dxa"/>
          </w:tcPr>
          <w:p w14:paraId="0424DC18" w14:textId="77777777" w:rsidR="001C2535" w:rsidRPr="00DA79BC" w:rsidRDefault="001C2535" w:rsidP="001C2535">
            <w:pPr>
              <w:pStyle w:val="BodyText"/>
              <w:rPr>
                <w:bCs/>
                <w:color w:val="000000" w:themeColor="text1"/>
              </w:rPr>
            </w:pPr>
          </w:p>
        </w:tc>
        <w:tc>
          <w:tcPr>
            <w:tcW w:w="870" w:type="dxa"/>
            <w:gridSpan w:val="2"/>
            <w:vAlign w:val="center"/>
          </w:tcPr>
          <w:p w14:paraId="151C49CE" w14:textId="77777777" w:rsidR="001C2535" w:rsidRDefault="001C2535" w:rsidP="001C2535">
            <w:pPr>
              <w:pStyle w:val="BodyText"/>
              <w:rPr>
                <w:bCs/>
                <w:color w:val="000000" w:themeColor="text1"/>
                <w:lang w:val="en-IN"/>
              </w:rPr>
            </w:pPr>
          </w:p>
        </w:tc>
        <w:tc>
          <w:tcPr>
            <w:tcW w:w="1067" w:type="dxa"/>
          </w:tcPr>
          <w:p w14:paraId="52725AD4" w14:textId="02B5D5B6" w:rsidR="001C2535" w:rsidRDefault="001C2535" w:rsidP="001C2535">
            <w:pPr>
              <w:pStyle w:val="BodyText"/>
              <w:rPr>
                <w:bCs/>
                <w:color w:val="000000" w:themeColor="text1"/>
                <w:lang w:val="en-IN"/>
              </w:rPr>
            </w:pPr>
            <w:r>
              <w:rPr>
                <w:bCs/>
                <w:color w:val="000000" w:themeColor="text1"/>
                <w:lang w:val="en-IN"/>
              </w:rPr>
              <w:t>3.2.6.2.</w:t>
            </w:r>
          </w:p>
        </w:tc>
        <w:tc>
          <w:tcPr>
            <w:tcW w:w="4864" w:type="dxa"/>
          </w:tcPr>
          <w:p w14:paraId="79482971" w14:textId="6E15F4F7"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606ACA70" w14:textId="77777777" w:rsidR="001C2535" w:rsidRPr="00DA79BC" w:rsidRDefault="001C2535" w:rsidP="001C2535">
            <w:pPr>
              <w:pStyle w:val="BodyText"/>
              <w:jc w:val="center"/>
              <w:rPr>
                <w:bCs/>
                <w:color w:val="000000" w:themeColor="text1"/>
              </w:rPr>
            </w:pPr>
          </w:p>
        </w:tc>
      </w:tr>
      <w:tr w:rsidR="001C2535" w:rsidRPr="00DA79BC" w14:paraId="0B23CD36" w14:textId="77777777" w:rsidTr="00884E69">
        <w:trPr>
          <w:trHeight w:val="370"/>
        </w:trPr>
        <w:tc>
          <w:tcPr>
            <w:tcW w:w="900" w:type="dxa"/>
          </w:tcPr>
          <w:p w14:paraId="05FB7757" w14:textId="77777777" w:rsidR="001C2535" w:rsidRPr="00DA79BC" w:rsidRDefault="001C2535" w:rsidP="001C2535">
            <w:pPr>
              <w:pStyle w:val="BodyText"/>
              <w:jc w:val="center"/>
              <w:rPr>
                <w:b/>
                <w:color w:val="000000" w:themeColor="text1"/>
              </w:rPr>
            </w:pPr>
          </w:p>
        </w:tc>
        <w:tc>
          <w:tcPr>
            <w:tcW w:w="758" w:type="dxa"/>
          </w:tcPr>
          <w:p w14:paraId="1B1DFE74" w14:textId="77777777" w:rsidR="001C2535" w:rsidRPr="00DA79BC" w:rsidRDefault="001C2535" w:rsidP="001C2535">
            <w:pPr>
              <w:pStyle w:val="BodyText"/>
              <w:rPr>
                <w:bCs/>
                <w:color w:val="000000" w:themeColor="text1"/>
              </w:rPr>
            </w:pPr>
          </w:p>
        </w:tc>
        <w:tc>
          <w:tcPr>
            <w:tcW w:w="870" w:type="dxa"/>
            <w:gridSpan w:val="2"/>
            <w:vAlign w:val="center"/>
          </w:tcPr>
          <w:p w14:paraId="68B7644E" w14:textId="77777777" w:rsidR="001C2535" w:rsidRDefault="001C2535" w:rsidP="001C2535">
            <w:pPr>
              <w:pStyle w:val="BodyText"/>
              <w:rPr>
                <w:bCs/>
                <w:color w:val="000000" w:themeColor="text1"/>
                <w:lang w:val="en-IN"/>
              </w:rPr>
            </w:pPr>
          </w:p>
        </w:tc>
        <w:tc>
          <w:tcPr>
            <w:tcW w:w="1067" w:type="dxa"/>
          </w:tcPr>
          <w:p w14:paraId="626EEF33" w14:textId="3402CF9B" w:rsidR="001C2535" w:rsidRDefault="001C2535" w:rsidP="001C2535">
            <w:pPr>
              <w:pStyle w:val="BodyText"/>
              <w:rPr>
                <w:bCs/>
                <w:color w:val="000000" w:themeColor="text1"/>
                <w:lang w:val="en-IN"/>
              </w:rPr>
            </w:pPr>
            <w:r>
              <w:rPr>
                <w:bCs/>
                <w:color w:val="000000" w:themeColor="text1"/>
                <w:lang w:val="en-IN"/>
              </w:rPr>
              <w:t>3.2.6.3.</w:t>
            </w:r>
          </w:p>
        </w:tc>
        <w:tc>
          <w:tcPr>
            <w:tcW w:w="4864" w:type="dxa"/>
          </w:tcPr>
          <w:p w14:paraId="5E8FFF11" w14:textId="19174E9C"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55391D3F" w14:textId="77777777" w:rsidR="001C2535" w:rsidRPr="00DA79BC" w:rsidRDefault="001C2535" w:rsidP="001C2535">
            <w:pPr>
              <w:pStyle w:val="BodyText"/>
              <w:jc w:val="center"/>
              <w:rPr>
                <w:bCs/>
                <w:color w:val="000000" w:themeColor="text1"/>
              </w:rPr>
            </w:pPr>
          </w:p>
        </w:tc>
      </w:tr>
      <w:tr w:rsidR="001C2535" w:rsidRPr="00DA79BC" w14:paraId="69470163" w14:textId="77777777" w:rsidTr="00884E69">
        <w:trPr>
          <w:trHeight w:val="370"/>
        </w:trPr>
        <w:tc>
          <w:tcPr>
            <w:tcW w:w="900" w:type="dxa"/>
          </w:tcPr>
          <w:p w14:paraId="2ED9A579" w14:textId="77777777" w:rsidR="001C2535" w:rsidRPr="00DA79BC" w:rsidRDefault="001C2535" w:rsidP="001C2535">
            <w:pPr>
              <w:pStyle w:val="BodyText"/>
              <w:jc w:val="center"/>
              <w:rPr>
                <w:b/>
                <w:color w:val="000000" w:themeColor="text1"/>
              </w:rPr>
            </w:pPr>
          </w:p>
        </w:tc>
        <w:tc>
          <w:tcPr>
            <w:tcW w:w="758" w:type="dxa"/>
          </w:tcPr>
          <w:p w14:paraId="6EADD0FF" w14:textId="77777777" w:rsidR="001C2535" w:rsidRPr="00DA79BC" w:rsidRDefault="001C2535" w:rsidP="001C2535">
            <w:pPr>
              <w:pStyle w:val="BodyText"/>
              <w:rPr>
                <w:bCs/>
                <w:color w:val="000000" w:themeColor="text1"/>
              </w:rPr>
            </w:pPr>
          </w:p>
        </w:tc>
        <w:tc>
          <w:tcPr>
            <w:tcW w:w="870" w:type="dxa"/>
            <w:gridSpan w:val="2"/>
            <w:vAlign w:val="center"/>
          </w:tcPr>
          <w:p w14:paraId="1D37AFC3" w14:textId="77777777" w:rsidR="001C2535" w:rsidRDefault="001C2535" w:rsidP="001C2535">
            <w:pPr>
              <w:pStyle w:val="BodyText"/>
              <w:rPr>
                <w:bCs/>
                <w:color w:val="000000" w:themeColor="text1"/>
                <w:lang w:val="en-IN"/>
              </w:rPr>
            </w:pPr>
          </w:p>
        </w:tc>
        <w:tc>
          <w:tcPr>
            <w:tcW w:w="1067" w:type="dxa"/>
          </w:tcPr>
          <w:p w14:paraId="453AFF6F" w14:textId="2BBA53A7" w:rsidR="001C2535" w:rsidRDefault="001C2535" w:rsidP="001C2535">
            <w:pPr>
              <w:pStyle w:val="BodyText"/>
              <w:rPr>
                <w:bCs/>
                <w:color w:val="000000" w:themeColor="text1"/>
                <w:lang w:val="en-IN"/>
              </w:rPr>
            </w:pPr>
            <w:r>
              <w:rPr>
                <w:bCs/>
                <w:color w:val="000000" w:themeColor="text1"/>
                <w:lang w:val="en-IN"/>
              </w:rPr>
              <w:t>3.2.6.4.</w:t>
            </w:r>
          </w:p>
        </w:tc>
        <w:tc>
          <w:tcPr>
            <w:tcW w:w="4864" w:type="dxa"/>
          </w:tcPr>
          <w:p w14:paraId="7C5E9FAE" w14:textId="6C332389"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5520E03A" w14:textId="77777777" w:rsidR="001C2535" w:rsidRPr="00DA79BC" w:rsidRDefault="001C2535" w:rsidP="001C2535">
            <w:pPr>
              <w:pStyle w:val="BodyText"/>
              <w:jc w:val="center"/>
              <w:rPr>
                <w:bCs/>
                <w:color w:val="000000" w:themeColor="text1"/>
              </w:rPr>
            </w:pPr>
          </w:p>
        </w:tc>
      </w:tr>
      <w:tr w:rsidR="001C2535" w:rsidRPr="00DA79BC" w14:paraId="05CDFC2B" w14:textId="77777777" w:rsidTr="00884E69">
        <w:trPr>
          <w:trHeight w:val="370"/>
        </w:trPr>
        <w:tc>
          <w:tcPr>
            <w:tcW w:w="900" w:type="dxa"/>
          </w:tcPr>
          <w:p w14:paraId="2693B5CD" w14:textId="77777777" w:rsidR="001C2535" w:rsidRPr="00DA79BC" w:rsidRDefault="001C2535" w:rsidP="001C2535">
            <w:pPr>
              <w:pStyle w:val="BodyText"/>
              <w:jc w:val="center"/>
              <w:rPr>
                <w:b/>
                <w:color w:val="000000" w:themeColor="text1"/>
              </w:rPr>
            </w:pPr>
          </w:p>
        </w:tc>
        <w:tc>
          <w:tcPr>
            <w:tcW w:w="758" w:type="dxa"/>
          </w:tcPr>
          <w:p w14:paraId="0BB244EE" w14:textId="77777777" w:rsidR="001C2535" w:rsidRPr="00DA79BC" w:rsidRDefault="001C2535" w:rsidP="001C2535">
            <w:pPr>
              <w:pStyle w:val="BodyText"/>
              <w:rPr>
                <w:bCs/>
                <w:color w:val="000000" w:themeColor="text1"/>
              </w:rPr>
            </w:pPr>
          </w:p>
        </w:tc>
        <w:tc>
          <w:tcPr>
            <w:tcW w:w="870" w:type="dxa"/>
            <w:gridSpan w:val="2"/>
            <w:vAlign w:val="center"/>
          </w:tcPr>
          <w:p w14:paraId="510B0E90" w14:textId="77777777" w:rsidR="001C2535" w:rsidRDefault="001C2535" w:rsidP="001C2535">
            <w:pPr>
              <w:pStyle w:val="BodyText"/>
              <w:rPr>
                <w:bCs/>
                <w:color w:val="000000" w:themeColor="text1"/>
                <w:lang w:val="en-IN"/>
              </w:rPr>
            </w:pPr>
          </w:p>
        </w:tc>
        <w:tc>
          <w:tcPr>
            <w:tcW w:w="1067" w:type="dxa"/>
          </w:tcPr>
          <w:p w14:paraId="0ED37BB4" w14:textId="649E86F9" w:rsidR="001C2535" w:rsidRDefault="001C2535" w:rsidP="001C2535">
            <w:pPr>
              <w:pStyle w:val="BodyText"/>
              <w:rPr>
                <w:bCs/>
                <w:color w:val="000000" w:themeColor="text1"/>
                <w:lang w:val="en-IN"/>
              </w:rPr>
            </w:pPr>
            <w:r>
              <w:rPr>
                <w:bCs/>
                <w:color w:val="000000" w:themeColor="text1"/>
                <w:lang w:val="en-IN"/>
              </w:rPr>
              <w:t>3.2.6.5.</w:t>
            </w:r>
          </w:p>
        </w:tc>
        <w:tc>
          <w:tcPr>
            <w:tcW w:w="4864" w:type="dxa"/>
          </w:tcPr>
          <w:p w14:paraId="303A9BAE" w14:textId="3ED2B162"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5373353B" w14:textId="77777777" w:rsidR="001C2535" w:rsidRPr="00DA79BC" w:rsidRDefault="001C2535" w:rsidP="001C2535">
            <w:pPr>
              <w:pStyle w:val="BodyText"/>
              <w:jc w:val="center"/>
              <w:rPr>
                <w:bCs/>
                <w:color w:val="000000" w:themeColor="text1"/>
              </w:rPr>
            </w:pPr>
          </w:p>
        </w:tc>
      </w:tr>
      <w:tr w:rsidR="001C2535" w:rsidRPr="00DA79BC" w14:paraId="0AF2309F" w14:textId="77777777" w:rsidTr="00884E69">
        <w:trPr>
          <w:trHeight w:val="370"/>
        </w:trPr>
        <w:tc>
          <w:tcPr>
            <w:tcW w:w="900" w:type="dxa"/>
          </w:tcPr>
          <w:p w14:paraId="1EC5055E" w14:textId="77777777" w:rsidR="001C2535" w:rsidRPr="00DA79BC" w:rsidRDefault="001C2535" w:rsidP="001C2535">
            <w:pPr>
              <w:pStyle w:val="BodyText"/>
              <w:jc w:val="center"/>
              <w:rPr>
                <w:b/>
                <w:color w:val="000000" w:themeColor="text1"/>
              </w:rPr>
            </w:pPr>
          </w:p>
        </w:tc>
        <w:tc>
          <w:tcPr>
            <w:tcW w:w="758" w:type="dxa"/>
          </w:tcPr>
          <w:p w14:paraId="076B9EC0" w14:textId="77777777" w:rsidR="001C2535" w:rsidRPr="00DA79BC" w:rsidRDefault="001C2535" w:rsidP="001C2535">
            <w:pPr>
              <w:pStyle w:val="BodyText"/>
              <w:rPr>
                <w:bCs/>
                <w:color w:val="000000" w:themeColor="text1"/>
              </w:rPr>
            </w:pPr>
          </w:p>
        </w:tc>
        <w:tc>
          <w:tcPr>
            <w:tcW w:w="870" w:type="dxa"/>
            <w:gridSpan w:val="2"/>
            <w:vAlign w:val="center"/>
          </w:tcPr>
          <w:p w14:paraId="46B5D6AF" w14:textId="77777777" w:rsidR="001C2535" w:rsidRDefault="001C2535" w:rsidP="001C2535">
            <w:pPr>
              <w:pStyle w:val="BodyText"/>
              <w:rPr>
                <w:bCs/>
                <w:color w:val="000000" w:themeColor="text1"/>
                <w:lang w:val="en-IN"/>
              </w:rPr>
            </w:pPr>
          </w:p>
        </w:tc>
        <w:tc>
          <w:tcPr>
            <w:tcW w:w="1067" w:type="dxa"/>
          </w:tcPr>
          <w:p w14:paraId="4889E3CD" w14:textId="7276E754" w:rsidR="001C2535" w:rsidRDefault="001C2535" w:rsidP="001C2535">
            <w:pPr>
              <w:pStyle w:val="BodyText"/>
              <w:rPr>
                <w:bCs/>
                <w:color w:val="000000" w:themeColor="text1"/>
                <w:lang w:val="en-IN"/>
              </w:rPr>
            </w:pPr>
            <w:r>
              <w:rPr>
                <w:bCs/>
                <w:color w:val="000000" w:themeColor="text1"/>
                <w:lang w:val="en-IN"/>
              </w:rPr>
              <w:t>3.2.6.6.</w:t>
            </w:r>
          </w:p>
        </w:tc>
        <w:tc>
          <w:tcPr>
            <w:tcW w:w="4864" w:type="dxa"/>
          </w:tcPr>
          <w:p w14:paraId="48F9D47C" w14:textId="7B07193E"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33597BE1" w14:textId="77777777" w:rsidR="001C2535" w:rsidRPr="00DA79BC" w:rsidRDefault="001C2535" w:rsidP="001C2535">
            <w:pPr>
              <w:pStyle w:val="BodyText"/>
              <w:jc w:val="center"/>
              <w:rPr>
                <w:bCs/>
                <w:color w:val="000000" w:themeColor="text1"/>
              </w:rPr>
            </w:pPr>
          </w:p>
        </w:tc>
      </w:tr>
      <w:tr w:rsidR="001C2535" w:rsidRPr="00DA79BC" w14:paraId="21CE47BA" w14:textId="77777777" w:rsidTr="00884E69">
        <w:trPr>
          <w:trHeight w:val="351"/>
        </w:trPr>
        <w:tc>
          <w:tcPr>
            <w:tcW w:w="900" w:type="dxa"/>
          </w:tcPr>
          <w:p w14:paraId="2707F17A" w14:textId="77777777" w:rsidR="001C2535" w:rsidRPr="00DA79BC" w:rsidRDefault="001C2535" w:rsidP="001C2535">
            <w:pPr>
              <w:pStyle w:val="BodyText"/>
              <w:jc w:val="center"/>
              <w:rPr>
                <w:b/>
                <w:color w:val="000000" w:themeColor="text1"/>
              </w:rPr>
            </w:pPr>
          </w:p>
        </w:tc>
        <w:tc>
          <w:tcPr>
            <w:tcW w:w="758" w:type="dxa"/>
          </w:tcPr>
          <w:p w14:paraId="76C79F46" w14:textId="001FDE5F" w:rsidR="001C2535" w:rsidRPr="00DA79BC" w:rsidRDefault="001C2535" w:rsidP="001C2535">
            <w:pPr>
              <w:pStyle w:val="BodyText"/>
              <w:rPr>
                <w:b/>
                <w:color w:val="000000" w:themeColor="text1"/>
              </w:rPr>
            </w:pPr>
            <w:r w:rsidRPr="00DA79BC">
              <w:rPr>
                <w:b/>
                <w:color w:val="000000" w:themeColor="text1"/>
              </w:rPr>
              <w:t>3.3</w:t>
            </w:r>
          </w:p>
        </w:tc>
        <w:tc>
          <w:tcPr>
            <w:tcW w:w="6801" w:type="dxa"/>
            <w:gridSpan w:val="4"/>
            <w:vAlign w:val="center"/>
          </w:tcPr>
          <w:p w14:paraId="2F35A865" w14:textId="24563B02" w:rsidR="001C2535" w:rsidRPr="00DA79BC" w:rsidRDefault="001C2535" w:rsidP="001C2535">
            <w:pPr>
              <w:pStyle w:val="BodyText"/>
              <w:rPr>
                <w:bCs/>
                <w:color w:val="000000" w:themeColor="text1"/>
                <w:lang w:val="en-IN"/>
              </w:rPr>
            </w:pPr>
            <w:r w:rsidRPr="00DA79BC">
              <w:rPr>
                <w:bCs/>
                <w:color w:val="000000" w:themeColor="text1"/>
                <w:lang w:val="en-IN"/>
              </w:rPr>
              <w:t>Market Dynamics</w:t>
            </w:r>
          </w:p>
        </w:tc>
        <w:tc>
          <w:tcPr>
            <w:tcW w:w="993" w:type="dxa"/>
          </w:tcPr>
          <w:p w14:paraId="388A0428" w14:textId="77777777" w:rsidR="001C2535" w:rsidRPr="00DA79BC" w:rsidRDefault="001C2535" w:rsidP="001C2535">
            <w:pPr>
              <w:pStyle w:val="BodyText"/>
              <w:jc w:val="center"/>
              <w:rPr>
                <w:bCs/>
                <w:color w:val="000000" w:themeColor="text1"/>
              </w:rPr>
            </w:pPr>
          </w:p>
        </w:tc>
      </w:tr>
      <w:tr w:rsidR="001C2535" w:rsidRPr="00DA79BC" w14:paraId="5D8BEC31" w14:textId="77777777" w:rsidTr="00884E69">
        <w:trPr>
          <w:trHeight w:val="351"/>
        </w:trPr>
        <w:tc>
          <w:tcPr>
            <w:tcW w:w="900" w:type="dxa"/>
          </w:tcPr>
          <w:p w14:paraId="17960B30" w14:textId="77777777" w:rsidR="001C2535" w:rsidRPr="00DA79BC" w:rsidRDefault="001C2535" w:rsidP="001C2535">
            <w:pPr>
              <w:pStyle w:val="BodyText"/>
              <w:jc w:val="center"/>
              <w:rPr>
                <w:b/>
                <w:color w:val="000000" w:themeColor="text1"/>
              </w:rPr>
            </w:pPr>
          </w:p>
        </w:tc>
        <w:tc>
          <w:tcPr>
            <w:tcW w:w="758" w:type="dxa"/>
          </w:tcPr>
          <w:p w14:paraId="7237E15D" w14:textId="51880FA3" w:rsidR="001C2535" w:rsidRPr="00DA79BC" w:rsidRDefault="001C2535" w:rsidP="001C2535">
            <w:pPr>
              <w:pStyle w:val="BodyText"/>
              <w:rPr>
                <w:b/>
                <w:color w:val="000000" w:themeColor="text1"/>
              </w:rPr>
            </w:pPr>
            <w:r w:rsidRPr="00DA79BC">
              <w:rPr>
                <w:b/>
                <w:color w:val="000000" w:themeColor="text1"/>
              </w:rPr>
              <w:t>3.4</w:t>
            </w:r>
          </w:p>
        </w:tc>
        <w:tc>
          <w:tcPr>
            <w:tcW w:w="6801" w:type="dxa"/>
            <w:gridSpan w:val="4"/>
            <w:vAlign w:val="center"/>
          </w:tcPr>
          <w:p w14:paraId="3F363151" w14:textId="1C2F8D3D" w:rsidR="001C2535" w:rsidRPr="00DA79BC" w:rsidRDefault="001C2535" w:rsidP="001C2535">
            <w:pPr>
              <w:pStyle w:val="BodyText"/>
              <w:rPr>
                <w:bCs/>
                <w:color w:val="000000" w:themeColor="text1"/>
                <w:lang w:val="en-IN"/>
              </w:rPr>
            </w:pPr>
            <w:r w:rsidRPr="00DA79BC">
              <w:rPr>
                <w:bCs/>
                <w:color w:val="000000" w:themeColor="text1"/>
                <w:lang w:val="en-IN"/>
              </w:rPr>
              <w:t>Market Trends and Developments</w:t>
            </w:r>
          </w:p>
        </w:tc>
        <w:tc>
          <w:tcPr>
            <w:tcW w:w="993" w:type="dxa"/>
          </w:tcPr>
          <w:p w14:paraId="1D0ED847" w14:textId="77777777" w:rsidR="001C2535" w:rsidRPr="00DA79BC" w:rsidRDefault="001C2535" w:rsidP="001C2535">
            <w:pPr>
              <w:pStyle w:val="BodyText"/>
              <w:jc w:val="center"/>
              <w:rPr>
                <w:bCs/>
                <w:color w:val="000000" w:themeColor="text1"/>
              </w:rPr>
            </w:pPr>
          </w:p>
        </w:tc>
      </w:tr>
      <w:tr w:rsidR="001C2535" w:rsidRPr="00DA79BC" w14:paraId="4CDEB923" w14:textId="77777777" w:rsidTr="00884E69">
        <w:trPr>
          <w:trHeight w:val="351"/>
        </w:trPr>
        <w:tc>
          <w:tcPr>
            <w:tcW w:w="900" w:type="dxa"/>
          </w:tcPr>
          <w:p w14:paraId="45D4569A" w14:textId="77777777" w:rsidR="001C2535" w:rsidRPr="00DA79BC" w:rsidRDefault="001C2535" w:rsidP="001C2535">
            <w:pPr>
              <w:pStyle w:val="BodyText"/>
              <w:jc w:val="center"/>
              <w:rPr>
                <w:b/>
                <w:color w:val="000000" w:themeColor="text1"/>
              </w:rPr>
            </w:pPr>
          </w:p>
        </w:tc>
        <w:tc>
          <w:tcPr>
            <w:tcW w:w="758" w:type="dxa"/>
          </w:tcPr>
          <w:p w14:paraId="7E0B3D8A" w14:textId="40E96D6E" w:rsidR="001C2535" w:rsidRPr="00DA79BC" w:rsidRDefault="001C2535" w:rsidP="001C2535">
            <w:pPr>
              <w:pStyle w:val="BodyText"/>
              <w:rPr>
                <w:b/>
                <w:color w:val="000000" w:themeColor="text1"/>
              </w:rPr>
            </w:pPr>
            <w:r w:rsidRPr="00DA79BC">
              <w:rPr>
                <w:b/>
                <w:color w:val="000000" w:themeColor="text1"/>
              </w:rPr>
              <w:t>3.5</w:t>
            </w:r>
          </w:p>
        </w:tc>
        <w:tc>
          <w:tcPr>
            <w:tcW w:w="6801" w:type="dxa"/>
            <w:gridSpan w:val="4"/>
            <w:vAlign w:val="center"/>
          </w:tcPr>
          <w:p w14:paraId="3B145ADA" w14:textId="00AE734C" w:rsidR="001C2535" w:rsidRPr="00DA79BC" w:rsidRDefault="001C2535" w:rsidP="001C2535">
            <w:pPr>
              <w:pStyle w:val="BodyText"/>
              <w:rPr>
                <w:bCs/>
                <w:color w:val="000000" w:themeColor="text1"/>
                <w:lang w:val="en-IN"/>
              </w:rPr>
            </w:pPr>
            <w:r w:rsidRPr="00DA79BC">
              <w:rPr>
                <w:bCs/>
                <w:color w:val="000000" w:themeColor="text1"/>
                <w:lang w:val="en-IN"/>
              </w:rPr>
              <w:t>Pricing Analysis</w:t>
            </w:r>
          </w:p>
        </w:tc>
        <w:tc>
          <w:tcPr>
            <w:tcW w:w="993" w:type="dxa"/>
          </w:tcPr>
          <w:p w14:paraId="16EE3E74" w14:textId="77777777" w:rsidR="001C2535" w:rsidRPr="00DA79BC" w:rsidRDefault="001C2535" w:rsidP="001C2535">
            <w:pPr>
              <w:pStyle w:val="BodyText"/>
              <w:jc w:val="center"/>
              <w:rPr>
                <w:bCs/>
                <w:color w:val="000000" w:themeColor="text1"/>
              </w:rPr>
            </w:pPr>
          </w:p>
        </w:tc>
      </w:tr>
      <w:tr w:rsidR="001C2535" w:rsidRPr="00DA79BC" w14:paraId="55FDCCE3" w14:textId="77777777" w:rsidTr="00884E69">
        <w:trPr>
          <w:trHeight w:val="351"/>
        </w:trPr>
        <w:tc>
          <w:tcPr>
            <w:tcW w:w="900" w:type="dxa"/>
          </w:tcPr>
          <w:p w14:paraId="07BFD897" w14:textId="77777777" w:rsidR="001C2535" w:rsidRPr="00DA79BC" w:rsidRDefault="001C2535" w:rsidP="001C2535">
            <w:pPr>
              <w:pStyle w:val="BodyText"/>
              <w:jc w:val="center"/>
              <w:rPr>
                <w:b/>
                <w:color w:val="000000" w:themeColor="text1"/>
              </w:rPr>
            </w:pPr>
          </w:p>
        </w:tc>
        <w:tc>
          <w:tcPr>
            <w:tcW w:w="758" w:type="dxa"/>
          </w:tcPr>
          <w:p w14:paraId="65E4C762" w14:textId="3DA8430B" w:rsidR="001C2535" w:rsidRPr="00DA79BC" w:rsidRDefault="001C2535" w:rsidP="001C2535">
            <w:pPr>
              <w:pStyle w:val="BodyText"/>
              <w:rPr>
                <w:b/>
                <w:color w:val="000000" w:themeColor="text1"/>
              </w:rPr>
            </w:pPr>
            <w:r w:rsidRPr="00DA79BC">
              <w:rPr>
                <w:b/>
                <w:color w:val="000000" w:themeColor="text1"/>
              </w:rPr>
              <w:t>3.6</w:t>
            </w:r>
          </w:p>
        </w:tc>
        <w:tc>
          <w:tcPr>
            <w:tcW w:w="6801" w:type="dxa"/>
            <w:gridSpan w:val="4"/>
            <w:vAlign w:val="center"/>
          </w:tcPr>
          <w:p w14:paraId="6F976FD3" w14:textId="08E0AEF9" w:rsidR="001C2535" w:rsidRPr="00DA79BC" w:rsidRDefault="001C2535" w:rsidP="001C2535">
            <w:pPr>
              <w:pStyle w:val="BodyText"/>
              <w:rPr>
                <w:bCs/>
                <w:color w:val="000000" w:themeColor="text1"/>
                <w:lang w:val="en-IN"/>
              </w:rPr>
            </w:pPr>
            <w:r w:rsidRPr="00DA79BC">
              <w:rPr>
                <w:bCs/>
                <w:color w:val="000000" w:themeColor="text1"/>
                <w:lang w:val="en-IN"/>
              </w:rPr>
              <w:t>Value Chain Analysis</w:t>
            </w:r>
          </w:p>
        </w:tc>
        <w:tc>
          <w:tcPr>
            <w:tcW w:w="993" w:type="dxa"/>
          </w:tcPr>
          <w:p w14:paraId="1FA9F3E1" w14:textId="77777777" w:rsidR="001C2535" w:rsidRPr="00DA79BC" w:rsidRDefault="001C2535" w:rsidP="001C2535">
            <w:pPr>
              <w:pStyle w:val="BodyText"/>
              <w:jc w:val="center"/>
              <w:rPr>
                <w:bCs/>
                <w:color w:val="000000" w:themeColor="text1"/>
              </w:rPr>
            </w:pPr>
          </w:p>
        </w:tc>
      </w:tr>
      <w:tr w:rsidR="001C2535" w:rsidRPr="00DA79BC" w14:paraId="74A80F99" w14:textId="77777777" w:rsidTr="00884E69">
        <w:trPr>
          <w:trHeight w:val="351"/>
        </w:trPr>
        <w:tc>
          <w:tcPr>
            <w:tcW w:w="900" w:type="dxa"/>
          </w:tcPr>
          <w:p w14:paraId="50CB1507" w14:textId="77777777" w:rsidR="001C2535" w:rsidRPr="00DA79BC" w:rsidRDefault="001C2535" w:rsidP="001C2535">
            <w:pPr>
              <w:pStyle w:val="BodyText"/>
              <w:jc w:val="center"/>
              <w:rPr>
                <w:b/>
                <w:color w:val="000000" w:themeColor="text1"/>
              </w:rPr>
            </w:pPr>
          </w:p>
        </w:tc>
        <w:tc>
          <w:tcPr>
            <w:tcW w:w="758" w:type="dxa"/>
          </w:tcPr>
          <w:p w14:paraId="19F2952C" w14:textId="40E33E7D" w:rsidR="001C2535" w:rsidRPr="00DA79BC" w:rsidRDefault="001C2535" w:rsidP="001C2535">
            <w:pPr>
              <w:pStyle w:val="BodyText"/>
              <w:rPr>
                <w:b/>
                <w:color w:val="000000" w:themeColor="text1"/>
              </w:rPr>
            </w:pPr>
            <w:r w:rsidRPr="00DA79BC">
              <w:rPr>
                <w:b/>
                <w:color w:val="000000" w:themeColor="text1"/>
              </w:rPr>
              <w:t>3.</w:t>
            </w:r>
            <w:r>
              <w:rPr>
                <w:b/>
                <w:color w:val="000000" w:themeColor="text1"/>
              </w:rPr>
              <w:t>7</w:t>
            </w:r>
          </w:p>
        </w:tc>
        <w:tc>
          <w:tcPr>
            <w:tcW w:w="6801" w:type="dxa"/>
            <w:gridSpan w:val="4"/>
            <w:vAlign w:val="center"/>
          </w:tcPr>
          <w:p w14:paraId="71EE4EB3" w14:textId="4C5D43CE" w:rsidR="001C2535" w:rsidRPr="00DA79BC" w:rsidRDefault="001C2535" w:rsidP="001C2535">
            <w:pPr>
              <w:pStyle w:val="BodyText"/>
              <w:rPr>
                <w:bCs/>
                <w:color w:val="000000" w:themeColor="text1"/>
                <w:lang w:val="en-IN"/>
              </w:rPr>
            </w:pPr>
            <w:r w:rsidRPr="00DA79BC">
              <w:rPr>
                <w:bCs/>
                <w:color w:val="000000" w:themeColor="text1"/>
                <w:lang w:val="en-IN"/>
              </w:rPr>
              <w:t>Customer Analysis</w:t>
            </w:r>
          </w:p>
        </w:tc>
        <w:tc>
          <w:tcPr>
            <w:tcW w:w="993" w:type="dxa"/>
          </w:tcPr>
          <w:p w14:paraId="5E4E15D2" w14:textId="77777777" w:rsidR="001C2535" w:rsidRPr="00DA79BC" w:rsidRDefault="001C2535" w:rsidP="001C2535">
            <w:pPr>
              <w:pStyle w:val="BodyText"/>
              <w:jc w:val="center"/>
              <w:rPr>
                <w:bCs/>
                <w:color w:val="000000" w:themeColor="text1"/>
              </w:rPr>
            </w:pPr>
          </w:p>
        </w:tc>
      </w:tr>
      <w:tr w:rsidR="001C2535" w:rsidRPr="00DA79BC" w14:paraId="2699FFD7" w14:textId="77777777" w:rsidTr="00884E69">
        <w:trPr>
          <w:trHeight w:val="351"/>
        </w:trPr>
        <w:tc>
          <w:tcPr>
            <w:tcW w:w="900" w:type="dxa"/>
          </w:tcPr>
          <w:p w14:paraId="048CEB99" w14:textId="77777777" w:rsidR="001C2535" w:rsidRPr="00DA79BC" w:rsidRDefault="001C2535" w:rsidP="001C2535">
            <w:pPr>
              <w:pStyle w:val="BodyText"/>
              <w:jc w:val="center"/>
              <w:rPr>
                <w:b/>
                <w:color w:val="000000" w:themeColor="text1"/>
              </w:rPr>
            </w:pPr>
          </w:p>
        </w:tc>
        <w:tc>
          <w:tcPr>
            <w:tcW w:w="758" w:type="dxa"/>
          </w:tcPr>
          <w:p w14:paraId="2D36F9B1" w14:textId="1C8672F4" w:rsidR="001C2535" w:rsidRPr="00DA79BC" w:rsidRDefault="001C2535" w:rsidP="001C2535">
            <w:pPr>
              <w:pStyle w:val="BodyText"/>
              <w:rPr>
                <w:b/>
                <w:color w:val="000000" w:themeColor="text1"/>
              </w:rPr>
            </w:pPr>
            <w:r w:rsidRPr="00DA79BC">
              <w:rPr>
                <w:b/>
                <w:color w:val="000000" w:themeColor="text1"/>
              </w:rPr>
              <w:t>3.</w:t>
            </w:r>
            <w:r>
              <w:rPr>
                <w:b/>
                <w:color w:val="000000" w:themeColor="text1"/>
              </w:rPr>
              <w:t>8</w:t>
            </w:r>
          </w:p>
        </w:tc>
        <w:tc>
          <w:tcPr>
            <w:tcW w:w="6801" w:type="dxa"/>
            <w:gridSpan w:val="4"/>
            <w:vAlign w:val="center"/>
          </w:tcPr>
          <w:p w14:paraId="2B979117" w14:textId="0871BFD5" w:rsidR="001C2535" w:rsidRPr="00DA79BC" w:rsidRDefault="001C2535" w:rsidP="001C2535">
            <w:pPr>
              <w:pStyle w:val="BodyText"/>
              <w:rPr>
                <w:bCs/>
                <w:color w:val="000000" w:themeColor="text1"/>
                <w:lang w:val="en-IN"/>
              </w:rPr>
            </w:pPr>
            <w:r w:rsidRPr="00DA79BC">
              <w:rPr>
                <w:bCs/>
                <w:color w:val="000000" w:themeColor="text1"/>
                <w:lang w:val="en-IN"/>
              </w:rPr>
              <w:t>Global Foreign Trade Analysis</w:t>
            </w:r>
          </w:p>
        </w:tc>
        <w:tc>
          <w:tcPr>
            <w:tcW w:w="993" w:type="dxa"/>
          </w:tcPr>
          <w:p w14:paraId="70A5E047" w14:textId="77777777" w:rsidR="001C2535" w:rsidRPr="00DA79BC" w:rsidRDefault="001C2535" w:rsidP="001C2535">
            <w:pPr>
              <w:pStyle w:val="BodyText"/>
              <w:jc w:val="center"/>
              <w:rPr>
                <w:bCs/>
                <w:color w:val="000000" w:themeColor="text1"/>
              </w:rPr>
            </w:pPr>
          </w:p>
        </w:tc>
      </w:tr>
      <w:tr w:rsidR="001C2535" w:rsidRPr="00DA79BC" w14:paraId="3208AA79" w14:textId="77777777" w:rsidTr="00884E69">
        <w:trPr>
          <w:trHeight w:val="351"/>
        </w:trPr>
        <w:tc>
          <w:tcPr>
            <w:tcW w:w="900" w:type="dxa"/>
          </w:tcPr>
          <w:p w14:paraId="313D082B" w14:textId="77777777" w:rsidR="001C2535" w:rsidRPr="00DA79BC" w:rsidRDefault="001C2535" w:rsidP="001C2535">
            <w:pPr>
              <w:pStyle w:val="BodyText"/>
              <w:jc w:val="center"/>
              <w:rPr>
                <w:b/>
                <w:color w:val="000000" w:themeColor="text1"/>
              </w:rPr>
            </w:pPr>
          </w:p>
        </w:tc>
        <w:tc>
          <w:tcPr>
            <w:tcW w:w="758" w:type="dxa"/>
          </w:tcPr>
          <w:p w14:paraId="0D6F1AE3" w14:textId="70C279E6" w:rsidR="001C2535" w:rsidRPr="00DA79BC" w:rsidRDefault="001C2535" w:rsidP="001C2535">
            <w:pPr>
              <w:pStyle w:val="BodyText"/>
              <w:rPr>
                <w:b/>
                <w:color w:val="000000" w:themeColor="text1"/>
              </w:rPr>
            </w:pPr>
            <w:r w:rsidRPr="00DA79BC">
              <w:rPr>
                <w:b/>
                <w:color w:val="000000" w:themeColor="text1"/>
              </w:rPr>
              <w:t>3.</w:t>
            </w:r>
            <w:r>
              <w:rPr>
                <w:b/>
                <w:color w:val="000000" w:themeColor="text1"/>
              </w:rPr>
              <w:t>9</w:t>
            </w:r>
          </w:p>
        </w:tc>
        <w:tc>
          <w:tcPr>
            <w:tcW w:w="6801" w:type="dxa"/>
            <w:gridSpan w:val="4"/>
            <w:vAlign w:val="center"/>
          </w:tcPr>
          <w:p w14:paraId="7A6731F4" w14:textId="26B13B03" w:rsidR="001C2535" w:rsidRPr="00DA79BC" w:rsidRDefault="001C2535" w:rsidP="001C2535">
            <w:pPr>
              <w:pStyle w:val="BodyText"/>
              <w:rPr>
                <w:bCs/>
                <w:color w:val="000000" w:themeColor="text1"/>
                <w:lang w:val="en-IN"/>
              </w:rPr>
            </w:pPr>
            <w:r w:rsidRPr="00DA79BC">
              <w:rPr>
                <w:bCs/>
                <w:color w:val="000000" w:themeColor="text1"/>
                <w:lang w:val="en-IN"/>
              </w:rPr>
              <w:t>Global Demand-Supply Gap</w:t>
            </w:r>
          </w:p>
        </w:tc>
        <w:tc>
          <w:tcPr>
            <w:tcW w:w="993" w:type="dxa"/>
          </w:tcPr>
          <w:p w14:paraId="63F46662" w14:textId="77777777" w:rsidR="001C2535" w:rsidRPr="00DA79BC" w:rsidRDefault="001C2535" w:rsidP="001C2535">
            <w:pPr>
              <w:pStyle w:val="BodyText"/>
              <w:jc w:val="center"/>
              <w:rPr>
                <w:bCs/>
                <w:color w:val="000000" w:themeColor="text1"/>
              </w:rPr>
            </w:pPr>
          </w:p>
        </w:tc>
      </w:tr>
    </w:tbl>
    <w:p w14:paraId="2C8D7C1B" w14:textId="77777777" w:rsidR="00984D26" w:rsidRPr="000F51D6" w:rsidRDefault="00984D26" w:rsidP="00566275">
      <w:pPr>
        <w:pStyle w:val="BodyText"/>
        <w:ind w:left="720"/>
        <w:jc w:val="center"/>
        <w:rPr>
          <w:rFonts w:ascii="Verdana" w:hAnsi="Verdana"/>
          <w:bCs/>
          <w:color w:val="000000" w:themeColor="text1"/>
        </w:rPr>
      </w:pPr>
    </w:p>
    <w:p w14:paraId="6148F442" w14:textId="77777777" w:rsidR="00984D26" w:rsidRDefault="00984D26" w:rsidP="00566275">
      <w:pPr>
        <w:pStyle w:val="BodyText"/>
        <w:ind w:left="720"/>
        <w:jc w:val="center"/>
        <w:rPr>
          <w:rFonts w:ascii="Verdana" w:hAnsi="Verdana"/>
          <w:b/>
          <w:color w:val="000000" w:themeColor="text1"/>
        </w:rPr>
      </w:pPr>
    </w:p>
    <w:p w14:paraId="1E52904E" w14:textId="3BFE3CBE" w:rsidR="00984D26" w:rsidRDefault="00984D26" w:rsidP="00566275">
      <w:pPr>
        <w:pStyle w:val="BodyText"/>
        <w:ind w:left="720"/>
        <w:jc w:val="center"/>
        <w:rPr>
          <w:rFonts w:ascii="Verdana" w:hAnsi="Verdana"/>
          <w:b/>
          <w:color w:val="000000" w:themeColor="text1"/>
        </w:rPr>
      </w:pPr>
    </w:p>
    <w:p w14:paraId="236D229C" w14:textId="2CD58F7E" w:rsidR="002E02DE" w:rsidRDefault="002E02DE" w:rsidP="00566275">
      <w:pPr>
        <w:pStyle w:val="BodyText"/>
        <w:ind w:left="720"/>
        <w:jc w:val="center"/>
        <w:rPr>
          <w:rFonts w:ascii="Verdana" w:hAnsi="Verdana"/>
          <w:b/>
          <w:color w:val="000000" w:themeColor="text1"/>
        </w:rPr>
      </w:pPr>
    </w:p>
    <w:p w14:paraId="17EE9FEE" w14:textId="387A280E" w:rsidR="002E02DE" w:rsidRDefault="002E02DE" w:rsidP="00566275">
      <w:pPr>
        <w:pStyle w:val="BodyText"/>
        <w:ind w:left="720"/>
        <w:jc w:val="center"/>
        <w:rPr>
          <w:rFonts w:ascii="Verdana" w:hAnsi="Verdana"/>
          <w:b/>
          <w:color w:val="000000" w:themeColor="text1"/>
        </w:rPr>
      </w:pPr>
    </w:p>
    <w:p w14:paraId="415F7C93" w14:textId="77777777" w:rsidR="002E02DE" w:rsidRDefault="002E02DE" w:rsidP="00566275">
      <w:pPr>
        <w:pStyle w:val="BodyText"/>
        <w:ind w:left="720"/>
        <w:jc w:val="center"/>
        <w:rPr>
          <w:rFonts w:ascii="Verdana" w:hAnsi="Verdana"/>
          <w:b/>
          <w:color w:val="000000" w:themeColor="text1"/>
        </w:rPr>
      </w:pPr>
    </w:p>
    <w:p w14:paraId="798CD5AB" w14:textId="77777777" w:rsidR="00436950" w:rsidRDefault="00436950" w:rsidP="00566275">
      <w:pPr>
        <w:pStyle w:val="BodyText"/>
        <w:ind w:left="720"/>
        <w:jc w:val="center"/>
        <w:rPr>
          <w:rFonts w:ascii="Verdana" w:hAnsi="Verdana"/>
          <w:b/>
          <w:color w:val="000000" w:themeColor="text1"/>
        </w:rPr>
      </w:pPr>
    </w:p>
    <w:p w14:paraId="3EC78FD6" w14:textId="0A0672A8" w:rsidR="00884E69" w:rsidRDefault="00884E69" w:rsidP="00566275">
      <w:pPr>
        <w:pStyle w:val="BodyText"/>
        <w:ind w:left="720"/>
        <w:rPr>
          <w:b/>
          <w:color w:val="000000" w:themeColor="text1"/>
        </w:rPr>
      </w:pPr>
    </w:p>
    <w:p w14:paraId="346947D0" w14:textId="28DBF8D7" w:rsidR="00884E69" w:rsidRDefault="00884E69" w:rsidP="00566275">
      <w:pPr>
        <w:pStyle w:val="BodyText"/>
        <w:ind w:left="720"/>
        <w:rPr>
          <w:b/>
          <w:color w:val="000000" w:themeColor="text1"/>
        </w:rPr>
      </w:pPr>
    </w:p>
    <w:p w14:paraId="19E6278D" w14:textId="295D16D7" w:rsidR="00884E69" w:rsidRDefault="00884E69" w:rsidP="00566275">
      <w:pPr>
        <w:pStyle w:val="BodyText"/>
        <w:ind w:left="720"/>
        <w:rPr>
          <w:b/>
          <w:color w:val="000000" w:themeColor="text1"/>
        </w:rPr>
      </w:pPr>
    </w:p>
    <w:p w14:paraId="7341FF75" w14:textId="59D36E75" w:rsidR="00884E69" w:rsidRDefault="00884E69" w:rsidP="00566275">
      <w:pPr>
        <w:pStyle w:val="BodyText"/>
        <w:ind w:left="720"/>
        <w:rPr>
          <w:b/>
          <w:color w:val="000000" w:themeColor="text1"/>
        </w:rPr>
      </w:pPr>
    </w:p>
    <w:p w14:paraId="1E08CC79" w14:textId="4773C90B" w:rsidR="00884E69" w:rsidRDefault="00884E69" w:rsidP="00566275">
      <w:pPr>
        <w:pStyle w:val="BodyText"/>
        <w:ind w:left="720"/>
        <w:rPr>
          <w:b/>
          <w:color w:val="000000" w:themeColor="text1"/>
        </w:rPr>
      </w:pPr>
    </w:p>
    <w:p w14:paraId="3FF47C98" w14:textId="37528D7A" w:rsidR="00884E69" w:rsidRDefault="00884E69" w:rsidP="00566275">
      <w:pPr>
        <w:pStyle w:val="BodyText"/>
        <w:ind w:left="720"/>
        <w:rPr>
          <w:b/>
          <w:color w:val="000000" w:themeColor="text1"/>
        </w:rPr>
      </w:pPr>
    </w:p>
    <w:p w14:paraId="235ED3B5" w14:textId="3B1D2015" w:rsidR="00984D26" w:rsidRPr="002E02DE" w:rsidRDefault="00DE31A8" w:rsidP="00F42DBE">
      <w:pPr>
        <w:pStyle w:val="BodyText"/>
        <w:numPr>
          <w:ilvl w:val="0"/>
          <w:numId w:val="23"/>
        </w:numPr>
        <w:spacing w:line="360" w:lineRule="auto"/>
        <w:rPr>
          <w:rFonts w:ascii="Verdana" w:hAnsi="Verdana"/>
          <w:b/>
          <w:color w:val="000000" w:themeColor="text1"/>
          <w:sz w:val="20"/>
          <w:szCs w:val="20"/>
        </w:rPr>
      </w:pPr>
      <w:bookmarkStart w:id="2" w:name="_Ref83655168"/>
      <w:r w:rsidRPr="002E02DE">
        <w:rPr>
          <w:rFonts w:ascii="Verdana" w:hAnsi="Verdana"/>
          <w:b/>
          <w:color w:val="000000" w:themeColor="text1"/>
          <w:sz w:val="20"/>
          <w:szCs w:val="20"/>
        </w:rPr>
        <w:t>Executive Summary</w:t>
      </w:r>
      <w:bookmarkEnd w:id="2"/>
    </w:p>
    <w:p w14:paraId="33AE81AC" w14:textId="77777777" w:rsidR="00DE31A8" w:rsidRPr="00DE31A8" w:rsidRDefault="00DE31A8" w:rsidP="00F42DBE">
      <w:pPr>
        <w:pStyle w:val="BodyText"/>
        <w:spacing w:line="360" w:lineRule="auto"/>
        <w:ind w:left="360"/>
        <w:rPr>
          <w:b/>
          <w:color w:val="000000" w:themeColor="text1"/>
        </w:rPr>
      </w:pPr>
    </w:p>
    <w:p w14:paraId="1B0E35F5" w14:textId="1FBB07B1" w:rsidR="00DE31A8" w:rsidRPr="002E02DE" w:rsidRDefault="00F6018B" w:rsidP="00F42DBE">
      <w:pPr>
        <w:pStyle w:val="BodyText"/>
        <w:numPr>
          <w:ilvl w:val="1"/>
          <w:numId w:val="23"/>
        </w:numPr>
        <w:spacing w:line="360" w:lineRule="auto"/>
        <w:rPr>
          <w:rFonts w:ascii="Verdana" w:hAnsi="Verdana"/>
          <w:b/>
          <w:color w:val="000000" w:themeColor="text1"/>
          <w:sz w:val="20"/>
          <w:szCs w:val="20"/>
        </w:rPr>
      </w:pPr>
      <w:bookmarkStart w:id="3" w:name="_Ref83655193"/>
      <w:r>
        <w:rPr>
          <w:rFonts w:ascii="Verdana" w:hAnsi="Verdana"/>
          <w:b/>
          <w:color w:val="000000" w:themeColor="text1"/>
          <w:sz w:val="20"/>
          <w:szCs w:val="20"/>
        </w:rPr>
        <w:t xml:space="preserve"> </w:t>
      </w:r>
      <w:r w:rsidR="00DE31A8" w:rsidRPr="002E02DE">
        <w:rPr>
          <w:rFonts w:ascii="Verdana" w:hAnsi="Verdana"/>
          <w:b/>
          <w:color w:val="000000" w:themeColor="text1"/>
          <w:sz w:val="20"/>
          <w:szCs w:val="20"/>
        </w:rPr>
        <w:t>Overview of the Company</w:t>
      </w:r>
      <w:bookmarkEnd w:id="3"/>
    </w:p>
    <w:p w14:paraId="41F67167" w14:textId="77777777" w:rsidR="00DE31A8" w:rsidRDefault="00DE31A8" w:rsidP="00F42DBE">
      <w:pPr>
        <w:pStyle w:val="BodyText"/>
        <w:spacing w:line="360" w:lineRule="auto"/>
        <w:ind w:left="360"/>
        <w:rPr>
          <w:b/>
          <w:color w:val="000000" w:themeColor="text1"/>
        </w:rPr>
      </w:pPr>
    </w:p>
    <w:p w14:paraId="04A16283" w14:textId="49213C2C" w:rsidR="00DE31A8" w:rsidRPr="00DE31A8" w:rsidRDefault="00DE31A8" w:rsidP="00F42DBE">
      <w:pPr>
        <w:pStyle w:val="BodyText"/>
        <w:spacing w:line="360" w:lineRule="auto"/>
        <w:rPr>
          <w:bCs/>
          <w:color w:val="000000" w:themeColor="text1"/>
        </w:rPr>
      </w:pPr>
      <w:r w:rsidRPr="00DE31A8">
        <w:rPr>
          <w:bCs/>
          <w:color w:val="000000" w:themeColor="text1"/>
        </w:rPr>
        <w:t>Established: 1973</w:t>
      </w:r>
    </w:p>
    <w:p w14:paraId="3E4CE3D4" w14:textId="77777777" w:rsidR="00DE31A8" w:rsidRPr="00DE31A8" w:rsidRDefault="00DE31A8" w:rsidP="00F42DBE">
      <w:pPr>
        <w:pStyle w:val="BodyText"/>
        <w:spacing w:line="360" w:lineRule="auto"/>
        <w:rPr>
          <w:bCs/>
          <w:color w:val="000000" w:themeColor="text1"/>
        </w:rPr>
      </w:pPr>
      <w:r w:rsidRPr="00DE31A8">
        <w:rPr>
          <w:bCs/>
          <w:color w:val="000000" w:themeColor="text1"/>
        </w:rPr>
        <w:t>Headquarter:  Maharashtra, India</w:t>
      </w:r>
    </w:p>
    <w:p w14:paraId="26CD0440" w14:textId="77777777" w:rsidR="00DE31A8" w:rsidRPr="00DE31A8" w:rsidRDefault="00DE31A8" w:rsidP="00F42DBE">
      <w:pPr>
        <w:spacing w:line="360" w:lineRule="auto"/>
        <w:jc w:val="both"/>
        <w:rPr>
          <w:rFonts w:ascii="Arial" w:eastAsia="Verdana" w:hAnsi="Arial" w:cs="Arial"/>
          <w:b/>
          <w:bCs/>
          <w:color w:val="262626" w:themeColor="text1" w:themeTint="D9"/>
          <w:kern w:val="24"/>
          <w:sz w:val="24"/>
          <w:szCs w:val="24"/>
        </w:rPr>
      </w:pPr>
    </w:p>
    <w:p w14:paraId="2228C2A0" w14:textId="77777777" w:rsidR="00DE31A8" w:rsidRPr="002E02DE" w:rsidRDefault="00DE31A8" w:rsidP="00F42DBE">
      <w:pPr>
        <w:pStyle w:val="BodyText"/>
        <w:spacing w:line="360" w:lineRule="auto"/>
        <w:rPr>
          <w:rFonts w:ascii="Verdana" w:hAnsi="Verdana"/>
          <w:b/>
          <w:color w:val="000000" w:themeColor="text1"/>
          <w:sz w:val="20"/>
          <w:szCs w:val="20"/>
        </w:rPr>
      </w:pPr>
      <w:r w:rsidRPr="002E02DE">
        <w:rPr>
          <w:rFonts w:ascii="Verdana" w:hAnsi="Verdana"/>
          <w:b/>
          <w:color w:val="000000" w:themeColor="text1"/>
          <w:sz w:val="20"/>
          <w:szCs w:val="20"/>
        </w:rPr>
        <w:t xml:space="preserve">Business Description:  </w:t>
      </w:r>
    </w:p>
    <w:p w14:paraId="10BF3085"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 xml:space="preserve">Reliance Industries Limited is Indian based, one of well-known brands involved in manufacturing and sales of diverse range of products including polymers, aromatics, elastomers etc. globally. </w:t>
      </w:r>
    </w:p>
    <w:p w14:paraId="11B5213B"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 cater customers and various industries viz., healthcare, automotive, packaging etc across over 70 countries worldwide.</w:t>
      </w:r>
    </w:p>
    <w:p w14:paraId="6CC88FC6"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company’s total production capacity of PE, PP and PVC is 2.3, 2.9 and 0.7 million MT per annum as of 2019.</w:t>
      </w:r>
    </w:p>
    <w:p w14:paraId="654099BC"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 exported 1.1 million MT of polymers globally in 2019.</w:t>
      </w:r>
    </w:p>
    <w:p w14:paraId="105FC01B" w14:textId="38388DD2" w:rsidR="00F6018B" w:rsidRPr="00F6018B" w:rsidRDefault="00DE31A8" w:rsidP="00F6018B">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 has 6 state-of-the-art manufacturing facilities for polymers production.</w:t>
      </w:r>
    </w:p>
    <w:p w14:paraId="0E98C2B5" w14:textId="027E7ADE" w:rsidR="00DE31A8" w:rsidRPr="002E02DE" w:rsidRDefault="00F6018B" w:rsidP="00F42DBE">
      <w:pPr>
        <w:spacing w:line="360" w:lineRule="auto"/>
        <w:jc w:val="both"/>
        <w:rPr>
          <w:rFonts w:ascii="Verdana" w:eastAsia="Verdana" w:hAnsi="Verdana" w:cs="Arial"/>
          <w:b/>
          <w:bCs/>
          <w:color w:val="000000" w:themeColor="text1"/>
          <w:kern w:val="24"/>
          <w:sz w:val="20"/>
          <w:szCs w:val="20"/>
        </w:rPr>
      </w:pPr>
      <w:r>
        <w:rPr>
          <w:rFonts w:ascii="Verdana" w:eastAsia="Verdana" w:hAnsi="Verdana" w:cs="Arial"/>
          <w:b/>
          <w:bCs/>
          <w:color w:val="000000" w:themeColor="text1"/>
          <w:kern w:val="24"/>
          <w:sz w:val="20"/>
          <w:szCs w:val="20"/>
        </w:rPr>
        <w:t xml:space="preserve">1.2 </w:t>
      </w:r>
      <w:r w:rsidR="00DE31A8" w:rsidRPr="002E02DE">
        <w:rPr>
          <w:rFonts w:ascii="Verdana" w:eastAsia="Verdana" w:hAnsi="Verdana" w:cs="Arial"/>
          <w:b/>
          <w:bCs/>
          <w:color w:val="000000" w:themeColor="text1"/>
          <w:kern w:val="24"/>
          <w:sz w:val="20"/>
          <w:szCs w:val="20"/>
        </w:rPr>
        <w:t>Brief Profile of Board of Directors:</w:t>
      </w:r>
    </w:p>
    <w:p w14:paraId="55BB9254" w14:textId="61B3BF55" w:rsidR="00DE31A8" w:rsidRP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Mukesh Ambani: </w:t>
      </w:r>
      <w:r w:rsidRPr="00DE31A8">
        <w:rPr>
          <w:rFonts w:ascii="Arial" w:eastAsia="Verdana" w:hAnsi="Arial" w:cs="Arial"/>
          <w:color w:val="000000" w:themeColor="text1"/>
          <w:kern w:val="24"/>
          <w:sz w:val="24"/>
          <w:szCs w:val="24"/>
        </w:rPr>
        <w:t>Mr. Mukesh D. Ambani (DIN 00001695) is a Chemical Engineer from the Institute of Chemical Technology, Mumbai (erstwhile the University Department of Chemical Technology, University of Mumbai). He pursued an MBA from Stanford University in the US. He has been on the Board of Reliance since 1977.</w:t>
      </w:r>
    </w:p>
    <w:p w14:paraId="17E986F2" w14:textId="77777777" w:rsidR="00DE31A8" w:rsidRP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Nita M. Ambani: </w:t>
      </w:r>
      <w:r w:rsidRPr="00DE31A8">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74EAB100" w14:textId="17A7A146" w:rsidR="00DE31A8" w:rsidRDefault="00DE31A8" w:rsidP="00F42DBE">
      <w:pPr>
        <w:spacing w:line="360" w:lineRule="auto"/>
        <w:jc w:val="both"/>
        <w:rPr>
          <w:rFonts w:ascii="Arial" w:eastAsia="Verdana" w:hAnsi="Arial" w:cs="Arial"/>
          <w:color w:val="000000" w:themeColor="text1"/>
          <w:kern w:val="24"/>
          <w:sz w:val="24"/>
          <w:szCs w:val="24"/>
        </w:rPr>
      </w:pPr>
      <w:proofErr w:type="spellStart"/>
      <w:r w:rsidRPr="00DE31A8">
        <w:rPr>
          <w:rFonts w:ascii="Arial" w:eastAsia="Verdana" w:hAnsi="Arial" w:cs="Arial"/>
          <w:b/>
          <w:bCs/>
          <w:color w:val="000000" w:themeColor="text1"/>
          <w:kern w:val="24"/>
          <w:sz w:val="24"/>
          <w:szCs w:val="24"/>
        </w:rPr>
        <w:t>Hital</w:t>
      </w:r>
      <w:proofErr w:type="spellEnd"/>
      <w:r w:rsidRPr="00DE31A8">
        <w:rPr>
          <w:rFonts w:ascii="Arial" w:eastAsia="Verdana" w:hAnsi="Arial" w:cs="Arial"/>
          <w:b/>
          <w:bCs/>
          <w:color w:val="000000" w:themeColor="text1"/>
          <w:kern w:val="24"/>
          <w:sz w:val="24"/>
          <w:szCs w:val="24"/>
        </w:rPr>
        <w:t xml:space="preserve"> R. </w:t>
      </w:r>
      <w:proofErr w:type="spellStart"/>
      <w:r w:rsidRPr="00DE31A8">
        <w:rPr>
          <w:rFonts w:ascii="Arial" w:eastAsia="Verdana" w:hAnsi="Arial" w:cs="Arial"/>
          <w:b/>
          <w:bCs/>
          <w:color w:val="000000" w:themeColor="text1"/>
          <w:kern w:val="24"/>
          <w:sz w:val="24"/>
          <w:szCs w:val="24"/>
        </w:rPr>
        <w:t>Meswani</w:t>
      </w:r>
      <w:proofErr w:type="spellEnd"/>
      <w:r w:rsidRPr="00DE31A8">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Mr. </w:t>
      </w:r>
      <w:proofErr w:type="spellStart"/>
      <w:r w:rsidRPr="00DE31A8">
        <w:rPr>
          <w:rFonts w:ascii="Arial" w:eastAsia="Verdana" w:hAnsi="Arial" w:cs="Arial"/>
          <w:color w:val="000000" w:themeColor="text1"/>
          <w:kern w:val="24"/>
          <w:sz w:val="24"/>
          <w:szCs w:val="24"/>
        </w:rPr>
        <w:t>Hital</w:t>
      </w:r>
      <w:proofErr w:type="spellEnd"/>
      <w:r w:rsidRPr="00DE31A8">
        <w:rPr>
          <w:rFonts w:ascii="Arial" w:eastAsia="Verdana" w:hAnsi="Arial" w:cs="Arial"/>
          <w:color w:val="000000" w:themeColor="text1"/>
          <w:kern w:val="24"/>
          <w:sz w:val="24"/>
          <w:szCs w:val="24"/>
        </w:rPr>
        <w:t xml:space="preserve"> R.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(DIN 00001623) is a Management &amp;</w:t>
      </w:r>
      <w:r>
        <w:rPr>
          <w:rFonts w:ascii="Arial" w:eastAsia="Verdana" w:hAnsi="Arial" w:cs="Arial"/>
          <w:color w:val="000000" w:themeColor="text1"/>
          <w:kern w:val="24"/>
          <w:sz w:val="24"/>
          <w:szCs w:val="24"/>
        </w:rPr>
        <w:t xml:space="preserve"> </w:t>
      </w:r>
      <w:r w:rsidRPr="00DE31A8">
        <w:rPr>
          <w:rFonts w:ascii="Arial" w:eastAsia="Verdana" w:hAnsi="Arial" w:cs="Arial"/>
          <w:color w:val="000000" w:themeColor="text1"/>
          <w:kern w:val="24"/>
          <w:sz w:val="24"/>
          <w:szCs w:val="24"/>
        </w:rPr>
        <w:t>Technology graduate from the University of Pennsylvania (UPenn) in the USA.</w:t>
      </w:r>
    </w:p>
    <w:p w14:paraId="30033E28" w14:textId="63706BF4" w:rsid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Nikhil R. </w:t>
      </w:r>
      <w:proofErr w:type="spellStart"/>
      <w:r w:rsidRPr="00DE31A8">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w:t>
      </w:r>
      <w:r w:rsidRPr="00DE31A8">
        <w:t xml:space="preserve"> </w:t>
      </w:r>
      <w:r w:rsidRPr="00DE31A8">
        <w:rPr>
          <w:rFonts w:ascii="Arial" w:eastAsia="Verdana" w:hAnsi="Arial" w:cs="Arial"/>
          <w:color w:val="000000" w:themeColor="text1"/>
          <w:kern w:val="24"/>
          <w:sz w:val="24"/>
          <w:szCs w:val="24"/>
        </w:rPr>
        <w:t xml:space="preserve">Nikhil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 </w:t>
      </w:r>
    </w:p>
    <w:p w14:paraId="6AEA6593" w14:textId="537CE29D" w:rsid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P.M.S. Prasad</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PMS Prasad is an Executive Director at Reliance and one of the longest serving members on the Board and the company.</w:t>
      </w:r>
    </w:p>
    <w:p w14:paraId="790E8FDA" w14:textId="392B7713" w:rsidR="00DE31A8" w:rsidRP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lastRenderedPageBreak/>
        <w:t>P.K. Kapil</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5775CBC5" w14:textId="795A278B" w:rsidR="00DE31A8" w:rsidRPr="00DE31A8" w:rsidRDefault="00F42DBE" w:rsidP="00F42DBE">
      <w:pPr>
        <w:spacing w:line="360" w:lineRule="auto"/>
        <w:jc w:val="both"/>
        <w:rPr>
          <w:rFonts w:ascii="Arial" w:eastAsia="Verdana" w:hAnsi="Arial" w:cs="Arial"/>
          <w:b/>
          <w:bCs/>
          <w:color w:val="000000" w:themeColor="text1"/>
          <w:kern w:val="24"/>
          <w:sz w:val="24"/>
          <w:szCs w:val="24"/>
        </w:rPr>
      </w:pPr>
      <w:r w:rsidRPr="00F42DBE">
        <w:rPr>
          <w:rFonts w:ascii="Arial" w:eastAsia="Verdana" w:hAnsi="Arial" w:cs="Arial"/>
          <w:b/>
          <w:bCs/>
          <w:color w:val="000000" w:themeColor="text1"/>
          <w:kern w:val="24"/>
          <w:sz w:val="24"/>
          <w:szCs w:val="24"/>
        </w:rPr>
        <w:t xml:space="preserve">R.A. </w:t>
      </w:r>
      <w:proofErr w:type="spellStart"/>
      <w:r w:rsidRPr="00F42DBE">
        <w:rPr>
          <w:rFonts w:ascii="Arial" w:eastAsia="Verdana" w:hAnsi="Arial" w:cs="Arial"/>
          <w:b/>
          <w:bCs/>
          <w:color w:val="000000" w:themeColor="text1"/>
          <w:kern w:val="24"/>
          <w:sz w:val="24"/>
          <w:szCs w:val="24"/>
        </w:rPr>
        <w:t>Mashelkar</w:t>
      </w:r>
      <w:proofErr w:type="spellEnd"/>
      <w:r>
        <w:rPr>
          <w:rFonts w:ascii="Arial" w:eastAsia="Verdana" w:hAnsi="Arial" w:cs="Arial"/>
          <w:b/>
          <w:bCs/>
          <w:color w:val="000000" w:themeColor="text1"/>
          <w:kern w:val="24"/>
          <w:sz w:val="24"/>
          <w:szCs w:val="24"/>
        </w:rPr>
        <w:t xml:space="preserve">: </w:t>
      </w:r>
      <w:r w:rsidRPr="00F42DBE">
        <w:rPr>
          <w:rFonts w:ascii="Arial" w:eastAsia="Verdana" w:hAnsi="Arial" w:cs="Arial"/>
          <w:color w:val="000000" w:themeColor="text1"/>
          <w:kern w:val="24"/>
          <w:sz w:val="24"/>
          <w:szCs w:val="24"/>
        </w:rPr>
        <w:t>R</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A</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 xml:space="preserve"> </w:t>
      </w:r>
      <w:proofErr w:type="spellStart"/>
      <w:r w:rsidRPr="00F42DBE">
        <w:rPr>
          <w:rFonts w:ascii="Arial" w:eastAsia="Verdana" w:hAnsi="Arial" w:cs="Arial"/>
          <w:color w:val="000000" w:themeColor="text1"/>
          <w:kern w:val="24"/>
          <w:sz w:val="24"/>
          <w:szCs w:val="24"/>
        </w:rPr>
        <w:t>Mashelkar</w:t>
      </w:r>
      <w:proofErr w:type="spellEnd"/>
      <w:r w:rsidRPr="00F42DBE">
        <w:rPr>
          <w:rFonts w:ascii="Arial" w:eastAsia="Verdana" w:hAnsi="Arial" w:cs="Arial"/>
          <w:color w:val="000000" w:themeColor="text1"/>
          <w:kern w:val="24"/>
          <w:sz w:val="24"/>
          <w:szCs w:val="24"/>
        </w:rPr>
        <w:t xml:space="preserve"> is an independent Director on the Board of Reliance. An eminent scientist and champion of the Innovation Movement in India, he is the Chairman of Reliance Innovation Council.</w:t>
      </w:r>
    </w:p>
    <w:p w14:paraId="5A5A3CBF" w14:textId="0B794E04" w:rsidR="00984D26"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 xml:space="preserve">Adil </w:t>
      </w:r>
      <w:proofErr w:type="spellStart"/>
      <w:r w:rsidRPr="00F42DBE">
        <w:rPr>
          <w:rFonts w:eastAsia="Verdana"/>
          <w:b/>
          <w:bCs/>
          <w:color w:val="000000" w:themeColor="text1"/>
          <w:kern w:val="24"/>
          <w:lang w:val="en-IN"/>
        </w:rPr>
        <w:t>Zainulbhai</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Adil </w:t>
      </w:r>
      <w:proofErr w:type="spellStart"/>
      <w:r w:rsidRPr="00F42DBE">
        <w:rPr>
          <w:rFonts w:eastAsia="Verdana"/>
          <w:color w:val="000000" w:themeColor="text1"/>
          <w:kern w:val="24"/>
          <w:lang w:val="en-IN"/>
        </w:rPr>
        <w:t>Zainulbhai</w:t>
      </w:r>
      <w:proofErr w:type="spellEnd"/>
      <w:r w:rsidRPr="00F42DBE">
        <w:rPr>
          <w:rFonts w:eastAsia="Verdana"/>
          <w:color w:val="000000" w:themeColor="text1"/>
          <w:kern w:val="24"/>
          <w:lang w:val="en-IN"/>
        </w:rPr>
        <w:t xml:space="preserve"> is an independent Director on the Board of Reliance. One of the world’s foremost consultants, he is a mechanical engineering graduate from IIT and holds an MBA from Harvard.</w:t>
      </w:r>
    </w:p>
    <w:p w14:paraId="47B2A52D" w14:textId="77777777" w:rsidR="00F42DBE" w:rsidRPr="00F42DBE" w:rsidRDefault="00F42DBE" w:rsidP="00F42DBE">
      <w:pPr>
        <w:pStyle w:val="BodyText"/>
        <w:spacing w:line="360" w:lineRule="auto"/>
        <w:rPr>
          <w:rFonts w:eastAsia="Verdana"/>
          <w:b/>
          <w:bCs/>
          <w:color w:val="000000" w:themeColor="text1"/>
          <w:kern w:val="24"/>
          <w:lang w:val="en-IN"/>
        </w:rPr>
      </w:pPr>
    </w:p>
    <w:p w14:paraId="76555BD0" w14:textId="278ED05D" w:rsidR="00984D26" w:rsidRDefault="00F42DBE" w:rsidP="00F42DBE">
      <w:pPr>
        <w:pStyle w:val="BodyText"/>
        <w:spacing w:line="360" w:lineRule="auto"/>
        <w:rPr>
          <w:rFonts w:eastAsia="Verdana"/>
          <w:color w:val="000000" w:themeColor="text1"/>
          <w:kern w:val="24"/>
          <w:lang w:val="en-IN"/>
        </w:rPr>
      </w:pPr>
      <w:proofErr w:type="spellStart"/>
      <w:r w:rsidRPr="00F42DBE">
        <w:rPr>
          <w:rFonts w:eastAsia="Verdana"/>
          <w:b/>
          <w:bCs/>
          <w:color w:val="000000" w:themeColor="text1"/>
          <w:kern w:val="24"/>
          <w:lang w:val="en-IN"/>
        </w:rPr>
        <w:t>Mansingh</w:t>
      </w:r>
      <w:proofErr w:type="spellEnd"/>
      <w:r w:rsidRPr="00F42DBE">
        <w:rPr>
          <w:rFonts w:eastAsia="Verdana"/>
          <w:b/>
          <w:bCs/>
          <w:color w:val="000000" w:themeColor="text1"/>
          <w:kern w:val="24"/>
          <w:lang w:val="en-IN"/>
        </w:rPr>
        <w:t xml:space="preserve"> L. Bhakta</w:t>
      </w:r>
      <w:r>
        <w:rPr>
          <w:rFonts w:eastAsia="Verdana"/>
          <w:b/>
          <w:bCs/>
          <w:color w:val="000000" w:themeColor="text1"/>
          <w:kern w:val="24"/>
          <w:lang w:val="en-IN"/>
        </w:rPr>
        <w:t xml:space="preserve">: </w:t>
      </w:r>
      <w:proofErr w:type="spellStart"/>
      <w:r w:rsidRPr="00F42DBE">
        <w:rPr>
          <w:rFonts w:eastAsia="Verdana"/>
          <w:color w:val="000000" w:themeColor="text1"/>
          <w:kern w:val="24"/>
          <w:lang w:val="en-IN"/>
        </w:rPr>
        <w:t>Mansingh</w:t>
      </w:r>
      <w:proofErr w:type="spellEnd"/>
      <w:r w:rsidRPr="00F42DBE">
        <w:rPr>
          <w:rFonts w:eastAsia="Verdana"/>
          <w:color w:val="000000" w:themeColor="text1"/>
          <w:kern w:val="24"/>
          <w:lang w:val="en-IN"/>
        </w:rPr>
        <w:t xml:space="preserve"> Bhakta is an independent Director on the Board of Reliance. An advocate par excellence, he has almost six decades of experience.</w:t>
      </w:r>
    </w:p>
    <w:p w14:paraId="2CDC528C" w14:textId="77777777" w:rsidR="00F42DBE" w:rsidRPr="00F42DBE" w:rsidRDefault="00F42DBE" w:rsidP="00F42DBE">
      <w:pPr>
        <w:pStyle w:val="BodyText"/>
        <w:spacing w:line="360" w:lineRule="auto"/>
        <w:rPr>
          <w:rFonts w:eastAsia="Verdana"/>
          <w:color w:val="000000" w:themeColor="text1"/>
          <w:kern w:val="24"/>
          <w:lang w:val="en-IN"/>
        </w:rPr>
      </w:pPr>
    </w:p>
    <w:p w14:paraId="5B74DB65" w14:textId="40E32582" w:rsidR="00984D26"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Dipak C. Jain</w:t>
      </w:r>
      <w:r>
        <w:rPr>
          <w:rFonts w:eastAsia="Verdana"/>
          <w:b/>
          <w:bCs/>
          <w:color w:val="000000" w:themeColor="text1"/>
          <w:kern w:val="24"/>
          <w:lang w:val="en-IN"/>
        </w:rPr>
        <w:t xml:space="preserve">: </w:t>
      </w:r>
      <w:r w:rsidRPr="00F42DBE">
        <w:rPr>
          <w:rFonts w:eastAsia="Verdana"/>
          <w:color w:val="000000" w:themeColor="text1"/>
          <w:kern w:val="24"/>
          <w:lang w:val="en-IN"/>
        </w:rPr>
        <w:t>Dipak Jain is an independent Director on the Board of Reliance. One of the world’s top educationalists, he is a former Dean of Kellogg School of Management and INSEAD.</w:t>
      </w:r>
    </w:p>
    <w:p w14:paraId="6522C431" w14:textId="01CD6F16" w:rsidR="00F42DBE" w:rsidRDefault="00F42DBE" w:rsidP="00F42DBE">
      <w:pPr>
        <w:pStyle w:val="BodyText"/>
        <w:spacing w:line="360" w:lineRule="auto"/>
        <w:rPr>
          <w:rFonts w:eastAsia="Verdana"/>
          <w:color w:val="000000" w:themeColor="text1"/>
          <w:kern w:val="24"/>
          <w:lang w:val="en-IN"/>
        </w:rPr>
      </w:pPr>
    </w:p>
    <w:p w14:paraId="1536D12D" w14:textId="1B4B52CF" w:rsidR="00984D26"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 xml:space="preserve">Dharam </w:t>
      </w:r>
      <w:proofErr w:type="spellStart"/>
      <w:r w:rsidRPr="00F42DBE">
        <w:rPr>
          <w:rFonts w:eastAsia="Verdana"/>
          <w:b/>
          <w:bCs/>
          <w:color w:val="000000" w:themeColor="text1"/>
          <w:kern w:val="24"/>
          <w:lang w:val="en-IN"/>
        </w:rPr>
        <w:t>Vir</w:t>
      </w:r>
      <w:proofErr w:type="spellEnd"/>
      <w:r w:rsidRPr="00F42DBE">
        <w:rPr>
          <w:rFonts w:eastAsia="Verdana"/>
          <w:b/>
          <w:bCs/>
          <w:color w:val="000000" w:themeColor="text1"/>
          <w:kern w:val="24"/>
          <w:lang w:val="en-IN"/>
        </w:rPr>
        <w:t xml:space="preserve"> </w:t>
      </w:r>
      <w:proofErr w:type="spellStart"/>
      <w:r w:rsidRPr="00F42DBE">
        <w:rPr>
          <w:rFonts w:eastAsia="Verdana"/>
          <w:b/>
          <w:bCs/>
          <w:color w:val="000000" w:themeColor="text1"/>
          <w:kern w:val="24"/>
          <w:lang w:val="en-IN"/>
        </w:rPr>
        <w:t>Kapur</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Dharam </w:t>
      </w:r>
      <w:proofErr w:type="spellStart"/>
      <w:r w:rsidRPr="00F42DBE">
        <w:rPr>
          <w:rFonts w:eastAsia="Verdana"/>
          <w:color w:val="000000" w:themeColor="text1"/>
          <w:kern w:val="24"/>
          <w:lang w:val="en-IN"/>
        </w:rPr>
        <w:t>Vir</w:t>
      </w:r>
      <w:proofErr w:type="spellEnd"/>
      <w:r w:rsidRPr="00F42DBE">
        <w:rPr>
          <w:rFonts w:eastAsia="Verdana"/>
          <w:color w:val="000000" w:themeColor="text1"/>
          <w:kern w:val="24"/>
          <w:lang w:val="en-IN"/>
        </w:rPr>
        <w:t xml:space="preserve"> </w:t>
      </w:r>
      <w:proofErr w:type="spellStart"/>
      <w:r w:rsidRPr="00F42DBE">
        <w:rPr>
          <w:rFonts w:eastAsia="Verdana"/>
          <w:color w:val="000000" w:themeColor="text1"/>
          <w:kern w:val="24"/>
          <w:lang w:val="en-IN"/>
        </w:rPr>
        <w:t>Kapur</w:t>
      </w:r>
      <w:proofErr w:type="spellEnd"/>
      <w:r w:rsidRPr="00F42DBE">
        <w:rPr>
          <w:rFonts w:eastAsia="Verdana"/>
          <w:color w:val="000000" w:themeColor="text1"/>
          <w:kern w:val="24"/>
          <w:lang w:val="en-IN"/>
        </w:rPr>
        <w:t xml:space="preserve"> is an independent Director on the Board of Reliance. A technology, industrial </w:t>
      </w:r>
      <w:proofErr w:type="gramStart"/>
      <w:r w:rsidRPr="00F42DBE">
        <w:rPr>
          <w:rFonts w:eastAsia="Verdana"/>
          <w:color w:val="000000" w:themeColor="text1"/>
          <w:kern w:val="24"/>
          <w:lang w:val="en-IN"/>
        </w:rPr>
        <w:t>development</w:t>
      </w:r>
      <w:proofErr w:type="gramEnd"/>
      <w:r w:rsidRPr="00F42DBE">
        <w:rPr>
          <w:rFonts w:eastAsia="Verdana"/>
          <w:color w:val="000000" w:themeColor="text1"/>
          <w:kern w:val="24"/>
          <w:lang w:val="en-IN"/>
        </w:rPr>
        <w:t xml:space="preserve"> and project implementation expert, he has a long and illustrious career in the Indian government.</w:t>
      </w:r>
    </w:p>
    <w:p w14:paraId="33B48526" w14:textId="77777777" w:rsidR="00F42DBE" w:rsidRDefault="00F42DBE" w:rsidP="00F42DBE">
      <w:pPr>
        <w:pStyle w:val="BodyText"/>
        <w:spacing w:line="360" w:lineRule="auto"/>
        <w:rPr>
          <w:rFonts w:eastAsia="Verdana"/>
          <w:color w:val="000000" w:themeColor="text1"/>
          <w:kern w:val="24"/>
          <w:lang w:val="en-IN"/>
        </w:rPr>
      </w:pPr>
    </w:p>
    <w:p w14:paraId="2DA2C817" w14:textId="698E2117" w:rsidR="00F42DBE" w:rsidRPr="00F42DBE"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Mahesh P. Modi</w:t>
      </w:r>
      <w:r>
        <w:rPr>
          <w:rFonts w:eastAsia="Verdana"/>
          <w:b/>
          <w:bCs/>
          <w:color w:val="000000" w:themeColor="text1"/>
          <w:kern w:val="24"/>
          <w:lang w:val="en-IN"/>
        </w:rPr>
        <w:t xml:space="preserve">: </w:t>
      </w:r>
      <w:r w:rsidRPr="00F42DBE">
        <w:rPr>
          <w:rFonts w:eastAsia="Verdana"/>
          <w:color w:val="000000" w:themeColor="text1"/>
          <w:kern w:val="24"/>
          <w:lang w:val="en-IN"/>
        </w:rPr>
        <w:t xml:space="preserve">Mahesh Modi is an independent Director on the Board of Reliance. He has in-depth management experience in the petrochemical, telecommunications, </w:t>
      </w:r>
      <w:proofErr w:type="gramStart"/>
      <w:r w:rsidRPr="00F42DBE">
        <w:rPr>
          <w:rFonts w:eastAsia="Verdana"/>
          <w:color w:val="000000" w:themeColor="text1"/>
          <w:kern w:val="24"/>
          <w:lang w:val="en-IN"/>
        </w:rPr>
        <w:t>energy</w:t>
      </w:r>
      <w:proofErr w:type="gramEnd"/>
      <w:r w:rsidRPr="00F42DBE">
        <w:rPr>
          <w:rFonts w:eastAsia="Verdana"/>
          <w:color w:val="000000" w:themeColor="text1"/>
          <w:kern w:val="24"/>
          <w:lang w:val="en-IN"/>
        </w:rPr>
        <w:t xml:space="preserve"> and insurance industries.</w:t>
      </w:r>
    </w:p>
    <w:p w14:paraId="1191A3F3" w14:textId="6850372D" w:rsidR="00F42DBE" w:rsidRDefault="00F42DBE" w:rsidP="00F42DBE">
      <w:pPr>
        <w:pStyle w:val="BodyText"/>
        <w:spacing w:line="360" w:lineRule="auto"/>
        <w:rPr>
          <w:rFonts w:eastAsia="Verdana"/>
          <w:b/>
          <w:bCs/>
          <w:color w:val="000000" w:themeColor="text1"/>
          <w:kern w:val="24"/>
          <w:lang w:val="en-IN"/>
        </w:rPr>
      </w:pPr>
    </w:p>
    <w:p w14:paraId="6861AB16" w14:textId="7447325A" w:rsidR="00F42DBE"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Yogendra P. Trivedi</w:t>
      </w:r>
      <w:r>
        <w:rPr>
          <w:rFonts w:eastAsia="Verdana"/>
          <w:b/>
          <w:bCs/>
          <w:color w:val="000000" w:themeColor="text1"/>
          <w:kern w:val="24"/>
          <w:lang w:val="en-IN"/>
        </w:rPr>
        <w:t xml:space="preserve">: </w:t>
      </w:r>
      <w:r w:rsidRPr="00F42DBE">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6A638A6C" w14:textId="07C24873" w:rsidR="00F42DBE" w:rsidRDefault="00F42DBE" w:rsidP="00F42DBE">
      <w:pPr>
        <w:pStyle w:val="BodyText"/>
        <w:spacing w:line="360" w:lineRule="auto"/>
        <w:rPr>
          <w:rFonts w:eastAsia="Verdana"/>
          <w:color w:val="000000" w:themeColor="text1"/>
          <w:kern w:val="24"/>
          <w:lang w:val="en-IN"/>
        </w:rPr>
      </w:pPr>
    </w:p>
    <w:p w14:paraId="436216E1" w14:textId="5EE3A5D2" w:rsidR="00F42DBE" w:rsidRDefault="00F42DBE" w:rsidP="00F42DBE">
      <w:pPr>
        <w:pStyle w:val="BodyText"/>
        <w:spacing w:line="360" w:lineRule="auto"/>
        <w:rPr>
          <w:rFonts w:eastAsia="Verdana"/>
          <w:b/>
          <w:bCs/>
          <w:color w:val="000000" w:themeColor="text1"/>
          <w:kern w:val="24"/>
          <w:lang w:val="en-IN"/>
        </w:rPr>
      </w:pPr>
      <w:r w:rsidRPr="00F42DBE">
        <w:rPr>
          <w:rFonts w:eastAsia="Verdana"/>
          <w:b/>
          <w:bCs/>
          <w:color w:val="000000" w:themeColor="text1"/>
          <w:kern w:val="24"/>
          <w:lang w:val="en-IN"/>
        </w:rPr>
        <w:t xml:space="preserve">Ashok </w:t>
      </w:r>
      <w:proofErr w:type="spellStart"/>
      <w:r w:rsidRPr="00F42DBE">
        <w:rPr>
          <w:rFonts w:eastAsia="Verdana"/>
          <w:b/>
          <w:bCs/>
          <w:color w:val="000000" w:themeColor="text1"/>
          <w:kern w:val="24"/>
          <w:lang w:val="en-IN"/>
        </w:rPr>
        <w:t>Misra</w:t>
      </w:r>
      <w:proofErr w:type="spellEnd"/>
      <w:r>
        <w:rPr>
          <w:rFonts w:eastAsia="Verdana"/>
          <w:b/>
          <w:bCs/>
          <w:color w:val="000000" w:themeColor="text1"/>
          <w:kern w:val="24"/>
          <w:lang w:val="en-IN"/>
        </w:rPr>
        <w:t>:</w:t>
      </w:r>
      <w:r w:rsidRPr="00F42DBE">
        <w:t xml:space="preserve"> </w:t>
      </w:r>
      <w:r w:rsidRPr="00F42DBE">
        <w:rPr>
          <w:rFonts w:eastAsia="Verdana"/>
          <w:color w:val="000000" w:themeColor="text1"/>
          <w:kern w:val="24"/>
          <w:lang w:val="en-IN"/>
        </w:rPr>
        <w:t xml:space="preserve">Ashok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is an independent Director on the Board of Reliance. An IIT Director from 2000-2008,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was the driving force behind its transformation into a leading research and development institute.</w:t>
      </w:r>
      <w:r>
        <w:rPr>
          <w:rFonts w:eastAsia="Verdana"/>
          <w:b/>
          <w:bCs/>
          <w:color w:val="000000" w:themeColor="text1"/>
          <w:kern w:val="24"/>
          <w:lang w:val="en-IN"/>
        </w:rPr>
        <w:t xml:space="preserve"> </w:t>
      </w:r>
    </w:p>
    <w:p w14:paraId="5E5D5BB4" w14:textId="77777777" w:rsidR="00884E69" w:rsidRPr="00F42DBE" w:rsidRDefault="00884E69" w:rsidP="00F42DBE">
      <w:pPr>
        <w:pStyle w:val="BodyText"/>
        <w:spacing w:line="360" w:lineRule="auto"/>
        <w:rPr>
          <w:rFonts w:eastAsia="Verdana"/>
          <w:b/>
          <w:bCs/>
          <w:color w:val="000000" w:themeColor="text1"/>
          <w:kern w:val="24"/>
          <w:lang w:val="en-IN"/>
        </w:rPr>
      </w:pPr>
    </w:p>
    <w:p w14:paraId="64B566AD" w14:textId="04DF2F92" w:rsidR="00984D26" w:rsidRDefault="00984D26" w:rsidP="00F42DBE">
      <w:pPr>
        <w:pStyle w:val="BodyText"/>
        <w:spacing w:line="360" w:lineRule="auto"/>
        <w:ind w:left="720"/>
        <w:jc w:val="center"/>
        <w:rPr>
          <w:rFonts w:ascii="Verdana" w:hAnsi="Verdana"/>
          <w:b/>
          <w:color w:val="000000" w:themeColor="text1"/>
        </w:rPr>
      </w:pPr>
    </w:p>
    <w:p w14:paraId="0130A3C6" w14:textId="77777777" w:rsidR="00884E69" w:rsidRDefault="00884E69" w:rsidP="00F42DBE">
      <w:pPr>
        <w:pStyle w:val="BodyText"/>
        <w:spacing w:line="360" w:lineRule="auto"/>
        <w:ind w:left="720"/>
        <w:jc w:val="center"/>
        <w:rPr>
          <w:rFonts w:ascii="Verdana" w:hAnsi="Verdana"/>
          <w:b/>
          <w:color w:val="000000" w:themeColor="text1"/>
        </w:rPr>
      </w:pPr>
    </w:p>
    <w:p w14:paraId="79665ECE" w14:textId="4EF0CA9B" w:rsidR="002E02DE" w:rsidRPr="002E02DE" w:rsidRDefault="00F42DBE" w:rsidP="002E02DE">
      <w:pPr>
        <w:pStyle w:val="BodyText"/>
        <w:numPr>
          <w:ilvl w:val="1"/>
          <w:numId w:val="25"/>
        </w:numPr>
        <w:spacing w:line="360" w:lineRule="auto"/>
        <w:rPr>
          <w:rFonts w:ascii="Verdana" w:eastAsia="Verdana" w:hAnsi="Verdana"/>
          <w:b/>
          <w:bCs/>
          <w:color w:val="000000" w:themeColor="text1"/>
          <w:kern w:val="24"/>
          <w:sz w:val="20"/>
          <w:szCs w:val="20"/>
          <w:lang w:val="en-IN"/>
        </w:rPr>
      </w:pPr>
      <w:bookmarkStart w:id="4" w:name="_Ref83655330"/>
      <w:r w:rsidRPr="002E02DE">
        <w:rPr>
          <w:rFonts w:ascii="Verdana" w:eastAsia="Verdana" w:hAnsi="Verdana"/>
          <w:b/>
          <w:bCs/>
          <w:color w:val="000000" w:themeColor="text1"/>
          <w:kern w:val="24"/>
          <w:sz w:val="20"/>
          <w:szCs w:val="20"/>
          <w:lang w:val="en-IN"/>
        </w:rPr>
        <w:t>Brief Project summary &amp; Key Highlights of The Project</w:t>
      </w:r>
      <w:bookmarkEnd w:id="4"/>
    </w:p>
    <w:p w14:paraId="1AFD06D9" w14:textId="77777777" w:rsidR="00F42DBE" w:rsidRDefault="00F42DBE" w:rsidP="00F42DBE">
      <w:pPr>
        <w:pStyle w:val="BodyText"/>
        <w:spacing w:line="360" w:lineRule="auto"/>
        <w:rPr>
          <w:rFonts w:ascii="Verdana" w:hAnsi="Verdana"/>
          <w:b/>
          <w:color w:val="000000" w:themeColor="text1"/>
        </w:rPr>
      </w:pPr>
    </w:p>
    <w:p w14:paraId="4D781CD3" w14:textId="0CB48589" w:rsidR="00F42DBE" w:rsidRDefault="00F42DBE" w:rsidP="00F42DB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India has emerged as a leading economy in world and has an average growth rate of around 7% in last decade. The manufacturing sector plays a crucial role in Indian Economy and chemical manufacturing amongst it is a crucial sector which spread it roots across wide range of end use industries. According to index of Industrial production (IIP) the chemical industry already returning to pre-Covid level, the industry is expected to grow at a CAGR of about 9.2% by 2025.</w:t>
      </w:r>
    </w:p>
    <w:p w14:paraId="4CF2C1E6" w14:textId="77777777" w:rsidR="00F42DBE" w:rsidRPr="00F42DBE" w:rsidRDefault="00F42DBE" w:rsidP="00F42DBE">
      <w:pPr>
        <w:pStyle w:val="BodyText"/>
        <w:spacing w:line="360" w:lineRule="auto"/>
        <w:jc w:val="both"/>
        <w:rPr>
          <w:rFonts w:eastAsia="Verdana"/>
          <w:color w:val="000000" w:themeColor="text1"/>
          <w:kern w:val="24"/>
          <w:lang w:val="en-IN"/>
        </w:rPr>
      </w:pPr>
    </w:p>
    <w:p w14:paraId="13F69CB4" w14:textId="4852D31B" w:rsidR="00F42DBE" w:rsidRDefault="00F42DBE" w:rsidP="00F42DB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In terms of Manufacturing Competency, India is the fifth largest producer of cars and textiles. Also</w:t>
      </w:r>
      <w:r>
        <w:rPr>
          <w:rFonts w:eastAsia="Verdana"/>
          <w:color w:val="000000" w:themeColor="text1"/>
          <w:kern w:val="24"/>
          <w:lang w:val="en-IN"/>
        </w:rPr>
        <w:t>,</w:t>
      </w:r>
      <w:r w:rsidRPr="00F42DBE">
        <w:rPr>
          <w:rFonts w:eastAsia="Verdana"/>
          <w:color w:val="000000" w:themeColor="text1"/>
          <w:kern w:val="24"/>
          <w:lang w:val="en-IN"/>
        </w:rPr>
        <w:t xml:space="preserve"> as per Consumer Electronics and Appliance Manufacturers Association (CEAMA) electronic production constitute around 3% of Global Electronic production. </w:t>
      </w:r>
    </w:p>
    <w:p w14:paraId="2C799D95" w14:textId="77777777" w:rsidR="00F42DBE" w:rsidRPr="00F42DBE" w:rsidRDefault="00F42DBE" w:rsidP="00F42DBE">
      <w:pPr>
        <w:pStyle w:val="BodyText"/>
        <w:spacing w:line="360" w:lineRule="auto"/>
        <w:jc w:val="both"/>
        <w:rPr>
          <w:rFonts w:eastAsia="Verdana"/>
          <w:color w:val="000000" w:themeColor="text1"/>
          <w:kern w:val="24"/>
          <w:lang w:val="en-IN"/>
        </w:rPr>
      </w:pPr>
    </w:p>
    <w:p w14:paraId="76E654E4" w14:textId="4BDEEF7A" w:rsidR="00F42DBE" w:rsidRDefault="00F42DBE" w:rsidP="00F42DB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Epoxy resin is a reactive polymer or prepolymer containing epoxide group. Vinyl ester resin is a resin produced by esterification of epoxy resin with acrylic or methacrylic acids. This compound</w:t>
      </w:r>
      <w:r>
        <w:rPr>
          <w:rFonts w:eastAsia="Verdana"/>
          <w:color w:val="000000" w:themeColor="text1"/>
          <w:kern w:val="24"/>
          <w:lang w:val="en-IN"/>
        </w:rPr>
        <w:t xml:space="preserve"> </w:t>
      </w:r>
      <w:r w:rsidRPr="00F42DBE">
        <w:rPr>
          <w:rFonts w:eastAsia="Verdana"/>
          <w:color w:val="000000" w:themeColor="text1"/>
          <w:kern w:val="24"/>
          <w:lang w:val="en-IN"/>
        </w:rPr>
        <w:t>possesses various properties such as corrosion resistance, high thermal stability, high mechanical strength, high chemical and environmental resistance, durability, adhesion etc. owing to these properties, epoxy resins find application in several areas including paints and coatings, adhesives, composites, electronic encapsulation, and others.</w:t>
      </w:r>
    </w:p>
    <w:p w14:paraId="061E0481" w14:textId="77777777" w:rsidR="00F42DBE" w:rsidRPr="00F42DBE" w:rsidRDefault="00F42DBE" w:rsidP="00F42DBE">
      <w:pPr>
        <w:pStyle w:val="BodyText"/>
        <w:jc w:val="both"/>
        <w:rPr>
          <w:rFonts w:eastAsia="Verdana"/>
          <w:color w:val="000000" w:themeColor="text1"/>
          <w:kern w:val="24"/>
          <w:lang w:val="en-IN"/>
        </w:rPr>
      </w:pPr>
    </w:p>
    <w:p w14:paraId="7D53B52C" w14:textId="2F2699B8" w:rsidR="00F42DBE" w:rsidRDefault="00F42DBE" w:rsidP="002E02D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Major end use industries for epoxy resins include building and construction, automotive, general industrial, consumer goods, wind power, aerospace, marine, etc.</w:t>
      </w:r>
    </w:p>
    <w:p w14:paraId="76E40700" w14:textId="24ED7F11" w:rsidR="00F42DBE" w:rsidRDefault="00F42DBE" w:rsidP="00F42DBE">
      <w:pPr>
        <w:pStyle w:val="BodyText"/>
        <w:jc w:val="both"/>
        <w:rPr>
          <w:rFonts w:eastAsia="Verdana"/>
          <w:color w:val="000000" w:themeColor="text1"/>
          <w:kern w:val="24"/>
          <w:lang w:val="en-IN"/>
        </w:rPr>
      </w:pPr>
    </w:p>
    <w:p w14:paraId="46307097" w14:textId="77777777" w:rsidR="00F42DBE" w:rsidRDefault="00F42DBE" w:rsidP="00F42DBE">
      <w:pPr>
        <w:pStyle w:val="BodyText"/>
        <w:jc w:val="both"/>
        <w:rPr>
          <w:rFonts w:eastAsia="Verdana"/>
          <w:color w:val="000000" w:themeColor="text1"/>
          <w:kern w:val="24"/>
          <w:lang w:val="en-IN"/>
        </w:rPr>
      </w:pPr>
    </w:p>
    <w:p w14:paraId="28E50D9E" w14:textId="77777777" w:rsidR="00F42DBE" w:rsidRPr="00F42DBE" w:rsidRDefault="00F42DBE" w:rsidP="00F42DBE">
      <w:pPr>
        <w:pStyle w:val="BodyText"/>
        <w:jc w:val="both"/>
        <w:rPr>
          <w:rFonts w:eastAsia="Verdana"/>
          <w:color w:val="000000" w:themeColor="text1"/>
          <w:kern w:val="24"/>
          <w:lang w:val="en-IN"/>
        </w:rPr>
      </w:pPr>
    </w:p>
    <w:p w14:paraId="0F5A4D0D" w14:textId="76482389" w:rsidR="00F42DBE" w:rsidRPr="002E02DE" w:rsidRDefault="00F42DBE" w:rsidP="00F42DBE">
      <w:pPr>
        <w:pStyle w:val="BodyText"/>
        <w:jc w:val="both"/>
        <w:rPr>
          <w:rFonts w:ascii="Verdana" w:eastAsia="Verdana" w:hAnsi="Verdana"/>
          <w:b/>
          <w:bCs/>
          <w:color w:val="000000" w:themeColor="text1"/>
          <w:kern w:val="24"/>
          <w:sz w:val="20"/>
          <w:szCs w:val="20"/>
          <w:lang w:val="en-IN"/>
        </w:rPr>
      </w:pPr>
      <w:r w:rsidRPr="002E02DE">
        <w:rPr>
          <w:rFonts w:ascii="Verdana" w:eastAsia="Verdana" w:hAnsi="Verdana"/>
          <w:b/>
          <w:bCs/>
          <w:color w:val="000000" w:themeColor="text1"/>
          <w:kern w:val="24"/>
          <w:sz w:val="20"/>
          <w:szCs w:val="20"/>
          <w:lang w:val="en-IN"/>
        </w:rPr>
        <w:t xml:space="preserve">Factors Driving the growth of Epoxy Resin and Vinyl Ester Resin. </w:t>
      </w:r>
    </w:p>
    <w:p w14:paraId="4888475D" w14:textId="77777777" w:rsidR="00F42DBE" w:rsidRPr="00F42DBE" w:rsidRDefault="00F42DBE" w:rsidP="00F42DBE">
      <w:pPr>
        <w:pStyle w:val="BodyText"/>
        <w:jc w:val="both"/>
        <w:rPr>
          <w:rFonts w:eastAsia="Verdana"/>
          <w:b/>
          <w:bCs/>
          <w:color w:val="000000" w:themeColor="text1"/>
          <w:kern w:val="24"/>
          <w:lang w:val="en-IN"/>
        </w:rPr>
      </w:pPr>
    </w:p>
    <w:p w14:paraId="164AAD23" w14:textId="6F688A35" w:rsidR="00F42DBE" w:rsidRDefault="00F42DBE" w:rsidP="00F42DBE">
      <w:pPr>
        <w:pStyle w:val="BodyText"/>
        <w:numPr>
          <w:ilvl w:val="0"/>
          <w:numId w:val="24"/>
        </w:numPr>
        <w:jc w:val="both"/>
        <w:rPr>
          <w:rFonts w:eastAsia="Verdana"/>
          <w:color w:val="000000" w:themeColor="text1"/>
          <w:kern w:val="24"/>
          <w:lang w:val="en-IN"/>
        </w:rPr>
      </w:pPr>
      <w:r w:rsidRPr="00F42DBE">
        <w:rPr>
          <w:rFonts w:eastAsia="Verdana"/>
          <w:color w:val="000000" w:themeColor="text1"/>
          <w:kern w:val="24"/>
          <w:lang w:val="en-IN"/>
        </w:rPr>
        <w:t xml:space="preserve">To make India a global hub for Electronic Manufacturing with Government incentive schemes like Modified Incentive Special Scheme (M-SIPS) and Electronic Development Fund (EDF). </w:t>
      </w:r>
    </w:p>
    <w:p w14:paraId="188AF749" w14:textId="77777777" w:rsidR="00F42DBE" w:rsidRPr="00F42DBE" w:rsidRDefault="00F42DBE" w:rsidP="00F42DBE">
      <w:pPr>
        <w:pStyle w:val="BodyText"/>
        <w:jc w:val="both"/>
        <w:rPr>
          <w:rFonts w:eastAsia="Verdana"/>
          <w:color w:val="000000" w:themeColor="text1"/>
          <w:kern w:val="24"/>
          <w:lang w:val="en-IN"/>
        </w:rPr>
      </w:pPr>
    </w:p>
    <w:p w14:paraId="49E0E125" w14:textId="263D71E1" w:rsidR="00F42DBE" w:rsidRDefault="00F42DBE" w:rsidP="00F42DBE">
      <w:pPr>
        <w:pStyle w:val="BodyText"/>
        <w:numPr>
          <w:ilvl w:val="0"/>
          <w:numId w:val="24"/>
        </w:numPr>
        <w:jc w:val="both"/>
        <w:rPr>
          <w:rFonts w:eastAsia="Verdana"/>
          <w:color w:val="000000" w:themeColor="text1"/>
          <w:kern w:val="24"/>
          <w:lang w:val="en-IN"/>
        </w:rPr>
      </w:pPr>
      <w:r w:rsidRPr="00F42DBE">
        <w:rPr>
          <w:rFonts w:eastAsia="Verdana"/>
          <w:color w:val="000000" w:themeColor="text1"/>
          <w:kern w:val="24"/>
          <w:lang w:val="en-IN"/>
        </w:rPr>
        <w:t>Global shifts in trade policies owning to US-China trade war and Global shift in sentiments due to Covid-19 pandemic and looking for another Manufacturing Hub in Asia Pacific.</w:t>
      </w:r>
    </w:p>
    <w:p w14:paraId="1E468DB9" w14:textId="77777777" w:rsidR="00F42DBE" w:rsidRPr="00F42DBE" w:rsidRDefault="00F42DBE" w:rsidP="00F42DBE">
      <w:pPr>
        <w:pStyle w:val="BodyText"/>
        <w:jc w:val="both"/>
        <w:rPr>
          <w:rFonts w:eastAsia="Verdana"/>
          <w:color w:val="000000" w:themeColor="text1"/>
          <w:kern w:val="24"/>
          <w:lang w:val="en-IN"/>
        </w:rPr>
      </w:pPr>
    </w:p>
    <w:p w14:paraId="532A2294" w14:textId="13B7A28A" w:rsidR="00F42DBE" w:rsidRDefault="00F42DBE" w:rsidP="00F42DBE">
      <w:pPr>
        <w:pStyle w:val="BodyText"/>
        <w:numPr>
          <w:ilvl w:val="0"/>
          <w:numId w:val="24"/>
        </w:numPr>
        <w:jc w:val="both"/>
        <w:rPr>
          <w:rFonts w:eastAsia="Verdana"/>
          <w:color w:val="000000" w:themeColor="text1"/>
          <w:kern w:val="24"/>
          <w:lang w:val="en-IN"/>
        </w:rPr>
      </w:pPr>
      <w:r w:rsidRPr="00F42DBE">
        <w:rPr>
          <w:rFonts w:eastAsia="Verdana"/>
          <w:color w:val="000000" w:themeColor="text1"/>
          <w:kern w:val="24"/>
          <w:lang w:val="en-IN"/>
        </w:rPr>
        <w:t>National Infrastructure Pipeline (NIP) unveiled by central government has an investment budget of 1.4 USD trillion targeting 24% on renewable energy, 19% on road &amp; highway, 16% on urban infrastructure and 13% on railway.</w:t>
      </w:r>
    </w:p>
    <w:p w14:paraId="06E341AE" w14:textId="77777777" w:rsidR="00F42DBE" w:rsidRPr="00F42DBE" w:rsidRDefault="00F42DBE" w:rsidP="00F42DBE">
      <w:pPr>
        <w:pStyle w:val="BodyText"/>
        <w:jc w:val="both"/>
        <w:rPr>
          <w:rFonts w:eastAsia="Verdana"/>
          <w:color w:val="000000" w:themeColor="text1"/>
          <w:kern w:val="24"/>
          <w:lang w:val="en-IN"/>
        </w:rPr>
      </w:pPr>
    </w:p>
    <w:p w14:paraId="57CAFE9D" w14:textId="127D7550" w:rsidR="003D08D6" w:rsidRPr="00F42DBE" w:rsidRDefault="00F42DBE" w:rsidP="00F42DBE">
      <w:pPr>
        <w:pStyle w:val="BodyText"/>
        <w:numPr>
          <w:ilvl w:val="0"/>
          <w:numId w:val="24"/>
        </w:numPr>
        <w:jc w:val="both"/>
        <w:rPr>
          <w:rFonts w:eastAsia="Verdana"/>
          <w:color w:val="000000" w:themeColor="text1"/>
          <w:kern w:val="24"/>
          <w:lang w:val="en-IN"/>
        </w:rPr>
      </w:pPr>
      <w:r w:rsidRPr="00F42DBE">
        <w:rPr>
          <w:rFonts w:eastAsia="Verdana"/>
          <w:color w:val="000000" w:themeColor="text1"/>
          <w:kern w:val="24"/>
          <w:lang w:val="en-IN"/>
        </w:rPr>
        <w:t>Under the smart city mission, total of 5,956 housing projects is to be completed by 2025.</w:t>
      </w:r>
    </w:p>
    <w:p w14:paraId="2C3089AD" w14:textId="77777777" w:rsidR="003D08D6" w:rsidRDefault="003D08D6" w:rsidP="00F42DBE">
      <w:pPr>
        <w:pStyle w:val="BodyText"/>
        <w:jc w:val="both"/>
        <w:rPr>
          <w:rFonts w:ascii="Verdana" w:hAnsi="Verdana"/>
          <w:b/>
          <w:color w:val="000000" w:themeColor="text1"/>
        </w:rPr>
      </w:pPr>
    </w:p>
    <w:p w14:paraId="771B5988" w14:textId="77777777" w:rsidR="003D08D6" w:rsidRDefault="003D08D6" w:rsidP="00EC6B81">
      <w:pPr>
        <w:pStyle w:val="BodyText"/>
        <w:jc w:val="center"/>
        <w:rPr>
          <w:rFonts w:ascii="Verdana" w:hAnsi="Verdana"/>
          <w:b/>
          <w:color w:val="000000" w:themeColor="text1"/>
        </w:rPr>
      </w:pPr>
    </w:p>
    <w:p w14:paraId="71831347" w14:textId="7BE40280" w:rsidR="002E02DE" w:rsidRDefault="002E02DE" w:rsidP="00F42DBE">
      <w:pPr>
        <w:pStyle w:val="BodyText"/>
        <w:jc w:val="center"/>
        <w:rPr>
          <w:rFonts w:ascii="Verdana" w:hAnsi="Verdana"/>
          <w:b/>
          <w:color w:val="000000" w:themeColor="text1"/>
        </w:rPr>
      </w:pPr>
      <w:bookmarkStart w:id="5" w:name="_Hlk82606483"/>
      <w:bookmarkEnd w:id="1"/>
    </w:p>
    <w:p w14:paraId="7540E939" w14:textId="77777777" w:rsidR="00884E69" w:rsidRDefault="00884E69" w:rsidP="00F42DBE">
      <w:pPr>
        <w:pStyle w:val="BodyText"/>
        <w:jc w:val="center"/>
        <w:rPr>
          <w:rFonts w:ascii="Verdana" w:hAnsi="Verdana"/>
          <w:b/>
          <w:color w:val="000000" w:themeColor="text1"/>
        </w:rPr>
      </w:pPr>
    </w:p>
    <w:p w14:paraId="609C4F3C" w14:textId="35224D2C" w:rsidR="004001C6" w:rsidRDefault="00F42DBE" w:rsidP="002E02DE">
      <w:pPr>
        <w:pStyle w:val="BodyText"/>
        <w:numPr>
          <w:ilvl w:val="0"/>
          <w:numId w:val="25"/>
        </w:numPr>
        <w:rPr>
          <w:rFonts w:ascii="Verdana" w:hAnsi="Verdana"/>
          <w:b/>
          <w:color w:val="000000" w:themeColor="text1"/>
        </w:rPr>
      </w:pPr>
      <w:bookmarkStart w:id="6" w:name="_Ref83655239"/>
      <w:r>
        <w:rPr>
          <w:rFonts w:ascii="Verdana" w:hAnsi="Verdana"/>
          <w:b/>
          <w:color w:val="000000" w:themeColor="text1"/>
        </w:rPr>
        <w:t xml:space="preserve">Product </w:t>
      </w:r>
      <w:r w:rsidR="002E02DE">
        <w:rPr>
          <w:rFonts w:ascii="Verdana" w:hAnsi="Verdana"/>
          <w:b/>
          <w:color w:val="000000" w:themeColor="text1"/>
        </w:rPr>
        <w:t>Profile</w:t>
      </w:r>
      <w:bookmarkEnd w:id="6"/>
    </w:p>
    <w:p w14:paraId="66A5EBDC" w14:textId="77777777" w:rsidR="004001C6" w:rsidRDefault="004001C6" w:rsidP="004001C6">
      <w:pPr>
        <w:pStyle w:val="BodyText"/>
        <w:jc w:val="center"/>
        <w:rPr>
          <w:rFonts w:ascii="Verdana" w:hAnsi="Verdana"/>
          <w:b/>
          <w:color w:val="000000" w:themeColor="text1"/>
        </w:rPr>
      </w:pPr>
    </w:p>
    <w:p w14:paraId="00EF71B5" w14:textId="6798A95B" w:rsidR="004001C6" w:rsidRPr="004001C6" w:rsidRDefault="004001C6" w:rsidP="00DA79BC">
      <w:pPr>
        <w:pStyle w:val="BodyText"/>
        <w:rPr>
          <w:rFonts w:ascii="Verdana" w:hAnsi="Verdana"/>
          <w:b/>
          <w:color w:val="000000" w:themeColor="text1"/>
        </w:rPr>
        <w:sectPr w:rsidR="004001C6" w:rsidRPr="004001C6" w:rsidSect="00AE05DC">
          <w:headerReference w:type="default" r:id="rId11"/>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EB4B35" w14:textId="63CE6B18" w:rsidR="000005D5" w:rsidRPr="002B5730" w:rsidRDefault="000005D5" w:rsidP="000005D5">
      <w:pPr>
        <w:pStyle w:val="BodyText"/>
        <w:spacing w:before="162" w:line="360" w:lineRule="auto"/>
        <w:ind w:right="-86"/>
        <w:jc w:val="both"/>
        <w:rPr>
          <w:bCs/>
          <w:color w:val="000000" w:themeColor="text1"/>
        </w:rPr>
      </w:pPr>
      <w:r w:rsidRPr="002B5730">
        <w:rPr>
          <w:bCs/>
          <w:color w:val="000000" w:themeColor="text1"/>
        </w:rPr>
        <w:t>With the grow</w:t>
      </w:r>
      <w:r w:rsidR="00EF0061" w:rsidRPr="002B5730">
        <w:rPr>
          <w:bCs/>
          <w:color w:val="000000" w:themeColor="text1"/>
        </w:rPr>
        <w:t>ing</w:t>
      </w:r>
      <w:r w:rsidRPr="002B5730">
        <w:rPr>
          <w:bCs/>
          <w:color w:val="000000" w:themeColor="text1"/>
        </w:rPr>
        <w:t xml:space="preserve"> fiber reinforced composites</w:t>
      </w:r>
      <w:r w:rsidR="00EF0061" w:rsidRPr="002B5730">
        <w:rPr>
          <w:bCs/>
          <w:color w:val="000000" w:themeColor="text1"/>
        </w:rPr>
        <w:t xml:space="preserve"> market</w:t>
      </w:r>
      <w:r w:rsidRPr="002B5730">
        <w:rPr>
          <w:bCs/>
          <w:color w:val="000000" w:themeColor="text1"/>
        </w:rPr>
        <w:t xml:space="preserve"> in </w:t>
      </w:r>
      <w:r w:rsidR="00212600" w:rsidRPr="002B5730">
        <w:rPr>
          <w:bCs/>
          <w:color w:val="000000" w:themeColor="text1"/>
        </w:rPr>
        <w:t xml:space="preserve">the </w:t>
      </w:r>
      <w:r w:rsidRPr="002B5730">
        <w:rPr>
          <w:bCs/>
          <w:color w:val="000000" w:themeColor="text1"/>
        </w:rPr>
        <w:t>Asi</w:t>
      </w:r>
      <w:r w:rsidR="00EF0061" w:rsidRPr="002B5730">
        <w:rPr>
          <w:bCs/>
          <w:color w:val="000000" w:themeColor="text1"/>
        </w:rPr>
        <w:t>a Pacific</w:t>
      </w:r>
      <w:r w:rsidRPr="002B5730">
        <w:rPr>
          <w:bCs/>
          <w:color w:val="000000" w:themeColor="text1"/>
        </w:rPr>
        <w:t xml:space="preserve">, the demand is high for </w:t>
      </w:r>
      <w:r w:rsidR="00EF0061" w:rsidRPr="002B5730">
        <w:rPr>
          <w:bCs/>
          <w:color w:val="000000" w:themeColor="text1"/>
        </w:rPr>
        <w:t>predictable and cohesive</w:t>
      </w:r>
      <w:r w:rsidR="00EF0061" w:rsidRPr="002B5730">
        <w:rPr>
          <w:color w:val="000000" w:themeColor="text1"/>
        </w:rPr>
        <w:t xml:space="preserve"> </w:t>
      </w:r>
      <w:r w:rsidR="00EF0061" w:rsidRPr="002B5730">
        <w:rPr>
          <w:bCs/>
          <w:color w:val="000000" w:themeColor="text1"/>
        </w:rPr>
        <w:t xml:space="preserve">vinyl ester resin and </w:t>
      </w:r>
      <w:r w:rsidRPr="002B5730">
        <w:rPr>
          <w:bCs/>
          <w:color w:val="000000" w:themeColor="text1"/>
        </w:rPr>
        <w:t>polyester resin</w:t>
      </w:r>
      <w:r w:rsidR="00EF0061" w:rsidRPr="002B5730">
        <w:rPr>
          <w:bCs/>
          <w:color w:val="000000" w:themeColor="text1"/>
        </w:rPr>
        <w:t xml:space="preserve"> </w:t>
      </w:r>
      <w:r w:rsidRPr="002B5730">
        <w:rPr>
          <w:bCs/>
          <w:color w:val="000000" w:themeColor="text1"/>
        </w:rPr>
        <w:t xml:space="preserve">systems. </w:t>
      </w:r>
      <w:r w:rsidR="0003030A" w:rsidRPr="002B5730">
        <w:rPr>
          <w:bCs/>
          <w:color w:val="000000" w:themeColor="text1"/>
        </w:rPr>
        <w:t>The experience of composites in q</w:t>
      </w:r>
      <w:r w:rsidRPr="002B5730">
        <w:rPr>
          <w:bCs/>
          <w:color w:val="000000" w:themeColor="text1"/>
        </w:rPr>
        <w:t>uality infrastructure over the last 30 years has provided the</w:t>
      </w:r>
      <w:r w:rsidR="00F25B3D" w:rsidRPr="002B5730">
        <w:rPr>
          <w:bCs/>
          <w:color w:val="000000" w:themeColor="text1"/>
        </w:rPr>
        <w:tab/>
      </w:r>
      <w:r w:rsidRPr="002B5730">
        <w:rPr>
          <w:bCs/>
          <w:color w:val="000000" w:themeColor="text1"/>
        </w:rPr>
        <w:t xml:space="preserve"> </w:t>
      </w:r>
      <w:r w:rsidR="0003030A" w:rsidRPr="002B5730">
        <w:rPr>
          <w:bCs/>
          <w:color w:val="000000" w:themeColor="text1"/>
        </w:rPr>
        <w:t>boulders</w:t>
      </w:r>
      <w:r w:rsidR="002007FC" w:rsidRPr="002B5730">
        <w:rPr>
          <w:bCs/>
          <w:color w:val="000000" w:themeColor="text1"/>
        </w:rPr>
        <w:t xml:space="preserve"> </w:t>
      </w:r>
      <w:r w:rsidRPr="002B5730">
        <w:rPr>
          <w:bCs/>
          <w:color w:val="000000" w:themeColor="text1"/>
        </w:rPr>
        <w:t xml:space="preserve">for new corrosion infrastructure applications that </w:t>
      </w:r>
      <w:r w:rsidR="0003030A" w:rsidRPr="002B5730">
        <w:rPr>
          <w:bCs/>
          <w:color w:val="000000" w:themeColor="text1"/>
        </w:rPr>
        <w:t xml:space="preserve">shall </w:t>
      </w:r>
      <w:r w:rsidR="00212600" w:rsidRPr="002B5730">
        <w:rPr>
          <w:bCs/>
          <w:color w:val="000000" w:themeColor="text1"/>
        </w:rPr>
        <w:t xml:space="preserve">apply </w:t>
      </w:r>
      <w:r w:rsidR="0003030A" w:rsidRPr="002B5730">
        <w:rPr>
          <w:bCs/>
          <w:color w:val="000000" w:themeColor="text1"/>
        </w:rPr>
        <w:t>to Asian as well as global market</w:t>
      </w:r>
      <w:r w:rsidR="00212600" w:rsidRPr="002B5730">
        <w:rPr>
          <w:bCs/>
          <w:color w:val="000000" w:themeColor="text1"/>
        </w:rPr>
        <w:t>s</w:t>
      </w:r>
      <w:r w:rsidR="0003030A" w:rsidRPr="002B5730">
        <w:rPr>
          <w:bCs/>
          <w:color w:val="000000" w:themeColor="text1"/>
        </w:rPr>
        <w:t>.</w:t>
      </w:r>
    </w:p>
    <w:p w14:paraId="40522752" w14:textId="681FE674" w:rsidR="0068477D" w:rsidRPr="002B5730" w:rsidRDefault="001363CA" w:rsidP="000005D5">
      <w:pPr>
        <w:pStyle w:val="BodyText"/>
        <w:spacing w:before="162" w:line="360" w:lineRule="auto"/>
        <w:ind w:right="-86"/>
        <w:jc w:val="both"/>
        <w:rPr>
          <w:bCs/>
          <w:color w:val="000000" w:themeColor="text1"/>
        </w:rPr>
      </w:pPr>
      <w:r w:rsidRPr="002B5730">
        <w:rPr>
          <w:bCs/>
          <w:color w:val="000000" w:themeColor="text1"/>
        </w:rPr>
        <w:t xml:space="preserve">The usage of </w:t>
      </w:r>
      <w:r w:rsidR="0031035C" w:rsidRPr="002B5730">
        <w:rPr>
          <w:bCs/>
          <w:color w:val="000000" w:themeColor="text1"/>
        </w:rPr>
        <w:t>f</w:t>
      </w:r>
      <w:r w:rsidR="000005D5" w:rsidRPr="002B5730">
        <w:rPr>
          <w:bCs/>
          <w:color w:val="000000" w:themeColor="text1"/>
        </w:rPr>
        <w:t>iberglass reinforced underground gasoline storage tanks ha</w:t>
      </w:r>
      <w:r w:rsidR="00FF55A8" w:rsidRPr="002B5730">
        <w:rPr>
          <w:bCs/>
          <w:color w:val="000000" w:themeColor="text1"/>
        </w:rPr>
        <w:t>s</w:t>
      </w:r>
      <w:r w:rsidR="000005D5" w:rsidRPr="002B5730">
        <w:rPr>
          <w:bCs/>
          <w:color w:val="000000" w:themeColor="text1"/>
        </w:rPr>
        <w:t xml:space="preserve"> been </w:t>
      </w:r>
      <w:r w:rsidR="004831A7" w:rsidRPr="002B5730">
        <w:rPr>
          <w:bCs/>
          <w:color w:val="000000" w:themeColor="text1"/>
        </w:rPr>
        <w:t>successful</w:t>
      </w:r>
      <w:r w:rsidR="000005D5" w:rsidRPr="002B5730">
        <w:rPr>
          <w:bCs/>
          <w:color w:val="000000" w:themeColor="text1"/>
        </w:rPr>
        <w:t xml:space="preserve"> </w:t>
      </w:r>
      <w:r w:rsidR="00FF55A8" w:rsidRPr="002B5730">
        <w:rPr>
          <w:bCs/>
          <w:color w:val="000000" w:themeColor="text1"/>
        </w:rPr>
        <w:t>in</w:t>
      </w:r>
      <w:r w:rsidR="000005D5" w:rsidRPr="002B5730">
        <w:rPr>
          <w:bCs/>
          <w:color w:val="000000" w:themeColor="text1"/>
        </w:rPr>
        <w:t xml:space="preserve"> the last quarter century. Power station pipes, some as large as 4.9 meters in diameter, </w:t>
      </w:r>
      <w:r w:rsidRPr="002B5730">
        <w:rPr>
          <w:bCs/>
          <w:color w:val="000000" w:themeColor="text1"/>
        </w:rPr>
        <w:t>have been performing</w:t>
      </w:r>
      <w:r w:rsidR="00D36E76" w:rsidRPr="002B5730">
        <w:rPr>
          <w:bCs/>
          <w:color w:val="000000" w:themeColor="text1"/>
        </w:rPr>
        <w:t xml:space="preserve"> well</w:t>
      </w:r>
      <w:r w:rsidRPr="002B5730">
        <w:rPr>
          <w:bCs/>
          <w:color w:val="000000" w:themeColor="text1"/>
        </w:rPr>
        <w:t xml:space="preserve"> without any problem</w:t>
      </w:r>
      <w:r w:rsidR="000005D5" w:rsidRPr="002B5730">
        <w:rPr>
          <w:bCs/>
          <w:color w:val="000000" w:themeColor="text1"/>
        </w:rPr>
        <w:t>.</w:t>
      </w:r>
      <w:r w:rsidRPr="002B5730">
        <w:rPr>
          <w:bCs/>
          <w:color w:val="000000" w:themeColor="text1"/>
        </w:rPr>
        <w:t xml:space="preserve"> The</w:t>
      </w:r>
      <w:r w:rsidR="000005D5" w:rsidRPr="002B5730">
        <w:rPr>
          <w:bCs/>
          <w:color w:val="000000" w:themeColor="text1"/>
        </w:rPr>
        <w:t xml:space="preserve"> recently developed composite products include</w:t>
      </w:r>
      <w:r w:rsidRPr="002B5730">
        <w:rPr>
          <w:bCs/>
          <w:color w:val="000000" w:themeColor="text1"/>
        </w:rPr>
        <w:t xml:space="preserve"> sewer liners,</w:t>
      </w:r>
      <w:r w:rsidR="000005D5" w:rsidRPr="002B5730">
        <w:rPr>
          <w:bCs/>
          <w:color w:val="000000" w:themeColor="text1"/>
        </w:rPr>
        <w:t xml:space="preserve"> short span bridges for handling pedestrian bridges</w:t>
      </w:r>
      <w:r w:rsidR="004644A7" w:rsidRPr="002B5730">
        <w:rPr>
          <w:bCs/>
          <w:color w:val="000000" w:themeColor="text1"/>
        </w:rPr>
        <w:t>, regular road traffic</w:t>
      </w:r>
      <w:r w:rsidRPr="002B5730">
        <w:rPr>
          <w:bCs/>
          <w:color w:val="000000" w:themeColor="text1"/>
        </w:rPr>
        <w:t>,</w:t>
      </w:r>
      <w:r w:rsidR="000005D5" w:rsidRPr="002B5730">
        <w:rPr>
          <w:bCs/>
          <w:color w:val="000000" w:themeColor="text1"/>
        </w:rPr>
        <w:t xml:space="preserve"> water covers for water treatment plants</w:t>
      </w:r>
      <w:r w:rsidR="002C00DE" w:rsidRPr="002B5730">
        <w:rPr>
          <w:bCs/>
          <w:color w:val="000000" w:themeColor="text1"/>
        </w:rPr>
        <w:t>.</w:t>
      </w:r>
    </w:p>
    <w:p w14:paraId="21C39614" w14:textId="22297036" w:rsidR="000005D5" w:rsidRPr="002B5730" w:rsidRDefault="00FF55A8" w:rsidP="000E17ED">
      <w:pPr>
        <w:pStyle w:val="BodyText"/>
        <w:spacing w:before="162" w:line="360" w:lineRule="auto"/>
        <w:ind w:right="-86"/>
        <w:jc w:val="both"/>
        <w:rPr>
          <w:bCs/>
          <w:color w:val="000000" w:themeColor="text1"/>
        </w:rPr>
      </w:pPr>
      <w:r w:rsidRPr="002B5730">
        <w:rPr>
          <w:bCs/>
          <w:color w:val="000000" w:themeColor="text1"/>
        </w:rPr>
        <w:t>V</w:t>
      </w:r>
      <w:r w:rsidR="00CE6237" w:rsidRPr="002B5730">
        <w:rPr>
          <w:bCs/>
          <w:color w:val="000000" w:themeColor="text1"/>
        </w:rPr>
        <w:t>inyl ester resin composites</w:t>
      </w:r>
      <w:r w:rsidRPr="002B5730">
        <w:rPr>
          <w:bCs/>
          <w:color w:val="000000" w:themeColor="text1"/>
        </w:rPr>
        <w:t xml:space="preserve"> have achieved a remarkable degree of commercial acceptance </w:t>
      </w:r>
      <w:r w:rsidR="000E17ED" w:rsidRPr="002B5730">
        <w:rPr>
          <w:bCs/>
          <w:color w:val="000000" w:themeColor="text1"/>
        </w:rPr>
        <w:t xml:space="preserve">in a </w:t>
      </w:r>
      <w:r w:rsidR="00CE6237" w:rsidRPr="002B5730">
        <w:rPr>
          <w:bCs/>
          <w:color w:val="000000" w:themeColor="text1"/>
        </w:rPr>
        <w:t>variety</w:t>
      </w:r>
      <w:r w:rsidR="000E17ED" w:rsidRPr="002B5730">
        <w:rPr>
          <w:bCs/>
          <w:color w:val="000000" w:themeColor="text1"/>
        </w:rPr>
        <w:t xml:space="preserve"> of </w:t>
      </w:r>
      <w:r w:rsidR="00CE6237" w:rsidRPr="002B5730">
        <w:rPr>
          <w:bCs/>
          <w:color w:val="000000" w:themeColor="text1"/>
        </w:rPr>
        <w:t>applications like infrastructure, chemical and marine industry</w:t>
      </w:r>
      <w:r w:rsidR="000E17ED" w:rsidRPr="002B5730">
        <w:rPr>
          <w:bCs/>
          <w:color w:val="000000" w:themeColor="text1"/>
        </w:rPr>
        <w:t>. In</w:t>
      </w:r>
      <w:r w:rsidRPr="002B5730">
        <w:rPr>
          <w:bCs/>
          <w:color w:val="000000" w:themeColor="text1"/>
        </w:rPr>
        <w:t xml:space="preserve">itially, </w:t>
      </w:r>
      <w:r w:rsidR="000E17ED" w:rsidRPr="002B5730">
        <w:rPr>
          <w:bCs/>
          <w:color w:val="000000" w:themeColor="text1"/>
        </w:rPr>
        <w:t xml:space="preserve">isophthalic resins such as </w:t>
      </w:r>
      <w:proofErr w:type="spellStart"/>
      <w:r w:rsidR="000E17ED" w:rsidRPr="002B5730">
        <w:rPr>
          <w:bCs/>
          <w:color w:val="000000" w:themeColor="text1"/>
        </w:rPr>
        <w:t>Vipel</w:t>
      </w:r>
      <w:proofErr w:type="spellEnd"/>
      <w:r w:rsidR="000E17ED" w:rsidRPr="002B5730">
        <w:rPr>
          <w:bCs/>
          <w:color w:val="000000" w:themeColor="text1"/>
        </w:rPr>
        <w:t xml:space="preserve">® F701 and the robust version </w:t>
      </w:r>
      <w:proofErr w:type="spellStart"/>
      <w:r w:rsidR="000E17ED" w:rsidRPr="002B5730">
        <w:rPr>
          <w:bCs/>
          <w:color w:val="000000" w:themeColor="text1"/>
        </w:rPr>
        <w:t>Vipel</w:t>
      </w:r>
      <w:proofErr w:type="spellEnd"/>
      <w:r w:rsidR="000E17ED" w:rsidRPr="002B5730">
        <w:rPr>
          <w:bCs/>
          <w:color w:val="000000" w:themeColor="text1"/>
        </w:rPr>
        <w:t>® F737 were widely used, but lately</w:t>
      </w:r>
      <w:r w:rsidRPr="002B5730">
        <w:rPr>
          <w:bCs/>
          <w:color w:val="000000" w:themeColor="text1"/>
        </w:rPr>
        <w:t xml:space="preserve">, </w:t>
      </w:r>
      <w:r w:rsidR="000E17ED" w:rsidRPr="002B5730">
        <w:rPr>
          <w:bCs/>
          <w:color w:val="000000" w:themeColor="text1"/>
        </w:rPr>
        <w:t xml:space="preserve">vinyl esters such as </w:t>
      </w:r>
      <w:proofErr w:type="spellStart"/>
      <w:r w:rsidR="000E17ED" w:rsidRPr="002B5730">
        <w:rPr>
          <w:bCs/>
          <w:color w:val="000000" w:themeColor="text1"/>
        </w:rPr>
        <w:t>Vipel</w:t>
      </w:r>
      <w:proofErr w:type="spellEnd"/>
      <w:r w:rsidR="000E17ED" w:rsidRPr="002B5730">
        <w:rPr>
          <w:bCs/>
          <w:color w:val="000000" w:themeColor="text1"/>
        </w:rPr>
        <w:t>® F016 have played a</w:t>
      </w:r>
      <w:r w:rsidRPr="002B5730">
        <w:rPr>
          <w:bCs/>
          <w:color w:val="000000" w:themeColor="text1"/>
        </w:rPr>
        <w:t xml:space="preserve"> significant</w:t>
      </w:r>
      <w:r w:rsidR="000E17ED" w:rsidRPr="002B5730">
        <w:rPr>
          <w:bCs/>
          <w:color w:val="000000" w:themeColor="text1"/>
        </w:rPr>
        <w:t xml:space="preserve"> role.</w:t>
      </w:r>
      <w:r w:rsidR="006E64C2" w:rsidRPr="002B5730">
        <w:rPr>
          <w:bCs/>
          <w:color w:val="000000" w:themeColor="text1"/>
        </w:rPr>
        <w:t xml:space="preserve">in </w:t>
      </w:r>
      <w:r w:rsidR="00D9326E" w:rsidRPr="002B5730">
        <w:rPr>
          <w:bCs/>
          <w:color w:val="000000" w:themeColor="text1"/>
        </w:rPr>
        <w:t>these industries.</w:t>
      </w:r>
    </w:p>
    <w:p w14:paraId="26AF5804" w14:textId="6A192E4D"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t xml:space="preserve">Composite materials are </w:t>
      </w:r>
      <w:r w:rsidR="00FF55A8" w:rsidRPr="002B5730">
        <w:rPr>
          <w:bCs/>
          <w:color w:val="000000" w:themeColor="text1"/>
        </w:rPr>
        <w:t xml:space="preserve">the </w:t>
      </w:r>
      <w:r w:rsidRPr="002B5730">
        <w:rPr>
          <w:bCs/>
          <w:color w:val="000000" w:themeColor="text1"/>
        </w:rPr>
        <w:t xml:space="preserve">combination of two or more materials </w:t>
      </w:r>
      <w:r w:rsidR="00D9326E" w:rsidRPr="002B5730">
        <w:rPr>
          <w:bCs/>
          <w:color w:val="000000" w:themeColor="text1"/>
        </w:rPr>
        <w:t>possessing</w:t>
      </w:r>
      <w:r w:rsidRPr="002B5730">
        <w:rPr>
          <w:bCs/>
          <w:color w:val="000000" w:themeColor="text1"/>
        </w:rPr>
        <w:t xml:space="preserve"> different </w:t>
      </w:r>
      <w:r w:rsidRPr="002B5730">
        <w:rPr>
          <w:bCs/>
          <w:color w:val="000000" w:themeColor="text1"/>
        </w:rPr>
        <w:t>properties</w:t>
      </w:r>
      <w:r w:rsidR="00D9326E" w:rsidRPr="002B5730">
        <w:rPr>
          <w:bCs/>
          <w:color w:val="000000" w:themeColor="text1"/>
        </w:rPr>
        <w:t xml:space="preserve"> formed</w:t>
      </w:r>
      <w:r w:rsidRPr="002B5730">
        <w:rPr>
          <w:bCs/>
          <w:color w:val="000000" w:themeColor="text1"/>
        </w:rPr>
        <w:t xml:space="preserve"> without undergoing dissolution or blending into each other. </w:t>
      </w:r>
      <w:r w:rsidR="00FF55A8" w:rsidRPr="002B5730">
        <w:rPr>
          <w:bCs/>
          <w:color w:val="000000" w:themeColor="text1"/>
        </w:rPr>
        <w:t>O</w:t>
      </w:r>
      <w:r w:rsidRPr="002B5730">
        <w:rPr>
          <w:bCs/>
          <w:color w:val="000000" w:themeColor="text1"/>
        </w:rPr>
        <w:t>ne material is the matrix in which the other material is spread into the dispersed phase. Hence the resulting material has properties of both the parent materials. There are various types of composite materials such as Glass Fib</w:t>
      </w:r>
      <w:r w:rsidR="00D9326E" w:rsidRPr="002B5730">
        <w:rPr>
          <w:bCs/>
          <w:color w:val="000000" w:themeColor="text1"/>
        </w:rPr>
        <w:t>er</w:t>
      </w:r>
      <w:r w:rsidRPr="002B5730">
        <w:rPr>
          <w:bCs/>
          <w:color w:val="000000" w:themeColor="text1"/>
        </w:rPr>
        <w:t xml:space="preserve"> Composites, Carbon Fib</w:t>
      </w:r>
      <w:r w:rsidR="00D9326E" w:rsidRPr="002B5730">
        <w:rPr>
          <w:bCs/>
          <w:color w:val="000000" w:themeColor="text1"/>
        </w:rPr>
        <w:t>er</w:t>
      </w:r>
      <w:r w:rsidRPr="002B5730">
        <w:rPr>
          <w:bCs/>
          <w:color w:val="000000" w:themeColor="text1"/>
        </w:rPr>
        <w:t xml:space="preserve"> Composites, Natural Fib</w:t>
      </w:r>
      <w:r w:rsidR="00D9326E" w:rsidRPr="002B5730">
        <w:rPr>
          <w:bCs/>
          <w:color w:val="000000" w:themeColor="text1"/>
        </w:rPr>
        <w:t>er</w:t>
      </w:r>
      <w:r w:rsidRPr="002B5730">
        <w:rPr>
          <w:bCs/>
          <w:color w:val="000000" w:themeColor="text1"/>
        </w:rPr>
        <w:t xml:space="preserve"> Composites</w:t>
      </w:r>
      <w:r w:rsidR="00E248D4" w:rsidRPr="002B5730">
        <w:rPr>
          <w:bCs/>
          <w:color w:val="000000" w:themeColor="text1"/>
        </w:rPr>
        <w:t>,</w:t>
      </w:r>
      <w:r w:rsidRPr="002B5730">
        <w:rPr>
          <w:bCs/>
          <w:color w:val="000000" w:themeColor="text1"/>
        </w:rPr>
        <w:t xml:space="preserve"> etc. The global composite industry is expected to grow at a CAGR of more than 7% during the upcoming years. The major market segment for composite industry remains the </w:t>
      </w:r>
      <w:r w:rsidR="00560A96" w:rsidRPr="002B5730">
        <w:rPr>
          <w:bCs/>
          <w:color w:val="000000" w:themeColor="text1"/>
        </w:rPr>
        <w:t>g</w:t>
      </w:r>
      <w:r w:rsidRPr="002B5730">
        <w:rPr>
          <w:bCs/>
          <w:color w:val="000000" w:themeColor="text1"/>
        </w:rPr>
        <w:t>lass fib</w:t>
      </w:r>
      <w:r w:rsidR="0047652D" w:rsidRPr="002B5730">
        <w:rPr>
          <w:bCs/>
          <w:color w:val="000000" w:themeColor="text1"/>
        </w:rPr>
        <w:t>er</w:t>
      </w:r>
      <w:r w:rsidRPr="002B5730">
        <w:rPr>
          <w:bCs/>
          <w:color w:val="000000" w:themeColor="text1"/>
        </w:rPr>
        <w:t xml:space="preserve"> composite which have application in wind energy, construction, and infrastructure, automotive</w:t>
      </w:r>
      <w:r w:rsidR="00D439E8" w:rsidRPr="002B5730">
        <w:rPr>
          <w:bCs/>
          <w:color w:val="000000" w:themeColor="text1"/>
        </w:rPr>
        <w:t>,</w:t>
      </w:r>
      <w:r w:rsidRPr="002B5730">
        <w:rPr>
          <w:bCs/>
          <w:color w:val="000000" w:themeColor="text1"/>
        </w:rPr>
        <w:t xml:space="preserve"> etc. </w:t>
      </w:r>
    </w:p>
    <w:p w14:paraId="50096970" w14:textId="07675E19" w:rsidR="001F26D3" w:rsidRPr="002B5730" w:rsidRDefault="001363CA" w:rsidP="001F26D3">
      <w:pPr>
        <w:pStyle w:val="BodyText"/>
        <w:spacing w:before="162" w:line="360" w:lineRule="auto"/>
        <w:ind w:right="-86"/>
        <w:jc w:val="both"/>
        <w:rPr>
          <w:bCs/>
          <w:color w:val="000000" w:themeColor="text1"/>
        </w:rPr>
      </w:pPr>
      <w:r w:rsidRPr="002B5730">
        <w:rPr>
          <w:bCs/>
          <w:color w:val="000000" w:themeColor="text1"/>
        </w:rPr>
        <w:t xml:space="preserve">The fastest growing consumer of </w:t>
      </w:r>
      <w:r w:rsidR="008F79CD" w:rsidRPr="002B5730">
        <w:rPr>
          <w:bCs/>
          <w:color w:val="000000" w:themeColor="text1"/>
        </w:rPr>
        <w:t>the fiber</w:t>
      </w:r>
      <w:r w:rsidRPr="002B5730">
        <w:rPr>
          <w:bCs/>
          <w:color w:val="000000" w:themeColor="text1"/>
        </w:rPr>
        <w:t xml:space="preserve"> reinforced plastics ha</w:t>
      </w:r>
      <w:r w:rsidR="008F79CD" w:rsidRPr="002B5730">
        <w:rPr>
          <w:bCs/>
          <w:color w:val="000000" w:themeColor="text1"/>
        </w:rPr>
        <w:t>s</w:t>
      </w:r>
      <w:r w:rsidRPr="002B5730">
        <w:rPr>
          <w:bCs/>
          <w:color w:val="000000" w:themeColor="text1"/>
        </w:rPr>
        <w:t xml:space="preserve"> been the wind</w:t>
      </w:r>
      <w:r w:rsidR="001F26D3" w:rsidRPr="002B5730">
        <w:rPr>
          <w:bCs/>
          <w:color w:val="000000" w:themeColor="text1"/>
        </w:rPr>
        <w:t xml:space="preserve"> energy industry in the world. </w:t>
      </w:r>
      <w:r w:rsidRPr="002B5730">
        <w:rPr>
          <w:bCs/>
          <w:color w:val="000000" w:themeColor="text1"/>
        </w:rPr>
        <w:t>The challenges related to production</w:t>
      </w:r>
      <w:r w:rsidR="001F26D3" w:rsidRPr="002B5730">
        <w:rPr>
          <w:bCs/>
          <w:color w:val="000000" w:themeColor="text1"/>
        </w:rPr>
        <w:t xml:space="preserve"> are </w:t>
      </w:r>
      <w:r w:rsidRPr="002B5730">
        <w:rPr>
          <w:bCs/>
          <w:color w:val="000000" w:themeColor="text1"/>
        </w:rPr>
        <w:t>intensified</w:t>
      </w:r>
      <w:r w:rsidR="001F26D3" w:rsidRPr="002B5730">
        <w:rPr>
          <w:bCs/>
          <w:color w:val="000000" w:themeColor="text1"/>
        </w:rPr>
        <w:t xml:space="preserve"> as the scale of wind turbines continues to climb.</w:t>
      </w:r>
      <w:r w:rsidR="001F26D3" w:rsidRPr="002B5730">
        <w:rPr>
          <w:color w:val="000000" w:themeColor="text1"/>
        </w:rPr>
        <w:t xml:space="preserve"> </w:t>
      </w:r>
      <w:r w:rsidR="006774BD" w:rsidRPr="002B5730">
        <w:rPr>
          <w:color w:val="000000" w:themeColor="text1"/>
        </w:rPr>
        <w:t>AOC is producing r</w:t>
      </w:r>
      <w:r w:rsidR="001F26D3" w:rsidRPr="002B5730">
        <w:rPr>
          <w:bCs/>
          <w:color w:val="000000" w:themeColor="text1"/>
        </w:rPr>
        <w:t xml:space="preserve">ange of closed </w:t>
      </w:r>
      <w:proofErr w:type="spellStart"/>
      <w:r w:rsidR="001F26D3" w:rsidRPr="002B5730">
        <w:rPr>
          <w:bCs/>
          <w:color w:val="000000" w:themeColor="text1"/>
        </w:rPr>
        <w:t>mould</w:t>
      </w:r>
      <w:proofErr w:type="spellEnd"/>
      <w:r w:rsidR="001F26D3" w:rsidRPr="002B5730">
        <w:rPr>
          <w:bCs/>
          <w:color w:val="000000" w:themeColor="text1"/>
        </w:rPr>
        <w:t xml:space="preserve"> resins</w:t>
      </w:r>
      <w:r w:rsidRPr="002B5730">
        <w:rPr>
          <w:bCs/>
          <w:color w:val="000000" w:themeColor="text1"/>
        </w:rPr>
        <w:t xml:space="preserve"> </w:t>
      </w:r>
      <w:r w:rsidR="006774BD" w:rsidRPr="002B5730">
        <w:rPr>
          <w:bCs/>
          <w:color w:val="000000" w:themeColor="text1"/>
        </w:rPr>
        <w:t>f</w:t>
      </w:r>
      <w:r w:rsidR="001F26D3" w:rsidRPr="002B5730">
        <w:rPr>
          <w:bCs/>
          <w:color w:val="000000" w:themeColor="text1"/>
        </w:rPr>
        <w:t>or wind blade composites, including</w:t>
      </w:r>
      <w:r w:rsidR="004208B1" w:rsidRPr="002B5730">
        <w:rPr>
          <w:bCs/>
          <w:color w:val="000000" w:themeColor="text1"/>
        </w:rPr>
        <w:t xml:space="preserve">, isophthalic and </w:t>
      </w:r>
      <w:proofErr w:type="spellStart"/>
      <w:r w:rsidR="004208B1" w:rsidRPr="002B5730">
        <w:rPr>
          <w:bCs/>
          <w:color w:val="000000" w:themeColor="text1"/>
        </w:rPr>
        <w:t>orthophthalic</w:t>
      </w:r>
      <w:proofErr w:type="spellEnd"/>
      <w:r w:rsidR="004208B1" w:rsidRPr="002B5730">
        <w:rPr>
          <w:bCs/>
          <w:color w:val="000000" w:themeColor="text1"/>
        </w:rPr>
        <w:t xml:space="preserve"> polyester,</w:t>
      </w:r>
      <w:r w:rsidR="001F26D3" w:rsidRPr="002B5730">
        <w:rPr>
          <w:bCs/>
          <w:color w:val="000000" w:themeColor="text1"/>
        </w:rPr>
        <w:t xml:space="preserve"> bisphenol</w:t>
      </w:r>
      <w:r w:rsidR="00B07577" w:rsidRPr="002B5730">
        <w:rPr>
          <w:bCs/>
          <w:color w:val="000000" w:themeColor="text1"/>
        </w:rPr>
        <w:t>-</w:t>
      </w:r>
      <w:r w:rsidR="001F26D3" w:rsidRPr="002B5730">
        <w:rPr>
          <w:bCs/>
          <w:color w:val="000000" w:themeColor="text1"/>
        </w:rPr>
        <w:t>A epoxy-based vinyl ester, and general-purpose polyester.</w:t>
      </w:r>
      <w:r w:rsidR="001F26D3" w:rsidRPr="002B5730">
        <w:rPr>
          <w:color w:val="000000" w:themeColor="text1"/>
        </w:rPr>
        <w:t xml:space="preserve"> </w:t>
      </w:r>
      <w:r w:rsidR="004208B1" w:rsidRPr="002B5730">
        <w:rPr>
          <w:color w:val="000000" w:themeColor="text1"/>
        </w:rPr>
        <w:t xml:space="preserve">High elongation, </w:t>
      </w:r>
      <w:r w:rsidR="004208B1" w:rsidRPr="002B5730">
        <w:rPr>
          <w:bCs/>
          <w:color w:val="000000" w:themeColor="text1"/>
        </w:rPr>
        <w:t>h</w:t>
      </w:r>
      <w:r w:rsidR="001F26D3" w:rsidRPr="002B5730">
        <w:rPr>
          <w:bCs/>
          <w:color w:val="000000" w:themeColor="text1"/>
        </w:rPr>
        <w:t xml:space="preserve">igh-performance vinyl ester resin </w:t>
      </w:r>
      <w:r w:rsidR="004208B1" w:rsidRPr="002B5730">
        <w:rPr>
          <w:bCs/>
          <w:color w:val="000000" w:themeColor="text1"/>
        </w:rPr>
        <w:t>has been providing</w:t>
      </w:r>
      <w:r w:rsidR="001F26D3" w:rsidRPr="002B5730">
        <w:rPr>
          <w:bCs/>
          <w:color w:val="000000" w:themeColor="text1"/>
        </w:rPr>
        <w:t xml:space="preserve"> </w:t>
      </w:r>
      <w:r w:rsidR="004208B1" w:rsidRPr="002B5730">
        <w:rPr>
          <w:bCs/>
          <w:color w:val="000000" w:themeColor="text1"/>
        </w:rPr>
        <w:t xml:space="preserve">the extended cycle time </w:t>
      </w:r>
      <w:r w:rsidR="008F79CD" w:rsidRPr="002B5730">
        <w:rPr>
          <w:bCs/>
          <w:color w:val="000000" w:themeColor="text1"/>
        </w:rPr>
        <w:t>for</w:t>
      </w:r>
      <w:r w:rsidR="004208B1" w:rsidRPr="002B5730">
        <w:rPr>
          <w:bCs/>
          <w:color w:val="000000" w:themeColor="text1"/>
        </w:rPr>
        <w:t xml:space="preserve"> polyester and </w:t>
      </w:r>
      <w:r w:rsidR="001F26D3" w:rsidRPr="002B5730">
        <w:rPr>
          <w:bCs/>
          <w:color w:val="000000" w:themeColor="text1"/>
        </w:rPr>
        <w:t>the strength of epoxy</w:t>
      </w:r>
      <w:r w:rsidR="00C427F6" w:rsidRPr="002B5730">
        <w:rPr>
          <w:bCs/>
          <w:color w:val="000000" w:themeColor="text1"/>
        </w:rPr>
        <w:t>.</w:t>
      </w:r>
    </w:p>
    <w:p w14:paraId="54578210" w14:textId="77777777" w:rsidR="004001C6" w:rsidRDefault="00DA27D1" w:rsidP="00DA27D1">
      <w:pPr>
        <w:pStyle w:val="BodyText"/>
        <w:spacing w:before="162" w:line="360" w:lineRule="auto"/>
        <w:ind w:right="-86"/>
        <w:jc w:val="both"/>
        <w:rPr>
          <w:bCs/>
          <w:color w:val="000000" w:themeColor="text1"/>
        </w:rPr>
      </w:pPr>
      <w:r w:rsidRPr="002B5730">
        <w:rPr>
          <w:bCs/>
          <w:color w:val="000000" w:themeColor="text1"/>
        </w:rPr>
        <w:t xml:space="preserve">Polyester and Vinyl Ester Resins are among the </w:t>
      </w:r>
      <w:proofErr w:type="gramStart"/>
      <w:r w:rsidRPr="002B5730">
        <w:rPr>
          <w:bCs/>
          <w:color w:val="000000" w:themeColor="text1"/>
        </w:rPr>
        <w:t>most commonly used</w:t>
      </w:r>
      <w:proofErr w:type="gramEnd"/>
      <w:r w:rsidRPr="002B5730">
        <w:rPr>
          <w:bCs/>
          <w:color w:val="000000" w:themeColor="text1"/>
        </w:rPr>
        <w:t xml:space="preserve"> matrix resins to </w:t>
      </w:r>
      <w:r w:rsidRPr="002B5730">
        <w:rPr>
          <w:bCs/>
          <w:color w:val="000000" w:themeColor="text1"/>
        </w:rPr>
        <w:lastRenderedPageBreak/>
        <w:t xml:space="preserve">create polymer composites. </w:t>
      </w:r>
      <w:r w:rsidR="00385CB4" w:rsidRPr="002B5730">
        <w:rPr>
          <w:bCs/>
          <w:color w:val="000000" w:themeColor="text1"/>
        </w:rPr>
        <w:t xml:space="preserve">The formulations of </w:t>
      </w:r>
      <w:r w:rsidRPr="002B5730">
        <w:rPr>
          <w:bCs/>
          <w:color w:val="000000" w:themeColor="text1"/>
        </w:rPr>
        <w:t>Vinyl ester</w:t>
      </w:r>
      <w:r w:rsidR="00385CB4" w:rsidRPr="002B5730">
        <w:rPr>
          <w:bCs/>
          <w:color w:val="000000" w:themeColor="text1"/>
        </w:rPr>
        <w:t xml:space="preserve"> have been </w:t>
      </w:r>
      <w:r w:rsidRPr="002B5730">
        <w:rPr>
          <w:bCs/>
          <w:color w:val="000000" w:themeColor="text1"/>
        </w:rPr>
        <w:t>provid</w:t>
      </w:r>
      <w:r w:rsidR="00385CB4" w:rsidRPr="002B5730">
        <w:rPr>
          <w:bCs/>
          <w:color w:val="000000" w:themeColor="text1"/>
        </w:rPr>
        <w:t>ing</w:t>
      </w:r>
      <w:r w:rsidRPr="002B5730">
        <w:rPr>
          <w:bCs/>
          <w:color w:val="000000" w:themeColor="text1"/>
        </w:rPr>
        <w:t xml:space="preserve"> </w:t>
      </w:r>
      <w:r w:rsidR="00CE6237" w:rsidRPr="002B5730">
        <w:rPr>
          <w:bCs/>
          <w:color w:val="000000" w:themeColor="text1"/>
        </w:rPr>
        <w:t>increased</w:t>
      </w:r>
      <w:r w:rsidRPr="002B5730">
        <w:rPr>
          <w:bCs/>
          <w:color w:val="000000" w:themeColor="text1"/>
        </w:rPr>
        <w:t xml:space="preserve"> corrosion resistance and have a </w:t>
      </w:r>
      <w:r w:rsidR="00385CB4" w:rsidRPr="002B5730">
        <w:rPr>
          <w:bCs/>
          <w:color w:val="000000" w:themeColor="text1"/>
        </w:rPr>
        <w:t>broad</w:t>
      </w:r>
      <w:r w:rsidRPr="002B5730">
        <w:rPr>
          <w:bCs/>
          <w:color w:val="000000" w:themeColor="text1"/>
        </w:rPr>
        <w:t xml:space="preserve"> range of</w:t>
      </w:r>
      <w:r w:rsidR="00385CB4" w:rsidRPr="002B5730">
        <w:rPr>
          <w:color w:val="000000" w:themeColor="text1"/>
        </w:rPr>
        <w:t xml:space="preserve"> </w:t>
      </w:r>
      <w:r w:rsidR="00385CB4" w:rsidRPr="002B5730">
        <w:rPr>
          <w:bCs/>
          <w:color w:val="000000" w:themeColor="text1"/>
        </w:rPr>
        <w:t xml:space="preserve">heat distortion, </w:t>
      </w:r>
      <w:r w:rsidRPr="002B5730">
        <w:rPr>
          <w:bCs/>
          <w:color w:val="000000" w:themeColor="text1"/>
        </w:rPr>
        <w:t>available strength, and</w:t>
      </w:r>
    </w:p>
    <w:p w14:paraId="664FB4D8" w14:textId="15B3C061"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t xml:space="preserve">shrinkage characteristics. The automotive and transportation industry is expected to drive the demand </w:t>
      </w:r>
      <w:r w:rsidR="006774BD" w:rsidRPr="002B5730">
        <w:rPr>
          <w:bCs/>
          <w:color w:val="000000" w:themeColor="text1"/>
        </w:rPr>
        <w:t>for</w:t>
      </w:r>
      <w:r w:rsidRPr="002B5730">
        <w:rPr>
          <w:bCs/>
          <w:color w:val="000000" w:themeColor="text1"/>
        </w:rPr>
        <w:t xml:space="preserve"> composite materials. As the strength-to-weight ratio of most composites is higher than that of steel and aluminum.</w:t>
      </w:r>
      <w:r w:rsidR="00385CB4" w:rsidRPr="002B5730">
        <w:rPr>
          <w:bCs/>
          <w:color w:val="000000" w:themeColor="text1"/>
        </w:rPr>
        <w:t xml:space="preserve"> Vinyl ester resin</w:t>
      </w:r>
      <w:r w:rsidR="009A269E" w:rsidRPr="002B5730">
        <w:rPr>
          <w:bCs/>
          <w:color w:val="000000" w:themeColor="text1"/>
        </w:rPr>
        <w:t xml:space="preserve"> stands </w:t>
      </w:r>
      <w:r w:rsidR="00F25B3D" w:rsidRPr="002B5730">
        <w:rPr>
          <w:bCs/>
          <w:color w:val="000000" w:themeColor="text1"/>
        </w:rPr>
        <w:t>serve as the intermediate chemical of</w:t>
      </w:r>
      <w:r w:rsidR="00385CB4" w:rsidRPr="002B5730">
        <w:rPr>
          <w:bCs/>
          <w:color w:val="000000" w:themeColor="text1"/>
        </w:rPr>
        <w:t xml:space="preserve"> epox</w:t>
      </w:r>
      <w:r w:rsidR="0047275D" w:rsidRPr="002B5730">
        <w:rPr>
          <w:bCs/>
          <w:color w:val="000000" w:themeColor="text1"/>
        </w:rPr>
        <w:t>y</w:t>
      </w:r>
      <w:r w:rsidR="00385CB4" w:rsidRPr="002B5730">
        <w:rPr>
          <w:bCs/>
          <w:color w:val="000000" w:themeColor="text1"/>
        </w:rPr>
        <w:t xml:space="preserve"> and polyester</w:t>
      </w:r>
      <w:r w:rsidR="009A269E" w:rsidRPr="002B5730">
        <w:rPr>
          <w:bCs/>
          <w:color w:val="000000" w:themeColor="text1"/>
        </w:rPr>
        <w:t xml:space="preserve"> in terms of </w:t>
      </w:r>
      <w:r w:rsidR="00386584" w:rsidRPr="002B5730">
        <w:rPr>
          <w:bCs/>
          <w:color w:val="000000" w:themeColor="text1"/>
        </w:rPr>
        <w:t xml:space="preserve">mechanical properties and </w:t>
      </w:r>
      <w:r w:rsidR="009A269E" w:rsidRPr="002B5730">
        <w:rPr>
          <w:bCs/>
          <w:color w:val="000000" w:themeColor="text1"/>
        </w:rPr>
        <w:t>price</w:t>
      </w:r>
      <w:r w:rsidR="00386584" w:rsidRPr="002B5730">
        <w:rPr>
          <w:bCs/>
          <w:color w:val="000000" w:themeColor="text1"/>
        </w:rPr>
        <w:t xml:space="preserve">. </w:t>
      </w:r>
    </w:p>
    <w:p w14:paraId="71285736" w14:textId="6FC4E1CF" w:rsidR="00516229" w:rsidRPr="002B5730" w:rsidRDefault="0047275D" w:rsidP="00DA27D1">
      <w:pPr>
        <w:pStyle w:val="BodyText"/>
        <w:spacing w:before="162" w:line="360" w:lineRule="auto"/>
        <w:ind w:right="-86"/>
        <w:jc w:val="both"/>
        <w:rPr>
          <w:bCs/>
          <w:color w:val="000000" w:themeColor="text1"/>
        </w:rPr>
      </w:pPr>
      <w:r w:rsidRPr="002B5730">
        <w:rPr>
          <w:bCs/>
          <w:color w:val="000000" w:themeColor="text1"/>
        </w:rPr>
        <w:t>The availability of the substitute, ammonia-based composites and epoxy resin</w:t>
      </w:r>
      <w:r w:rsidR="00516229" w:rsidRPr="002B5730">
        <w:rPr>
          <w:bCs/>
          <w:color w:val="000000" w:themeColor="text1"/>
        </w:rPr>
        <w:t xml:space="preserve"> is anticipated to be the major threat to vinyl ester resin. The geo-political conditions of the region also majorly affect the production of the product due to disruption of supply chain. For </w:t>
      </w:r>
      <w:r w:rsidR="00516229" w:rsidRPr="002B5730">
        <w:rPr>
          <w:bCs/>
          <w:color w:val="000000" w:themeColor="text1"/>
        </w:rPr>
        <w:t>instance, in USA hurricanes are frequent</w:t>
      </w:r>
      <w:r w:rsidR="00D9326E" w:rsidRPr="002B5730">
        <w:rPr>
          <w:bCs/>
          <w:color w:val="000000" w:themeColor="text1"/>
        </w:rPr>
        <w:t xml:space="preserve"> which affects the production and disrupts the supply chain.</w:t>
      </w:r>
    </w:p>
    <w:p w14:paraId="4B1D8BC3" w14:textId="2FC8DAE3" w:rsidR="00516229" w:rsidRPr="002B5730" w:rsidRDefault="00F25B3D" w:rsidP="00DA27D1">
      <w:pPr>
        <w:pStyle w:val="BodyText"/>
        <w:spacing w:before="162" w:line="360" w:lineRule="auto"/>
        <w:ind w:right="-86"/>
        <w:jc w:val="both"/>
        <w:rPr>
          <w:bCs/>
          <w:color w:val="000000" w:themeColor="text1"/>
        </w:rPr>
      </w:pPr>
      <w:r w:rsidRPr="002B5730">
        <w:rPr>
          <w:bCs/>
          <w:color w:val="000000" w:themeColor="text1"/>
          <w:lang w:val="en-IN"/>
        </w:rPr>
        <w:t>V</w:t>
      </w:r>
      <w:r w:rsidR="00516229" w:rsidRPr="002B5730">
        <w:rPr>
          <w:bCs/>
          <w:color w:val="000000" w:themeColor="text1"/>
          <w:lang w:val="en-IN"/>
        </w:rPr>
        <w:t>inyl ester resin market</w:t>
      </w:r>
      <w:r w:rsidRPr="002B5730">
        <w:rPr>
          <w:bCs/>
          <w:color w:val="000000" w:themeColor="text1"/>
          <w:lang w:val="en-IN"/>
        </w:rPr>
        <w:t xml:space="preserve"> futuristic growth</w:t>
      </w:r>
      <w:r w:rsidR="00516229" w:rsidRPr="002B5730">
        <w:rPr>
          <w:bCs/>
          <w:color w:val="000000" w:themeColor="text1"/>
          <w:lang w:val="en-IN"/>
        </w:rPr>
        <w:t xml:space="preserve"> looks attractive with opportunities in the marine, renewables, </w:t>
      </w:r>
      <w:r w:rsidRPr="002B5730">
        <w:rPr>
          <w:bCs/>
          <w:color w:val="000000" w:themeColor="text1"/>
          <w:lang w:val="en-IN"/>
        </w:rPr>
        <w:t>construction</w:t>
      </w:r>
      <w:r w:rsidR="006D3F31" w:rsidRPr="002B5730">
        <w:rPr>
          <w:bCs/>
          <w:color w:val="000000" w:themeColor="text1"/>
          <w:lang w:val="en-IN"/>
        </w:rPr>
        <w:t xml:space="preserve">, </w:t>
      </w:r>
      <w:r w:rsidR="00516229" w:rsidRPr="002B5730">
        <w:rPr>
          <w:bCs/>
          <w:color w:val="000000" w:themeColor="text1"/>
          <w:lang w:val="en-IN"/>
        </w:rPr>
        <w:t xml:space="preserve">and majorly in pipes &amp; tanks. Due to </w:t>
      </w:r>
      <w:r w:rsidR="00A46582" w:rsidRPr="002B5730">
        <w:rPr>
          <w:bCs/>
          <w:color w:val="000000" w:themeColor="text1"/>
          <w:lang w:val="en-IN"/>
        </w:rPr>
        <w:t xml:space="preserve">their </w:t>
      </w:r>
      <w:r w:rsidR="00516229" w:rsidRPr="002B5730">
        <w:rPr>
          <w:bCs/>
          <w:color w:val="000000" w:themeColor="text1"/>
          <w:lang w:val="en-IN"/>
        </w:rPr>
        <w:t>excellent</w:t>
      </w:r>
      <w:r w:rsidR="006F32F3" w:rsidRPr="002B5730">
        <w:rPr>
          <w:bCs/>
          <w:color w:val="000000" w:themeColor="text1"/>
          <w:lang w:val="en-IN"/>
        </w:rPr>
        <w:t xml:space="preserve"> properties</w:t>
      </w:r>
      <w:r w:rsidR="00516229" w:rsidRPr="002B5730">
        <w:rPr>
          <w:bCs/>
          <w:color w:val="000000" w:themeColor="text1"/>
          <w:lang w:val="en-IN"/>
        </w:rPr>
        <w:t xml:space="preserve">, the market for </w:t>
      </w:r>
      <w:r w:rsidR="00A46582" w:rsidRPr="002B5730">
        <w:rPr>
          <w:bCs/>
          <w:color w:val="000000" w:themeColor="text1"/>
          <w:lang w:val="en-IN"/>
        </w:rPr>
        <w:t>vinyl e</w:t>
      </w:r>
      <w:r w:rsidR="00516229" w:rsidRPr="002B5730">
        <w:rPr>
          <w:bCs/>
          <w:color w:val="000000" w:themeColor="text1"/>
          <w:lang w:val="en-IN"/>
        </w:rPr>
        <w:t xml:space="preserve">ster resin looks positive. Different manufacturing companies are investing in producing vinyl ester resin.  </w:t>
      </w:r>
    </w:p>
    <w:p w14:paraId="31A29C3F" w14:textId="77777777" w:rsidR="004001C6" w:rsidRDefault="00DA27D1" w:rsidP="00DA27D1">
      <w:pPr>
        <w:pStyle w:val="BodyText"/>
        <w:spacing w:before="162" w:line="360" w:lineRule="auto"/>
        <w:ind w:right="-86"/>
        <w:jc w:val="both"/>
        <w:rPr>
          <w:bCs/>
          <w:color w:val="000000" w:themeColor="text1"/>
        </w:rPr>
        <w:sectPr w:rsidR="004001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bCs/>
          <w:color w:val="000000" w:themeColor="text1"/>
        </w:rPr>
        <w:t xml:space="preserve">Region wise, APAC holds the major share of </w:t>
      </w:r>
      <w:r w:rsidR="000B58BF" w:rsidRPr="002B5730">
        <w:rPr>
          <w:bCs/>
          <w:color w:val="000000" w:themeColor="text1"/>
        </w:rPr>
        <w:t>c</w:t>
      </w:r>
      <w:r w:rsidRPr="002B5730">
        <w:rPr>
          <w:bCs/>
          <w:color w:val="000000" w:themeColor="text1"/>
        </w:rPr>
        <w:t xml:space="preserve">omposite materials market. Major companies operating in composite industry are </w:t>
      </w:r>
      <w:r w:rsidR="004208B1" w:rsidRPr="002B5730">
        <w:rPr>
          <w:bCs/>
          <w:color w:val="000000" w:themeColor="text1"/>
        </w:rPr>
        <w:t>Mitsubishi Chemical Corporation,</w:t>
      </w:r>
      <w:r w:rsidRPr="002B5730">
        <w:rPr>
          <w:bCs/>
          <w:color w:val="000000" w:themeColor="text1"/>
        </w:rPr>
        <w:t xml:space="preserve">3M, Dupont, </w:t>
      </w:r>
      <w:proofErr w:type="spellStart"/>
      <w:r w:rsidRPr="002B5730">
        <w:rPr>
          <w:bCs/>
          <w:color w:val="000000" w:themeColor="text1"/>
        </w:rPr>
        <w:t>Dit</w:t>
      </w:r>
      <w:proofErr w:type="spellEnd"/>
      <w:r w:rsidRPr="002B5730">
        <w:rPr>
          <w:bCs/>
          <w:color w:val="000000" w:themeColor="text1"/>
        </w:rPr>
        <w:t xml:space="preserve"> B.V., Composites Universal Group,</w:t>
      </w:r>
      <w:r w:rsidR="004208B1" w:rsidRPr="002B5730">
        <w:rPr>
          <w:bCs/>
          <w:color w:val="000000" w:themeColor="text1"/>
        </w:rPr>
        <w:t xml:space="preserve"> Dupont,</w:t>
      </w:r>
      <w:r w:rsidRPr="002B5730">
        <w:rPr>
          <w:bCs/>
          <w:color w:val="000000" w:themeColor="text1"/>
        </w:rPr>
        <w:t xml:space="preserve"> Cabot Corporation, Owens Corning, Toray Industries, Inc</w:t>
      </w:r>
      <w:r w:rsidR="004208B1" w:rsidRPr="002B5730">
        <w:rPr>
          <w:bCs/>
          <w:color w:val="000000" w:themeColor="text1"/>
        </w:rPr>
        <w:t>, Teijin Limited.</w:t>
      </w:r>
    </w:p>
    <w:bookmarkEnd w:id="5"/>
    <w:p w14:paraId="065A8EFB" w14:textId="3BF1D63B" w:rsidR="00522867" w:rsidRPr="002B5730" w:rsidRDefault="00884E69"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1104" behindDoc="0" locked="0" layoutInCell="1" allowOverlap="1" wp14:anchorId="48D5894B" wp14:editId="2C4AB058">
                <wp:simplePos x="0" y="0"/>
                <wp:positionH relativeFrom="margin">
                  <wp:posOffset>-45085</wp:posOffset>
                </wp:positionH>
                <wp:positionV relativeFrom="paragraph">
                  <wp:posOffset>386080</wp:posOffset>
                </wp:positionV>
                <wp:extent cx="6457245" cy="291465"/>
                <wp:effectExtent l="0" t="0" r="0" b="0"/>
                <wp:wrapNone/>
                <wp:docPr id="1040"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57245" cy="291465"/>
                        </a:xfrm>
                        <a:prstGeom prst="rect">
                          <a:avLst/>
                        </a:prstGeom>
                        <a:noFill/>
                      </wps:spPr>
                      <wps:txbx>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8D5894B" id="Text Placeholder 3" o:spid="_x0000_s1029" type="#_x0000_t202" style="position:absolute;left:0;text-align:left;margin-left:-3.55pt;margin-top:30.4pt;width:508.45pt;height:22.9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" filled="f" stroked="f">
                <v:textbox style="mso-fit-shape-to-text:t">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v:textbox>
                <w10:wrap anchorx="margin"/>
              </v:shape>
            </w:pict>
          </mc:Fallback>
        </mc:AlternateContent>
      </w:r>
      <w:r w:rsidR="00991017" w:rsidRPr="002B5730">
        <w:rPr>
          <w:bCs/>
          <w:noProof/>
          <w:color w:val="000000" w:themeColor="text1"/>
        </w:rPr>
        <mc:AlternateContent>
          <mc:Choice Requires="wps">
            <w:drawing>
              <wp:anchor distT="0" distB="0" distL="114300" distR="114300" simplePos="0" relativeHeight="251973632" behindDoc="0" locked="0" layoutInCell="1" allowOverlap="1" wp14:anchorId="3C062AAA" wp14:editId="1DAB9FD3">
                <wp:simplePos x="0" y="0"/>
                <wp:positionH relativeFrom="margin">
                  <wp:posOffset>-52705</wp:posOffset>
                </wp:positionH>
                <wp:positionV relativeFrom="paragraph">
                  <wp:posOffset>109309</wp:posOffset>
                </wp:positionV>
                <wp:extent cx="6321778" cy="291465"/>
                <wp:effectExtent l="0" t="0" r="0" b="0"/>
                <wp:wrapNone/>
                <wp:docPr id="106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1778" cy="291465"/>
                        </a:xfrm>
                        <a:prstGeom prst="rect">
                          <a:avLst/>
                        </a:prstGeom>
                        <a:noFill/>
                      </wps:spPr>
                      <wps:txbx>
                        <w:txbxContent>
                          <w:p w14:paraId="375F06EC" w14:textId="7E7409D6"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3.  Market Outlook and Relevance of the Project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C062AAA" id="_x0000_s1030" type="#_x0000_t202" style="position:absolute;left:0;text-align:left;margin-left:-4.15pt;margin-top:8.6pt;width:497.8pt;height:22.9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" filled="f" stroked="f">
                <v:textbox style="mso-fit-shape-to-text:t">
                  <w:txbxContent>
                    <w:p w14:paraId="375F06EC" w14:textId="7E7409D6"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3.  Market Outlook and Relevance of the Project</w:t>
                      </w:r>
                    </w:p>
                  </w:txbxContent>
                </v:textbox>
                <w10:wrap anchorx="margin"/>
              </v:shape>
            </w:pict>
          </mc:Fallback>
        </mc:AlternateContent>
      </w:r>
    </w:p>
    <w:p w14:paraId="1785CF24" w14:textId="7F27FBBF" w:rsidR="00522867" w:rsidRPr="002B5730" w:rsidRDefault="00884E69" w:rsidP="00CC48BA">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865088" behindDoc="0" locked="0" layoutInCell="1" allowOverlap="1" wp14:anchorId="3F6B382B" wp14:editId="418EA8CC">
                <wp:simplePos x="0" y="0"/>
                <wp:positionH relativeFrom="page">
                  <wp:posOffset>571500</wp:posOffset>
                </wp:positionH>
                <wp:positionV relativeFrom="paragraph">
                  <wp:posOffset>226695</wp:posOffset>
                </wp:positionV>
                <wp:extent cx="6753225" cy="291465"/>
                <wp:effectExtent l="0" t="0" r="0" b="0"/>
                <wp:wrapNone/>
                <wp:docPr id="107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3225" cy="291465"/>
                        </a:xfrm>
                        <a:prstGeom prst="rect">
                          <a:avLst/>
                        </a:prstGeom>
                        <a:noFill/>
                      </wps:spPr>
                      <wps:txbx>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F6B382B" id="_x0000_s1031" type="#_x0000_t202" style="position:absolute;left:0;text-align:left;margin-left:45pt;margin-top:17.85pt;width:531.75pt;height:22.95pt;z-index:2518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" filled="f" stroked="f">
                <v:textbox style="mso-fit-shape-to-text:t">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v:textbox>
                <w10:wrap anchorx="page"/>
              </v:shape>
            </w:pict>
          </mc:Fallback>
        </mc:AlternateContent>
      </w:r>
    </w:p>
    <w:tbl>
      <w:tblPr>
        <w:tblpPr w:leftFromText="180" w:rightFromText="180" w:vertAnchor="text" w:horzAnchor="margin" w:tblpY="305"/>
        <w:tblW w:w="9940" w:type="dxa"/>
        <w:tblCellMar>
          <w:left w:w="0" w:type="dxa"/>
          <w:right w:w="0" w:type="dxa"/>
        </w:tblCellMar>
        <w:tblLook w:val="0600" w:firstRow="0" w:lastRow="0" w:firstColumn="0" w:lastColumn="0" w:noHBand="1" w:noVBand="1"/>
      </w:tblPr>
      <w:tblGrid>
        <w:gridCol w:w="4363"/>
        <w:gridCol w:w="1000"/>
        <w:gridCol w:w="952"/>
        <w:gridCol w:w="1117"/>
        <w:gridCol w:w="1117"/>
        <w:gridCol w:w="1391"/>
      </w:tblGrid>
      <w:tr w:rsidR="0068383C" w:rsidRPr="002B5730" w14:paraId="159C7C06" w14:textId="77777777" w:rsidTr="0068383C">
        <w:trPr>
          <w:trHeight w:val="484"/>
        </w:trPr>
        <w:tc>
          <w:tcPr>
            <w:tcW w:w="43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D8B935" w14:textId="77777777" w:rsidR="0068383C" w:rsidRPr="002B5730" w:rsidRDefault="0068383C" w:rsidP="0068383C">
            <w:pPr>
              <w:pStyle w:val="BodyText"/>
              <w:spacing w:before="162" w:line="480" w:lineRule="auto"/>
              <w:ind w:right="-90"/>
              <w:jc w:val="both"/>
              <w:rPr>
                <w:rFonts w:ascii="Verdana" w:hAnsi="Verdana"/>
                <w:b/>
                <w:bCs/>
                <w:color w:val="000000" w:themeColor="text1"/>
                <w:sz w:val="20"/>
                <w:szCs w:val="20"/>
              </w:rPr>
            </w:pPr>
            <w:r w:rsidRPr="002B5730">
              <w:rPr>
                <w:rFonts w:ascii="Verdana" w:hAnsi="Verdana"/>
                <w:b/>
                <w:bCs/>
                <w:color w:val="000000" w:themeColor="text1"/>
                <w:sz w:val="20"/>
                <w:szCs w:val="20"/>
              </w:rPr>
              <w:t>Parameters </w:t>
            </w:r>
          </w:p>
        </w:tc>
        <w:tc>
          <w:tcPr>
            <w:tcW w:w="10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4612AD"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2015</w:t>
            </w:r>
          </w:p>
        </w:tc>
        <w:tc>
          <w:tcPr>
            <w:tcW w:w="95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4A52"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2020</w:t>
            </w:r>
          </w:p>
        </w:tc>
        <w:tc>
          <w:tcPr>
            <w:tcW w:w="11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AEC9B"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2021E</w:t>
            </w:r>
          </w:p>
        </w:tc>
        <w:tc>
          <w:tcPr>
            <w:tcW w:w="11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53AE5C"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2025F</w:t>
            </w:r>
          </w:p>
        </w:tc>
        <w:tc>
          <w:tcPr>
            <w:tcW w:w="139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54ADCD" w14:textId="77777777" w:rsidR="0068383C" w:rsidRPr="002B5730" w:rsidRDefault="0068383C" w:rsidP="0068383C">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2030F</w:t>
            </w:r>
          </w:p>
        </w:tc>
      </w:tr>
      <w:tr w:rsidR="0068383C" w:rsidRPr="002B5730" w14:paraId="42D69D06" w14:textId="77777777" w:rsidTr="0068383C">
        <w:trPr>
          <w:trHeight w:val="314"/>
        </w:trPr>
        <w:tc>
          <w:tcPr>
            <w:tcW w:w="4363"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F4EB0E5" w14:textId="77777777" w:rsidR="0068383C" w:rsidRPr="002B5730" w:rsidRDefault="0068383C" w:rsidP="0068383C">
            <w:pPr>
              <w:pStyle w:val="BodyText"/>
              <w:spacing w:before="162" w:line="480" w:lineRule="auto"/>
              <w:ind w:right="-90"/>
              <w:jc w:val="both"/>
              <w:rPr>
                <w:rFonts w:ascii="Verdana" w:hAnsi="Verdana"/>
                <w:bCs/>
                <w:color w:val="000000" w:themeColor="text1"/>
                <w:sz w:val="20"/>
                <w:szCs w:val="20"/>
              </w:rPr>
            </w:pPr>
            <w:ins w:id="7" w:author="Hardik Malhotra" w:date="2021-09-10T14:12:00Z">
              <w:r w:rsidRPr="002B5730">
                <w:rPr>
                  <w:rFonts w:ascii="Verdana" w:hAnsi="Verdana"/>
                  <w:b/>
                  <w:bCs/>
                  <w:color w:val="000000" w:themeColor="text1"/>
                  <w:sz w:val="20"/>
                  <w:szCs w:val="20"/>
                </w:rPr>
                <w:t xml:space="preserve">Total </w:t>
              </w:r>
            </w:ins>
            <w:r w:rsidRPr="002B5730">
              <w:rPr>
                <w:rFonts w:ascii="Verdana" w:hAnsi="Verdana"/>
                <w:b/>
                <w:bCs/>
                <w:color w:val="000000" w:themeColor="text1"/>
                <w:sz w:val="20"/>
                <w:szCs w:val="20"/>
              </w:rPr>
              <w:t>I</w:t>
            </w:r>
            <w:ins w:id="8" w:author="Hardik Malhotra" w:date="2021-09-10T14:12:00Z">
              <w:r w:rsidRPr="002B5730">
                <w:rPr>
                  <w:rFonts w:ascii="Verdana" w:hAnsi="Verdana"/>
                  <w:b/>
                  <w:bCs/>
                  <w:color w:val="000000" w:themeColor="text1"/>
                  <w:sz w:val="20"/>
                  <w:szCs w:val="20"/>
                </w:rPr>
                <w:t xml:space="preserve">nstalled </w:t>
              </w:r>
            </w:ins>
            <w:del w:id="9" w:author="Hardik Malhotra" w:date="2021-09-10T14:11:00Z">
              <w:r w:rsidRPr="002B5730" w:rsidDel="002163E7">
                <w:rPr>
                  <w:rFonts w:ascii="Verdana" w:hAnsi="Verdana"/>
                  <w:b/>
                  <w:bCs/>
                  <w:color w:val="000000" w:themeColor="text1"/>
                  <w:sz w:val="20"/>
                  <w:szCs w:val="20"/>
                </w:rPr>
                <w:delText xml:space="preserve">Global Vinyl Ester Resin </w:delText>
              </w:r>
            </w:del>
            <w:r w:rsidRPr="002B5730">
              <w:rPr>
                <w:rFonts w:ascii="Verdana" w:hAnsi="Verdana"/>
                <w:b/>
                <w:bCs/>
                <w:color w:val="000000" w:themeColor="text1"/>
                <w:sz w:val="20"/>
                <w:szCs w:val="20"/>
              </w:rPr>
              <w:t>Capacity</w:t>
            </w:r>
          </w:p>
        </w:tc>
        <w:tc>
          <w:tcPr>
            <w:tcW w:w="100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8E51C4D"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938</w:t>
            </w:r>
          </w:p>
        </w:tc>
        <w:tc>
          <w:tcPr>
            <w:tcW w:w="952"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7BB162"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985</w:t>
            </w:r>
          </w:p>
        </w:tc>
        <w:tc>
          <w:tcPr>
            <w:tcW w:w="1117"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C50B660"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1020</w:t>
            </w:r>
          </w:p>
        </w:tc>
        <w:tc>
          <w:tcPr>
            <w:tcW w:w="1117"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F713614"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1025</w:t>
            </w:r>
          </w:p>
        </w:tc>
        <w:tc>
          <w:tcPr>
            <w:tcW w:w="1391"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344F66"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1030</w:t>
            </w:r>
          </w:p>
        </w:tc>
      </w:tr>
      <w:tr w:rsidR="0068383C" w:rsidRPr="002B5730" w14:paraId="3597B38E" w14:textId="77777777" w:rsidTr="0068383C">
        <w:trPr>
          <w:trHeight w:val="314"/>
        </w:trPr>
        <w:tc>
          <w:tcPr>
            <w:tcW w:w="4363"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3E52C606" w14:textId="77777777" w:rsidR="0068383C" w:rsidRPr="002B5730" w:rsidRDefault="0068383C" w:rsidP="0068383C">
            <w:pPr>
              <w:pStyle w:val="BodyText"/>
              <w:spacing w:before="162" w:line="480" w:lineRule="auto"/>
              <w:ind w:right="-90"/>
              <w:jc w:val="both"/>
              <w:rPr>
                <w:rFonts w:ascii="Verdana" w:hAnsi="Verdana"/>
                <w:bCs/>
                <w:color w:val="000000" w:themeColor="text1"/>
                <w:sz w:val="20"/>
                <w:szCs w:val="20"/>
              </w:rPr>
            </w:pPr>
            <w:ins w:id="10" w:author="Hardik Malhotra" w:date="2021-09-10T14:12:00Z">
              <w:r w:rsidRPr="002B5730">
                <w:rPr>
                  <w:rFonts w:ascii="Verdana" w:hAnsi="Verdana"/>
                  <w:b/>
                  <w:bCs/>
                  <w:color w:val="000000" w:themeColor="text1"/>
                  <w:sz w:val="20"/>
                  <w:szCs w:val="20"/>
                </w:rPr>
                <w:t xml:space="preserve">Total </w:t>
              </w:r>
            </w:ins>
            <w:del w:id="11" w:author="Hardik Malhotra" w:date="2021-09-10T14:11:00Z">
              <w:r w:rsidRPr="002B5730" w:rsidDel="002163E7">
                <w:rPr>
                  <w:rFonts w:ascii="Verdana" w:hAnsi="Verdana"/>
                  <w:b/>
                  <w:bCs/>
                  <w:color w:val="000000" w:themeColor="text1"/>
                  <w:sz w:val="20"/>
                  <w:szCs w:val="20"/>
                </w:rPr>
                <w:delText xml:space="preserve">Global Vinyl Ester Resin </w:delText>
              </w:r>
            </w:del>
            <w:r w:rsidRPr="002B5730">
              <w:rPr>
                <w:rFonts w:ascii="Verdana" w:hAnsi="Verdana"/>
                <w:b/>
                <w:bCs/>
                <w:color w:val="000000" w:themeColor="text1"/>
                <w:sz w:val="20"/>
                <w:szCs w:val="20"/>
              </w:rPr>
              <w:t>Production</w:t>
            </w:r>
          </w:p>
        </w:tc>
        <w:tc>
          <w:tcPr>
            <w:tcW w:w="100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839BAA"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733</w:t>
            </w:r>
          </w:p>
        </w:tc>
        <w:tc>
          <w:tcPr>
            <w:tcW w:w="95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BF7872C"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759</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2098897"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808</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2C9C805"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866</w:t>
            </w:r>
          </w:p>
        </w:tc>
        <w:tc>
          <w:tcPr>
            <w:tcW w:w="139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20B4660" w14:textId="77777777" w:rsidR="0068383C" w:rsidRPr="001104D9" w:rsidRDefault="0068383C" w:rsidP="0068383C">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929</w:t>
            </w:r>
          </w:p>
        </w:tc>
      </w:tr>
      <w:tr w:rsidR="0068383C" w:rsidRPr="002B5730" w14:paraId="4BDE1C7F" w14:textId="77777777" w:rsidTr="0068383C">
        <w:trPr>
          <w:trHeight w:val="314"/>
        </w:trPr>
        <w:tc>
          <w:tcPr>
            <w:tcW w:w="4363"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17D030F8" w14:textId="77777777" w:rsidR="0068383C" w:rsidRPr="002B5730" w:rsidRDefault="0068383C" w:rsidP="0068383C">
            <w:pPr>
              <w:pStyle w:val="BodyText"/>
              <w:spacing w:before="162" w:line="480" w:lineRule="auto"/>
              <w:ind w:right="-90"/>
              <w:jc w:val="both"/>
              <w:rPr>
                <w:rFonts w:ascii="Verdana" w:hAnsi="Verdana"/>
                <w:bCs/>
                <w:color w:val="000000" w:themeColor="text1"/>
                <w:sz w:val="20"/>
                <w:szCs w:val="20"/>
              </w:rPr>
            </w:pPr>
            <w:del w:id="12" w:author="Hardik Malhotra" w:date="2021-09-10T14:12:00Z">
              <w:r w:rsidRPr="002B5730" w:rsidDel="002163E7">
                <w:rPr>
                  <w:rFonts w:ascii="Verdana" w:hAnsi="Verdana"/>
                  <w:b/>
                  <w:bCs/>
                  <w:color w:val="000000" w:themeColor="text1"/>
                  <w:sz w:val="20"/>
                  <w:szCs w:val="20"/>
                </w:rPr>
                <w:delText xml:space="preserve">Global </w:delText>
              </w:r>
            </w:del>
            <w:ins w:id="13" w:author="Hardik Malhotra" w:date="2021-09-10T14:12:00Z">
              <w:r w:rsidRPr="002B5730">
                <w:rPr>
                  <w:rFonts w:ascii="Verdana" w:hAnsi="Verdana"/>
                  <w:b/>
                  <w:bCs/>
                  <w:color w:val="000000" w:themeColor="text1"/>
                  <w:sz w:val="20"/>
                  <w:szCs w:val="20"/>
                </w:rPr>
                <w:t xml:space="preserve">Total </w:t>
              </w:r>
            </w:ins>
            <w:del w:id="14"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w:t>
            </w:r>
            <w:ins w:id="15" w:author="Hardik Malhotra" w:date="2021-09-10T14:12:00Z">
              <w:r w:rsidRPr="002B5730">
                <w:rPr>
                  <w:rFonts w:ascii="Verdana" w:hAnsi="Verdana"/>
                  <w:b/>
                  <w:bCs/>
                  <w:color w:val="000000" w:themeColor="text1"/>
                  <w:sz w:val="20"/>
                  <w:szCs w:val="20"/>
                </w:rPr>
                <w:t xml:space="preserve">/Consumption </w:t>
              </w:r>
            </w:ins>
          </w:p>
        </w:tc>
        <w:tc>
          <w:tcPr>
            <w:tcW w:w="100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8F36087"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677.49</w:t>
            </w:r>
          </w:p>
        </w:tc>
        <w:tc>
          <w:tcPr>
            <w:tcW w:w="95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CAEAFE"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739.49</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52A5E4D8"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789.09</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414912C0"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1026.25</w:t>
            </w:r>
          </w:p>
        </w:tc>
        <w:tc>
          <w:tcPr>
            <w:tcW w:w="139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B613940"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1367.33</w:t>
            </w:r>
          </w:p>
        </w:tc>
      </w:tr>
      <w:tr w:rsidR="0068383C" w:rsidRPr="002B5730" w14:paraId="5393F022" w14:textId="77777777" w:rsidTr="0068383C">
        <w:trPr>
          <w:trHeight w:val="388"/>
        </w:trPr>
        <w:tc>
          <w:tcPr>
            <w:tcW w:w="4363"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2F82295" w14:textId="77777777" w:rsidR="0068383C" w:rsidRPr="002B5730" w:rsidRDefault="0068383C" w:rsidP="0068383C">
            <w:pPr>
              <w:pStyle w:val="BodyText"/>
              <w:spacing w:before="162" w:line="480" w:lineRule="auto"/>
              <w:ind w:right="-90"/>
              <w:jc w:val="both"/>
              <w:rPr>
                <w:rFonts w:ascii="Verdana" w:hAnsi="Verdana"/>
                <w:bCs/>
                <w:color w:val="000000" w:themeColor="text1"/>
                <w:sz w:val="20"/>
                <w:szCs w:val="20"/>
              </w:rPr>
            </w:pPr>
            <w:del w:id="16" w:author="Hardik Malhotra" w:date="2021-09-10T14:12:00Z">
              <w:r w:rsidRPr="002B5730" w:rsidDel="002163E7">
                <w:rPr>
                  <w:rFonts w:ascii="Verdana" w:hAnsi="Verdana"/>
                  <w:b/>
                  <w:bCs/>
                  <w:color w:val="000000" w:themeColor="text1"/>
                  <w:sz w:val="20"/>
                  <w:szCs w:val="20"/>
                </w:rPr>
                <w:delText xml:space="preserve">Global </w:delText>
              </w:r>
            </w:del>
            <w:ins w:id="17" w:author="Hardik Malhotra" w:date="2021-09-10T14:12:00Z">
              <w:r w:rsidRPr="002B5730">
                <w:rPr>
                  <w:rFonts w:ascii="Verdana" w:hAnsi="Verdana"/>
                  <w:b/>
                  <w:bCs/>
                  <w:color w:val="000000" w:themeColor="text1"/>
                  <w:sz w:val="20"/>
                  <w:szCs w:val="20"/>
                </w:rPr>
                <w:t xml:space="preserve">Total </w:t>
              </w:r>
            </w:ins>
            <w:del w:id="18"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 (Y-O-Y Growth Rate, %)</w:t>
            </w:r>
          </w:p>
        </w:tc>
        <w:tc>
          <w:tcPr>
            <w:tcW w:w="100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4537DEE"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 3.87%</w:t>
            </w:r>
          </w:p>
        </w:tc>
        <w:tc>
          <w:tcPr>
            <w:tcW w:w="95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212D819"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-7.14%</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F8F93F"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6.71%</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57EA846"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6.42%</w:t>
            </w:r>
          </w:p>
        </w:tc>
        <w:tc>
          <w:tcPr>
            <w:tcW w:w="139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70A5CB9" w14:textId="77777777" w:rsidR="0068383C" w:rsidRPr="001104D9" w:rsidRDefault="0068383C" w:rsidP="0068383C">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5.58%</w:t>
            </w:r>
          </w:p>
        </w:tc>
      </w:tr>
      <w:tr w:rsidR="0068383C" w:rsidRPr="002B5730" w14:paraId="06DB106F" w14:textId="77777777" w:rsidTr="0068383C">
        <w:trPr>
          <w:trHeight w:val="272"/>
          <w:ins w:id="19" w:author="Hardik Malhotra" w:date="2021-09-10T14:38:00Z"/>
        </w:trPr>
        <w:tc>
          <w:tcPr>
            <w:tcW w:w="4363"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6D703AC4" w14:textId="77777777" w:rsidR="0068383C" w:rsidRPr="002B5730" w:rsidDel="002163E7" w:rsidRDefault="0068383C" w:rsidP="0068383C">
            <w:pPr>
              <w:pStyle w:val="BodyText"/>
              <w:spacing w:before="162" w:line="480" w:lineRule="auto"/>
              <w:ind w:right="-90"/>
              <w:jc w:val="both"/>
              <w:rPr>
                <w:ins w:id="20" w:author="Hardik Malhotra" w:date="2021-09-10T14:38:00Z"/>
                <w:rFonts w:ascii="Verdana" w:hAnsi="Verdana"/>
                <w:b/>
                <w:bCs/>
                <w:color w:val="000000" w:themeColor="text1"/>
                <w:sz w:val="20"/>
                <w:szCs w:val="20"/>
              </w:rPr>
            </w:pPr>
            <w:ins w:id="21" w:author="Hardik Malhotra" w:date="2021-09-10T14:39:00Z">
              <w:r w:rsidRPr="002B5730">
                <w:rPr>
                  <w:rFonts w:ascii="Verdana" w:hAnsi="Verdana"/>
                  <w:b/>
                  <w:bCs/>
                  <w:color w:val="000000" w:themeColor="text1"/>
                  <w:sz w:val="20"/>
                  <w:szCs w:val="20"/>
                </w:rPr>
                <w:t>Demand</w:t>
              </w:r>
            </w:ins>
            <w:ins w:id="22" w:author="Hardik Malhotra" w:date="2021-09-10T14:40:00Z">
              <w:r w:rsidRPr="002B5730">
                <w:rPr>
                  <w:rFonts w:ascii="Verdana" w:hAnsi="Verdana"/>
                  <w:b/>
                  <w:bCs/>
                  <w:color w:val="000000" w:themeColor="text1"/>
                  <w:sz w:val="20"/>
                  <w:szCs w:val="20"/>
                </w:rPr>
                <w:t xml:space="preserve"> – Supply Gap</w:t>
              </w:r>
            </w:ins>
          </w:p>
        </w:tc>
        <w:tc>
          <w:tcPr>
            <w:tcW w:w="100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58B590F" w14:textId="77777777" w:rsidR="0068383C" w:rsidRPr="001104D9" w:rsidRDefault="0068383C" w:rsidP="0068383C">
            <w:pPr>
              <w:pStyle w:val="BodyText"/>
              <w:spacing w:before="162" w:line="480" w:lineRule="auto"/>
              <w:ind w:right="-90"/>
              <w:jc w:val="center"/>
              <w:rPr>
                <w:ins w:id="23"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95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DE43EA2" w14:textId="77777777" w:rsidR="0068383C" w:rsidRPr="001104D9" w:rsidRDefault="0068383C" w:rsidP="0068383C">
            <w:pPr>
              <w:pStyle w:val="BodyText"/>
              <w:spacing w:before="162" w:line="480" w:lineRule="auto"/>
              <w:ind w:right="-90"/>
              <w:jc w:val="center"/>
              <w:rPr>
                <w:ins w:id="24"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843B0CE" w14:textId="77777777" w:rsidR="0068383C" w:rsidRPr="001104D9" w:rsidRDefault="0068383C" w:rsidP="0068383C">
            <w:pPr>
              <w:pStyle w:val="BodyText"/>
              <w:spacing w:before="162" w:line="480" w:lineRule="auto"/>
              <w:ind w:right="-90"/>
              <w:jc w:val="center"/>
              <w:rPr>
                <w:ins w:id="25" w:author="Hardik Malhotra" w:date="2021-09-10T14:38:00Z"/>
                <w:rFonts w:ascii="Verdana" w:hAnsi="Verdana"/>
                <w:bCs/>
                <w:color w:val="000000" w:themeColor="text1"/>
                <w:sz w:val="20"/>
                <w:szCs w:val="20"/>
              </w:rPr>
            </w:pPr>
            <w:r w:rsidRPr="001104D9">
              <w:rPr>
                <w:rFonts w:ascii="Verdana" w:hAnsi="Verdana"/>
                <w:color w:val="000000"/>
                <w:sz w:val="20"/>
                <w:szCs w:val="20"/>
              </w:rPr>
              <w:t>19.23</w:t>
            </w:r>
          </w:p>
        </w:tc>
        <w:tc>
          <w:tcPr>
            <w:tcW w:w="111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7E2B483" w14:textId="386FB5BC" w:rsidR="0068383C" w:rsidRPr="001104D9" w:rsidRDefault="0068383C" w:rsidP="0068383C">
            <w:pPr>
              <w:pStyle w:val="BodyText"/>
              <w:spacing w:before="162" w:line="480" w:lineRule="auto"/>
              <w:ind w:right="-90"/>
              <w:jc w:val="center"/>
              <w:rPr>
                <w:ins w:id="26" w:author="Hardik Malhotra" w:date="2021-09-10T14:38:00Z"/>
                <w:rFonts w:ascii="Verdana" w:hAnsi="Verdana"/>
                <w:bCs/>
                <w:color w:val="000000" w:themeColor="text1"/>
                <w:sz w:val="20"/>
                <w:szCs w:val="20"/>
              </w:rPr>
            </w:pPr>
            <w:r w:rsidRPr="001104D9">
              <w:rPr>
                <w:rFonts w:ascii="Verdana" w:hAnsi="Verdana"/>
                <w:color w:val="000000"/>
                <w:sz w:val="20"/>
                <w:szCs w:val="20"/>
              </w:rPr>
              <w:t>-159.81</w:t>
            </w:r>
          </w:p>
        </w:tc>
        <w:tc>
          <w:tcPr>
            <w:tcW w:w="1391"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F33F215" w14:textId="77777777" w:rsidR="0068383C" w:rsidRPr="001104D9" w:rsidRDefault="0068383C" w:rsidP="0068383C">
            <w:pPr>
              <w:pStyle w:val="BodyText"/>
              <w:spacing w:before="162" w:line="480" w:lineRule="auto"/>
              <w:ind w:right="-90"/>
              <w:jc w:val="center"/>
              <w:rPr>
                <w:ins w:id="27" w:author="Hardik Malhotra" w:date="2021-09-10T14:38:00Z"/>
                <w:rFonts w:ascii="Verdana" w:hAnsi="Verdana"/>
                <w:bCs/>
                <w:color w:val="000000" w:themeColor="text1"/>
                <w:sz w:val="20"/>
                <w:szCs w:val="20"/>
              </w:rPr>
            </w:pPr>
            <w:r w:rsidRPr="001104D9">
              <w:rPr>
                <w:rFonts w:ascii="Verdana" w:hAnsi="Verdana"/>
                <w:color w:val="000000"/>
                <w:sz w:val="20"/>
                <w:szCs w:val="20"/>
              </w:rPr>
              <w:t>-438.76</w:t>
            </w:r>
          </w:p>
        </w:tc>
      </w:tr>
    </w:tbl>
    <w:p w14:paraId="64B09E57" w14:textId="309BBCF2" w:rsidR="00522867" w:rsidRPr="002B5730" w:rsidRDefault="0068383C" w:rsidP="0068383C">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1024" behindDoc="0" locked="0" layoutInCell="1" allowOverlap="1" wp14:anchorId="446412CF" wp14:editId="22EB52DA">
                <wp:simplePos x="0" y="0"/>
                <wp:positionH relativeFrom="margin">
                  <wp:posOffset>3986530</wp:posOffset>
                </wp:positionH>
                <wp:positionV relativeFrom="paragraph">
                  <wp:posOffset>2889250</wp:posOffset>
                </wp:positionV>
                <wp:extent cx="2337955" cy="200055"/>
                <wp:effectExtent l="0" t="0" r="0" b="0"/>
                <wp:wrapNone/>
                <wp:docPr id="131"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46412CF" id="TextBox 4" o:spid="_x0000_s1032" type="#_x0000_t202" style="position:absolute;left:0;text-align:left;margin-left:313.9pt;margin-top:227.5pt;width:184.1pt;height:15.7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" filled="f" stroked="f">
                <v:textbox style="mso-fit-shape-to-text:t">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13DA6276" w14:textId="77777777" w:rsidR="006E66C6" w:rsidRDefault="006E66C6" w:rsidP="007E7092">
      <w:pPr>
        <w:pStyle w:val="BodyText"/>
        <w:spacing w:before="162" w:line="360" w:lineRule="auto"/>
        <w:ind w:lef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76B440" w14:textId="11B97C18" w:rsidR="00CC48BA" w:rsidRPr="002B5730" w:rsidRDefault="00CC48BA" w:rsidP="007E7092">
      <w:pPr>
        <w:pStyle w:val="BodyText"/>
        <w:spacing w:before="162" w:line="360" w:lineRule="auto"/>
        <w:ind w:left="-90"/>
        <w:jc w:val="both"/>
        <w:rPr>
          <w:bCs/>
          <w:color w:val="000000" w:themeColor="text1"/>
        </w:rPr>
      </w:pPr>
      <w:r w:rsidRPr="002B5730">
        <w:rPr>
          <w:bCs/>
          <w:color w:val="000000" w:themeColor="text1"/>
        </w:rPr>
        <w:lastRenderedPageBreak/>
        <w:t>In 2020, the global vinyl ester resin industry witnesse</w:t>
      </w:r>
      <w:r w:rsidR="00FF01E4" w:rsidRPr="002B5730">
        <w:rPr>
          <w:bCs/>
          <w:color w:val="000000" w:themeColor="text1"/>
        </w:rPr>
        <w:t>d</w:t>
      </w:r>
      <w:r w:rsidRPr="002B5730">
        <w:rPr>
          <w:bCs/>
          <w:color w:val="000000" w:themeColor="text1"/>
        </w:rPr>
        <w:t xml:space="preserve"> a degrowth of around -7.</w:t>
      </w:r>
      <w:r w:rsidR="000E17ED" w:rsidRPr="002B5730">
        <w:rPr>
          <w:bCs/>
          <w:color w:val="000000" w:themeColor="text1"/>
        </w:rPr>
        <w:t>1</w:t>
      </w:r>
      <w:r w:rsidR="00635D8F" w:rsidRPr="002B5730">
        <w:rPr>
          <w:bCs/>
          <w:color w:val="000000" w:themeColor="text1"/>
        </w:rPr>
        <w:t>4</w:t>
      </w:r>
      <w:r w:rsidRPr="002B5730">
        <w:rPr>
          <w:bCs/>
          <w:color w:val="000000" w:themeColor="text1"/>
        </w:rPr>
        <w:t xml:space="preserve">% </w:t>
      </w:r>
      <w:ins w:id="28" w:author="Hardik Malhotra" w:date="2021-09-10T14:13:00Z">
        <w:r w:rsidR="002163E7" w:rsidRPr="002B5730">
          <w:rPr>
            <w:bCs/>
            <w:color w:val="000000" w:themeColor="text1"/>
          </w:rPr>
          <w:t xml:space="preserve">in 2020 as </w:t>
        </w:r>
      </w:ins>
      <w:r w:rsidRPr="002B5730">
        <w:rPr>
          <w:bCs/>
          <w:color w:val="000000" w:themeColor="text1"/>
        </w:rPr>
        <w:t xml:space="preserve">compared to </w:t>
      </w:r>
      <w:del w:id="29" w:author="Hardik Malhotra" w:date="2021-09-10T14:13:00Z">
        <w:r w:rsidRPr="002B5730" w:rsidDel="002163E7">
          <w:rPr>
            <w:bCs/>
            <w:color w:val="000000" w:themeColor="text1"/>
          </w:rPr>
          <w:delText xml:space="preserve">2019 </w:delText>
        </w:r>
      </w:del>
      <w:ins w:id="30" w:author="Hardik Malhotra" w:date="2021-09-10T14:13:00Z">
        <w:r w:rsidR="002163E7" w:rsidRPr="002B5730">
          <w:rPr>
            <w:bCs/>
            <w:color w:val="000000" w:themeColor="text1"/>
          </w:rPr>
          <w:t>preceding year on account of CO</w:t>
        </w:r>
      </w:ins>
      <w:ins w:id="31" w:author="Hardik Malhotra" w:date="2021-09-10T14:14:00Z">
        <w:r w:rsidR="002163E7" w:rsidRPr="002B5730">
          <w:rPr>
            <w:bCs/>
            <w:color w:val="000000" w:themeColor="text1"/>
          </w:rPr>
          <w:t xml:space="preserve">VID-19 outbreak worldwide. The </w:t>
        </w:r>
      </w:ins>
      <w:ins w:id="32" w:author="Hardik Malhotra" w:date="2021-09-10T14:15:00Z">
        <w:r w:rsidR="002163E7" w:rsidRPr="002B5730">
          <w:rPr>
            <w:bCs/>
            <w:color w:val="000000" w:themeColor="text1"/>
          </w:rPr>
          <w:t>improve</w:t>
        </w:r>
      </w:ins>
      <w:r w:rsidR="00EC330F" w:rsidRPr="002B5730">
        <w:rPr>
          <w:bCs/>
          <w:color w:val="000000" w:themeColor="text1"/>
        </w:rPr>
        <w:t>ment</w:t>
      </w:r>
      <w:ins w:id="33" w:author="Hardik Malhotra" w:date="2021-09-10T14:15:00Z">
        <w:r w:rsidR="002163E7" w:rsidRPr="002B5730">
          <w:rPr>
            <w:bCs/>
            <w:color w:val="000000" w:themeColor="text1"/>
          </w:rPr>
          <w:t xml:space="preserve"> in overall</w:t>
        </w:r>
      </w:ins>
      <w:ins w:id="34" w:author="Hardik Malhotra" w:date="2021-09-10T14:14:00Z">
        <w:r w:rsidR="002163E7" w:rsidRPr="002B5730">
          <w:rPr>
            <w:bCs/>
            <w:color w:val="000000" w:themeColor="text1"/>
          </w:rPr>
          <w:t xml:space="preserve"> demand by year end </w:t>
        </w:r>
      </w:ins>
      <w:ins w:id="35" w:author="Hardik Malhotra" w:date="2021-09-10T14:15:00Z">
        <w:r w:rsidR="002163E7" w:rsidRPr="002B5730">
          <w:rPr>
            <w:bCs/>
            <w:color w:val="000000" w:themeColor="text1"/>
          </w:rPr>
          <w:t>was witnessed following</w:t>
        </w:r>
      </w:ins>
      <w:r w:rsidR="00CB1994" w:rsidRPr="002B5730">
        <w:rPr>
          <w:bCs/>
          <w:color w:val="000000" w:themeColor="text1"/>
        </w:rPr>
        <w:t xml:space="preserve"> the</w:t>
      </w:r>
      <w:ins w:id="36" w:author="Hardik Malhotra" w:date="2021-09-10T14:15:00Z">
        <w:r w:rsidR="002163E7" w:rsidRPr="002B5730">
          <w:rPr>
            <w:bCs/>
            <w:color w:val="000000" w:themeColor="text1"/>
          </w:rPr>
          <w:t xml:space="preserve"> </w:t>
        </w:r>
      </w:ins>
      <w:del w:id="37" w:author="Hardik Malhotra" w:date="2021-09-10T14:14:00Z">
        <w:r w:rsidRPr="002B5730" w:rsidDel="002163E7">
          <w:rPr>
            <w:bCs/>
            <w:color w:val="000000" w:themeColor="text1"/>
          </w:rPr>
          <w:delText xml:space="preserve">with </w:delText>
        </w:r>
      </w:del>
      <w:del w:id="38" w:author="Hardik Malhotra" w:date="2021-09-10T14:15:00Z">
        <w:r w:rsidRPr="002B5730" w:rsidDel="002163E7">
          <w:rPr>
            <w:bCs/>
            <w:color w:val="000000" w:themeColor="text1"/>
          </w:rPr>
          <w:delText xml:space="preserve">the major </w:delText>
        </w:r>
      </w:del>
      <w:ins w:id="39" w:author="Hardik Malhotra" w:date="2021-09-10T14:15:00Z">
        <w:r w:rsidR="002163E7" w:rsidRPr="002B5730">
          <w:rPr>
            <w:bCs/>
            <w:color w:val="000000" w:themeColor="text1"/>
          </w:rPr>
          <w:t xml:space="preserve">upsurge in </w:t>
        </w:r>
      </w:ins>
      <w:r w:rsidRPr="002B5730">
        <w:rPr>
          <w:bCs/>
          <w:color w:val="000000" w:themeColor="text1"/>
        </w:rPr>
        <w:t xml:space="preserve">demand </w:t>
      </w:r>
      <w:r w:rsidR="00EC330F" w:rsidRPr="002B5730">
        <w:rPr>
          <w:bCs/>
          <w:color w:val="000000" w:themeColor="text1"/>
        </w:rPr>
        <w:t xml:space="preserve">for </w:t>
      </w:r>
      <w:r w:rsidRPr="002B5730">
        <w:rPr>
          <w:bCs/>
          <w:color w:val="000000" w:themeColor="text1"/>
        </w:rPr>
        <w:t>vinyl ester used in pipes and tanks application. The demand from</w:t>
      </w:r>
      <w:r w:rsidR="0081433A" w:rsidRPr="002B5730">
        <w:rPr>
          <w:bCs/>
          <w:color w:val="000000" w:themeColor="text1"/>
        </w:rPr>
        <w:t xml:space="preserve"> the</w:t>
      </w:r>
      <w:r w:rsidRPr="002B5730">
        <w:rPr>
          <w:bCs/>
          <w:color w:val="000000" w:themeColor="text1"/>
        </w:rPr>
        <w:t xml:space="preserve"> marine and renewables sector has also shown </w:t>
      </w:r>
      <w:r w:rsidR="0081433A" w:rsidRPr="002B5730">
        <w:rPr>
          <w:bCs/>
          <w:color w:val="000000" w:themeColor="text1"/>
        </w:rPr>
        <w:t xml:space="preserve">an </w:t>
      </w:r>
      <w:r w:rsidRPr="002B5730">
        <w:rPr>
          <w:bCs/>
          <w:color w:val="000000" w:themeColor="text1"/>
        </w:rPr>
        <w:t>upward trend contributing to the increase in demand.</w:t>
      </w:r>
      <w:ins w:id="40" w:author="Hardik Malhotra" w:date="2021-09-10T14:24:00Z">
        <w:r w:rsidR="00A75AB8" w:rsidRPr="002B5730">
          <w:rPr>
            <w:bCs/>
            <w:color w:val="000000" w:themeColor="text1"/>
          </w:rPr>
          <w:t xml:space="preserve"> </w:t>
        </w:r>
      </w:ins>
      <w:ins w:id="41" w:author="Hardik Malhotra" w:date="2021-09-10T14:28:00Z">
        <w:r w:rsidR="0021697F" w:rsidRPr="002B5730">
          <w:rPr>
            <w:bCs/>
            <w:color w:val="000000" w:themeColor="text1"/>
          </w:rPr>
          <w:t>Owing to its superior properties</w:t>
        </w:r>
      </w:ins>
      <w:r w:rsidR="0081433A" w:rsidRPr="002B5730">
        <w:rPr>
          <w:bCs/>
          <w:color w:val="000000" w:themeColor="text1"/>
        </w:rPr>
        <w:t>, including</w:t>
      </w:r>
      <w:ins w:id="42" w:author="Hardik Malhotra" w:date="2021-09-10T14:28:00Z">
        <w:r w:rsidR="0021697F" w:rsidRPr="002B5730">
          <w:rPr>
            <w:bCs/>
            <w:color w:val="000000" w:themeColor="text1"/>
          </w:rPr>
          <w:t xml:space="preserve"> high viscosity index, crack resistance, </w:t>
        </w:r>
      </w:ins>
      <w:ins w:id="43" w:author="Hardik Malhotra" w:date="2021-09-10T14:29:00Z">
        <w:r w:rsidR="0021697F" w:rsidRPr="002B5730">
          <w:rPr>
            <w:bCs/>
            <w:color w:val="000000" w:themeColor="text1"/>
          </w:rPr>
          <w:t>resistance to h</w:t>
        </w:r>
      </w:ins>
      <w:ins w:id="44" w:author="Hardik Malhotra" w:date="2021-09-10T14:36:00Z">
        <w:r w:rsidR="0021697F" w:rsidRPr="002B5730">
          <w:rPr>
            <w:bCs/>
            <w:color w:val="000000" w:themeColor="text1"/>
          </w:rPr>
          <w:t>i</w:t>
        </w:r>
      </w:ins>
      <w:ins w:id="45" w:author="Hardik Malhotra" w:date="2021-09-10T14:29:00Z">
        <w:r w:rsidR="0021697F" w:rsidRPr="002B5730">
          <w:rPr>
            <w:bCs/>
            <w:color w:val="000000" w:themeColor="text1"/>
          </w:rPr>
          <w:t>gh temperature and others, the total demand</w:t>
        </w:r>
      </w:ins>
      <w:r w:rsidR="00635D8F" w:rsidRPr="002B5730">
        <w:rPr>
          <w:bCs/>
          <w:color w:val="000000" w:themeColor="text1"/>
        </w:rPr>
        <w:t xml:space="preserve"> of vinyl ester</w:t>
      </w:r>
      <w:ins w:id="46" w:author="Hardik Malhotra" w:date="2021-09-10T14:29:00Z">
        <w:r w:rsidR="0021697F" w:rsidRPr="002B5730">
          <w:rPr>
            <w:bCs/>
            <w:color w:val="000000" w:themeColor="text1"/>
          </w:rPr>
          <w:t xml:space="preserve"> </w:t>
        </w:r>
      </w:ins>
      <w:ins w:id="47" w:author="Hardik Malhotra" w:date="2021-09-10T14:34:00Z">
        <w:r w:rsidR="0021697F" w:rsidRPr="002B5730">
          <w:rPr>
            <w:bCs/>
            <w:color w:val="000000" w:themeColor="text1"/>
          </w:rPr>
          <w:t>is anticipated to reach 1</w:t>
        </w:r>
      </w:ins>
      <w:r w:rsidR="00635D8F" w:rsidRPr="002B5730">
        <w:rPr>
          <w:bCs/>
          <w:color w:val="000000" w:themeColor="text1"/>
        </w:rPr>
        <w:t>367</w:t>
      </w:r>
      <w:ins w:id="48" w:author="Hardik Malhotra" w:date="2021-09-10T14:34:00Z">
        <w:r w:rsidR="0021697F" w:rsidRPr="002B5730">
          <w:rPr>
            <w:bCs/>
            <w:color w:val="000000" w:themeColor="text1"/>
          </w:rPr>
          <w:t xml:space="preserve"> thousand </w:t>
        </w:r>
        <w:proofErr w:type="spellStart"/>
        <w:r w:rsidR="0021697F" w:rsidRPr="002B5730">
          <w:rPr>
            <w:bCs/>
            <w:color w:val="000000" w:themeColor="text1"/>
          </w:rPr>
          <w:t>tonnes</w:t>
        </w:r>
      </w:ins>
      <w:proofErr w:type="spellEnd"/>
      <w:ins w:id="49" w:author="Hardik Malhotra" w:date="2021-09-10T14:35:00Z">
        <w:r w:rsidR="0021697F" w:rsidRPr="002B5730">
          <w:rPr>
            <w:bCs/>
            <w:color w:val="000000" w:themeColor="text1"/>
          </w:rPr>
          <w:t>.</w:t>
        </w:r>
      </w:ins>
      <w:ins w:id="50" w:author="Hardik Malhotra" w:date="2021-09-10T14:40:00Z">
        <w:r w:rsidR="00FB7540" w:rsidRPr="002B5730">
          <w:rPr>
            <w:bCs/>
            <w:color w:val="000000" w:themeColor="text1"/>
          </w:rPr>
          <w:t xml:space="preserve"> </w:t>
        </w:r>
      </w:ins>
      <w:ins w:id="51" w:author="Hardik Malhotra" w:date="2021-09-10T14:43:00Z">
        <w:r w:rsidR="00FB7540" w:rsidRPr="002B5730">
          <w:rPr>
            <w:bCs/>
            <w:color w:val="000000" w:themeColor="text1"/>
          </w:rPr>
          <w:t xml:space="preserve">The demand-supply gap </w:t>
        </w:r>
      </w:ins>
      <w:ins w:id="52" w:author="Hardik Malhotra" w:date="2021-09-10T14:44:00Z">
        <w:r w:rsidR="00FB7540" w:rsidRPr="002B5730">
          <w:rPr>
            <w:bCs/>
            <w:color w:val="000000" w:themeColor="text1"/>
          </w:rPr>
          <w:t xml:space="preserve">of VER </w:t>
        </w:r>
      </w:ins>
      <w:r w:rsidR="0081433A" w:rsidRPr="002B5730">
        <w:rPr>
          <w:bCs/>
          <w:color w:val="000000" w:themeColor="text1"/>
        </w:rPr>
        <w:t xml:space="preserve">is </w:t>
      </w:r>
      <w:ins w:id="53" w:author="Hardik Malhotra" w:date="2021-09-10T14:44:00Z">
        <w:r w:rsidR="00FB7540" w:rsidRPr="002B5730">
          <w:rPr>
            <w:bCs/>
            <w:color w:val="000000" w:themeColor="text1"/>
          </w:rPr>
          <w:t xml:space="preserve">estimated to be around </w:t>
        </w:r>
      </w:ins>
      <w:r w:rsidR="00635D8F" w:rsidRPr="002B5730">
        <w:rPr>
          <w:bCs/>
          <w:color w:val="000000" w:themeColor="text1"/>
        </w:rPr>
        <w:t>19.23</w:t>
      </w:r>
      <w:ins w:id="54" w:author="Hardik Malhotra" w:date="2021-09-10T14:46:00Z">
        <w:r w:rsidR="00FB7540" w:rsidRPr="002B5730">
          <w:rPr>
            <w:bCs/>
            <w:color w:val="000000" w:themeColor="text1"/>
          </w:rPr>
          <w:t xml:space="preserve"> thousand </w:t>
        </w:r>
        <w:proofErr w:type="spellStart"/>
        <w:r w:rsidR="00FB7540" w:rsidRPr="002B5730">
          <w:rPr>
            <w:bCs/>
            <w:color w:val="000000" w:themeColor="text1"/>
          </w:rPr>
          <w:t>tonnes</w:t>
        </w:r>
        <w:proofErr w:type="spellEnd"/>
        <w:r w:rsidR="00FB7540" w:rsidRPr="002B5730">
          <w:rPr>
            <w:bCs/>
            <w:color w:val="000000" w:themeColor="text1"/>
          </w:rPr>
          <w:t xml:space="preserve"> in 2021E </w:t>
        </w:r>
      </w:ins>
      <w:ins w:id="55" w:author="Hardik Malhotra" w:date="2021-09-10T14:47:00Z">
        <w:r w:rsidR="00160783" w:rsidRPr="002B5730">
          <w:rPr>
            <w:bCs/>
            <w:color w:val="000000" w:themeColor="text1"/>
          </w:rPr>
          <w:t>wh</w:t>
        </w:r>
      </w:ins>
      <w:ins w:id="56" w:author="Hardik Malhotra" w:date="2021-09-10T14:48:00Z">
        <w:r w:rsidR="00160783" w:rsidRPr="002B5730">
          <w:rPr>
            <w:bCs/>
            <w:color w:val="000000" w:themeColor="text1"/>
          </w:rPr>
          <w:t xml:space="preserve">ich is further expected to expand in forthcoming years on account of </w:t>
        </w:r>
      </w:ins>
      <w:ins w:id="57" w:author="Hardik Malhotra" w:date="2021-09-10T14:41:00Z">
        <w:r w:rsidR="00FB7540" w:rsidRPr="002B5730">
          <w:rPr>
            <w:bCs/>
            <w:color w:val="000000" w:themeColor="text1"/>
          </w:rPr>
          <w:t xml:space="preserve">lack of </w:t>
        </w:r>
      </w:ins>
      <w:ins w:id="58" w:author="Hardik Malhotra" w:date="2021-09-10T14:42:00Z">
        <w:r w:rsidR="00FB7540" w:rsidRPr="002B5730">
          <w:rPr>
            <w:bCs/>
            <w:color w:val="000000" w:themeColor="text1"/>
          </w:rPr>
          <w:t xml:space="preserve">increase </w:t>
        </w:r>
      </w:ins>
      <w:r w:rsidR="001A371C" w:rsidRPr="002B5730">
        <w:rPr>
          <w:bCs/>
          <w:color w:val="000000" w:themeColor="text1"/>
        </w:rPr>
        <w:t>in</w:t>
      </w:r>
      <w:ins w:id="59" w:author="Hardik Malhotra" w:date="2021-09-10T14:42:00Z">
        <w:r w:rsidR="00FB7540" w:rsidRPr="002B5730">
          <w:rPr>
            <w:bCs/>
            <w:color w:val="000000" w:themeColor="text1"/>
          </w:rPr>
          <w:t xml:space="preserve"> total </w:t>
        </w:r>
      </w:ins>
      <w:ins w:id="60" w:author="Hardik Malhotra" w:date="2021-09-10T14:43:00Z">
        <w:r w:rsidR="00FB7540" w:rsidRPr="002B5730">
          <w:rPr>
            <w:bCs/>
            <w:color w:val="000000" w:themeColor="text1"/>
          </w:rPr>
          <w:t xml:space="preserve">production across the country </w:t>
        </w:r>
      </w:ins>
      <w:ins w:id="61" w:author="Hardik Malhotra" w:date="2021-09-10T14:49:00Z">
        <w:r w:rsidR="00160783" w:rsidRPr="002B5730">
          <w:rPr>
            <w:bCs/>
            <w:color w:val="000000" w:themeColor="text1"/>
          </w:rPr>
          <w:t>in recent years</w:t>
        </w:r>
      </w:ins>
      <w:r w:rsidR="001A371C" w:rsidRPr="002B5730">
        <w:rPr>
          <w:bCs/>
          <w:color w:val="000000" w:themeColor="text1"/>
        </w:rPr>
        <w:t xml:space="preserve">. This is </w:t>
      </w:r>
      <w:ins w:id="62" w:author="Hardik Malhotra" w:date="2021-09-10T14:44:00Z">
        <w:r w:rsidR="00FB7540" w:rsidRPr="002B5730">
          <w:rPr>
            <w:bCs/>
            <w:color w:val="000000" w:themeColor="text1"/>
          </w:rPr>
          <w:t xml:space="preserve">further </w:t>
        </w:r>
      </w:ins>
      <w:ins w:id="63" w:author="Hardik Malhotra" w:date="2021-09-10T14:49:00Z">
        <w:r w:rsidR="00160783" w:rsidRPr="002B5730">
          <w:rPr>
            <w:bCs/>
            <w:color w:val="000000" w:themeColor="text1"/>
          </w:rPr>
          <w:t xml:space="preserve">being </w:t>
        </w:r>
      </w:ins>
      <w:ins w:id="64" w:author="Hardik Malhotra" w:date="2021-09-10T14:43:00Z">
        <w:r w:rsidR="00FB7540" w:rsidRPr="002B5730">
          <w:rPr>
            <w:bCs/>
            <w:color w:val="000000" w:themeColor="text1"/>
          </w:rPr>
          <w:t xml:space="preserve">pushed by </w:t>
        </w:r>
      </w:ins>
      <w:del w:id="65" w:author="Hardik Malhotra" w:date="2021-09-10T14:49:00Z">
        <w:r w:rsidR="00FB7540" w:rsidRPr="002B5730" w:rsidDel="00160783">
          <w:rPr>
            <w:bCs/>
            <w:color w:val="000000" w:themeColor="text1"/>
          </w:rPr>
          <w:delText xml:space="preserve">surging </w:delText>
        </w:r>
      </w:del>
      <w:ins w:id="66" w:author="Hardik Malhotra" w:date="2021-09-10T14:49:00Z">
        <w:r w:rsidR="00160783" w:rsidRPr="002B5730">
          <w:rPr>
            <w:bCs/>
            <w:color w:val="000000" w:themeColor="text1"/>
          </w:rPr>
          <w:t xml:space="preserve">flooding </w:t>
        </w:r>
      </w:ins>
      <w:ins w:id="67" w:author="Hardik Malhotra" w:date="2021-09-10T14:43:00Z">
        <w:r w:rsidR="00FB7540" w:rsidRPr="002B5730">
          <w:rPr>
            <w:bCs/>
            <w:color w:val="000000" w:themeColor="text1"/>
          </w:rPr>
          <w:t xml:space="preserve">demand </w:t>
        </w:r>
      </w:ins>
      <w:ins w:id="68" w:author="Hardik Malhotra" w:date="2021-09-10T14:50:00Z">
        <w:r w:rsidR="00160783" w:rsidRPr="002B5730">
          <w:rPr>
            <w:bCs/>
            <w:color w:val="000000" w:themeColor="text1"/>
          </w:rPr>
          <w:t>across</w:t>
        </w:r>
      </w:ins>
      <w:ins w:id="69" w:author="Hardik Malhotra" w:date="2021-09-10T14:49:00Z">
        <w:r w:rsidR="00160783" w:rsidRPr="002B5730">
          <w:rPr>
            <w:bCs/>
            <w:color w:val="000000" w:themeColor="text1"/>
          </w:rPr>
          <w:t xml:space="preserve"> various developing </w:t>
        </w:r>
      </w:ins>
      <w:ins w:id="70" w:author="Hardik Malhotra" w:date="2021-09-10T14:50:00Z">
        <w:r w:rsidR="00160783" w:rsidRPr="002B5730">
          <w:rPr>
            <w:bCs/>
            <w:color w:val="000000" w:themeColor="text1"/>
          </w:rPr>
          <w:t>countries</w:t>
        </w:r>
      </w:ins>
      <w:ins w:id="71" w:author="Hardik Malhotra" w:date="2021-09-10T14:49:00Z">
        <w:r w:rsidR="00160783" w:rsidRPr="002B5730">
          <w:rPr>
            <w:bCs/>
            <w:color w:val="000000" w:themeColor="text1"/>
          </w:rPr>
          <w:t xml:space="preserve"> such as China, India, and others</w:t>
        </w:r>
      </w:ins>
      <w:ins w:id="72" w:author="Hardik Malhotra" w:date="2021-09-10T14:50:00Z">
        <w:r w:rsidR="00160783" w:rsidRPr="002B5730">
          <w:rPr>
            <w:bCs/>
            <w:color w:val="000000" w:themeColor="text1"/>
          </w:rPr>
          <w:t xml:space="preserve">. </w:t>
        </w:r>
      </w:ins>
    </w:p>
    <w:p w14:paraId="4343096F" w14:textId="57825F5E" w:rsidR="00471D9E" w:rsidRPr="002B5730" w:rsidRDefault="00CC48BA" w:rsidP="00471D9E">
      <w:pPr>
        <w:pStyle w:val="BodyText"/>
        <w:tabs>
          <w:tab w:val="left" w:pos="90"/>
        </w:tabs>
        <w:spacing w:before="162" w:line="360" w:lineRule="auto"/>
        <w:ind w:left="-90"/>
        <w:jc w:val="both"/>
        <w:rPr>
          <w:bCs/>
          <w:color w:val="000000" w:themeColor="text1"/>
        </w:rPr>
      </w:pPr>
      <w:r w:rsidRPr="002B5730">
        <w:rPr>
          <w:bCs/>
          <w:color w:val="000000" w:themeColor="text1"/>
        </w:rPr>
        <w:t xml:space="preserve">China and </w:t>
      </w:r>
      <w:r w:rsidR="00570FF1" w:rsidRPr="002B5730">
        <w:rPr>
          <w:bCs/>
          <w:color w:val="000000" w:themeColor="text1"/>
        </w:rPr>
        <w:t xml:space="preserve">the </w:t>
      </w:r>
      <w:r w:rsidRPr="002B5730">
        <w:rPr>
          <w:bCs/>
          <w:color w:val="000000" w:themeColor="text1"/>
        </w:rPr>
        <w:t>U</w:t>
      </w:r>
      <w:r w:rsidR="00635D8F" w:rsidRPr="002B5730">
        <w:rPr>
          <w:bCs/>
          <w:color w:val="000000" w:themeColor="text1"/>
        </w:rPr>
        <w:t>nited States</w:t>
      </w:r>
      <w:r w:rsidR="00570FF1" w:rsidRPr="002B5730">
        <w:rPr>
          <w:bCs/>
          <w:color w:val="000000" w:themeColor="text1"/>
        </w:rPr>
        <w:t xml:space="preserve"> have </w:t>
      </w:r>
      <w:ins w:id="73" w:author="Hardik Malhotra" w:date="2021-09-10T14:37:00Z">
        <w:r w:rsidR="00FB7540" w:rsidRPr="002B5730">
          <w:rPr>
            <w:bCs/>
            <w:color w:val="000000" w:themeColor="text1"/>
          </w:rPr>
          <w:t xml:space="preserve"> </w:t>
        </w:r>
      </w:ins>
      <w:del w:id="74" w:author="Hardik Malhotra" w:date="2021-09-10T14:37:00Z">
        <w:r w:rsidRPr="002B5730" w:rsidDel="0021697F">
          <w:rPr>
            <w:bCs/>
            <w:color w:val="000000" w:themeColor="text1"/>
          </w:rPr>
          <w:delText xml:space="preserve">are having </w:delText>
        </w:r>
      </w:del>
      <w:r w:rsidRPr="002B5730">
        <w:rPr>
          <w:bCs/>
          <w:color w:val="000000" w:themeColor="text1"/>
        </w:rPr>
        <w:t xml:space="preserve">major vinyl ester resin producing capacities across the globe. Further, more capacities are expected to be commissioned in </w:t>
      </w:r>
      <w:r w:rsidR="00570FF1" w:rsidRPr="002B5730">
        <w:rPr>
          <w:bCs/>
          <w:color w:val="000000" w:themeColor="text1"/>
        </w:rPr>
        <w:t xml:space="preserve">the </w:t>
      </w:r>
      <w:r w:rsidRPr="002B5730">
        <w:rPr>
          <w:bCs/>
          <w:color w:val="000000" w:themeColor="text1"/>
        </w:rPr>
        <w:t xml:space="preserve">Asia Pacific region to meet the ongoing </w:t>
      </w:r>
      <w:r w:rsidR="00570FF1" w:rsidRPr="002B5730">
        <w:rPr>
          <w:bCs/>
          <w:color w:val="000000" w:themeColor="text1"/>
        </w:rPr>
        <w:t xml:space="preserve">global </w:t>
      </w:r>
      <w:r w:rsidRPr="002B5730">
        <w:rPr>
          <w:bCs/>
          <w:color w:val="000000" w:themeColor="text1"/>
        </w:rPr>
        <w:t>demand</w:t>
      </w:r>
      <w:r w:rsidR="00570FF1" w:rsidRPr="002B5730">
        <w:rPr>
          <w:bCs/>
          <w:color w:val="000000" w:themeColor="text1"/>
        </w:rPr>
        <w:t xml:space="preserve">. </w:t>
      </w:r>
      <w:r w:rsidRPr="002B5730">
        <w:rPr>
          <w:bCs/>
          <w:color w:val="000000" w:themeColor="text1"/>
        </w:rPr>
        <w:t>AO</w:t>
      </w:r>
      <w:r w:rsidR="00635D8F" w:rsidRPr="002B5730">
        <w:rPr>
          <w:bCs/>
          <w:color w:val="000000" w:themeColor="text1"/>
        </w:rPr>
        <w:t>C Resins</w:t>
      </w:r>
      <w:r w:rsidRPr="002B5730">
        <w:rPr>
          <w:bCs/>
          <w:color w:val="000000" w:themeColor="text1"/>
        </w:rPr>
        <w:t xml:space="preserve">, INEOS Composites, </w:t>
      </w:r>
      <w:proofErr w:type="spellStart"/>
      <w:r w:rsidRPr="002B5730">
        <w:rPr>
          <w:bCs/>
          <w:color w:val="000000" w:themeColor="text1"/>
        </w:rPr>
        <w:t>Swancor</w:t>
      </w:r>
      <w:proofErr w:type="spellEnd"/>
      <w:r w:rsidRPr="002B5730">
        <w:rPr>
          <w:bCs/>
          <w:color w:val="000000" w:themeColor="text1"/>
        </w:rPr>
        <w:t xml:space="preserve"> Holding, Showa Denko are leading global supplier</w:t>
      </w:r>
      <w:r w:rsidR="00CC6E76" w:rsidRPr="002B5730">
        <w:rPr>
          <w:bCs/>
          <w:color w:val="000000" w:themeColor="text1"/>
        </w:rPr>
        <w:t>s</w:t>
      </w:r>
      <w:r w:rsidRPr="002B5730">
        <w:rPr>
          <w:bCs/>
          <w:color w:val="000000" w:themeColor="text1"/>
        </w:rPr>
        <w:t xml:space="preserve"> of vinyl ester resin with </w:t>
      </w:r>
      <w:r w:rsidR="00E24CB8" w:rsidRPr="002B5730">
        <w:rPr>
          <w:bCs/>
          <w:color w:val="000000" w:themeColor="text1"/>
        </w:rPr>
        <w:t xml:space="preserve">a </w:t>
      </w:r>
      <w:r w:rsidRPr="002B5730">
        <w:rPr>
          <w:bCs/>
          <w:color w:val="000000" w:themeColor="text1"/>
        </w:rPr>
        <w:t>broad range of product portfolio</w:t>
      </w:r>
      <w:r w:rsidR="00E24CB8" w:rsidRPr="002B5730">
        <w:rPr>
          <w:bCs/>
          <w:color w:val="000000" w:themeColor="text1"/>
        </w:rPr>
        <w:t>s</w:t>
      </w:r>
      <w:r w:rsidRPr="002B5730">
        <w:rPr>
          <w:bCs/>
          <w:color w:val="000000" w:themeColor="text1"/>
        </w:rPr>
        <w:t>.</w:t>
      </w:r>
      <w:r w:rsidR="00160783" w:rsidRPr="002B5730">
        <w:rPr>
          <w:bCs/>
          <w:color w:val="000000" w:themeColor="text1"/>
        </w:rPr>
        <w:t xml:space="preserve"> Some of the major players are focusing on expanding their existing capacities and </w:t>
      </w:r>
      <w:r w:rsidR="00E24CB8" w:rsidRPr="002B5730">
        <w:rPr>
          <w:bCs/>
          <w:color w:val="000000" w:themeColor="text1"/>
        </w:rPr>
        <w:t xml:space="preserve">on </w:t>
      </w:r>
      <w:r w:rsidR="00C83772" w:rsidRPr="002B5730">
        <w:rPr>
          <w:bCs/>
          <w:color w:val="000000" w:themeColor="text1"/>
        </w:rPr>
        <w:t>merger</w:t>
      </w:r>
      <w:r w:rsidR="00E24CB8" w:rsidRPr="002B5730">
        <w:rPr>
          <w:bCs/>
          <w:color w:val="000000" w:themeColor="text1"/>
        </w:rPr>
        <w:t>s</w:t>
      </w:r>
      <w:r w:rsidR="00C83772" w:rsidRPr="002B5730">
        <w:rPr>
          <w:bCs/>
          <w:color w:val="000000" w:themeColor="text1"/>
        </w:rPr>
        <w:t xml:space="preserve"> &amp; acquisition</w:t>
      </w:r>
      <w:r w:rsidR="00E24CB8" w:rsidRPr="002B5730">
        <w:rPr>
          <w:bCs/>
          <w:color w:val="000000" w:themeColor="text1"/>
        </w:rPr>
        <w:t>s</w:t>
      </w:r>
      <w:r w:rsidR="00C83772" w:rsidRPr="002B5730">
        <w:rPr>
          <w:bCs/>
          <w:color w:val="000000" w:themeColor="text1"/>
        </w:rPr>
        <w:t xml:space="preserve"> to grab </w:t>
      </w:r>
      <w:r w:rsidR="00E24CB8" w:rsidRPr="002B5730">
        <w:rPr>
          <w:bCs/>
          <w:color w:val="000000" w:themeColor="text1"/>
        </w:rPr>
        <w:t>a</w:t>
      </w:r>
      <w:r w:rsidR="00C83772" w:rsidRPr="002B5730">
        <w:rPr>
          <w:bCs/>
          <w:color w:val="000000" w:themeColor="text1"/>
        </w:rPr>
        <w:t xml:space="preserve"> </w:t>
      </w:r>
      <w:del w:id="75" w:author="Hardik Malhotra" w:date="2021-09-10T14:59:00Z">
        <w:r w:rsidR="00C83772" w:rsidRPr="002B5730" w:rsidDel="00C83772">
          <w:rPr>
            <w:bCs/>
            <w:color w:val="000000" w:themeColor="text1"/>
          </w:rPr>
          <w:delText>significant</w:delText>
        </w:r>
      </w:del>
      <w:ins w:id="76" w:author="Hardik Malhotra" w:date="2021-09-10T14:59:00Z">
        <w:r w:rsidR="00C83772" w:rsidRPr="002B5730">
          <w:rPr>
            <w:bCs/>
            <w:color w:val="000000" w:themeColor="text1"/>
          </w:rPr>
          <w:t xml:space="preserve">substantial </w:t>
        </w:r>
      </w:ins>
      <w:ins w:id="77" w:author="Hardik Malhotra" w:date="2021-09-10T14:58:00Z">
        <w:r w:rsidR="00C83772" w:rsidRPr="002B5730">
          <w:rPr>
            <w:bCs/>
            <w:color w:val="000000" w:themeColor="text1"/>
          </w:rPr>
          <w:t>share in the market</w:t>
        </w:r>
      </w:ins>
      <w:r w:rsidR="00E24CB8" w:rsidRPr="002B5730">
        <w:rPr>
          <w:bCs/>
          <w:color w:val="000000" w:themeColor="text1"/>
        </w:rPr>
        <w:t>.</w:t>
      </w:r>
      <w:del w:id="78" w:author="Hardik Malhotra" w:date="2021-09-10T15:00:00Z">
        <w:r w:rsidR="00C83772" w:rsidRPr="002B5730" w:rsidDel="00C83772">
          <w:rPr>
            <w:bCs/>
            <w:color w:val="000000" w:themeColor="text1"/>
          </w:rPr>
          <w:delText xml:space="preserve">surge </w:delText>
        </w:r>
      </w:del>
      <w:r w:rsidR="00E24CB8" w:rsidRPr="002B5730">
        <w:rPr>
          <w:bCs/>
          <w:color w:val="000000" w:themeColor="text1"/>
        </w:rPr>
        <w:t xml:space="preserve"> </w:t>
      </w:r>
      <w:ins w:id="79" w:author="Hardik Malhotra" w:date="2021-09-10T15:01:00Z">
        <w:r w:rsidR="00C83772" w:rsidRPr="002B5730">
          <w:rPr>
            <w:bCs/>
            <w:color w:val="000000" w:themeColor="text1"/>
          </w:rPr>
          <w:t xml:space="preserve">Such as, </w:t>
        </w:r>
      </w:ins>
      <w:ins w:id="80" w:author="Hardik Malhotra" w:date="2021-09-10T15:03:00Z">
        <w:r w:rsidR="00C83772" w:rsidRPr="002B5730">
          <w:rPr>
            <w:bCs/>
            <w:color w:val="000000" w:themeColor="text1"/>
          </w:rPr>
          <w:t>in 20</w:t>
        </w:r>
      </w:ins>
      <w:ins w:id="81" w:author="Hardik Malhotra" w:date="2021-09-10T15:04:00Z">
        <w:r w:rsidR="00C83772" w:rsidRPr="002B5730">
          <w:rPr>
            <w:bCs/>
            <w:color w:val="000000" w:themeColor="text1"/>
          </w:rPr>
          <w:t>19</w:t>
        </w:r>
      </w:ins>
      <w:ins w:id="82" w:author="Hardik Malhotra" w:date="2021-09-10T15:03:00Z">
        <w:r w:rsidR="00C83772" w:rsidRPr="002B5730">
          <w:rPr>
            <w:bCs/>
            <w:color w:val="000000" w:themeColor="text1"/>
          </w:rPr>
          <w:t xml:space="preserve">, </w:t>
        </w:r>
      </w:ins>
      <w:ins w:id="83" w:author="Hardik Malhotra" w:date="2021-09-10T15:01:00Z">
        <w:r w:rsidR="00C83772" w:rsidRPr="002B5730">
          <w:rPr>
            <w:bCs/>
            <w:color w:val="000000" w:themeColor="text1"/>
          </w:rPr>
          <w:t>INE</w:t>
        </w:r>
      </w:ins>
      <w:ins w:id="84" w:author="Hardik Malhotra" w:date="2021-09-10T15:02:00Z">
        <w:r w:rsidR="00C83772" w:rsidRPr="002B5730">
          <w:rPr>
            <w:bCs/>
            <w:color w:val="000000" w:themeColor="text1"/>
          </w:rPr>
          <w:t>O</w:t>
        </w:r>
      </w:ins>
      <w:ins w:id="85" w:author="Hardik Malhotra" w:date="2021-09-10T15:01:00Z">
        <w:r w:rsidR="00C83772" w:rsidRPr="002B5730">
          <w:rPr>
            <w:bCs/>
            <w:color w:val="000000" w:themeColor="text1"/>
          </w:rPr>
          <w:t xml:space="preserve">S, one of the leading </w:t>
        </w:r>
      </w:ins>
      <w:r w:rsidR="009154B9" w:rsidRPr="002B5730">
        <w:rPr>
          <w:bCs/>
          <w:color w:val="000000" w:themeColor="text1"/>
        </w:rPr>
        <w:t>players</w:t>
      </w:r>
      <w:ins w:id="86" w:author="Hardik Malhotra" w:date="2021-09-10T15:01:00Z">
        <w:r w:rsidR="00C83772" w:rsidRPr="002B5730">
          <w:rPr>
            <w:bCs/>
            <w:color w:val="000000" w:themeColor="text1"/>
          </w:rPr>
          <w:t xml:space="preserve"> </w:t>
        </w:r>
      </w:ins>
      <w:ins w:id="87" w:author="Hardik Malhotra" w:date="2021-09-10T15:04:00Z">
        <w:r w:rsidR="00C83772" w:rsidRPr="002B5730">
          <w:rPr>
            <w:bCs/>
            <w:color w:val="000000" w:themeColor="text1"/>
          </w:rPr>
          <w:t xml:space="preserve">completed the acquisition of composite business of </w:t>
        </w:r>
      </w:ins>
      <w:ins w:id="88" w:author="Hardik Malhotra" w:date="2021-09-10T15:03:00Z">
        <w:r w:rsidR="00C83772" w:rsidRPr="002B5730">
          <w:rPr>
            <w:bCs/>
            <w:color w:val="000000" w:themeColor="text1"/>
          </w:rPr>
          <w:t>Ashland Composite</w:t>
        </w:r>
      </w:ins>
      <w:ins w:id="89" w:author="Hardik Malhotra" w:date="2021-09-10T15:04:00Z">
        <w:r w:rsidR="00C83772" w:rsidRPr="002B5730">
          <w:rPr>
            <w:bCs/>
            <w:color w:val="000000" w:themeColor="text1"/>
          </w:rPr>
          <w:t xml:space="preserve">s. </w:t>
        </w:r>
      </w:ins>
    </w:p>
    <w:p w14:paraId="6A5D6126" w14:textId="77777777" w:rsidR="006E66C6" w:rsidRDefault="006E66C6" w:rsidP="00471D9E">
      <w:pPr>
        <w:pStyle w:val="BodyText"/>
        <w:tabs>
          <w:tab w:val="left" w:pos="90"/>
        </w:tabs>
        <w:spacing w:before="162" w:line="360" w:lineRule="auto"/>
        <w:ind w:lef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E6CCA2E" w14:textId="77777777" w:rsidR="002E02DE" w:rsidRDefault="002E02DE" w:rsidP="00471D9E">
      <w:pPr>
        <w:pStyle w:val="BodyText"/>
        <w:tabs>
          <w:tab w:val="left" w:pos="90"/>
        </w:tabs>
        <w:spacing w:before="162" w:line="360" w:lineRule="auto"/>
        <w:ind w:left="-90"/>
        <w:jc w:val="both"/>
        <w:rPr>
          <w:bCs/>
          <w:color w:val="000000" w:themeColor="text1"/>
        </w:rPr>
      </w:pPr>
    </w:p>
    <w:p w14:paraId="0F88A11B" w14:textId="5640324E" w:rsidR="002E02DE" w:rsidRDefault="002E02DE" w:rsidP="00471D9E">
      <w:pPr>
        <w:pStyle w:val="BodyText"/>
        <w:tabs>
          <w:tab w:val="left" w:pos="90"/>
        </w:tabs>
        <w:spacing w:before="162" w:line="360" w:lineRule="auto"/>
        <w:ind w:left="-90"/>
        <w:jc w:val="both"/>
        <w:rPr>
          <w:bCs/>
          <w:color w:val="000000" w:themeColor="text1"/>
        </w:rPr>
      </w:pPr>
    </w:p>
    <w:p w14:paraId="77D6CB40" w14:textId="06404C31" w:rsidR="00884E69" w:rsidRDefault="00884E69" w:rsidP="00471D9E">
      <w:pPr>
        <w:pStyle w:val="BodyText"/>
        <w:tabs>
          <w:tab w:val="left" w:pos="90"/>
        </w:tabs>
        <w:spacing w:before="162" w:line="360" w:lineRule="auto"/>
        <w:ind w:left="-90"/>
        <w:jc w:val="both"/>
        <w:rPr>
          <w:bCs/>
          <w:color w:val="000000" w:themeColor="text1"/>
        </w:rPr>
      </w:pPr>
    </w:p>
    <w:p w14:paraId="6BB7A3AD" w14:textId="7F0F26AB" w:rsidR="00884E69" w:rsidRDefault="00884E69" w:rsidP="00471D9E">
      <w:pPr>
        <w:pStyle w:val="BodyText"/>
        <w:tabs>
          <w:tab w:val="left" w:pos="90"/>
        </w:tabs>
        <w:spacing w:before="162" w:line="360" w:lineRule="auto"/>
        <w:ind w:left="-90"/>
        <w:jc w:val="both"/>
        <w:rPr>
          <w:bCs/>
          <w:color w:val="000000" w:themeColor="text1"/>
        </w:rPr>
      </w:pPr>
    </w:p>
    <w:p w14:paraId="034B7406" w14:textId="00AEAE13" w:rsidR="00884E69" w:rsidRDefault="00884E69" w:rsidP="00471D9E">
      <w:pPr>
        <w:pStyle w:val="BodyText"/>
        <w:tabs>
          <w:tab w:val="left" w:pos="90"/>
        </w:tabs>
        <w:spacing w:before="162" w:line="360" w:lineRule="auto"/>
        <w:ind w:left="-90"/>
        <w:jc w:val="both"/>
        <w:rPr>
          <w:bCs/>
          <w:color w:val="000000" w:themeColor="text1"/>
        </w:rPr>
      </w:pPr>
    </w:p>
    <w:p w14:paraId="4858C29B" w14:textId="102E8B86" w:rsidR="00884E69" w:rsidRDefault="00884E69" w:rsidP="00471D9E">
      <w:pPr>
        <w:pStyle w:val="BodyText"/>
        <w:tabs>
          <w:tab w:val="left" w:pos="90"/>
        </w:tabs>
        <w:spacing w:before="162" w:line="360" w:lineRule="auto"/>
        <w:ind w:left="-90"/>
        <w:jc w:val="both"/>
        <w:rPr>
          <w:bCs/>
          <w:color w:val="000000" w:themeColor="text1"/>
        </w:rPr>
      </w:pPr>
    </w:p>
    <w:p w14:paraId="64AB4488" w14:textId="77777777" w:rsidR="00884E69" w:rsidRDefault="00884E69" w:rsidP="00471D9E">
      <w:pPr>
        <w:pStyle w:val="BodyText"/>
        <w:tabs>
          <w:tab w:val="left" w:pos="90"/>
        </w:tabs>
        <w:spacing w:before="162" w:line="360" w:lineRule="auto"/>
        <w:ind w:left="-90"/>
        <w:jc w:val="both"/>
        <w:rPr>
          <w:bCs/>
          <w:color w:val="000000" w:themeColor="text1"/>
        </w:rPr>
      </w:pPr>
    </w:p>
    <w:p w14:paraId="1B547D95" w14:textId="77777777" w:rsidR="002E02DE" w:rsidRDefault="002E02DE" w:rsidP="00471D9E">
      <w:pPr>
        <w:pStyle w:val="BodyText"/>
        <w:tabs>
          <w:tab w:val="left" w:pos="90"/>
        </w:tabs>
        <w:spacing w:before="162" w:line="360" w:lineRule="auto"/>
        <w:ind w:left="-90"/>
        <w:jc w:val="both"/>
        <w:rPr>
          <w:bCs/>
          <w:color w:val="000000" w:themeColor="text1"/>
        </w:rPr>
      </w:pPr>
    </w:p>
    <w:p w14:paraId="46F628E6" w14:textId="77777777" w:rsidR="002E02DE" w:rsidRDefault="002E02DE" w:rsidP="00471D9E">
      <w:pPr>
        <w:pStyle w:val="BodyText"/>
        <w:tabs>
          <w:tab w:val="left" w:pos="90"/>
        </w:tabs>
        <w:spacing w:before="162" w:line="360" w:lineRule="auto"/>
        <w:ind w:left="-90"/>
        <w:jc w:val="both"/>
        <w:rPr>
          <w:bCs/>
          <w:color w:val="000000" w:themeColor="text1"/>
        </w:rPr>
      </w:pPr>
    </w:p>
    <w:p w14:paraId="499346B8" w14:textId="77777777" w:rsidR="002E02DE" w:rsidRDefault="002E02DE" w:rsidP="00471D9E">
      <w:pPr>
        <w:pStyle w:val="BodyText"/>
        <w:tabs>
          <w:tab w:val="left" w:pos="90"/>
        </w:tabs>
        <w:spacing w:before="162" w:line="360" w:lineRule="auto"/>
        <w:ind w:left="-90"/>
        <w:jc w:val="both"/>
        <w:rPr>
          <w:bCs/>
          <w:color w:val="000000" w:themeColor="text1"/>
        </w:rPr>
      </w:pPr>
    </w:p>
    <w:p w14:paraId="3456246B" w14:textId="77777777" w:rsidR="002E02DE" w:rsidRDefault="002E02DE" w:rsidP="00471D9E">
      <w:pPr>
        <w:pStyle w:val="BodyText"/>
        <w:tabs>
          <w:tab w:val="left" w:pos="90"/>
        </w:tabs>
        <w:spacing w:before="162" w:line="360" w:lineRule="auto"/>
        <w:ind w:left="-90"/>
        <w:jc w:val="both"/>
        <w:rPr>
          <w:bCs/>
          <w:color w:val="000000" w:themeColor="text1"/>
        </w:rPr>
      </w:pPr>
    </w:p>
    <w:p w14:paraId="2677BF60" w14:textId="320CE912" w:rsidR="00CB55FA" w:rsidRPr="002B5730" w:rsidRDefault="002B1111" w:rsidP="00471D9E">
      <w:pPr>
        <w:pStyle w:val="BodyText"/>
        <w:tabs>
          <w:tab w:val="left" w:pos="90"/>
        </w:tabs>
        <w:spacing w:before="162" w:line="360" w:lineRule="auto"/>
        <w:ind w:left="-90"/>
        <w:jc w:val="both"/>
        <w:rPr>
          <w:bCs/>
          <w:color w:val="000000" w:themeColor="text1"/>
        </w:rPr>
      </w:pPr>
      <w:r w:rsidRPr="002B5730">
        <w:rPr>
          <w:bCs/>
          <w:noProof/>
          <w:color w:val="000000" w:themeColor="text1"/>
        </w:rPr>
        <w:lastRenderedPageBreak/>
        <mc:AlternateContent>
          <mc:Choice Requires="wps">
            <w:drawing>
              <wp:anchor distT="0" distB="0" distL="114300" distR="114300" simplePos="0" relativeHeight="251942912" behindDoc="0" locked="0" layoutInCell="1" allowOverlap="1" wp14:anchorId="6E10DB45" wp14:editId="4BE37556">
                <wp:simplePos x="0" y="0"/>
                <wp:positionH relativeFrom="column">
                  <wp:posOffset>-47625</wp:posOffset>
                </wp:positionH>
                <wp:positionV relativeFrom="paragraph">
                  <wp:posOffset>375285</wp:posOffset>
                </wp:positionV>
                <wp:extent cx="6257925" cy="291465"/>
                <wp:effectExtent l="0" t="0" r="0" b="0"/>
                <wp:wrapNone/>
                <wp:docPr id="1035" name="TextBox 8"/>
                <wp:cNvGraphicFramePr/>
                <a:graphic xmlns:a="http://schemas.openxmlformats.org/drawingml/2006/main">
                  <a:graphicData uri="http://schemas.microsoft.com/office/word/2010/wordprocessingShape">
                    <wps:wsp>
                      <wps:cNvSpPr txBox="1"/>
                      <wps:spPr>
                        <a:xfrm>
                          <a:off x="0" y="0"/>
                          <a:ext cx="6257925" cy="291465"/>
                        </a:xfrm>
                        <a:prstGeom prst="rect">
                          <a:avLst/>
                        </a:prstGeom>
                        <a:noFill/>
                      </wps:spPr>
                      <wps:txbx>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wps:txbx>
                      <wps:bodyPr wrap="square" rtlCol="0">
                        <a:spAutoFit/>
                      </wps:bodyPr>
                    </wps:wsp>
                  </a:graphicData>
                </a:graphic>
                <wp14:sizeRelH relativeFrom="margin">
                  <wp14:pctWidth>0</wp14:pctWidth>
                </wp14:sizeRelH>
              </wp:anchor>
            </w:drawing>
          </mc:Choice>
          <mc:Fallback>
            <w:pict>
              <v:shape w14:anchorId="6E10DB45" id="TextBox 8" o:spid="_x0000_s1033" type="#_x0000_t202" style="position:absolute;left:0;text-align:left;margin-left:-3.75pt;margin-top:29.55pt;width:492.75pt;height:22.9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" filled="f" stroked="f">
                <v:textbox style="mso-fit-shape-to-text:t">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v:textbox>
              </v:shape>
            </w:pict>
          </mc:Fallback>
        </mc:AlternateContent>
      </w:r>
    </w:p>
    <w:p w14:paraId="180EEE6B" w14:textId="75F5CDB5" w:rsidR="00CB55FA" w:rsidRPr="002B5730" w:rsidDel="00160783" w:rsidRDefault="00CB55FA" w:rsidP="00DA27D1">
      <w:pPr>
        <w:pStyle w:val="BodyText"/>
        <w:spacing w:before="162" w:line="360" w:lineRule="auto"/>
        <w:ind w:left="-270" w:right="-270"/>
        <w:jc w:val="both"/>
        <w:rPr>
          <w:del w:id="90" w:author="Hardik Malhotra" w:date="2021-09-10T14:55:00Z"/>
          <w:bCs/>
          <w:color w:val="000000" w:themeColor="text1"/>
        </w:rPr>
      </w:pPr>
    </w:p>
    <w:p w14:paraId="654CED5E" w14:textId="5C081101" w:rsidR="00DF0E95" w:rsidRPr="002B5730" w:rsidDel="00160783" w:rsidRDefault="00DF0E95">
      <w:pPr>
        <w:pStyle w:val="BodyText"/>
        <w:spacing w:before="162"/>
        <w:ind w:right="-270"/>
        <w:jc w:val="both"/>
        <w:rPr>
          <w:del w:id="91" w:author="Hardik Malhotra" w:date="2021-09-10T14:55:00Z"/>
          <w:bCs/>
          <w:color w:val="000000" w:themeColor="text1"/>
        </w:rPr>
        <w:pPrChange w:id="92" w:author="Hardik Malhotra" w:date="2021-09-10T14:55:00Z">
          <w:pPr>
            <w:pStyle w:val="BodyText"/>
            <w:spacing w:before="162"/>
            <w:ind w:left="-270" w:right="-270"/>
            <w:jc w:val="both"/>
          </w:pPr>
        </w:pPrChange>
      </w:pPr>
    </w:p>
    <w:p w14:paraId="13E4ACD9" w14:textId="0D0474CC" w:rsidR="00522867" w:rsidRPr="002B5730" w:rsidRDefault="00522867">
      <w:pPr>
        <w:pStyle w:val="BodyText"/>
        <w:spacing w:before="162" w:line="360" w:lineRule="auto"/>
        <w:ind w:right="-270"/>
        <w:jc w:val="both"/>
        <w:rPr>
          <w:bCs/>
          <w:color w:val="000000" w:themeColor="text1"/>
        </w:rPr>
        <w:pPrChange w:id="93" w:author="Hardik Malhotra" w:date="2021-09-10T14:55:00Z">
          <w:pPr>
            <w:pStyle w:val="BodyText"/>
            <w:spacing w:before="162" w:line="360" w:lineRule="auto"/>
            <w:ind w:left="-270" w:right="-270"/>
            <w:jc w:val="both"/>
          </w:pPr>
        </w:pPrChange>
      </w:pPr>
    </w:p>
    <w:p w14:paraId="5789BBA2" w14:textId="0FC9A8DB" w:rsidR="00E76080" w:rsidRPr="002B5730" w:rsidRDefault="002B1111" w:rsidP="00DF0E95">
      <w:pPr>
        <w:pStyle w:val="BodyText"/>
        <w:spacing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1949056" behindDoc="0" locked="0" layoutInCell="1" allowOverlap="1" wp14:anchorId="396EE325" wp14:editId="465FA623">
                <wp:simplePos x="0" y="0"/>
                <wp:positionH relativeFrom="margin">
                  <wp:align>right</wp:align>
                </wp:positionH>
                <wp:positionV relativeFrom="paragraph">
                  <wp:posOffset>2520950</wp:posOffset>
                </wp:positionV>
                <wp:extent cx="2337955" cy="200055"/>
                <wp:effectExtent l="0" t="0" r="0" b="0"/>
                <wp:wrapNone/>
                <wp:docPr id="1039"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96EE325" id="_x0000_s1034" type="#_x0000_t202" style="position:absolute;left:0;text-align:left;margin-left:132.9pt;margin-top:198.5pt;width:184.1pt;height:15.75pt;z-index:251949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" filled="f" stroked="f">
                <v:textbox style="mso-fit-shape-to-text:t">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r w:rsidR="00DF0E95" w:rsidRPr="002B5730">
        <w:rPr>
          <w:noProof/>
          <w:color w:val="000000" w:themeColor="text1"/>
        </w:rPr>
        <mc:AlternateContent>
          <mc:Choice Requires="wps">
            <w:drawing>
              <wp:anchor distT="0" distB="0" distL="114300" distR="114300" simplePos="0" relativeHeight="251947008" behindDoc="0" locked="0" layoutInCell="1" allowOverlap="1" wp14:anchorId="45ABC02C" wp14:editId="70D4992C">
                <wp:simplePos x="0" y="0"/>
                <wp:positionH relativeFrom="column">
                  <wp:posOffset>495300</wp:posOffset>
                </wp:positionH>
                <wp:positionV relativeFrom="paragraph">
                  <wp:posOffset>1826895</wp:posOffset>
                </wp:positionV>
                <wp:extent cx="1651000" cy="723014"/>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301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5" style="position:absolute;left:0;text-align:left;margin-left:39pt;margin-top:143.85pt;width:130pt;height:56.9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" filled="f" stroked="f" strokeweight="1pt">
                <v:textbo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v:textbox>
              </v:rect>
            </w:pict>
          </mc:Fallback>
        </mc:AlternateContent>
      </w:r>
      <w:r w:rsidR="00E76080" w:rsidRPr="002B5730">
        <w:rPr>
          <w:bCs/>
          <w:noProof/>
          <w:color w:val="000000" w:themeColor="text1"/>
          <w:lang w:val="en-IN"/>
        </w:rPr>
        <w:drawing>
          <wp:inline distT="0" distB="0" distL="0" distR="0" wp14:anchorId="494510BB" wp14:editId="67634A08">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C3F93B3" w14:textId="77777777" w:rsidR="00DF0E95" w:rsidRPr="002B5730" w:rsidRDefault="00DF0E95" w:rsidP="00DF0E95">
      <w:pPr>
        <w:pStyle w:val="BodyText"/>
        <w:spacing w:before="162" w:line="360" w:lineRule="auto"/>
        <w:ind w:right="-86"/>
        <w:jc w:val="both"/>
        <w:rPr>
          <w:bCs/>
          <w:color w:val="000000" w:themeColor="text1"/>
          <w:lang w:val="en-IN"/>
        </w:rPr>
      </w:pPr>
    </w:p>
    <w:p w14:paraId="0A65AF13" w14:textId="77777777" w:rsidR="006E66C6" w:rsidRDefault="006E66C6" w:rsidP="007E7092">
      <w:pPr>
        <w:pStyle w:val="BodyText"/>
        <w:spacing w:before="162" w:line="360" w:lineRule="auto"/>
        <w:jc w:val="both"/>
        <w:rPr>
          <w:bCs/>
          <w:color w:val="000000" w:themeColor="text1"/>
          <w:lang w:val="en-IN"/>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B0B099" w14:textId="782013A1" w:rsidR="00DF0E95" w:rsidRPr="002B5730" w:rsidRDefault="00E76080" w:rsidP="007E7092">
      <w:pPr>
        <w:pStyle w:val="BodyText"/>
        <w:spacing w:before="162" w:line="360" w:lineRule="auto"/>
        <w:jc w:val="both"/>
        <w:rPr>
          <w:bCs/>
          <w:color w:val="000000" w:themeColor="text1"/>
          <w:lang w:val="en-IN"/>
        </w:rPr>
      </w:pPr>
      <w:r w:rsidRPr="002B5730">
        <w:rPr>
          <w:bCs/>
          <w:color w:val="000000" w:themeColor="text1"/>
          <w:lang w:val="en-IN"/>
        </w:rPr>
        <w:t>Global demand</w:t>
      </w:r>
      <w:r w:rsidR="00275FDE" w:rsidRPr="002B5730">
        <w:rPr>
          <w:bCs/>
          <w:color w:val="000000" w:themeColor="text1"/>
          <w:lang w:val="en-IN"/>
        </w:rPr>
        <w:t xml:space="preserve"> for </w:t>
      </w:r>
      <w:r w:rsidRPr="002B5730">
        <w:rPr>
          <w:bCs/>
          <w:color w:val="000000" w:themeColor="text1"/>
          <w:lang w:val="en-IN"/>
        </w:rPr>
        <w:t xml:space="preserve">Vinyl Ester resin in 2020 </w:t>
      </w:r>
      <w:r w:rsidR="00275FDE" w:rsidRPr="002B5730">
        <w:rPr>
          <w:bCs/>
          <w:color w:val="000000" w:themeColor="text1"/>
          <w:lang w:val="en-IN"/>
        </w:rPr>
        <w:t>s</w:t>
      </w:r>
      <w:r w:rsidRPr="002B5730">
        <w:rPr>
          <w:bCs/>
          <w:color w:val="000000" w:themeColor="text1"/>
          <w:lang w:val="en-IN"/>
        </w:rPr>
        <w:t>tood at around 7</w:t>
      </w:r>
      <w:r w:rsidR="003A572C">
        <w:rPr>
          <w:bCs/>
          <w:color w:val="000000" w:themeColor="text1"/>
          <w:lang w:val="en-IN"/>
        </w:rPr>
        <w:t>39</w:t>
      </w:r>
      <w:r w:rsidRPr="002B5730">
        <w:rPr>
          <w:bCs/>
          <w:color w:val="000000" w:themeColor="text1"/>
          <w:lang w:val="en-IN"/>
        </w:rPr>
        <w:t xml:space="preserve"> thousand tonnes and is expected to grow at a CAGR of </w:t>
      </w:r>
      <w:r w:rsidR="003A572C">
        <w:rPr>
          <w:bCs/>
          <w:color w:val="000000" w:themeColor="text1"/>
          <w:lang w:val="en-IN"/>
        </w:rPr>
        <w:t>6</w:t>
      </w:r>
      <w:r w:rsidRPr="002B5730">
        <w:rPr>
          <w:bCs/>
          <w:color w:val="000000" w:themeColor="text1"/>
          <w:lang w:val="en-IN"/>
        </w:rPr>
        <w:t>.3</w:t>
      </w:r>
      <w:r w:rsidR="00DF0E95" w:rsidRPr="002B5730">
        <w:rPr>
          <w:bCs/>
          <w:color w:val="000000" w:themeColor="text1"/>
          <w:lang w:val="en-IN"/>
        </w:rPr>
        <w:t>0</w:t>
      </w:r>
      <w:r w:rsidRPr="002B5730">
        <w:rPr>
          <w:bCs/>
          <w:color w:val="000000" w:themeColor="text1"/>
          <w:lang w:val="en-IN"/>
        </w:rPr>
        <w:t>% to reach approximately 1</w:t>
      </w:r>
      <w:r w:rsidR="003A572C">
        <w:rPr>
          <w:bCs/>
          <w:color w:val="000000" w:themeColor="text1"/>
          <w:lang w:val="en-IN"/>
        </w:rPr>
        <w:t>36</w:t>
      </w:r>
      <w:r w:rsidR="006054B6" w:rsidRPr="002B5730">
        <w:rPr>
          <w:bCs/>
          <w:color w:val="000000" w:themeColor="text1"/>
          <w:lang w:val="en-IN"/>
        </w:rPr>
        <w:t>7</w:t>
      </w:r>
      <w:r w:rsidRPr="002B5730">
        <w:rPr>
          <w:bCs/>
          <w:color w:val="000000" w:themeColor="text1"/>
          <w:lang w:val="en-IN"/>
        </w:rPr>
        <w:t xml:space="preserve"> thousand tonnes in 2030. The Increase in demand is led by strong demand </w:t>
      </w:r>
      <w:r w:rsidR="00275FDE" w:rsidRPr="002B5730">
        <w:rPr>
          <w:bCs/>
          <w:color w:val="000000" w:themeColor="text1"/>
          <w:lang w:val="en-IN"/>
        </w:rPr>
        <w:t>for</w:t>
      </w:r>
      <w:r w:rsidRPr="002B5730">
        <w:rPr>
          <w:bCs/>
          <w:color w:val="000000" w:themeColor="text1"/>
          <w:lang w:val="en-IN"/>
        </w:rPr>
        <w:t xml:space="preserve"> excellent chemical and thermal resistant material in downstream applications such as semiconductor encapsulation, electronics and communication, construction, and automobile industries. Moreover, </w:t>
      </w:r>
      <w:r w:rsidR="004B6025" w:rsidRPr="002B5730">
        <w:rPr>
          <w:bCs/>
          <w:color w:val="000000" w:themeColor="text1"/>
          <w:lang w:val="en-IN"/>
        </w:rPr>
        <w:t>the o</w:t>
      </w:r>
      <w:r w:rsidRPr="002B5730">
        <w:rPr>
          <w:bCs/>
          <w:color w:val="000000" w:themeColor="text1"/>
          <w:lang w:val="en-IN"/>
        </w:rPr>
        <w:t xml:space="preserve">perating efficiency of producers varies from </w:t>
      </w:r>
      <w:r w:rsidRPr="002B5730">
        <w:rPr>
          <w:bCs/>
          <w:color w:val="000000" w:themeColor="text1"/>
          <w:lang w:val="en-IN"/>
        </w:rPr>
        <w:t xml:space="preserve">approximately 81% to 92%. However, in 2020 COVID-2019 impacted the demand </w:t>
      </w:r>
      <w:r w:rsidR="004B6025" w:rsidRPr="002B5730">
        <w:rPr>
          <w:bCs/>
          <w:color w:val="000000" w:themeColor="text1"/>
          <w:lang w:val="en-IN"/>
        </w:rPr>
        <w:t>for</w:t>
      </w:r>
      <w:r w:rsidRPr="002B5730">
        <w:rPr>
          <w:bCs/>
          <w:color w:val="000000" w:themeColor="text1"/>
          <w:lang w:val="en-IN"/>
        </w:rPr>
        <w:t xml:space="preserve"> Vinyl Ester Resin as major industries were shut</w:t>
      </w:r>
      <w:r w:rsidR="004B6025" w:rsidRPr="002B5730">
        <w:rPr>
          <w:bCs/>
          <w:color w:val="000000" w:themeColor="text1"/>
          <w:lang w:val="en-IN"/>
        </w:rPr>
        <w:t xml:space="preserve"> down</w:t>
      </w:r>
      <w:r w:rsidRPr="002B5730">
        <w:rPr>
          <w:bCs/>
          <w:color w:val="000000" w:themeColor="text1"/>
          <w:lang w:val="en-IN"/>
        </w:rPr>
        <w:t>.</w:t>
      </w:r>
      <w:ins w:id="94" w:author="Hardik Malhotra" w:date="2021-09-10T15:25:00Z">
        <w:r w:rsidR="006F5566" w:rsidRPr="002B5730">
          <w:rPr>
            <w:bCs/>
            <w:color w:val="000000" w:themeColor="text1"/>
            <w:lang w:val="en-IN"/>
          </w:rPr>
          <w:t xml:space="preserve"> It would take three years for </w:t>
        </w:r>
      </w:ins>
      <w:r w:rsidR="004B6025" w:rsidRPr="002B5730">
        <w:rPr>
          <w:bCs/>
          <w:color w:val="000000" w:themeColor="text1"/>
          <w:lang w:val="en-IN"/>
        </w:rPr>
        <w:t xml:space="preserve">the </w:t>
      </w:r>
      <w:ins w:id="95" w:author="Hardik Malhotra" w:date="2021-09-10T15:25:00Z">
        <w:r w:rsidR="006F5566" w:rsidRPr="002B5730">
          <w:rPr>
            <w:bCs/>
            <w:color w:val="000000" w:themeColor="text1"/>
            <w:lang w:val="en-IN"/>
          </w:rPr>
          <w:t>vinyl ester resin industr</w:t>
        </w:r>
      </w:ins>
      <w:ins w:id="96" w:author="Hardik Malhotra" w:date="2021-09-10T15:26:00Z">
        <w:r w:rsidR="006F5566" w:rsidRPr="002B5730">
          <w:rPr>
            <w:bCs/>
            <w:color w:val="000000" w:themeColor="text1"/>
            <w:lang w:val="en-IN"/>
          </w:rPr>
          <w:t>y to revive from the impac</w:t>
        </w:r>
      </w:ins>
      <w:ins w:id="97" w:author="Hardik Malhotra" w:date="2021-09-10T15:27:00Z">
        <w:r w:rsidR="006F5566" w:rsidRPr="002B5730">
          <w:rPr>
            <w:bCs/>
            <w:color w:val="000000" w:themeColor="text1"/>
            <w:lang w:val="en-IN"/>
          </w:rPr>
          <w:t xml:space="preserve">t of COVID-19 </w:t>
        </w:r>
      </w:ins>
      <w:ins w:id="98" w:author="Hardik Malhotra" w:date="2021-09-10T15:29:00Z">
        <w:r w:rsidR="00DD60F0" w:rsidRPr="002B5730">
          <w:rPr>
            <w:bCs/>
            <w:color w:val="000000" w:themeColor="text1"/>
            <w:lang w:val="en-IN"/>
          </w:rPr>
          <w:t>as</w:t>
        </w:r>
      </w:ins>
      <w:ins w:id="99" w:author="Hardik Malhotra" w:date="2021-09-10T15:30:00Z">
        <w:r w:rsidR="00DD60F0" w:rsidRPr="002B5730">
          <w:rPr>
            <w:bCs/>
            <w:color w:val="000000" w:themeColor="text1"/>
            <w:lang w:val="en-IN"/>
          </w:rPr>
          <w:t xml:space="preserve"> major </w:t>
        </w:r>
      </w:ins>
      <w:r w:rsidR="004B6025" w:rsidRPr="002B5730">
        <w:rPr>
          <w:bCs/>
          <w:color w:val="000000" w:themeColor="text1"/>
          <w:lang w:val="en-IN"/>
        </w:rPr>
        <w:t xml:space="preserve">global </w:t>
      </w:r>
      <w:ins w:id="100" w:author="Hardik Malhotra" w:date="2021-09-10T15:30:00Z">
        <w:r w:rsidR="00DD60F0" w:rsidRPr="002B5730">
          <w:rPr>
            <w:bCs/>
            <w:color w:val="000000" w:themeColor="text1"/>
            <w:lang w:val="en-IN"/>
          </w:rPr>
          <w:t>construction projects</w:t>
        </w:r>
      </w:ins>
      <w:ins w:id="101" w:author="Hardik Malhotra" w:date="2021-09-10T15:31:00Z">
        <w:r w:rsidR="00DD60F0" w:rsidRPr="002B5730">
          <w:rPr>
            <w:bCs/>
            <w:color w:val="000000" w:themeColor="text1"/>
            <w:lang w:val="en-IN"/>
          </w:rPr>
          <w:t xml:space="preserve"> </w:t>
        </w:r>
      </w:ins>
      <w:ins w:id="102" w:author="Hardik Malhotra" w:date="2021-09-10T15:30:00Z">
        <w:r w:rsidR="00DD60F0" w:rsidRPr="002B5730">
          <w:rPr>
            <w:bCs/>
            <w:color w:val="000000" w:themeColor="text1"/>
            <w:lang w:val="en-IN"/>
          </w:rPr>
          <w:t>have been delayed by</w:t>
        </w:r>
      </w:ins>
      <w:ins w:id="103" w:author="Hardik Malhotra" w:date="2021-09-10T16:28:00Z">
        <w:r w:rsidR="005739CD" w:rsidRPr="002B5730">
          <w:rPr>
            <w:bCs/>
            <w:color w:val="000000" w:themeColor="text1"/>
            <w:lang w:val="en-IN"/>
          </w:rPr>
          <w:t xml:space="preserve"> various economie</w:t>
        </w:r>
      </w:ins>
      <w:ins w:id="104" w:author="Hardik Malhotra" w:date="2021-09-10T16:29:00Z">
        <w:r w:rsidR="005739CD" w:rsidRPr="002B5730">
          <w:rPr>
            <w:bCs/>
            <w:color w:val="000000" w:themeColor="text1"/>
            <w:lang w:val="en-IN"/>
          </w:rPr>
          <w:t>s and companies</w:t>
        </w:r>
      </w:ins>
      <w:ins w:id="105" w:author="Hardik Malhotra" w:date="2021-09-10T16:49:00Z">
        <w:r w:rsidR="000810D4" w:rsidRPr="002B5730">
          <w:rPr>
            <w:bCs/>
            <w:color w:val="000000" w:themeColor="text1"/>
            <w:lang w:val="en-IN"/>
          </w:rPr>
          <w:t>.</w:t>
        </w:r>
      </w:ins>
      <w:r w:rsidRPr="002B5730">
        <w:rPr>
          <w:bCs/>
          <w:color w:val="000000" w:themeColor="text1"/>
          <w:lang w:val="en-IN"/>
        </w:rPr>
        <w:t xml:space="preserve"> Further, </w:t>
      </w:r>
      <w:r w:rsidR="004B6025" w:rsidRPr="002B5730">
        <w:rPr>
          <w:bCs/>
          <w:color w:val="000000" w:themeColor="text1"/>
          <w:lang w:val="en-IN"/>
        </w:rPr>
        <w:t xml:space="preserve">the </w:t>
      </w:r>
      <w:ins w:id="106" w:author="Hardik Malhotra" w:date="2021-09-10T15:11:00Z">
        <w:r w:rsidR="00172598" w:rsidRPr="002B5730">
          <w:rPr>
            <w:bCs/>
            <w:color w:val="000000" w:themeColor="text1"/>
            <w:lang w:val="en-IN"/>
          </w:rPr>
          <w:t>d</w:t>
        </w:r>
      </w:ins>
      <w:del w:id="107" w:author="Hardik Malhotra" w:date="2021-09-10T15:11:00Z">
        <w:r w:rsidRPr="002B5730" w:rsidDel="00172598">
          <w:rPr>
            <w:bCs/>
            <w:color w:val="000000" w:themeColor="text1"/>
            <w:lang w:val="en-IN"/>
          </w:rPr>
          <w:delText>D</w:delText>
        </w:r>
      </w:del>
      <w:r w:rsidRPr="002B5730">
        <w:rPr>
          <w:bCs/>
          <w:color w:val="000000" w:themeColor="text1"/>
          <w:lang w:val="en-IN"/>
        </w:rPr>
        <w:t>emand supply gap is expected t</w:t>
      </w:r>
      <w:r w:rsidR="003A572C">
        <w:rPr>
          <w:bCs/>
          <w:color w:val="000000" w:themeColor="text1"/>
          <w:lang w:val="en-IN"/>
        </w:rPr>
        <w:t>o gradually increase year by year</w:t>
      </w:r>
      <w:del w:id="108" w:author="Hardik Malhotra" w:date="2021-09-10T15:12:00Z">
        <w:r w:rsidRPr="002B5730" w:rsidDel="00172598">
          <w:rPr>
            <w:bCs/>
            <w:color w:val="000000" w:themeColor="text1"/>
            <w:lang w:val="en-IN"/>
          </w:rPr>
          <w:delText>612</w:delText>
        </w:r>
      </w:del>
      <w:r w:rsidRPr="002B5730">
        <w:rPr>
          <w:bCs/>
          <w:color w:val="000000" w:themeColor="text1"/>
          <w:lang w:val="en-IN"/>
        </w:rPr>
        <w:t xml:space="preserve"> to </w:t>
      </w:r>
      <w:r w:rsidR="003A572C">
        <w:rPr>
          <w:bCs/>
          <w:color w:val="000000" w:themeColor="text1"/>
          <w:lang w:val="en-IN"/>
        </w:rPr>
        <w:t>438</w:t>
      </w:r>
      <w:del w:id="109" w:author="Hardik Malhotra" w:date="2021-09-10T15:12:00Z">
        <w:r w:rsidRPr="002B5730" w:rsidDel="00172598">
          <w:rPr>
            <w:bCs/>
            <w:color w:val="000000" w:themeColor="text1"/>
            <w:lang w:val="en-IN"/>
          </w:rPr>
          <w:delText>80</w:delText>
        </w:r>
      </w:del>
      <w:r w:rsidRPr="002B5730">
        <w:rPr>
          <w:bCs/>
          <w:color w:val="000000" w:themeColor="text1"/>
          <w:lang w:val="en-IN"/>
        </w:rPr>
        <w:t xml:space="preserve"> thousand tonnes in 2030. Manufactur</w:t>
      </w:r>
      <w:r w:rsidR="004B6025" w:rsidRPr="002B5730">
        <w:rPr>
          <w:bCs/>
          <w:color w:val="000000" w:themeColor="text1"/>
          <w:lang w:val="en-IN"/>
        </w:rPr>
        <w:t>ers</w:t>
      </w:r>
      <w:r w:rsidRPr="002B5730">
        <w:rPr>
          <w:bCs/>
          <w:color w:val="000000" w:themeColor="text1"/>
          <w:lang w:val="en-IN"/>
        </w:rPr>
        <w:t xml:space="preserve"> are ramping up their capacity expansion to meet the growing demand supply gap.</w:t>
      </w:r>
    </w:p>
    <w:p w14:paraId="0BE31A4B" w14:textId="77777777" w:rsidR="006E66C6" w:rsidRDefault="006E66C6" w:rsidP="00DF0E95">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F0F791C"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0ACD0C71"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2E4F35BF"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02069967"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3DC1E770" w14:textId="77777777" w:rsidR="00884E69" w:rsidRDefault="00884E69"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p>
    <w:p w14:paraId="5BC90225" w14:textId="5237B259" w:rsidR="00CC48BA" w:rsidRPr="002B5730" w:rsidRDefault="00CC48BA"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r w:rsidRPr="002B5730">
        <w:rPr>
          <w:rFonts w:ascii="Verdana" w:eastAsia="Verdana" w:hAnsi="Verdana" w:cs="Verdana"/>
          <w:b/>
          <w:bCs/>
          <w:color w:val="000000" w:themeColor="text1"/>
          <w:kern w:val="24"/>
          <w:sz w:val="20"/>
          <w:szCs w:val="20"/>
          <w:lang w:val="en-IN"/>
        </w:rPr>
        <w:lastRenderedPageBreak/>
        <w:t xml:space="preserve">Revenue Analysis of </w:t>
      </w:r>
      <w:r w:rsidR="00113835" w:rsidRPr="002B5730">
        <w:rPr>
          <w:rFonts w:ascii="Verdana" w:eastAsia="Verdana" w:hAnsi="Verdana" w:cs="Verdana"/>
          <w:b/>
          <w:bCs/>
          <w:color w:val="000000" w:themeColor="text1"/>
          <w:kern w:val="24"/>
          <w:sz w:val="20"/>
          <w:szCs w:val="20"/>
          <w:lang w:val="en-IN"/>
        </w:rPr>
        <w:t>L</w:t>
      </w:r>
      <w:r w:rsidRPr="002B5730">
        <w:rPr>
          <w:rFonts w:ascii="Verdana" w:eastAsia="Verdana" w:hAnsi="Verdana" w:cs="Verdana"/>
          <w:b/>
          <w:bCs/>
          <w:color w:val="000000" w:themeColor="text1"/>
          <w:kern w:val="24"/>
          <w:sz w:val="20"/>
          <w:szCs w:val="20"/>
          <w:lang w:val="en-IN"/>
        </w:rPr>
        <w:t>eading Global Epoxy Resin Manufacturers, By Value (USD Million), 2018-2020</w:t>
      </w:r>
      <w:r w:rsidRPr="002B5730">
        <w:rPr>
          <w:rFonts w:ascii="Verdana" w:eastAsia="Verdana" w:hAnsi="Verdana" w:cs="Verdana"/>
          <w:b/>
          <w:bCs/>
          <w:color w:val="000000" w:themeColor="text1"/>
          <w:kern w:val="24"/>
          <w:sz w:val="20"/>
          <w:szCs w:val="20"/>
          <w:lang w:val="en-IN"/>
        </w:rPr>
        <w:tab/>
      </w:r>
    </w:p>
    <w:p w14:paraId="57F84CAC" w14:textId="4C283FD1" w:rsidR="00CC48BA" w:rsidRPr="002B5730" w:rsidRDefault="007E7092" w:rsidP="00CC48BA">
      <w:pPr>
        <w:pStyle w:val="BodyText"/>
        <w:spacing w:before="162" w:line="480" w:lineRule="auto"/>
        <w:ind w:right="-90"/>
        <w:jc w:val="both"/>
        <w:rPr>
          <w:rFonts w:ascii="Verdana" w:hAnsi="Verdana"/>
          <w:b/>
          <w:color w:val="000000" w:themeColor="text1"/>
          <w:sz w:val="14"/>
          <w:szCs w:val="14"/>
        </w:rPr>
      </w:pPr>
      <w:r w:rsidRPr="002B5730">
        <w:rPr>
          <w:rFonts w:ascii="Verdana" w:hAnsi="Verdana"/>
          <w:b/>
          <w:noProof/>
          <w:color w:val="000000" w:themeColor="text1"/>
          <w:sz w:val="14"/>
          <w:szCs w:val="14"/>
        </w:rPr>
        <mc:AlternateContent>
          <mc:Choice Requires="wps">
            <w:drawing>
              <wp:anchor distT="0" distB="0" distL="114300" distR="114300" simplePos="0" relativeHeight="251886592" behindDoc="0" locked="0" layoutInCell="1" allowOverlap="1" wp14:anchorId="2561D5D2" wp14:editId="27D0A159">
                <wp:simplePos x="0" y="0"/>
                <wp:positionH relativeFrom="page">
                  <wp:posOffset>3888740</wp:posOffset>
                </wp:positionH>
                <wp:positionV relativeFrom="paragraph">
                  <wp:posOffset>1042035</wp:posOffset>
                </wp:positionV>
                <wp:extent cx="628015" cy="233680"/>
                <wp:effectExtent l="0" t="0" r="0" b="0"/>
                <wp:wrapNone/>
                <wp:docPr id="1081" name="TextBox 27"/>
                <wp:cNvGraphicFramePr/>
                <a:graphic xmlns:a="http://schemas.openxmlformats.org/drawingml/2006/main">
                  <a:graphicData uri="http://schemas.microsoft.com/office/word/2010/wordprocessingShape">
                    <wps:wsp>
                      <wps:cNvSpPr txBox="1"/>
                      <wps:spPr>
                        <a:xfrm>
                          <a:off x="0" y="0"/>
                          <a:ext cx="628015" cy="233680"/>
                        </a:xfrm>
                        <a:prstGeom prst="rect">
                          <a:avLst/>
                        </a:prstGeom>
                        <a:noFill/>
                      </wps:spPr>
                      <wps:txbx>
                        <w:txbxContent>
                          <w:p w14:paraId="6C2DC485"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-2.26%</w:t>
                            </w:r>
                          </w:p>
                        </w:txbxContent>
                      </wps:txbx>
                      <wps:bodyPr wrap="square" rtlCol="0">
                        <a:noAutofit/>
                      </wps:bodyPr>
                    </wps:wsp>
                  </a:graphicData>
                </a:graphic>
                <wp14:sizeRelV relativeFrom="margin">
                  <wp14:pctHeight>0</wp14:pctHeight>
                </wp14:sizeRelV>
              </wp:anchor>
            </w:drawing>
          </mc:Choice>
          <mc:Fallback>
            <w:pict>
              <v:shape w14:anchorId="2561D5D2" id="TextBox 27" o:spid="_x0000_s1036" type="#_x0000_t202" style="position:absolute;left:0;text-align:left;margin-left:306.2pt;margin-top:82.05pt;width:49.45pt;height:18.4pt;z-index:251886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" filled="f" stroked="f">
                <v:textbox>
                  <w:txbxContent>
                    <w:p w14:paraId="6C2DC485"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-2.26%</w:t>
                      </w:r>
                    </w:p>
                  </w:txbxContent>
                </v:textbox>
                <w10:wrap anchorx="page"/>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5568" behindDoc="0" locked="0" layoutInCell="1" allowOverlap="1" wp14:anchorId="09B15578" wp14:editId="40F9B622">
                <wp:simplePos x="0" y="0"/>
                <wp:positionH relativeFrom="margin">
                  <wp:posOffset>2705100</wp:posOffset>
                </wp:positionH>
                <wp:positionV relativeFrom="paragraph">
                  <wp:posOffset>1019175</wp:posOffset>
                </wp:positionV>
                <wp:extent cx="628015" cy="222885"/>
                <wp:effectExtent l="0" t="0" r="0" b="0"/>
                <wp:wrapNone/>
                <wp:docPr id="1082" name="TextBox 26"/>
                <wp:cNvGraphicFramePr/>
                <a:graphic xmlns:a="http://schemas.openxmlformats.org/drawingml/2006/main">
                  <a:graphicData uri="http://schemas.microsoft.com/office/word/2010/wordprocessingShape">
                    <wps:wsp>
                      <wps:cNvSpPr txBox="1"/>
                      <wps:spPr>
                        <a:xfrm>
                          <a:off x="0" y="0"/>
                          <a:ext cx="628015" cy="222885"/>
                        </a:xfrm>
                        <a:prstGeom prst="rect">
                          <a:avLst/>
                        </a:prstGeom>
                        <a:noFill/>
                      </wps:spPr>
                      <wps:txbx>
                        <w:txbxContent>
                          <w:p w14:paraId="32D90C7E"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-0.90%</w:t>
                            </w:r>
                          </w:p>
                        </w:txbxContent>
                      </wps:txbx>
                      <wps:bodyPr wrap="square" rtlCol="0">
                        <a:noAutofit/>
                      </wps:bodyPr>
                    </wps:wsp>
                  </a:graphicData>
                </a:graphic>
                <wp14:sizeRelV relativeFrom="margin">
                  <wp14:pctHeight>0</wp14:pctHeight>
                </wp14:sizeRelV>
              </wp:anchor>
            </w:drawing>
          </mc:Choice>
          <mc:Fallback>
            <w:pict>
              <v:shape w14:anchorId="09B15578" id="TextBox 26" o:spid="_x0000_s1037" type="#_x0000_t202" style="position:absolute;left:0;text-align:left;margin-left:213pt;margin-top:80.25pt;width:49.45pt;height:17.55pt;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" filled="f" stroked="f">
                <v:textbox>
                  <w:txbxContent>
                    <w:p w14:paraId="32D90C7E"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-0.90%</w:t>
                      </w:r>
                    </w:p>
                  </w:txbxContent>
                </v:textbox>
                <w10:wrap anchorx="margin"/>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5248" behindDoc="0" locked="0" layoutInCell="1" allowOverlap="1" wp14:anchorId="074DE735" wp14:editId="231E938F">
                <wp:simplePos x="0" y="0"/>
                <wp:positionH relativeFrom="column">
                  <wp:posOffset>1263015</wp:posOffset>
                </wp:positionH>
                <wp:positionV relativeFrom="paragraph">
                  <wp:posOffset>192405</wp:posOffset>
                </wp:positionV>
                <wp:extent cx="628015" cy="223284"/>
                <wp:effectExtent l="0" t="0" r="0" b="0"/>
                <wp:wrapNone/>
                <wp:docPr id="152" name="TextBox 25"/>
                <wp:cNvGraphicFramePr/>
                <a:graphic xmlns:a="http://schemas.openxmlformats.org/drawingml/2006/main">
                  <a:graphicData uri="http://schemas.microsoft.com/office/word/2010/wordprocessingShape">
                    <wps:wsp>
                      <wps:cNvSpPr txBox="1"/>
                      <wps:spPr>
                        <a:xfrm>
                          <a:off x="0" y="0"/>
                          <a:ext cx="628015" cy="223284"/>
                        </a:xfrm>
                        <a:prstGeom prst="rect">
                          <a:avLst/>
                        </a:prstGeom>
                        <a:noFill/>
                      </wps:spPr>
                      <wps:txbx>
                        <w:txbxContent>
                          <w:p w14:paraId="1FD70E7E"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-7.60%</w:t>
                            </w:r>
                          </w:p>
                        </w:txbxContent>
                      </wps:txbx>
                      <wps:bodyPr wrap="square" rtlCol="0">
                        <a:noAutofit/>
                      </wps:bodyPr>
                    </wps:wsp>
                  </a:graphicData>
                </a:graphic>
                <wp14:sizeRelV relativeFrom="margin">
                  <wp14:pctHeight>0</wp14:pctHeight>
                </wp14:sizeRelV>
              </wp:anchor>
            </w:drawing>
          </mc:Choice>
          <mc:Fallback>
            <w:pict>
              <v:shape w14:anchorId="074DE735" id="TextBox 25" o:spid="_x0000_s1038" type="#_x0000_t202" style="position:absolute;left:0;text-align:left;margin-left:99.45pt;margin-top:15.15pt;width:49.45pt;height:17.6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" filled="f" stroked="f">
                <v:textbox>
                  <w:txbxContent>
                    <w:p w14:paraId="1FD70E7E"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-7.60%</w:t>
                      </w:r>
                    </w:p>
                  </w:txbxContent>
                </v:textbox>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4224" behindDoc="0" locked="0" layoutInCell="1" allowOverlap="1" wp14:anchorId="1DE132A4" wp14:editId="2A8C2B89">
                <wp:simplePos x="0" y="0"/>
                <wp:positionH relativeFrom="column">
                  <wp:posOffset>589280</wp:posOffset>
                </wp:positionH>
                <wp:positionV relativeFrom="paragraph">
                  <wp:posOffset>3175</wp:posOffset>
                </wp:positionV>
                <wp:extent cx="628015" cy="244150"/>
                <wp:effectExtent l="0" t="0" r="0" b="0"/>
                <wp:wrapNone/>
                <wp:docPr id="150" name="TextBox 24"/>
                <wp:cNvGraphicFramePr/>
                <a:graphic xmlns:a="http://schemas.openxmlformats.org/drawingml/2006/main">
                  <a:graphicData uri="http://schemas.microsoft.com/office/word/2010/wordprocessingShape">
                    <wps:wsp>
                      <wps:cNvSpPr txBox="1"/>
                      <wps:spPr>
                        <a:xfrm>
                          <a:off x="0" y="0"/>
                          <a:ext cx="628015" cy="244150"/>
                        </a:xfrm>
                        <a:prstGeom prst="rect">
                          <a:avLst/>
                        </a:prstGeom>
                        <a:noFill/>
                      </wps:spPr>
                      <wps:txbx>
                        <w:txbxContent>
                          <w:p w14:paraId="08578006"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-12.10%</w:t>
                            </w:r>
                          </w:p>
                        </w:txbxContent>
                      </wps:txbx>
                      <wps:bodyPr wrap="square" rtlCol="0">
                        <a:noAutofit/>
                      </wps:bodyPr>
                    </wps:wsp>
                  </a:graphicData>
                </a:graphic>
                <wp14:sizeRelV relativeFrom="margin">
                  <wp14:pctHeight>0</wp14:pctHeight>
                </wp14:sizeRelV>
              </wp:anchor>
            </w:drawing>
          </mc:Choice>
          <mc:Fallback>
            <w:pict>
              <v:shape w14:anchorId="1DE132A4" id="TextBox 24" o:spid="_x0000_s1039" type="#_x0000_t202" style="position:absolute;left:0;text-align:left;margin-left:46.4pt;margin-top:.25pt;width:49.45pt;height:19.2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" filled="f" stroked="f">
                <v:textbox>
                  <w:txbxContent>
                    <w:p w14:paraId="08578006"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-12.10%</w:t>
                      </w:r>
                    </w:p>
                  </w:txbxContent>
                </v:textbox>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2176" behindDoc="0" locked="0" layoutInCell="1" allowOverlap="1" wp14:anchorId="61051812" wp14:editId="0E1174B0">
                <wp:simplePos x="0" y="0"/>
                <wp:positionH relativeFrom="column">
                  <wp:posOffset>523874</wp:posOffset>
                </wp:positionH>
                <wp:positionV relativeFrom="paragraph">
                  <wp:posOffset>167640</wp:posOffset>
                </wp:positionV>
                <wp:extent cx="276225" cy="142875"/>
                <wp:effectExtent l="0" t="0" r="66675" b="47625"/>
                <wp:wrapNone/>
                <wp:docPr id="146" name="Straight Arrow Connector 12"/>
                <wp:cNvGraphicFramePr/>
                <a:graphic xmlns:a="http://schemas.openxmlformats.org/drawingml/2006/main">
                  <a:graphicData uri="http://schemas.microsoft.com/office/word/2010/wordprocessingShape">
                    <wps:wsp>
                      <wps:cNvCnPr/>
                      <wps:spPr>
                        <a:xfrm>
                          <a:off x="0" y="0"/>
                          <a:ext cx="2762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19FD1B" id="_x0000_t32" coordsize="21600,21600" o:spt="32" o:oned="t" path="m,l21600,21600e" filled="f">
                <v:path arrowok="t" fillok="f" o:connecttype="none"/>
                <o:lock v:ext="edit" shapetype="t"/>
              </v:shapetype>
              <v:shape id="Straight Arrow Connector 12" o:spid="_x0000_s1026" type="#_x0000_t32" style="position:absolute;margin-left:41.25pt;margin-top:13.2pt;width:21.75pt;height:11.2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" strokecolor="#4472c4 [3204]" strokeweight=".5pt">
                <v:stroke endarrow="block" joinstyle="miter"/>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3200" behindDoc="0" locked="0" layoutInCell="1" allowOverlap="1" wp14:anchorId="17A57EE0" wp14:editId="384CF1F1">
                <wp:simplePos x="0" y="0"/>
                <wp:positionH relativeFrom="column">
                  <wp:posOffset>1138451</wp:posOffset>
                </wp:positionH>
                <wp:positionV relativeFrom="paragraph">
                  <wp:posOffset>344805</wp:posOffset>
                </wp:positionV>
                <wp:extent cx="333375" cy="161925"/>
                <wp:effectExtent l="0" t="0" r="66675" b="66675"/>
                <wp:wrapNone/>
                <wp:docPr id="148" name="Straight Arrow Connector 13"/>
                <wp:cNvGraphicFramePr/>
                <a:graphic xmlns:a="http://schemas.openxmlformats.org/drawingml/2006/main">
                  <a:graphicData uri="http://schemas.microsoft.com/office/word/2010/wordprocessingShape">
                    <wps:wsp>
                      <wps:cNvCnPr/>
                      <wps:spPr>
                        <a:xfrm>
                          <a:off x="0" y="0"/>
                          <a:ext cx="3333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32F0B" id="Straight Arrow Connector 13" o:spid="_x0000_s1026" type="#_x0000_t32" style="position:absolute;margin-left:89.65pt;margin-top:27.15pt;width:26.25pt;height:12.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" strokecolor="#4472c4 [3204]" strokeweight=".5pt">
                <v:stroke endarrow="block" joinstyle="miter"/>
              </v:shape>
            </w:pict>
          </mc:Fallback>
        </mc:AlternateContent>
      </w:r>
      <w:r w:rsidRPr="002B5730">
        <w:rPr>
          <w:rFonts w:ascii="Verdana" w:hAnsi="Verdana"/>
          <w:bCs/>
          <w:noProof/>
          <w:color w:val="000000" w:themeColor="text1"/>
          <w:sz w:val="14"/>
          <w:szCs w:val="14"/>
        </w:rPr>
        <mc:AlternateContent>
          <mc:Choice Requires="wps">
            <w:drawing>
              <wp:anchor distT="0" distB="0" distL="114300" distR="114300" simplePos="0" relativeHeight="251891712" behindDoc="0" locked="0" layoutInCell="1" allowOverlap="1" wp14:anchorId="206A2655" wp14:editId="74FE3BDC">
                <wp:simplePos x="0" y="0"/>
                <wp:positionH relativeFrom="column">
                  <wp:posOffset>4421505</wp:posOffset>
                </wp:positionH>
                <wp:positionV relativeFrom="paragraph">
                  <wp:posOffset>2706370</wp:posOffset>
                </wp:positionV>
                <wp:extent cx="1718310" cy="200025"/>
                <wp:effectExtent l="0" t="0" r="0" b="0"/>
                <wp:wrapNone/>
                <wp:docPr id="1076"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206A2655" id="TextBox 15" o:spid="_x0000_s1040" type="#_x0000_t202" style="position:absolute;left:0;text-align:left;margin-left:348.15pt;margin-top:213.1pt;width:135.3pt;height:15.7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" filled="f" stroked="f">
                <v:textbox style="mso-fit-shape-to-text:t">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90688" behindDoc="0" locked="0" layoutInCell="1" allowOverlap="1" wp14:anchorId="669FEC3E" wp14:editId="3321969F">
                <wp:simplePos x="0" y="0"/>
                <wp:positionH relativeFrom="column">
                  <wp:posOffset>5238750</wp:posOffset>
                </wp:positionH>
                <wp:positionV relativeFrom="paragraph">
                  <wp:posOffset>199390</wp:posOffset>
                </wp:positionV>
                <wp:extent cx="628015" cy="284480"/>
                <wp:effectExtent l="0" t="0" r="0" b="0"/>
                <wp:wrapNone/>
                <wp:docPr id="1077" name="TextBox 29"/>
                <wp:cNvGraphicFramePr/>
                <a:graphic xmlns:a="http://schemas.openxmlformats.org/drawingml/2006/main">
                  <a:graphicData uri="http://schemas.microsoft.com/office/word/2010/wordprocessingShape">
                    <wps:wsp>
                      <wps:cNvSpPr txBox="1"/>
                      <wps:spPr>
                        <a:xfrm>
                          <a:off x="0" y="0"/>
                          <a:ext cx="628015" cy="284480"/>
                        </a:xfrm>
                        <a:prstGeom prst="rect">
                          <a:avLst/>
                        </a:prstGeom>
                        <a:noFill/>
                      </wps:spPr>
                      <wps:txb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wps:txbx>
                      <wps:bodyPr wrap="square" rtlCol="0">
                        <a:noAutofit/>
                      </wps:bodyPr>
                    </wps:wsp>
                  </a:graphicData>
                </a:graphic>
                <wp14:sizeRelV relativeFrom="margin">
                  <wp14:pctHeight>0</wp14:pctHeight>
                </wp14:sizeRelV>
              </wp:anchor>
            </w:drawing>
          </mc:Choice>
          <mc:Fallback>
            <w:pict>
              <v:shape w14:anchorId="669FEC3E" id="TextBox 29" o:spid="_x0000_s1041" type="#_x0000_t202" style="position:absolute;left:0;text-align:left;margin-left:412.5pt;margin-top:15.7pt;width:49.45pt;height:22.4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" filled="f" stroked="f">
                <v:textbo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9664" behindDoc="0" locked="0" layoutInCell="1" allowOverlap="1" wp14:anchorId="79CAA216" wp14:editId="391A7923">
                <wp:simplePos x="0" y="0"/>
                <wp:positionH relativeFrom="column">
                  <wp:posOffset>4762500</wp:posOffset>
                </wp:positionH>
                <wp:positionV relativeFrom="paragraph">
                  <wp:posOffset>188595</wp:posOffset>
                </wp:positionV>
                <wp:extent cx="541655" cy="240030"/>
                <wp:effectExtent l="0" t="0" r="0" b="0"/>
                <wp:wrapNone/>
                <wp:docPr id="1078" name="TextBox 28"/>
                <wp:cNvGraphicFramePr/>
                <a:graphic xmlns:a="http://schemas.openxmlformats.org/drawingml/2006/main">
                  <a:graphicData uri="http://schemas.microsoft.com/office/word/2010/wordprocessingShape">
                    <wps:wsp>
                      <wps:cNvSpPr txBox="1"/>
                      <wps:spPr>
                        <a:xfrm>
                          <a:off x="0" y="0"/>
                          <a:ext cx="541655" cy="240030"/>
                        </a:xfrm>
                        <a:prstGeom prst="rect">
                          <a:avLst/>
                        </a:prstGeom>
                        <a:noFill/>
                      </wps:spPr>
                      <wps:txb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CAA216" id="TextBox 28" o:spid="_x0000_s1042" type="#_x0000_t202" style="position:absolute;left:0;text-align:left;margin-left:375pt;margin-top:14.85pt;width:42.65pt;height:18.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" filled="f" stroked="f">
                <v:textbo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8640" behindDoc="0" locked="0" layoutInCell="1" allowOverlap="1" wp14:anchorId="6F40C8D8" wp14:editId="5DA517E1">
                <wp:simplePos x="0" y="0"/>
                <wp:positionH relativeFrom="column">
                  <wp:posOffset>5158740</wp:posOffset>
                </wp:positionH>
                <wp:positionV relativeFrom="paragraph">
                  <wp:posOffset>482600</wp:posOffset>
                </wp:positionV>
                <wp:extent cx="318770" cy="105410"/>
                <wp:effectExtent l="0" t="0" r="81280" b="66040"/>
                <wp:wrapNone/>
                <wp:docPr id="1079" name="Straight Arrow Connector 19"/>
                <wp:cNvGraphicFramePr/>
                <a:graphic xmlns:a="http://schemas.openxmlformats.org/drawingml/2006/main">
                  <a:graphicData uri="http://schemas.microsoft.com/office/word/2010/wordprocessingShape">
                    <wps:wsp>
                      <wps:cNvCnPr/>
                      <wps:spPr>
                        <a:xfrm>
                          <a:off x="0" y="0"/>
                          <a:ext cx="318770" cy="105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03ED5" id="Straight Arrow Connector 19" o:spid="_x0000_s1026" type="#_x0000_t32" style="position:absolute;margin-left:406.2pt;margin-top:38pt;width:25.1pt;height:8.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" strokecolor="#4472c4 [3204]" strokeweight=".5pt">
                <v:stroke endarrow="block" joinstyle="miter"/>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7616" behindDoc="0" locked="0" layoutInCell="1" allowOverlap="1" wp14:anchorId="1B295119" wp14:editId="4999AB68">
                <wp:simplePos x="0" y="0"/>
                <wp:positionH relativeFrom="column">
                  <wp:posOffset>4725670</wp:posOffset>
                </wp:positionH>
                <wp:positionV relativeFrom="paragraph">
                  <wp:posOffset>414655</wp:posOffset>
                </wp:positionV>
                <wp:extent cx="318770" cy="106045"/>
                <wp:effectExtent l="0" t="0" r="81280" b="65405"/>
                <wp:wrapNone/>
                <wp:docPr id="1080"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8770" cy="106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B7046" id="Straight Arrow Connector 15" o:spid="_x0000_s1026" type="#_x0000_t32" style="position:absolute;margin-left:372.1pt;margin-top:32.65pt;width:25.1pt;height: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" strokecolor="#4472c4 [3204]" strokeweight=".5pt">
                <v:stroke endarrow="block" joinstyle="miter"/>
                <o:lock v:ext="edit" shapetype="f"/>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4544" behindDoc="0" locked="0" layoutInCell="1" allowOverlap="1" wp14:anchorId="794DD020" wp14:editId="08238033">
                <wp:simplePos x="0" y="0"/>
                <wp:positionH relativeFrom="margin">
                  <wp:posOffset>2675890</wp:posOffset>
                </wp:positionH>
                <wp:positionV relativeFrom="paragraph">
                  <wp:posOffset>1217295</wp:posOffset>
                </wp:positionV>
                <wp:extent cx="238125" cy="95250"/>
                <wp:effectExtent l="0" t="0" r="66675" b="57150"/>
                <wp:wrapNone/>
                <wp:docPr id="1083"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D31F8" id="Straight Arrow Connector 20" o:spid="_x0000_s1026" type="#_x0000_t32" style="position:absolute;margin-left:210.7pt;margin-top:95.85pt;width:18.75pt;height: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" strokecolor="#4472c4 [3204]" strokeweight=".5pt">
                <v:stroke endarrow="block" joinstyle="miter"/>
                <o:lock v:ext="edit" shapetype="f"/>
                <w10:wrap anchorx="margin"/>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3520" behindDoc="0" locked="0" layoutInCell="1" allowOverlap="1" wp14:anchorId="758A6477" wp14:editId="1E60D3DB">
                <wp:simplePos x="0" y="0"/>
                <wp:positionH relativeFrom="column">
                  <wp:posOffset>3219449</wp:posOffset>
                </wp:positionH>
                <wp:positionV relativeFrom="paragraph">
                  <wp:posOffset>1312544</wp:posOffset>
                </wp:positionV>
                <wp:extent cx="257175" cy="85725"/>
                <wp:effectExtent l="0" t="0" r="66675" b="66675"/>
                <wp:wrapNone/>
                <wp:docPr id="108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2AD41" id="Straight Arrow Connector 14" o:spid="_x0000_s1026" type="#_x0000_t32" style="position:absolute;margin-left:253.5pt;margin-top:103.35pt;width:20.25pt;height:6.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" strokecolor="#4472c4 [3204]" strokeweight=".5pt">
                <v:stroke endarrow="block" joinstyle="miter"/>
                <o:lock v:ext="edit" shapetype="f"/>
              </v:shape>
            </w:pict>
          </mc:Fallback>
        </mc:AlternateContent>
      </w:r>
      <w:r w:rsidR="002B1111" w:rsidRPr="002B5730">
        <w:rPr>
          <w:rFonts w:ascii="Verdana" w:hAnsi="Verdana"/>
          <w:b/>
          <w:noProof/>
          <w:color w:val="000000" w:themeColor="text1"/>
          <w:sz w:val="14"/>
          <w:szCs w:val="14"/>
        </w:rPr>
        <w:drawing>
          <wp:anchor distT="0" distB="0" distL="114300" distR="114300" simplePos="0" relativeHeight="252080128" behindDoc="0" locked="0" layoutInCell="1" allowOverlap="1" wp14:anchorId="3046E70B" wp14:editId="255F8B32">
            <wp:simplePos x="0" y="0"/>
            <wp:positionH relativeFrom="column">
              <wp:posOffset>-295275</wp:posOffset>
            </wp:positionH>
            <wp:positionV relativeFrom="paragraph">
              <wp:posOffset>121920</wp:posOffset>
            </wp:positionV>
            <wp:extent cx="2409825" cy="2453005"/>
            <wp:effectExtent l="0" t="0" r="0" b="4445"/>
            <wp:wrapNone/>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F07DE6" w:rsidRPr="002B5730">
        <w:rPr>
          <w:rFonts w:ascii="Verdana" w:eastAsiaTheme="minorHAnsi" w:hAnsi="Verdana" w:cstheme="minorBidi"/>
          <w:noProof/>
          <w:color w:val="000000" w:themeColor="text1"/>
          <w:sz w:val="14"/>
          <w:szCs w:val="14"/>
          <w:lang w:val="en-IN"/>
        </w:rPr>
        <w:t xml:space="preserve">                                                                 </w:t>
      </w:r>
      <w:r w:rsidR="00CC48BA" w:rsidRPr="002B5730">
        <w:rPr>
          <w:rFonts w:ascii="Verdana" w:hAnsi="Verdana"/>
          <w:b/>
          <w:noProof/>
          <w:color w:val="000000" w:themeColor="text1"/>
          <w:sz w:val="14"/>
          <w:szCs w:val="14"/>
        </w:rPr>
        <w:drawing>
          <wp:inline distT="0" distB="0" distL="0" distR="0" wp14:anchorId="6C64EDF0" wp14:editId="4E6929A9">
            <wp:extent cx="2057400" cy="2477135"/>
            <wp:effectExtent l="0" t="0" r="0" b="0"/>
            <wp:docPr id="157" name="Chart 157">
              <a:extLst xmlns:a="http://schemas.openxmlformats.org/drawingml/2006/main">
                <a:ext uri="{FF2B5EF4-FFF2-40B4-BE49-F238E27FC236}">
                  <a16:creationId xmlns:a16="http://schemas.microsoft.com/office/drawing/2014/main" id="{2D662495-077F-4D73-9B59-E2ADFA4AF9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CC48BA" w:rsidRPr="002B5730">
        <w:rPr>
          <w:rFonts w:ascii="Verdana" w:hAnsi="Verdana"/>
          <w:b/>
          <w:color w:val="000000" w:themeColor="text1"/>
          <w:sz w:val="14"/>
          <w:szCs w:val="14"/>
        </w:rPr>
        <w:t xml:space="preserve"> </w:t>
      </w:r>
      <w:r w:rsidR="00CC48BA" w:rsidRPr="002B5730">
        <w:rPr>
          <w:rFonts w:ascii="Verdana" w:hAnsi="Verdana"/>
          <w:b/>
          <w:noProof/>
          <w:color w:val="000000" w:themeColor="text1"/>
          <w:sz w:val="14"/>
          <w:szCs w:val="14"/>
        </w:rPr>
        <w:drawing>
          <wp:inline distT="0" distB="0" distL="0" distR="0" wp14:anchorId="1635293F" wp14:editId="6BCF21F5">
            <wp:extent cx="1838325" cy="2469515"/>
            <wp:effectExtent l="0" t="0" r="0" b="6985"/>
            <wp:docPr id="161" name="Chart 161">
              <a:extLst xmlns:a="http://schemas.openxmlformats.org/drawingml/2006/main">
                <a:ext uri="{FF2B5EF4-FFF2-40B4-BE49-F238E27FC236}">
                  <a16:creationId xmlns:a16="http://schemas.microsoft.com/office/drawing/2014/main" id="{160D767A-9E0F-4DFC-A458-8F36D67F55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BA2563F" w14:textId="7C039DD5" w:rsidR="00CC48BA" w:rsidRPr="002B5730" w:rsidRDefault="007E7092" w:rsidP="00CC48BA">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89344" behindDoc="0" locked="0" layoutInCell="1" allowOverlap="1" wp14:anchorId="5D2B6A88" wp14:editId="42BEADB3">
                <wp:simplePos x="0" y="0"/>
                <wp:positionH relativeFrom="column">
                  <wp:posOffset>3771900</wp:posOffset>
                </wp:positionH>
                <wp:positionV relativeFrom="paragraph">
                  <wp:posOffset>317500</wp:posOffset>
                </wp:positionV>
                <wp:extent cx="1924050" cy="1833880"/>
                <wp:effectExtent l="0" t="0" r="0" b="0"/>
                <wp:wrapNone/>
                <wp:docPr id="162" name="Group 40"/>
                <wp:cNvGraphicFramePr/>
                <a:graphic xmlns:a="http://schemas.openxmlformats.org/drawingml/2006/main">
                  <a:graphicData uri="http://schemas.microsoft.com/office/word/2010/wordprocessingGroup">
                    <wpg:wgp>
                      <wpg:cNvGrpSpPr/>
                      <wpg:grpSpPr>
                        <a:xfrm>
                          <a:off x="0" y="0"/>
                          <a:ext cx="1924050" cy="1833880"/>
                          <a:chOff x="0" y="263609"/>
                          <a:chExt cx="3021496" cy="3320773"/>
                        </a:xfrm>
                      </wpg:grpSpPr>
                      <wpg:graphicFrame>
                        <wpg:cNvPr id="164" name="Chart 164"/>
                        <wpg:cNvFrPr/>
                        <wpg:xfrm>
                          <a:off x="0" y="263609"/>
                          <a:ext cx="3021496" cy="3320773"/>
                        </wpg:xfrm>
                        <a:graphic>
                          <a:graphicData uri="http://schemas.openxmlformats.org/drawingml/2006/chart">
                            <c:chart xmlns:c="http://schemas.openxmlformats.org/drawingml/2006/chart" xmlns:r="http://schemas.openxmlformats.org/officeDocument/2006/relationships" r:id="rId16"/>
                          </a:graphicData>
                        </a:graphic>
                      </wpg:graphicFrame>
                      <wps:wsp>
                        <wps:cNvPr id="166" name="Straight Arrow Connector 166"/>
                        <wps:cNvCnPr>
                          <a:cxnSpLocks/>
                        </wps:cNvCnPr>
                        <wps:spPr>
                          <a:xfrm flipV="1">
                            <a:off x="1262921" y="1014490"/>
                            <a:ext cx="567683" cy="312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TextBox 43"/>
                        <wps:cNvSpPr txBox="1"/>
                        <wps:spPr>
                          <a:xfrm>
                            <a:off x="1121821" y="682988"/>
                            <a:ext cx="708784" cy="442561"/>
                          </a:xfrm>
                          <a:prstGeom prst="rect">
                            <a:avLst/>
                          </a:prstGeom>
                          <a:noFill/>
                        </wps:spPr>
                        <wps:txb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2B6A88" id="Group 40" o:spid="_x0000_s1043" style="position:absolute;left:0;text-align:left;margin-left:297pt;margin-top:25pt;width:151.5pt;height:144.4pt;z-index:252089344;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64" o:spid="_x0000_s1044" type="#_x0000_t75" style="position:absolute;top:2636;width:30250;height:332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">
                  <v:imagedata r:id="rId17" o:title=""/>
                  <o:lock v:ext="edit" aspectratio="f"/>
                </v:shape>
                <v:shapetype id="_x0000_t32" coordsize="21600,21600" o:spt="32" o:oned="t" path="m,l21600,21600e" filled="f">
                  <v:path arrowok="t" fillok="f" o:connecttype="none"/>
                  <o:lock v:ext="edit" shapetype="t"/>
                </v:shapetype>
                <v:shape id="Straight Arrow Connector 166" o:spid="_x0000_s1045" type="#_x0000_t32" style="position:absolute;left:12629;top:10144;width:567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" strokecolor="#4472c4 [3204]" strokeweight=".5pt">
                  <v:stroke endarrow="block" joinstyle="miter"/>
                  <o:lock v:ext="edit" shapetype="f"/>
                </v:shape>
                <v:shape id="TextBox 43" o:spid="_x0000_s1046" type="#_x0000_t202" style="position:absolute;left:11218;top:6829;width:708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v:textbox>
                </v:shape>
              </v:group>
              <o:OLEObject Type="Embed" ProgID="Excel.Chart.8" ShapeID="Chart 164" DrawAspect="Content" ObjectID="_1694274369" r:id="rId18">
                <o:FieldCodes>\s</o:FieldCodes>
              </o:OLEObject>
            </w:pict>
          </mc:Fallback>
        </mc:AlternateContent>
      </w:r>
      <w:r w:rsidRPr="002B5730">
        <w:rPr>
          <w:bCs/>
          <w:noProof/>
          <w:color w:val="000000" w:themeColor="text1"/>
          <w:lang w:val="en-IN"/>
        </w:rPr>
        <mc:AlternateContent>
          <mc:Choice Requires="wpg">
            <w:drawing>
              <wp:anchor distT="0" distB="0" distL="114300" distR="114300" simplePos="0" relativeHeight="252087296" behindDoc="0" locked="0" layoutInCell="1" allowOverlap="1" wp14:anchorId="728C1E51" wp14:editId="66EFE18B">
                <wp:simplePos x="0" y="0"/>
                <wp:positionH relativeFrom="column">
                  <wp:posOffset>323850</wp:posOffset>
                </wp:positionH>
                <wp:positionV relativeFrom="paragraph">
                  <wp:posOffset>288925</wp:posOffset>
                </wp:positionV>
                <wp:extent cx="2000250" cy="1834515"/>
                <wp:effectExtent l="0" t="0" r="0" b="0"/>
                <wp:wrapNone/>
                <wp:docPr id="154" name="Group 33"/>
                <wp:cNvGraphicFramePr/>
                <a:graphic xmlns:a="http://schemas.openxmlformats.org/drawingml/2006/main">
                  <a:graphicData uri="http://schemas.microsoft.com/office/word/2010/wordprocessingGroup">
                    <wpg:wgp>
                      <wpg:cNvGrpSpPr/>
                      <wpg:grpSpPr>
                        <a:xfrm>
                          <a:off x="0" y="0"/>
                          <a:ext cx="2000250" cy="1834515"/>
                          <a:chOff x="0" y="263609"/>
                          <a:chExt cx="3021496" cy="3320773"/>
                        </a:xfrm>
                      </wpg:grpSpPr>
                      <wpg:graphicFrame>
                        <wpg:cNvPr id="156" name="Chart 156"/>
                        <wpg:cNvFrPr/>
                        <wpg:xfrm>
                          <a:off x="0" y="263609"/>
                          <a:ext cx="3021496" cy="3320773"/>
                        </wpg:xfrm>
                        <a:graphic>
                          <a:graphicData uri="http://schemas.openxmlformats.org/drawingml/2006/chart">
                            <c:chart xmlns:c="http://schemas.openxmlformats.org/drawingml/2006/chart" xmlns:r="http://schemas.openxmlformats.org/officeDocument/2006/relationships" r:id="rId19"/>
                          </a:graphicData>
                        </a:graphic>
                      </wpg:graphicFrame>
                      <wps:wsp>
                        <wps:cNvPr id="158" name="Straight Arrow Connector 158"/>
                        <wps:cNvCnPr>
                          <a:cxnSpLocks/>
                          <a:endCxn id="160" idx="3"/>
                        </wps:cNvCnPr>
                        <wps:spPr>
                          <a:xfrm flipV="1">
                            <a:off x="1230503" y="511198"/>
                            <a:ext cx="591328" cy="385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Box 37"/>
                        <wps:cNvSpPr txBox="1"/>
                        <wps:spPr>
                          <a:xfrm>
                            <a:off x="1168312" y="280851"/>
                            <a:ext cx="653519" cy="460692"/>
                          </a:xfrm>
                          <a:prstGeom prst="rect">
                            <a:avLst/>
                          </a:prstGeom>
                          <a:noFill/>
                        </wps:spPr>
                        <wps:txbx>
                          <w:txbxContent>
                            <w:p w14:paraId="12868A0D" w14:textId="49F610E7"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28%</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8C1E51" id="Group 33" o:spid="_x0000_s1047" style="position:absolute;left:0;text-align:left;margin-left:25.5pt;margin-top:22.75pt;width:157.5pt;height:144.45pt;z-index:252087296;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DBAoAAAAAAAAAIQAHmLNY6CUAAOglAAAtAAAAZHJzL2VtYmVkZGluZ3MvTWljcm9z&#10;b2Z0X0V4Y2VsX1dvcmtzaGVldC54bHN4UEsDBBQABgAIAAAAIQDdK4tYbAEAABAFAAATAAgCW0Nv&#10;bnRlbnRfVHlwZXNdLnhtbC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">
                <v:shape id="Chart 156" o:spid="_x0000_s1048" type="#_x0000_t75" style="position:absolute;top:2636;width:30203;height:33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">
                  <v:imagedata r:id="rId20" o:title=""/>
                  <o:lock v:ext="edit" aspectratio="f"/>
                </v:shape>
                <v:shape id="Straight Arrow Connector 158" o:spid="_x0000_s1049" type="#_x0000_t32" style="position:absolute;left:12305;top:5111;width:5913;height:3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" strokecolor="#4472c4 [3204]" strokeweight=".5pt">
                  <v:stroke endarrow="block" joinstyle="miter"/>
                  <o:lock v:ext="edit" shapetype="f"/>
                </v:shape>
                <v:shape id="TextBox 37" o:spid="_x0000_s1050" type="#_x0000_t202" style="position:absolute;left:11683;top:2808;width:6535;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12868A0D" w14:textId="49F610E7"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28%</w:t>
                        </w:r>
                      </w:p>
                    </w:txbxContent>
                  </v:textbox>
                </v:shape>
              </v:group>
              <o:OLEObject Type="Embed" ProgID="Excel.Chart.8" ShapeID="Chart 156" DrawAspect="Content" ObjectID="_1694274370" r:id="rId21">
                <o:FieldCodes>\s</o:FieldCodes>
              </o:OLEObject>
            </w:pict>
          </mc:Fallback>
        </mc:AlternateContent>
      </w:r>
      <w:r w:rsidR="001941A4" w:rsidRPr="002B5730">
        <w:rPr>
          <w:bCs/>
          <w:color w:val="000000" w:themeColor="text1"/>
        </w:rPr>
        <w:t xml:space="preserve">                                                                                                                                        </w:t>
      </w:r>
    </w:p>
    <w:p w14:paraId="4DD3A114" w14:textId="20EBF668" w:rsidR="00CC48BA" w:rsidRPr="002B5730" w:rsidRDefault="00CC48BA" w:rsidP="00CC48BA">
      <w:pPr>
        <w:pStyle w:val="BodyText"/>
        <w:spacing w:before="162" w:line="480" w:lineRule="auto"/>
        <w:ind w:right="-90"/>
        <w:jc w:val="both"/>
        <w:rPr>
          <w:bCs/>
          <w:color w:val="000000" w:themeColor="text1"/>
        </w:rPr>
      </w:pPr>
    </w:p>
    <w:p w14:paraId="4AD74F36" w14:textId="27F4FBBC" w:rsidR="00CC48BA" w:rsidRPr="002B5730" w:rsidRDefault="00CC48BA" w:rsidP="00CC48BA">
      <w:pPr>
        <w:pStyle w:val="BodyText"/>
        <w:spacing w:before="162" w:line="480" w:lineRule="auto"/>
        <w:ind w:right="-90"/>
        <w:jc w:val="both"/>
        <w:rPr>
          <w:bCs/>
          <w:color w:val="000000" w:themeColor="text1"/>
        </w:rPr>
      </w:pPr>
    </w:p>
    <w:p w14:paraId="4106A761" w14:textId="77777777" w:rsidR="00CC48BA" w:rsidRPr="002B5730" w:rsidRDefault="00CC48BA" w:rsidP="00CC48BA">
      <w:pPr>
        <w:pStyle w:val="BodyText"/>
        <w:spacing w:before="162" w:line="480" w:lineRule="auto"/>
        <w:ind w:right="-90"/>
        <w:jc w:val="both"/>
        <w:rPr>
          <w:bCs/>
          <w:color w:val="000000" w:themeColor="text1"/>
        </w:rPr>
      </w:pPr>
    </w:p>
    <w:p w14:paraId="65E525E9" w14:textId="2B310C53" w:rsidR="006E66C6" w:rsidRDefault="007E7092" w:rsidP="003D6C91">
      <w:pPr>
        <w:pStyle w:val="BodyText"/>
        <w:spacing w:before="162" w:line="480" w:lineRule="auto"/>
        <w:ind w:righ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1895808" behindDoc="0" locked="0" layoutInCell="1" allowOverlap="1" wp14:anchorId="4C454058" wp14:editId="1DAB0FB6">
                <wp:simplePos x="0" y="0"/>
                <wp:positionH relativeFrom="column">
                  <wp:posOffset>4110990</wp:posOffset>
                </wp:positionH>
                <wp:positionV relativeFrom="paragraph">
                  <wp:posOffset>306070</wp:posOffset>
                </wp:positionV>
                <wp:extent cx="1718310" cy="200025"/>
                <wp:effectExtent l="0" t="0" r="0" b="0"/>
                <wp:wrapNone/>
                <wp:docPr id="177"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4C454058" id="_x0000_s1051" type="#_x0000_t202" style="position:absolute;left:0;text-align:left;margin-left:323.7pt;margin-top:24.1pt;width:135.3pt;height:15.7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" filled="f" stroked="f">
                <v:textbox style="mso-fit-shape-to-text:t">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897856" behindDoc="0" locked="0" layoutInCell="1" allowOverlap="1" wp14:anchorId="6D9F084F" wp14:editId="3287D5B4">
                <wp:simplePos x="0" y="0"/>
                <wp:positionH relativeFrom="column">
                  <wp:posOffset>581025</wp:posOffset>
                </wp:positionH>
                <wp:positionV relativeFrom="paragraph">
                  <wp:posOffset>355600</wp:posOffset>
                </wp:positionV>
                <wp:extent cx="1718310" cy="200025"/>
                <wp:effectExtent l="0" t="0" r="0" b="0"/>
                <wp:wrapNone/>
                <wp:docPr id="179"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6D9F084F" id="_x0000_s1052" type="#_x0000_t202" style="position:absolute;left:0;text-align:left;margin-left:45.75pt;margin-top:28pt;width:135.3pt;height:15.7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" filled="f" stroked="f">
                <v:textbox style="mso-fit-shape-to-text:t">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001941A4" w:rsidRPr="002B5730">
        <w:rPr>
          <w:bCs/>
          <w:color w:val="000000" w:themeColor="text1"/>
        </w:rPr>
        <w:t xml:space="preserve">                                                                                                                     </w:t>
      </w:r>
    </w:p>
    <w:p w14:paraId="268C749C" w14:textId="22746220" w:rsidR="00CC48BA" w:rsidRPr="002B5730" w:rsidRDefault="00CC48BA" w:rsidP="007E7092">
      <w:pPr>
        <w:pStyle w:val="BodyText"/>
        <w:spacing w:before="162" w:line="360" w:lineRule="auto"/>
        <w:jc w:val="both"/>
        <w:rPr>
          <w:bCs/>
          <w:color w:val="000000" w:themeColor="text1"/>
        </w:rPr>
      </w:pPr>
      <w:r w:rsidRPr="002B5730">
        <w:rPr>
          <w:bCs/>
          <w:color w:val="000000" w:themeColor="text1"/>
        </w:rPr>
        <w:t>Through revenue analysis of global epoxy resin manufacturers, the revenues of major players have been declining since 2018 due to decrease in the prices of epoxy resin and disruption in the supply chain management. Due to C</w:t>
      </w:r>
      <w:r w:rsidR="00B058B8" w:rsidRPr="002B5730">
        <w:rPr>
          <w:bCs/>
          <w:color w:val="000000" w:themeColor="text1"/>
        </w:rPr>
        <w:t>OVID</w:t>
      </w:r>
      <w:r w:rsidRPr="002B5730">
        <w:rPr>
          <w:bCs/>
          <w:color w:val="000000" w:themeColor="text1"/>
        </w:rPr>
        <w:t xml:space="preserve">-19, the demand and prices of epoxy further reduced which affected the revenues of companies. </w:t>
      </w:r>
      <w:r w:rsidR="00F266E3" w:rsidRPr="002B5730">
        <w:rPr>
          <w:bCs/>
          <w:color w:val="000000" w:themeColor="text1"/>
        </w:rPr>
        <w:t>Through quarterly revenue analysis, the revenues of companies have been rising due</w:t>
      </w:r>
      <w:r w:rsidR="00412782" w:rsidRPr="002B5730">
        <w:rPr>
          <w:bCs/>
          <w:color w:val="000000" w:themeColor="text1"/>
        </w:rPr>
        <w:t xml:space="preserve"> to increasing demand </w:t>
      </w:r>
      <w:r w:rsidR="004C0566" w:rsidRPr="002B5730">
        <w:rPr>
          <w:bCs/>
          <w:color w:val="000000" w:themeColor="text1"/>
        </w:rPr>
        <w:t xml:space="preserve">for </w:t>
      </w:r>
      <w:r w:rsidR="00412782" w:rsidRPr="002B5730">
        <w:rPr>
          <w:bCs/>
          <w:color w:val="000000" w:themeColor="text1"/>
        </w:rPr>
        <w:t xml:space="preserve">epoxy resins and </w:t>
      </w:r>
      <w:r w:rsidR="00412782" w:rsidRPr="002B5730">
        <w:rPr>
          <w:bCs/>
          <w:color w:val="000000" w:themeColor="text1"/>
        </w:rPr>
        <w:t>increasing prices of the resin. The betterment of supply chain management and rising demand from various end user industries contributed to the increasing market for vinyl ester resin.</w:t>
      </w:r>
      <w:r w:rsidR="005C125A" w:rsidRPr="002B5730">
        <w:rPr>
          <w:bCs/>
          <w:color w:val="000000" w:themeColor="text1"/>
        </w:rPr>
        <w:t xml:space="preserve"> Companies have been noticing the rise in their revenue </w:t>
      </w:r>
      <w:r w:rsidR="001F0937" w:rsidRPr="002B5730">
        <w:rPr>
          <w:bCs/>
          <w:color w:val="000000" w:themeColor="text1"/>
        </w:rPr>
        <w:t xml:space="preserve">quarterly, especially through epoxy resin which serves as the raw material for vinyl ester resin. As shown in the graph, Olin Corporation and Hexion Inc. both witnessed the increase </w:t>
      </w:r>
      <w:r w:rsidR="00D35B4E" w:rsidRPr="002B5730">
        <w:rPr>
          <w:bCs/>
          <w:color w:val="000000" w:themeColor="text1"/>
        </w:rPr>
        <w:t xml:space="preserve">in </w:t>
      </w:r>
      <w:r w:rsidR="001F0937" w:rsidRPr="002B5730">
        <w:rPr>
          <w:bCs/>
          <w:color w:val="000000" w:themeColor="text1"/>
        </w:rPr>
        <w:t>revenues by 28% and 13%, respectively from Q1 2021 to Q2 2021.</w:t>
      </w:r>
    </w:p>
    <w:p w14:paraId="5FAC2F97"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DEA0813" w14:textId="77777777" w:rsidR="009B2A94" w:rsidRDefault="009B2A94" w:rsidP="0068477D">
      <w:pPr>
        <w:pStyle w:val="BodyText"/>
        <w:spacing w:before="162" w:line="480" w:lineRule="auto"/>
        <w:ind w:right="-90"/>
        <w:jc w:val="both"/>
        <w:rPr>
          <w:bCs/>
          <w:color w:val="000000" w:themeColor="text1"/>
        </w:rPr>
      </w:pPr>
    </w:p>
    <w:p w14:paraId="52EB2602" w14:textId="77777777" w:rsidR="009B2A94" w:rsidRDefault="009B2A94" w:rsidP="0068477D">
      <w:pPr>
        <w:pStyle w:val="BodyText"/>
        <w:spacing w:before="162" w:line="480" w:lineRule="auto"/>
        <w:ind w:right="-90"/>
        <w:jc w:val="both"/>
        <w:rPr>
          <w:bCs/>
          <w:color w:val="000000" w:themeColor="text1"/>
        </w:rPr>
      </w:pPr>
    </w:p>
    <w:p w14:paraId="2C6A855F" w14:textId="4644A7EE" w:rsidR="00DF0E95"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3152" behindDoc="0" locked="0" layoutInCell="1" allowOverlap="1" wp14:anchorId="28301F20" wp14:editId="7212066A">
                <wp:simplePos x="0" y="0"/>
                <wp:positionH relativeFrom="margin">
                  <wp:posOffset>0</wp:posOffset>
                </wp:positionH>
                <wp:positionV relativeFrom="paragraph">
                  <wp:posOffset>68580</wp:posOffset>
                </wp:positionV>
                <wp:extent cx="6229350" cy="292068"/>
                <wp:effectExtent l="0" t="0" r="0" b="0"/>
                <wp:wrapNone/>
                <wp:docPr id="1049" name="TextBox 4"/>
                <wp:cNvGraphicFramePr/>
                <a:graphic xmlns:a="http://schemas.openxmlformats.org/drawingml/2006/main">
                  <a:graphicData uri="http://schemas.microsoft.com/office/word/2010/wordprocessingShape">
                    <wps:wsp>
                      <wps:cNvSpPr txBox="1"/>
                      <wps:spPr>
                        <a:xfrm>
                          <a:off x="0" y="0"/>
                          <a:ext cx="6229350" cy="292068"/>
                        </a:xfrm>
                        <a:prstGeom prst="rect">
                          <a:avLst/>
                        </a:prstGeom>
                        <a:noFill/>
                      </wps:spPr>
                      <wps:txb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wps:txbx>
                      <wps:bodyPr wrap="square" rtlCol="0">
                        <a:noAutofit/>
                      </wps:bodyPr>
                    </wps:wsp>
                  </a:graphicData>
                </a:graphic>
                <wp14:sizeRelH relativeFrom="margin">
                  <wp14:pctWidth>0</wp14:pctWidth>
                </wp14:sizeRelH>
              </wp:anchor>
            </w:drawing>
          </mc:Choice>
          <mc:Fallback>
            <w:pict>
              <v:shape w14:anchorId="28301F20" id="_x0000_s1053" type="#_x0000_t202" style="position:absolute;left:0;text-align:left;margin-left:0;margin-top:5.4pt;width:490.5pt;height:23pt;z-index:25195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" filled="f" stroked="f">
                <v:textbo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v:textbox>
                <w10:wrap anchorx="margin"/>
              </v:shape>
            </w:pict>
          </mc:Fallback>
        </mc:AlternateContent>
      </w:r>
    </w:p>
    <w:p w14:paraId="52119C49" w14:textId="2B9100C5" w:rsidR="0068477D"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7088" behindDoc="0" locked="0" layoutInCell="1" allowOverlap="1" wp14:anchorId="00D02577" wp14:editId="4C57EEE5">
                <wp:simplePos x="0" y="0"/>
                <wp:positionH relativeFrom="margin">
                  <wp:posOffset>-33020</wp:posOffset>
                </wp:positionH>
                <wp:positionV relativeFrom="paragraph">
                  <wp:posOffset>100965</wp:posOffset>
                </wp:positionV>
                <wp:extent cx="6524625" cy="533400"/>
                <wp:effectExtent l="0" t="0" r="0" b="0"/>
                <wp:wrapNone/>
                <wp:docPr id="13" name="TextBox 4"/>
                <wp:cNvGraphicFramePr/>
                <a:graphic xmlns:a="http://schemas.openxmlformats.org/drawingml/2006/main">
                  <a:graphicData uri="http://schemas.microsoft.com/office/word/2010/wordprocessingShape">
                    <wps:wsp>
                      <wps:cNvSpPr txBox="1"/>
                      <wps:spPr>
                        <a:xfrm>
                          <a:off x="0" y="0"/>
                          <a:ext cx="6524625" cy="533400"/>
                        </a:xfrm>
                        <a:prstGeom prst="rect">
                          <a:avLst/>
                        </a:prstGeom>
                        <a:noFill/>
                      </wps:spPr>
                      <wps:txbx>
                        <w:txbxContent>
                          <w:p w14:paraId="273998F3" w14:textId="390FD538"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2</w:t>
                            </w:r>
                            <w:r w:rsidRPr="0077196C">
                              <w:rPr>
                                <w:rFonts w:ascii="Verdana" w:eastAsia="Verdana" w:hAnsi="Verdana" w:cs="Arial"/>
                                <w:b/>
                                <w:bCs/>
                                <w:color w:val="000000" w:themeColor="text1"/>
                                <w:kern w:val="24"/>
                                <w:sz w:val="20"/>
                                <w:szCs w:val="20"/>
                              </w:rPr>
                              <w:t xml:space="preserve">: Global Vinyl Ester Resin Capacity, By Company (Thousand Tonnes), 2015-2030F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D02577" id="_x0000_s1054" type="#_x0000_t202" style="position:absolute;left:0;text-align:left;margin-left:-2.6pt;margin-top:7.95pt;width:513.75pt;height:4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" filled="f" stroked="f">
                <v:textbox>
                  <w:txbxContent>
                    <w:p w14:paraId="273998F3" w14:textId="390FD538"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2</w:t>
                      </w:r>
                      <w:r w:rsidRPr="0077196C">
                        <w:rPr>
                          <w:rFonts w:ascii="Verdana" w:eastAsia="Verdana" w:hAnsi="Verdana" w:cs="Arial"/>
                          <w:b/>
                          <w:bCs/>
                          <w:color w:val="000000" w:themeColor="text1"/>
                          <w:kern w:val="24"/>
                          <w:sz w:val="20"/>
                          <w:szCs w:val="20"/>
                        </w:rPr>
                        <w:t xml:space="preserve">: Global Vinyl Ester Resin Capacity, By Company (Thousand Tonnes), 2015-2030F </w:t>
                      </w:r>
                    </w:p>
                  </w:txbxContent>
                </v:textbox>
                <w10:wrap anchorx="margin"/>
              </v:shape>
            </w:pict>
          </mc:Fallback>
        </mc:AlternateContent>
      </w:r>
    </w:p>
    <w:p w14:paraId="08A580C7" w14:textId="0CDA3E34" w:rsidR="0068477D" w:rsidRPr="002B5730" w:rsidRDefault="0068477D" w:rsidP="0068477D">
      <w:pPr>
        <w:pStyle w:val="BodyText"/>
        <w:spacing w:before="162" w:line="480" w:lineRule="auto"/>
        <w:ind w:right="-90"/>
        <w:jc w:val="both"/>
        <w:rPr>
          <w:bCs/>
          <w:color w:val="000000" w:themeColor="text1"/>
        </w:rPr>
      </w:pPr>
    </w:p>
    <w:tbl>
      <w:tblPr>
        <w:tblW w:w="10085" w:type="dxa"/>
        <w:tblCellMar>
          <w:left w:w="0" w:type="dxa"/>
          <w:right w:w="0" w:type="dxa"/>
        </w:tblCellMar>
        <w:tblLook w:val="0600" w:firstRow="0" w:lastRow="0" w:firstColumn="0" w:lastColumn="0" w:noHBand="1" w:noVBand="1"/>
      </w:tblPr>
      <w:tblGrid>
        <w:gridCol w:w="974"/>
        <w:gridCol w:w="844"/>
        <w:gridCol w:w="913"/>
        <w:gridCol w:w="914"/>
        <w:gridCol w:w="914"/>
        <w:gridCol w:w="914"/>
        <w:gridCol w:w="914"/>
        <w:gridCol w:w="914"/>
        <w:gridCol w:w="928"/>
        <w:gridCol w:w="928"/>
        <w:gridCol w:w="928"/>
      </w:tblGrid>
      <w:tr w:rsidR="002B5730" w:rsidRPr="002B5730" w14:paraId="55416447" w14:textId="77777777" w:rsidTr="009006A2">
        <w:trPr>
          <w:trHeight w:val="686"/>
        </w:trPr>
        <w:tc>
          <w:tcPr>
            <w:tcW w:w="974"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04A071E"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Company</w:t>
            </w:r>
          </w:p>
        </w:tc>
        <w:tc>
          <w:tcPr>
            <w:tcW w:w="844" w:type="dxa"/>
            <w:tcBorders>
              <w:top w:val="single" w:sz="2" w:space="0" w:color="000000"/>
              <w:left w:val="nil"/>
              <w:bottom w:val="single" w:sz="2" w:space="0" w:color="000000"/>
              <w:right w:val="nil"/>
            </w:tcBorders>
            <w:shd w:val="clear" w:color="auto" w:fill="0F4061"/>
          </w:tcPr>
          <w:p w14:paraId="7E2E57CD" w14:textId="511986FD" w:rsidR="000810D4" w:rsidRPr="0068383C" w:rsidRDefault="000810D4" w:rsidP="00913ABB">
            <w:pPr>
              <w:pStyle w:val="BodyText"/>
              <w:spacing w:before="162" w:line="480" w:lineRule="auto"/>
              <w:ind w:right="-90"/>
              <w:jc w:val="center"/>
              <w:rPr>
                <w:rFonts w:ascii="Verdana" w:hAnsi="Verdana"/>
                <w:b/>
                <w:bCs/>
                <w:color w:val="FFFFFF" w:themeColor="background1"/>
                <w:sz w:val="14"/>
                <w:szCs w:val="14"/>
              </w:rPr>
            </w:pPr>
            <w:ins w:id="110" w:author="Hardik Malhotra" w:date="2021-09-10T16:58:00Z">
              <w:r w:rsidRPr="0068383C">
                <w:rPr>
                  <w:rFonts w:ascii="Verdana" w:hAnsi="Verdana"/>
                  <w:b/>
                  <w:bCs/>
                  <w:color w:val="FFFFFF" w:themeColor="background1"/>
                  <w:sz w:val="14"/>
                  <w:szCs w:val="14"/>
                </w:rPr>
                <w:t>Plants</w:t>
              </w:r>
            </w:ins>
          </w:p>
        </w:tc>
        <w:tc>
          <w:tcPr>
            <w:tcW w:w="9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2FFE5E9" w14:textId="3B065D19" w:rsidR="000810D4" w:rsidRPr="0068383C" w:rsidRDefault="000810D4" w:rsidP="00360A8B">
            <w:pPr>
              <w:pStyle w:val="BodyText"/>
              <w:spacing w:before="162" w:line="480" w:lineRule="auto"/>
              <w:ind w:right="-90"/>
              <w:jc w:val="center"/>
              <w:rPr>
                <w:rFonts w:ascii="Verdana" w:hAnsi="Verdana"/>
                <w:b/>
                <w:bCs/>
                <w:color w:val="FFFFFF" w:themeColor="background1"/>
                <w:sz w:val="14"/>
                <w:szCs w:val="14"/>
              </w:rPr>
            </w:pPr>
            <w:r w:rsidRPr="0068383C">
              <w:rPr>
                <w:rFonts w:ascii="Verdana" w:hAnsi="Verdana"/>
                <w:b/>
                <w:bCs/>
                <w:color w:val="FFFFFF" w:themeColor="background1"/>
                <w:sz w:val="14"/>
                <w:szCs w:val="14"/>
              </w:rPr>
              <w:t>2015</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E23F794"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2016</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4DDE418"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2017</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F846C51"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2018</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63C6C85"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2019</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71BDEFE"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2020</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468459"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2021E</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502E82"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2025F</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6152BE2" w14:textId="77777777" w:rsidR="000810D4" w:rsidRPr="0068383C" w:rsidRDefault="000810D4" w:rsidP="00360A8B">
            <w:pPr>
              <w:pStyle w:val="BodyText"/>
              <w:spacing w:before="162" w:line="480" w:lineRule="auto"/>
              <w:ind w:right="-90"/>
              <w:jc w:val="center"/>
              <w:rPr>
                <w:rFonts w:ascii="Verdana" w:hAnsi="Verdana"/>
                <w:bCs/>
                <w:color w:val="FFFFFF" w:themeColor="background1"/>
                <w:sz w:val="14"/>
                <w:szCs w:val="14"/>
              </w:rPr>
            </w:pPr>
            <w:r w:rsidRPr="0068383C">
              <w:rPr>
                <w:rFonts w:ascii="Verdana" w:hAnsi="Verdana"/>
                <w:b/>
                <w:bCs/>
                <w:color w:val="FFFFFF" w:themeColor="background1"/>
                <w:sz w:val="14"/>
                <w:szCs w:val="14"/>
              </w:rPr>
              <w:t>2030F</w:t>
            </w:r>
          </w:p>
        </w:tc>
      </w:tr>
      <w:tr w:rsidR="002B5730" w:rsidRPr="002B5730" w14:paraId="219241A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B0D634" w14:textId="758C8F1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r w:rsidRPr="002B5730">
              <w:rPr>
                <w:rFonts w:ascii="Verdana" w:hAnsi="Verdana"/>
                <w:bCs/>
                <w:color w:val="000000" w:themeColor="text1"/>
                <w:sz w:val="14"/>
                <w:szCs w:val="14"/>
              </w:rPr>
              <w:t xml:space="preserve"> </w:t>
            </w:r>
            <w:del w:id="111"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A7CD402" w14:textId="5B5C7425" w:rsidR="000810D4" w:rsidRPr="002B5730" w:rsidRDefault="000810D4" w:rsidP="00360A8B">
            <w:pPr>
              <w:pStyle w:val="BodyText"/>
              <w:spacing w:before="162"/>
              <w:ind w:right="-90"/>
              <w:jc w:val="center"/>
              <w:rPr>
                <w:rFonts w:ascii="Verdana" w:hAnsi="Verdana"/>
                <w:bCs/>
                <w:color w:val="000000" w:themeColor="text1"/>
                <w:sz w:val="14"/>
                <w:szCs w:val="14"/>
              </w:rPr>
            </w:pPr>
            <w:ins w:id="112"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165DA2" w14:textId="52EB5DD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12FA6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D002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AF37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7AF14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6EA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DE920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940CF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299C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r>
      <w:tr w:rsidR="002B5730" w:rsidRPr="002B5730" w14:paraId="3F86DEC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DA620" w14:textId="123F437F"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INEOS Composites </w:t>
            </w:r>
            <w:del w:id="113"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08D0B73" w14:textId="04E0A04A" w:rsidR="000810D4" w:rsidRPr="002B5730" w:rsidRDefault="000810D4" w:rsidP="00360A8B">
            <w:pPr>
              <w:pStyle w:val="BodyText"/>
              <w:spacing w:before="162"/>
              <w:ind w:right="-90"/>
              <w:jc w:val="center"/>
              <w:rPr>
                <w:rFonts w:ascii="Verdana" w:hAnsi="Verdana"/>
                <w:bCs/>
                <w:color w:val="000000" w:themeColor="text1"/>
                <w:sz w:val="14"/>
                <w:szCs w:val="14"/>
              </w:rPr>
            </w:pPr>
            <w:ins w:id="114"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AC6CE" w14:textId="11DE19B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9BAF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07208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78943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DBF2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9786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C407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01C82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697A5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r>
      <w:tr w:rsidR="002B5730" w:rsidRPr="002B5730" w14:paraId="23881EC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1C5D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C35DACF" w14:textId="3871D920" w:rsidR="000810D4" w:rsidRPr="002B5730" w:rsidRDefault="000810D4" w:rsidP="00360A8B">
            <w:pPr>
              <w:pStyle w:val="BodyText"/>
              <w:spacing w:before="162"/>
              <w:ind w:right="-90"/>
              <w:jc w:val="center"/>
              <w:rPr>
                <w:rFonts w:ascii="Verdana" w:hAnsi="Verdana"/>
                <w:bCs/>
                <w:color w:val="000000" w:themeColor="text1"/>
                <w:sz w:val="14"/>
                <w:szCs w:val="14"/>
              </w:rPr>
            </w:pPr>
            <w:ins w:id="115"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419E2" w14:textId="0DFCF45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1DC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8A70D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17C4C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E56DA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AD35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2FD0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E1FB4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228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1007072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106F56" w14:textId="200D1829"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Scott Bader Company Ltd. </w:t>
            </w:r>
            <w:del w:id="116"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CF90B4C" w14:textId="02A37AD8" w:rsidR="000810D4" w:rsidRPr="002B5730" w:rsidRDefault="000810D4" w:rsidP="00360A8B">
            <w:pPr>
              <w:pStyle w:val="BodyText"/>
              <w:spacing w:before="162"/>
              <w:ind w:right="-90"/>
              <w:jc w:val="center"/>
              <w:rPr>
                <w:rFonts w:ascii="Verdana" w:hAnsi="Verdana"/>
                <w:bCs/>
                <w:color w:val="000000" w:themeColor="text1"/>
                <w:sz w:val="14"/>
                <w:szCs w:val="14"/>
              </w:rPr>
            </w:pPr>
            <w:ins w:id="117"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8C09EF" w14:textId="79181C0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6611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C9C3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5743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C0E6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5AD6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5292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97D29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76938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r>
      <w:tr w:rsidR="002B5730" w:rsidRPr="002B5730" w14:paraId="6F1BFF5E" w14:textId="77777777" w:rsidTr="009006A2">
        <w:trPr>
          <w:trHeight w:val="633"/>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AB0E81" w14:textId="3164992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Showa Denko K.K. </w:t>
            </w:r>
            <w:del w:id="118"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9084E78" w14:textId="54AC5841" w:rsidR="000810D4" w:rsidRPr="002B5730" w:rsidRDefault="000810D4" w:rsidP="00360A8B">
            <w:pPr>
              <w:pStyle w:val="BodyText"/>
              <w:spacing w:before="162"/>
              <w:ind w:right="-90"/>
              <w:jc w:val="center"/>
              <w:rPr>
                <w:rFonts w:ascii="Verdana" w:hAnsi="Verdana"/>
                <w:bCs/>
                <w:color w:val="000000" w:themeColor="text1"/>
                <w:sz w:val="14"/>
                <w:szCs w:val="14"/>
              </w:rPr>
            </w:pPr>
            <w:ins w:id="119"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585DCD" w14:textId="69331DBA"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1373E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51B35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8FA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9B46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F2FC0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BBF7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E25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9E9D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r>
      <w:tr w:rsidR="002B5730" w:rsidRPr="002B5730" w14:paraId="5F99DE34"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0B070" w14:textId="7B53AF0D"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r w:rsidRPr="002B5730">
              <w:rPr>
                <w:rFonts w:ascii="Verdana" w:hAnsi="Verdana"/>
                <w:bCs/>
                <w:color w:val="000000" w:themeColor="text1"/>
                <w:sz w:val="14"/>
                <w:szCs w:val="14"/>
              </w:rPr>
              <w:t xml:space="preserve"> </w:t>
            </w:r>
            <w:del w:id="120"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59F7CEB6" w14:textId="72C2A0C3" w:rsidR="000810D4" w:rsidRPr="002B5730" w:rsidRDefault="000810D4" w:rsidP="00360A8B">
            <w:pPr>
              <w:pStyle w:val="BodyText"/>
              <w:spacing w:before="162"/>
              <w:ind w:right="-90"/>
              <w:jc w:val="center"/>
              <w:rPr>
                <w:rFonts w:ascii="Verdana" w:hAnsi="Verdana"/>
                <w:bCs/>
                <w:color w:val="000000" w:themeColor="text1"/>
                <w:sz w:val="14"/>
                <w:szCs w:val="14"/>
              </w:rPr>
            </w:pPr>
            <w:ins w:id="121"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1D72C2" w14:textId="7EB752F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84D8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53E2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ABA4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68A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047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402C4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EEF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DB56B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r>
      <w:tr w:rsidR="002B5730" w:rsidRPr="002B5730" w14:paraId="129170D2" w14:textId="77777777" w:rsidTr="009006A2">
        <w:trPr>
          <w:trHeight w:val="595"/>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E4E2E" w14:textId="546F6FAC"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Chemical (China) Co., Ltd. </w:t>
            </w:r>
            <w:del w:id="122"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97F792" w14:textId="2F9E3FF1" w:rsidR="000810D4" w:rsidRPr="002B5730" w:rsidRDefault="000810D4" w:rsidP="00360A8B">
            <w:pPr>
              <w:pStyle w:val="BodyText"/>
              <w:spacing w:before="162"/>
              <w:ind w:right="-90"/>
              <w:jc w:val="center"/>
              <w:rPr>
                <w:rFonts w:ascii="Verdana" w:hAnsi="Verdana"/>
                <w:bCs/>
                <w:color w:val="000000" w:themeColor="text1"/>
                <w:sz w:val="14"/>
                <w:szCs w:val="14"/>
              </w:rPr>
            </w:pPr>
            <w:ins w:id="123"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39F3A8" w14:textId="12C2007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54F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0E329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B7415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527D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1CB9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DD163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9D6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9F97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21125E3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A1EE0B" w14:textId="521BED54"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Sino Polymer </w:t>
            </w:r>
            <w:del w:id="124" w:author="Hardik Malhotra" w:date="2021-09-10T17:00:00Z">
              <w:r w:rsidRPr="002B5730" w:rsidDel="000A14D1">
                <w:rPr>
                  <w:rFonts w:ascii="Verdana" w:hAnsi="Verdana"/>
                  <w:bCs/>
                  <w:color w:val="000000" w:themeColor="text1"/>
                  <w:sz w:val="14"/>
                  <w:szCs w:val="14"/>
                </w:rPr>
                <w:delText>(2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EC94DC6" w14:textId="6507D7FD" w:rsidR="000810D4" w:rsidRPr="002B5730" w:rsidRDefault="000810D4" w:rsidP="00360A8B">
            <w:pPr>
              <w:pStyle w:val="BodyText"/>
              <w:spacing w:before="162"/>
              <w:ind w:right="-90"/>
              <w:jc w:val="center"/>
              <w:rPr>
                <w:rFonts w:ascii="Verdana" w:hAnsi="Verdana"/>
                <w:bCs/>
                <w:color w:val="000000" w:themeColor="text1"/>
                <w:sz w:val="14"/>
                <w:szCs w:val="14"/>
              </w:rPr>
            </w:pPr>
            <w:ins w:id="125"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362053" w14:textId="5C0173E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2BB3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55D7A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EAF8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E0BF1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1072A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0C716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6831E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4E18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r>
      <w:tr w:rsidR="002B5730" w:rsidRPr="002B5730" w14:paraId="6C530A68"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5BD3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4FF2BBA" w14:textId="78F60423" w:rsidR="000810D4" w:rsidRPr="002B5730" w:rsidRDefault="000810D4" w:rsidP="00360A8B">
            <w:pPr>
              <w:pStyle w:val="BodyText"/>
              <w:spacing w:before="162"/>
              <w:ind w:right="-90"/>
              <w:jc w:val="center"/>
              <w:rPr>
                <w:rFonts w:ascii="Verdana" w:hAnsi="Verdana"/>
                <w:bCs/>
                <w:color w:val="000000" w:themeColor="text1"/>
                <w:sz w:val="14"/>
                <w:szCs w:val="14"/>
              </w:rPr>
            </w:pPr>
            <w:ins w:id="126"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8171B" w14:textId="4BB9766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0B4E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E196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81746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CB55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6B8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A5EE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17D5C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720C6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01ED0A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C3381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2D286BE" w14:textId="11099CE4" w:rsidR="000810D4" w:rsidRPr="002B5730" w:rsidRDefault="000810D4" w:rsidP="00360A8B">
            <w:pPr>
              <w:pStyle w:val="BodyText"/>
              <w:spacing w:before="162"/>
              <w:ind w:right="-90"/>
              <w:jc w:val="center"/>
              <w:rPr>
                <w:rFonts w:ascii="Verdana" w:hAnsi="Verdana"/>
                <w:bCs/>
                <w:color w:val="000000" w:themeColor="text1"/>
                <w:sz w:val="14"/>
                <w:szCs w:val="14"/>
              </w:rPr>
            </w:pPr>
            <w:ins w:id="127"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A872C" w14:textId="6C3D32C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04FC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1EA0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CBD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6539D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697F3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41659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E28C0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2290E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0C3A45BC"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3685FC" w14:textId="146C932C"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del w:id="128" w:author="Hardik Malhotra" w:date="2021-09-10T17:00:00Z">
              <w:r w:rsidRPr="002B5730" w:rsidDel="000A14D1">
                <w:rPr>
                  <w:rFonts w:ascii="Verdana" w:hAnsi="Verdana"/>
                  <w:bCs/>
                  <w:color w:val="000000" w:themeColor="text1"/>
                  <w:sz w:val="14"/>
                  <w:szCs w:val="14"/>
                </w:rPr>
                <w:delText xml:space="preserve"> (2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357B7DE" w14:textId="5F78A077" w:rsidR="000810D4" w:rsidRPr="002B5730" w:rsidRDefault="000810D4" w:rsidP="00360A8B">
            <w:pPr>
              <w:pStyle w:val="BodyText"/>
              <w:spacing w:before="162"/>
              <w:ind w:right="-90"/>
              <w:jc w:val="center"/>
              <w:rPr>
                <w:rFonts w:ascii="Verdana" w:hAnsi="Verdana"/>
                <w:bCs/>
                <w:color w:val="000000" w:themeColor="text1"/>
                <w:sz w:val="14"/>
                <w:szCs w:val="14"/>
              </w:rPr>
            </w:pPr>
            <w:ins w:id="129"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BED1B1" w14:textId="6187D73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7F2F2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41637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923DE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C8C4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E215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D2AEA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82E34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55235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299C781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91F18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A5D2F79" w14:textId="31B0E746" w:rsidR="000810D4" w:rsidRPr="002B5730" w:rsidRDefault="000810D4" w:rsidP="00360A8B">
            <w:pPr>
              <w:pStyle w:val="BodyText"/>
              <w:spacing w:before="162"/>
              <w:ind w:right="-90"/>
              <w:jc w:val="center"/>
              <w:rPr>
                <w:rFonts w:ascii="Verdana" w:hAnsi="Verdana"/>
                <w:bCs/>
                <w:color w:val="000000" w:themeColor="text1"/>
                <w:sz w:val="14"/>
                <w:szCs w:val="14"/>
              </w:rPr>
            </w:pPr>
            <w:ins w:id="130"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EB6C4F" w14:textId="47357F3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6E93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4EC17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61F40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DBE1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61ED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2C8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713AE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EE721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30C33E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8AAC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87EBDE" w14:textId="6AA52D70" w:rsidR="000810D4" w:rsidRPr="002B5730" w:rsidRDefault="000810D4" w:rsidP="00360A8B">
            <w:pPr>
              <w:pStyle w:val="BodyText"/>
              <w:spacing w:before="162"/>
              <w:ind w:right="-90"/>
              <w:jc w:val="center"/>
              <w:rPr>
                <w:rFonts w:ascii="Verdana" w:hAnsi="Verdana"/>
                <w:bCs/>
                <w:color w:val="000000" w:themeColor="text1"/>
                <w:sz w:val="14"/>
                <w:szCs w:val="14"/>
              </w:rPr>
            </w:pPr>
            <w:ins w:id="131"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8D20" w14:textId="13F3296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E1C4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37F9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218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C145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4DE3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DFA2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81EA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B9AB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91F1497"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1013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731D90" w14:textId="5DCD06B0" w:rsidR="000810D4" w:rsidRPr="002B5730" w:rsidRDefault="000810D4" w:rsidP="00360A8B">
            <w:pPr>
              <w:pStyle w:val="BodyText"/>
              <w:spacing w:before="162"/>
              <w:ind w:right="-90"/>
              <w:jc w:val="center"/>
              <w:rPr>
                <w:rFonts w:ascii="Verdana" w:hAnsi="Verdana"/>
                <w:bCs/>
                <w:color w:val="000000" w:themeColor="text1"/>
                <w:sz w:val="14"/>
                <w:szCs w:val="14"/>
              </w:rPr>
            </w:pPr>
            <w:ins w:id="132"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074C1B" w14:textId="63709E3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FF6E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2F50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38F0B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8AEE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DB5DE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EAD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3A92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ECBD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4F6CDC0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65BAC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Saudi Arabia </w:t>
            </w:r>
            <w:proofErr w:type="spellStart"/>
            <w:r w:rsidRPr="002B5730">
              <w:rPr>
                <w:rFonts w:ascii="Verdana" w:hAnsi="Verdana"/>
                <w:bCs/>
                <w:color w:val="000000" w:themeColor="text1"/>
                <w:sz w:val="14"/>
                <w:szCs w:val="14"/>
              </w:rPr>
              <w:t>Industria</w:t>
            </w:r>
            <w:proofErr w:type="spellEnd"/>
            <w:r w:rsidRPr="002B5730">
              <w:rPr>
                <w:rFonts w:ascii="Verdana" w:hAnsi="Verdana"/>
                <w:bCs/>
                <w:color w:val="000000" w:themeColor="text1"/>
                <w:sz w:val="14"/>
                <w:szCs w:val="14"/>
              </w:rPr>
              <w:t xml:space="preserve"> Resins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4B53FCE" w14:textId="1D8688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3"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BC0B0F" w14:textId="45421F3D"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012E7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607A5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42907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ADAAF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843E8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FFD3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80F8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BAB2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3F861FE"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42735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w:t>
            </w:r>
            <w:r w:rsidRPr="002B5730">
              <w:rPr>
                <w:rFonts w:ascii="Verdana" w:hAnsi="Verdana"/>
                <w:bCs/>
                <w:color w:val="000000" w:themeColor="text1"/>
                <w:sz w:val="14"/>
                <w:szCs w:val="14"/>
              </w:rPr>
              <w:lastRenderedPageBreak/>
              <w:t>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3BAF7A1" w14:textId="4D2D569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4" w:author="Hardik Malhotra" w:date="2021-09-10T16:58:00Z">
              <w:r w:rsidRPr="002B5730">
                <w:rPr>
                  <w:rFonts w:ascii="Verdana" w:hAnsi="Verdana"/>
                  <w:bCs/>
                  <w:color w:val="000000" w:themeColor="text1"/>
                  <w:sz w:val="14"/>
                  <w:szCs w:val="14"/>
                </w:rPr>
                <w:lastRenderedPageBreak/>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4F4C7B" w14:textId="085D70B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60B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5AD77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09C19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35B0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D8BBD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AC0B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9492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897FC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1A0429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41F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67E9CC" w14:textId="5F5F4B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5"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CB0246" w14:textId="36BA7D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22E4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C02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FF0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DB11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39A7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BA1C8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E62C2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38D9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0314AF3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A5CCB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A0A5EC7" w14:textId="65DE52E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6"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AAD7D9" w14:textId="4C80F38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7A4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E3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0F003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88B3A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61980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873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D9D2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76ED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2EE5F6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17FE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61248A8" w14:textId="1D1EE60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7"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5AFD9" w14:textId="4AE2B3A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97CEE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9612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15B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5F5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9674E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0FBC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C51A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91A83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719A489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CEE49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C7863E4" w14:textId="456C1F71"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8"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397AF" w14:textId="367A4A12"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EF7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EEB0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EB0A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F2B87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9A9B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40A65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9C4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E706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0CFD375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DF1B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ABDEB56" w14:textId="5FFF1E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9"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2A182" w14:textId="019CE3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EBC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E39BA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6A97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2FE7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C7D5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583E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E56B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30D8E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14C6551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41956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B9B6C5" w14:textId="592F9C3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0"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0E1146" w14:textId="62FA4F1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B977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25B2F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50330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C195D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9D2E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07C1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92972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B4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4A3C7F7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AD81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8AC3D41" w14:textId="1288506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1"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003BBF" w14:textId="6AA575F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010F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B647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A7F3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4F1F8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7A0B0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06358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4167E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3B97D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421E4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2E8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96EA8F" w14:textId="1282682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2"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4CEE9F" w14:textId="32B6D8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B341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A002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A532B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982A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986A9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3E821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10A42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75A40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2B5730" w:rsidRPr="002B5730" w14:paraId="3A47B5F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34B6D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45CD8E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6D342" w14:textId="57B13F1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3689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FF312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CB08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25D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A3C4C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C0D7E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184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DA21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244.28</w:t>
            </w:r>
          </w:p>
        </w:tc>
      </w:tr>
      <w:tr w:rsidR="002B5730" w:rsidRPr="002B5730" w14:paraId="239B2FA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1C6D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Total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026AF8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FACC6" w14:textId="79E2781B"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83FA94"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0C0A6"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953.12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BAC0B"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965.12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E4190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980.12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21FFA"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19742"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1020.12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485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01C51"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1030.12</w:t>
            </w:r>
          </w:p>
        </w:tc>
      </w:tr>
    </w:tbl>
    <w:p w14:paraId="5EBCDAA4" w14:textId="060B537A" w:rsidR="00F9062E"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3072" behindDoc="0" locked="0" layoutInCell="1" allowOverlap="1" wp14:anchorId="7B8E196D" wp14:editId="68D8C657">
                <wp:simplePos x="0" y="0"/>
                <wp:positionH relativeFrom="margin">
                  <wp:posOffset>4086225</wp:posOffset>
                </wp:positionH>
                <wp:positionV relativeFrom="paragraph">
                  <wp:posOffset>14605</wp:posOffset>
                </wp:positionV>
                <wp:extent cx="2337955" cy="200055"/>
                <wp:effectExtent l="0" t="0" r="0" b="0"/>
                <wp:wrapNone/>
                <wp:docPr id="13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B8E196D" id="_x0000_s1055" type="#_x0000_t202" style="position:absolute;left:0;text-align:left;margin-left:321.75pt;margin-top:1.15pt;width:184.1pt;height:15.75pt;z-index:252163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" filled="f" stroked="f">
                <v:textbox style="mso-fit-shape-to-text:t">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B271F07" w14:textId="77777777" w:rsidR="006E66C6" w:rsidRDefault="006E66C6" w:rsidP="007E7092">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7F3C63" w14:textId="6BAA9BC7" w:rsidR="0068477D" w:rsidRPr="002B5730" w:rsidRDefault="0068477D" w:rsidP="007E7092">
      <w:pPr>
        <w:pStyle w:val="BodyText"/>
        <w:spacing w:before="162" w:line="360" w:lineRule="auto"/>
        <w:jc w:val="both"/>
        <w:rPr>
          <w:bCs/>
          <w:color w:val="000000" w:themeColor="text1"/>
        </w:rPr>
      </w:pPr>
      <w:r w:rsidRPr="002B5730">
        <w:rPr>
          <w:bCs/>
          <w:color w:val="000000" w:themeColor="text1"/>
        </w:rPr>
        <w:t xml:space="preserve">The current </w:t>
      </w:r>
      <w:r w:rsidR="00C6654F" w:rsidRPr="002B5730">
        <w:rPr>
          <w:bCs/>
          <w:color w:val="000000" w:themeColor="text1"/>
        </w:rPr>
        <w:t>g</w:t>
      </w:r>
      <w:r w:rsidRPr="002B5730">
        <w:rPr>
          <w:bCs/>
          <w:color w:val="000000" w:themeColor="text1"/>
        </w:rPr>
        <w:t xml:space="preserve">lobal capacity of Vinyl Ester resin is approximately 985 thousand </w:t>
      </w:r>
      <w:proofErr w:type="spellStart"/>
      <w:r w:rsidRPr="002B5730">
        <w:rPr>
          <w:bCs/>
          <w:color w:val="000000" w:themeColor="text1"/>
        </w:rPr>
        <w:t>tonnes</w:t>
      </w:r>
      <w:proofErr w:type="spellEnd"/>
      <w:r w:rsidRPr="002B5730">
        <w:rPr>
          <w:bCs/>
          <w:color w:val="000000" w:themeColor="text1"/>
        </w:rPr>
        <w:t xml:space="preserve"> and is expected to reach </w:t>
      </w:r>
      <w:r w:rsidR="00473435" w:rsidRPr="002B5730">
        <w:rPr>
          <w:bCs/>
          <w:color w:val="000000" w:themeColor="text1"/>
        </w:rPr>
        <w:t>around</w:t>
      </w:r>
      <w:r w:rsidRPr="002B5730">
        <w:rPr>
          <w:bCs/>
          <w:color w:val="000000" w:themeColor="text1"/>
        </w:rPr>
        <w:t xml:space="preserve"> 1030 thousand </w:t>
      </w:r>
      <w:proofErr w:type="spellStart"/>
      <w:r w:rsidRPr="002B5730">
        <w:rPr>
          <w:bCs/>
          <w:color w:val="000000" w:themeColor="text1"/>
        </w:rPr>
        <w:t>tonnes</w:t>
      </w:r>
      <w:proofErr w:type="spellEnd"/>
      <w:r w:rsidRPr="002B5730">
        <w:rPr>
          <w:bCs/>
          <w:color w:val="000000" w:themeColor="text1"/>
        </w:rPr>
        <w:t xml:space="preserve"> by 2030. This increase in capacity </w:t>
      </w:r>
      <w:r w:rsidR="007A223E" w:rsidRPr="002B5730">
        <w:rPr>
          <w:bCs/>
          <w:color w:val="000000" w:themeColor="text1"/>
        </w:rPr>
        <w:t>i</w:t>
      </w:r>
      <w:r w:rsidRPr="002B5730">
        <w:rPr>
          <w:bCs/>
          <w:color w:val="000000" w:themeColor="text1"/>
        </w:rPr>
        <w:t xml:space="preserve">s led by robust rise in demand </w:t>
      </w:r>
      <w:r w:rsidR="007A223E" w:rsidRPr="002B5730">
        <w:rPr>
          <w:bCs/>
          <w:color w:val="000000" w:themeColor="text1"/>
        </w:rPr>
        <w:t xml:space="preserve">for </w:t>
      </w:r>
      <w:r w:rsidRPr="002B5730">
        <w:rPr>
          <w:bCs/>
          <w:color w:val="000000" w:themeColor="text1"/>
        </w:rPr>
        <w:t>vinyl ester resin</w:t>
      </w:r>
      <w:r w:rsidR="007A223E" w:rsidRPr="002B5730">
        <w:rPr>
          <w:bCs/>
          <w:color w:val="000000" w:themeColor="text1"/>
        </w:rPr>
        <w:t>s</w:t>
      </w:r>
      <w:r w:rsidRPr="002B5730">
        <w:rPr>
          <w:bCs/>
          <w:color w:val="000000" w:themeColor="text1"/>
        </w:rPr>
        <w:t xml:space="preserve">. Major manufacturing company like INEOS Composites had acquired the Ashland’s composite business </w:t>
      </w:r>
      <w:r w:rsidRPr="002B5730">
        <w:rPr>
          <w:bCs/>
          <w:color w:val="000000" w:themeColor="text1"/>
        </w:rPr>
        <w:t>in 2019. Ashland has 25 MTPA facility in Germany and 30 MTPA facility in U</w:t>
      </w:r>
      <w:r w:rsidR="00635D8F" w:rsidRPr="002B5730">
        <w:rPr>
          <w:bCs/>
          <w:color w:val="000000" w:themeColor="text1"/>
        </w:rPr>
        <w:t>nited States</w:t>
      </w:r>
      <w:r w:rsidRPr="002B5730">
        <w:rPr>
          <w:bCs/>
          <w:color w:val="000000" w:themeColor="text1"/>
        </w:rPr>
        <w:t>. Similarly, in 2020, Showa Denko K.K,</w:t>
      </w:r>
      <w:r w:rsidR="00D916CF" w:rsidRPr="002B5730">
        <w:rPr>
          <w:bCs/>
          <w:color w:val="000000" w:themeColor="text1"/>
        </w:rPr>
        <w:t xml:space="preserve"> a</w:t>
      </w:r>
      <w:r w:rsidRPr="002B5730">
        <w:rPr>
          <w:bCs/>
          <w:color w:val="000000" w:themeColor="text1"/>
        </w:rPr>
        <w:t xml:space="preserve"> Japanese Vinyl Ester Resin </w:t>
      </w:r>
      <w:r w:rsidR="00D916CF" w:rsidRPr="002B5730">
        <w:rPr>
          <w:bCs/>
          <w:color w:val="000000" w:themeColor="text1"/>
        </w:rPr>
        <w:t>p</w:t>
      </w:r>
      <w:r w:rsidRPr="002B5730">
        <w:rPr>
          <w:bCs/>
          <w:color w:val="000000" w:themeColor="text1"/>
        </w:rPr>
        <w:t>roducer expan</w:t>
      </w:r>
      <w:r w:rsidR="00D916CF" w:rsidRPr="002B5730">
        <w:rPr>
          <w:bCs/>
          <w:color w:val="000000" w:themeColor="text1"/>
        </w:rPr>
        <w:t xml:space="preserve">ded its </w:t>
      </w:r>
      <w:r w:rsidRPr="002B5730">
        <w:rPr>
          <w:bCs/>
          <w:color w:val="000000" w:themeColor="text1"/>
        </w:rPr>
        <w:t xml:space="preserve">VER production line to almost double of its existing capacity through its Chinese subsidiary Shanghai Showa Highpolymer Co., Ltd. (SSHP). Also, in 2014 </w:t>
      </w:r>
      <w:r w:rsidRPr="002B5730">
        <w:rPr>
          <w:bCs/>
          <w:color w:val="000000" w:themeColor="text1"/>
        </w:rPr>
        <w:lastRenderedPageBreak/>
        <w:t>Chinese Vinyl Ester resin market leader Sino Polymer Co. Ltd announced strateg</w:t>
      </w:r>
      <w:r w:rsidR="00635D8F" w:rsidRPr="002B5730">
        <w:rPr>
          <w:bCs/>
          <w:color w:val="000000" w:themeColor="text1"/>
        </w:rPr>
        <w:t>ic</w:t>
      </w:r>
      <w:r w:rsidRPr="002B5730">
        <w:rPr>
          <w:bCs/>
          <w:color w:val="000000" w:themeColor="text1"/>
        </w:rPr>
        <w:t xml:space="preserve"> cooperation with Europe’s Nord Composites under which Nord Composite</w:t>
      </w:r>
      <w:r w:rsidR="002A0D03" w:rsidRPr="002B5730">
        <w:rPr>
          <w:bCs/>
          <w:color w:val="000000" w:themeColor="text1"/>
        </w:rPr>
        <w:t>s</w:t>
      </w:r>
      <w:r w:rsidRPr="002B5730">
        <w:rPr>
          <w:bCs/>
          <w:color w:val="000000" w:themeColor="text1"/>
        </w:rPr>
        <w:t xml:space="preserve"> would produce Sino Polymer’s MFE brand of VER </w:t>
      </w:r>
      <w:r w:rsidRPr="002B5730">
        <w:rPr>
          <w:bCs/>
          <w:color w:val="000000" w:themeColor="text1"/>
        </w:rPr>
        <w:t>in its plant located in Italy</w:t>
      </w:r>
      <w:r w:rsidR="0037280E" w:rsidRPr="002B5730">
        <w:rPr>
          <w:bCs/>
          <w:color w:val="000000" w:themeColor="text1"/>
        </w:rPr>
        <w:t xml:space="preserve">. Also, </w:t>
      </w:r>
      <w:r w:rsidRPr="002B5730">
        <w:rPr>
          <w:bCs/>
          <w:color w:val="000000" w:themeColor="text1"/>
        </w:rPr>
        <w:t>Nord Composites ha</w:t>
      </w:r>
      <w:r w:rsidR="0037280E" w:rsidRPr="002B5730">
        <w:rPr>
          <w:bCs/>
          <w:color w:val="000000" w:themeColor="text1"/>
        </w:rPr>
        <w:t>d</w:t>
      </w:r>
      <w:r w:rsidRPr="002B5730">
        <w:rPr>
          <w:bCs/>
          <w:color w:val="000000" w:themeColor="text1"/>
        </w:rPr>
        <w:t xml:space="preserve"> been authorized to do business with MFE brand of VER in France, Italy, and U</w:t>
      </w:r>
      <w:r w:rsidR="0037280E" w:rsidRPr="002B5730">
        <w:rPr>
          <w:bCs/>
          <w:color w:val="000000" w:themeColor="text1"/>
        </w:rPr>
        <w:t>nited Kingdom</w:t>
      </w:r>
      <w:r w:rsidRPr="002B5730">
        <w:rPr>
          <w:bCs/>
          <w:color w:val="000000" w:themeColor="text1"/>
        </w:rPr>
        <w:t xml:space="preserve"> markets. </w:t>
      </w:r>
    </w:p>
    <w:p w14:paraId="3CFBB5F0"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BD4CB2B" w14:textId="76DDFB39" w:rsidR="0068477D" w:rsidRPr="002B5730" w:rsidRDefault="0068477D" w:rsidP="0068477D">
      <w:pPr>
        <w:pStyle w:val="BodyText"/>
        <w:spacing w:before="162" w:line="480" w:lineRule="auto"/>
        <w:ind w:right="-90"/>
        <w:jc w:val="both"/>
        <w:rPr>
          <w:bCs/>
          <w:color w:val="000000" w:themeColor="text1"/>
        </w:rPr>
      </w:pPr>
    </w:p>
    <w:p w14:paraId="76DA82DB" w14:textId="05E88438" w:rsidR="001E434A" w:rsidRPr="002B5730"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56"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OEs62OWAQAAFgMAAA4A&#10;AAAAAAAAAAAAAAAALgIAAGRycy9lMm9Eb2MueG1sUEsBAi0AFAAGAAgAAAAhAEnC6HXcAAAACAEA&#10;AA8AAAAAAAAAAAAAAAAA8AMAAGRycy9kb3ducmV2LnhtbFBLBQYAAAAABAAEAPMAAAD5BA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466712FC">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DA31920" w14:textId="354103F7" w:rsidR="0068477D" w:rsidRPr="002B5730" w:rsidRDefault="003A572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5200" behindDoc="0" locked="0" layoutInCell="1" allowOverlap="1" wp14:anchorId="1CA3A625" wp14:editId="1B119814">
                <wp:simplePos x="0" y="0"/>
                <wp:positionH relativeFrom="margin">
                  <wp:posOffset>-47625</wp:posOffset>
                </wp:positionH>
                <wp:positionV relativeFrom="paragraph">
                  <wp:posOffset>-82550</wp:posOffset>
                </wp:positionV>
                <wp:extent cx="6388735" cy="457200"/>
                <wp:effectExtent l="0" t="0" r="0" b="0"/>
                <wp:wrapNone/>
                <wp:docPr id="1050" name="TextBox 4"/>
                <wp:cNvGraphicFramePr/>
                <a:graphic xmlns:a="http://schemas.openxmlformats.org/drawingml/2006/main">
                  <a:graphicData uri="http://schemas.microsoft.com/office/word/2010/wordprocessingShape">
                    <wps:wsp>
                      <wps:cNvSpPr txBox="1"/>
                      <wps:spPr>
                        <a:xfrm>
                          <a:off x="0" y="0"/>
                          <a:ext cx="6388735" cy="457200"/>
                        </a:xfrm>
                        <a:prstGeom prst="rect">
                          <a:avLst/>
                        </a:prstGeom>
                        <a:noFill/>
                      </wps:spPr>
                      <wps:txb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A3A625" id="_x0000_s1057" type="#_x0000_t202" style="position:absolute;left:0;text-align:left;margin-left:-3.75pt;margin-top:-6.5pt;width:503.05pt;height:36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" filled="f" stroked="f">
                <v:textbo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v:textbox>
                <w10:wrap anchorx="margin"/>
              </v:shape>
            </w:pict>
          </mc:Fallback>
        </mc:AlternateContent>
      </w:r>
      <w:r w:rsidR="00471D9E" w:rsidRPr="002B5730">
        <w:rPr>
          <w:bCs/>
          <w:noProof/>
          <w:color w:val="000000" w:themeColor="text1"/>
        </w:rPr>
        <mc:AlternateContent>
          <mc:Choice Requires="wps">
            <w:drawing>
              <wp:anchor distT="0" distB="0" distL="114300" distR="114300" simplePos="0" relativeHeight="251739136" behindDoc="0" locked="0" layoutInCell="1" allowOverlap="1" wp14:anchorId="35177704" wp14:editId="0BB8D083">
                <wp:simplePos x="0" y="0"/>
                <wp:positionH relativeFrom="margin">
                  <wp:posOffset>-152400</wp:posOffset>
                </wp:positionH>
                <wp:positionV relativeFrom="paragraph">
                  <wp:posOffset>257175</wp:posOffset>
                </wp:positionV>
                <wp:extent cx="6534150" cy="504825"/>
                <wp:effectExtent l="0" t="0" r="0" b="0"/>
                <wp:wrapNone/>
                <wp:docPr id="80" name="TextBox 4"/>
                <wp:cNvGraphicFramePr/>
                <a:graphic xmlns:a="http://schemas.openxmlformats.org/drawingml/2006/main">
                  <a:graphicData uri="http://schemas.microsoft.com/office/word/2010/wordprocessingShape">
                    <wps:wsp>
                      <wps:cNvSpPr txBox="1"/>
                      <wps:spPr>
                        <a:xfrm>
                          <a:off x="0" y="0"/>
                          <a:ext cx="6534150" cy="504825"/>
                        </a:xfrm>
                        <a:prstGeom prst="rect">
                          <a:avLst/>
                        </a:prstGeom>
                        <a:noFill/>
                      </wps:spPr>
                      <wps:txbx>
                        <w:txbxContent>
                          <w:p w14:paraId="552ABC98" w14:textId="6AD97641"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 xml:space="preserve">Table </w:t>
                            </w:r>
                            <w:r w:rsidR="001E434A">
                              <w:rPr>
                                <w:rFonts w:ascii="Verdana" w:eastAsia="Verdana" w:hAnsi="Verdana"/>
                                <w:b/>
                                <w:bCs/>
                                <w:color w:val="000000" w:themeColor="text1"/>
                                <w:kern w:val="24"/>
                                <w:sz w:val="20"/>
                                <w:szCs w:val="20"/>
                                <w:lang w:val="en-IN"/>
                              </w:rPr>
                              <w:t>3</w:t>
                            </w:r>
                            <w:r w:rsidRPr="0077196C">
                              <w:rPr>
                                <w:rFonts w:ascii="Verdana" w:eastAsia="Verdana" w:hAnsi="Verdana"/>
                                <w:b/>
                                <w:bCs/>
                                <w:color w:val="000000" w:themeColor="text1"/>
                                <w:kern w:val="24"/>
                                <w:sz w:val="20"/>
                                <w:szCs w:val="20"/>
                                <w:lang w:val="en-IN"/>
                              </w:rPr>
                              <w:t>: Global Vinyl Ester Resin Production, By Company (Thousand Tonnes),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177704" id="_x0000_s1058" type="#_x0000_t202" style="position:absolute;left:0;text-align:left;margin-left:-12pt;margin-top:20.25pt;width:514.5pt;height:39.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" filled="f" stroked="f">
                <v:textbox>
                  <w:txbxContent>
                    <w:p w14:paraId="552ABC98" w14:textId="6AD97641"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 xml:space="preserve">Table </w:t>
                      </w:r>
                      <w:r w:rsidR="001E434A">
                        <w:rPr>
                          <w:rFonts w:ascii="Verdana" w:eastAsia="Verdana" w:hAnsi="Verdana"/>
                          <w:b/>
                          <w:bCs/>
                          <w:color w:val="000000" w:themeColor="text1"/>
                          <w:kern w:val="24"/>
                          <w:sz w:val="20"/>
                          <w:szCs w:val="20"/>
                          <w:lang w:val="en-IN"/>
                        </w:rPr>
                        <w:t>3</w:t>
                      </w:r>
                      <w:r w:rsidRPr="0077196C">
                        <w:rPr>
                          <w:rFonts w:ascii="Verdana" w:eastAsia="Verdana" w:hAnsi="Verdana"/>
                          <w:b/>
                          <w:bCs/>
                          <w:color w:val="000000" w:themeColor="text1"/>
                          <w:kern w:val="24"/>
                          <w:sz w:val="20"/>
                          <w:szCs w:val="20"/>
                          <w:lang w:val="en-IN"/>
                        </w:rPr>
                        <w:t>: Global Vinyl Ester Resin Production, By Company (Thousand Tonnes), 2015-2030F</w:t>
                      </w:r>
                    </w:p>
                  </w:txbxContent>
                </v:textbox>
                <w10:wrap anchorx="margin"/>
              </v:shape>
            </w:pict>
          </mc:Fallback>
        </mc:AlternateContent>
      </w:r>
    </w:p>
    <w:p w14:paraId="56985B09" w14:textId="71995DEB" w:rsidR="00471D9E" w:rsidRPr="002B5730" w:rsidRDefault="00471D9E" w:rsidP="0068477D">
      <w:pPr>
        <w:pStyle w:val="BodyText"/>
        <w:spacing w:before="162" w:line="480" w:lineRule="auto"/>
        <w:ind w:right="-90"/>
        <w:jc w:val="both"/>
        <w:rPr>
          <w:bCs/>
          <w:color w:val="000000" w:themeColor="text1"/>
        </w:rPr>
      </w:pPr>
    </w:p>
    <w:tbl>
      <w:tblPr>
        <w:tblW w:w="10177" w:type="dxa"/>
        <w:tblCellMar>
          <w:left w:w="0" w:type="dxa"/>
          <w:right w:w="0" w:type="dxa"/>
        </w:tblCellMar>
        <w:tblLook w:val="0600" w:firstRow="0" w:lastRow="0" w:firstColumn="0" w:lastColumn="0" w:noHBand="1" w:noVBand="1"/>
      </w:tblPr>
      <w:tblGrid>
        <w:gridCol w:w="1017"/>
        <w:gridCol w:w="1018"/>
        <w:gridCol w:w="1018"/>
        <w:gridCol w:w="1017"/>
        <w:gridCol w:w="1018"/>
        <w:gridCol w:w="1018"/>
        <w:gridCol w:w="1017"/>
        <w:gridCol w:w="1018"/>
        <w:gridCol w:w="1018"/>
        <w:gridCol w:w="1018"/>
      </w:tblGrid>
      <w:tr w:rsidR="002B5730" w:rsidRPr="002B5730" w14:paraId="4083836A" w14:textId="77777777" w:rsidTr="0077196C">
        <w:trPr>
          <w:trHeight w:val="678"/>
        </w:trPr>
        <w:tc>
          <w:tcPr>
            <w:tcW w:w="1017"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507D7C3"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Company</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8ED2656"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2015</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CE48A8F" w14:textId="67162C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2016</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56A45734" w14:textId="1A06EC9A"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2017</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9B25C20"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2018</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A852997"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2019</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1996A55"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2020</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5912EF9"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2021E</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DC3D61B"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2025F</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F9A6DE"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2030F</w:t>
            </w:r>
          </w:p>
        </w:tc>
      </w:tr>
      <w:tr w:rsidR="002B5730" w:rsidRPr="002B5730" w14:paraId="37DD84D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556196" w14:textId="3566D668"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AOC</w:t>
            </w:r>
            <w:r w:rsidR="00D36E76" w:rsidRPr="002B5730">
              <w:rPr>
                <w:rFonts w:ascii="Verdana" w:hAnsi="Verdana"/>
                <w:bCs/>
                <w:color w:val="000000" w:themeColor="text1"/>
                <w:sz w:val="14"/>
                <w:szCs w:val="14"/>
              </w:rPr>
              <w:t xml:space="preserve"> Resins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8D766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549FA" w14:textId="243A4734"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117.51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F3EADE" w14:textId="2C76BC5E"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118.91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86019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119.26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F8E25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119.90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10ED1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111.91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63728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112.61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2C83B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120.31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C6274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128.01</w:t>
            </w:r>
          </w:p>
        </w:tc>
      </w:tr>
      <w:tr w:rsidR="002B5730" w:rsidRPr="002B5730" w14:paraId="20BFAE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3D1E5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1D65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28.58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4855D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29.60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1206B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98DD7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42A0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32.69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7CBFE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81.09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DBFDA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DE02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88.99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AE249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97.81</w:t>
            </w:r>
          </w:p>
        </w:tc>
      </w:tr>
      <w:tr w:rsidR="002B5730" w:rsidRPr="002B5730" w14:paraId="2E56315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9323B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CE5CC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CA1FC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47.15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1D4D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BECA6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50.77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6838F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5D801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07ECF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58.51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9935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358C5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66.91</w:t>
            </w:r>
          </w:p>
        </w:tc>
      </w:tr>
      <w:tr w:rsidR="002B5730" w:rsidRPr="002B5730" w14:paraId="472400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F859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A4A1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C3A6E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E789D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45.74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002B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9488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0348B0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674B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71.17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977C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44C6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80.67</w:t>
            </w:r>
          </w:p>
        </w:tc>
      </w:tr>
      <w:tr w:rsidR="002B5730" w:rsidRPr="002B5730" w14:paraId="402CB3A0" w14:textId="77777777" w:rsidTr="0077196C">
        <w:trPr>
          <w:trHeight w:val="625"/>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23F85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lastRenderedPageBreak/>
              <w:t>Scott Bader Company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B5C8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A6E7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45.87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0D35A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46.06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D13BA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46.18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BA2D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3962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354EC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1B3F7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EB40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49.82</w:t>
            </w:r>
          </w:p>
        </w:tc>
      </w:tr>
      <w:tr w:rsidR="002B5730" w:rsidRPr="002B5730" w14:paraId="198AE1D9"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E77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411C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BE78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32.97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ECC4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CFF20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8594E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41.35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AEDE3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39.83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F3AC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39.80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CE754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76EDB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43.05</w:t>
            </w:r>
          </w:p>
        </w:tc>
      </w:tr>
      <w:tr w:rsidR="002B5730" w:rsidRPr="002B5730" w14:paraId="0B7456E4" w14:textId="77777777" w:rsidTr="0077196C">
        <w:trPr>
          <w:trHeight w:val="587"/>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06FD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2B7BC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8E96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FB11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18DB6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31.98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A5CC6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36.24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A0021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34.23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7CB7F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35.39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A84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77E4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46.27</w:t>
            </w:r>
          </w:p>
        </w:tc>
      </w:tr>
      <w:tr w:rsidR="002B5730" w:rsidRPr="002B5730" w14:paraId="22CEAFA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362E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9A8EF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6BA1E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2DE9D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194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6694A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31.59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61A12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29.10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6F86D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95D39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E3BCC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33.43</w:t>
            </w:r>
          </w:p>
        </w:tc>
      </w:tr>
      <w:tr w:rsidR="002B5730" w:rsidRPr="002B5730" w14:paraId="6430B8C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34A5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B677C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1EE4F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25.75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439EF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35660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26.04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97282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B45D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25.35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235E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3988C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40E8D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27.89</w:t>
            </w:r>
          </w:p>
        </w:tc>
      </w:tr>
      <w:tr w:rsidR="002B5730" w:rsidRPr="002B5730" w14:paraId="0A3D8B3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2D60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E61B1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23.82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9292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9D808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59C64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8E4B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25.04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B268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D2188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24.86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3ED2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25.11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AEB40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25.42</w:t>
            </w:r>
          </w:p>
        </w:tc>
      </w:tr>
      <w:tr w:rsidR="002B5730" w:rsidRPr="002B5730" w14:paraId="65E508DB"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11D36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8193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22.48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1D3F0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08ECA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AFB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E4919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B1527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B4D96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04EC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25.72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FD710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27.22</w:t>
            </w:r>
          </w:p>
        </w:tc>
      </w:tr>
      <w:tr w:rsidR="002B5730" w:rsidRPr="002B5730" w14:paraId="44B26B7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19D11" w14:textId="5DEB510F"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Saudi Arabia Industria</w:t>
            </w:r>
            <w:r w:rsidR="00635D8F" w:rsidRPr="002B5730">
              <w:rPr>
                <w:rFonts w:ascii="Verdana" w:hAnsi="Verdana"/>
                <w:bCs/>
                <w:color w:val="000000" w:themeColor="text1"/>
                <w:sz w:val="14"/>
                <w:szCs w:val="14"/>
              </w:rPr>
              <w:t>l</w:t>
            </w:r>
            <w:r w:rsidRPr="002B5730">
              <w:rPr>
                <w:rFonts w:ascii="Verdana" w:hAnsi="Verdana"/>
                <w:bCs/>
                <w:color w:val="000000" w:themeColor="text1"/>
                <w:sz w:val="14"/>
                <w:szCs w:val="14"/>
              </w:rPr>
              <w:t xml:space="preserve"> Resins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43510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88F1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B336C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48359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3C095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16.54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40212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3E1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C537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BE6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19.40</w:t>
            </w:r>
          </w:p>
        </w:tc>
      </w:tr>
      <w:tr w:rsidR="002B5730" w:rsidRPr="002B5730" w14:paraId="41EA27F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D18D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1BDC0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D4988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15.80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ECAF1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06CDB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15.92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F472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16.29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2884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14.85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F052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15.65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4FA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8087E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DBD2A6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0B3AE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DF1DB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83A3A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2979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4B7F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83B1F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15.23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50169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F9D6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14.28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C696F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9A69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15.51</w:t>
            </w:r>
          </w:p>
        </w:tc>
      </w:tr>
      <w:tr w:rsidR="002B5730" w:rsidRPr="002B5730" w14:paraId="2C194168"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11B0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B979F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883D4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15.25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A4FE5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BDB54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E1548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15.67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751E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D808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A91BD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9D6AD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85B0E0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EF13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A7F0C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C74B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A7089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08C5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14415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1B83B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99E16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68C39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396C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9.27</w:t>
            </w:r>
          </w:p>
        </w:tc>
      </w:tr>
      <w:tr w:rsidR="002B5730" w:rsidRPr="002B5730" w14:paraId="6A415F2F"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52D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1C567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2DB89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077D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14E6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A08E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F4824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78B8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F0A5C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1517D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2.88</w:t>
            </w:r>
          </w:p>
        </w:tc>
      </w:tr>
      <w:tr w:rsidR="002B5730" w:rsidRPr="002B5730" w14:paraId="5D8D47FA"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D8F7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6096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C34BE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427E4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F45D7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1692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1AEF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70685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60C6C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B57D1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1.63</w:t>
            </w:r>
          </w:p>
        </w:tc>
      </w:tr>
      <w:tr w:rsidR="002B5730" w:rsidRPr="002B5730" w14:paraId="28CD381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F337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370AF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AB92C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2B6E6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66A0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8DC8B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59BCD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AF66E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0B155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3F773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0.67</w:t>
            </w:r>
          </w:p>
        </w:tc>
      </w:tr>
      <w:tr w:rsidR="002B5730" w:rsidRPr="002B5730" w14:paraId="6AB56F5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ECE2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 </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ABF2C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8E115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B136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648BD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4C79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AA11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8294A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8E4FA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2398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0.55</w:t>
            </w:r>
          </w:p>
        </w:tc>
      </w:tr>
      <w:tr w:rsidR="002B5730" w:rsidRPr="002B5730" w14:paraId="2505A2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7E510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Crystic</w:t>
            </w:r>
            <w:proofErr w:type="spellEnd"/>
            <w:r w:rsidRPr="002B5730">
              <w:rPr>
                <w:rFonts w:ascii="Verdana" w:hAnsi="Verdana"/>
                <w:bCs/>
                <w:color w:val="000000" w:themeColor="text1"/>
                <w:sz w:val="14"/>
                <w:szCs w:val="14"/>
              </w:rPr>
              <w:t xml:space="preserve"> Resins India Private Limited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F63D6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9E481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FC87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FA334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1D1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25C2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B5A7E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F7D03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BB2C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0.54</w:t>
            </w:r>
          </w:p>
        </w:tc>
      </w:tr>
      <w:tr w:rsidR="002B5730" w:rsidRPr="002B5730" w14:paraId="2B8CEF1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27BEC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F504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48A30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A2B2C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0A24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F5E6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58DF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8493B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2318B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8D4E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0.38</w:t>
            </w:r>
          </w:p>
        </w:tc>
      </w:tr>
      <w:tr w:rsidR="002B5730" w:rsidRPr="002B5730" w14:paraId="511CE3B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C6C4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 </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9247A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D4323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97C35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52EE75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6E71B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0D434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DB1E3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22DD9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9C2AA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0.33</w:t>
            </w:r>
          </w:p>
        </w:tc>
      </w:tr>
      <w:tr w:rsidR="002B5730" w:rsidRPr="002B5730" w14:paraId="584766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8D34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DFE9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BEE3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45.26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EC99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49.34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495BD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E56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50.55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F07C6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E13D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0CDF2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D8BFE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2B5730" w:rsidRPr="002B5730" w14:paraId="18BD38A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31251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688D6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170.54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50B5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174.61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911CE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186.17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E1C3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188.22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D251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191.06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6515F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171.25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093F9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181.67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92BA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195.99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6C1DB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214.90</w:t>
            </w:r>
          </w:p>
        </w:tc>
      </w:tr>
      <w:tr w:rsidR="002B5730" w:rsidRPr="002B5730" w14:paraId="251ADC5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3D8A1" w14:textId="77777777"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Total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0A7088"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733.33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8BD54B"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750.47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26773" w14:textId="405B6A62"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775.59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C79260"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790.16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47406C"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812.33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7F3704"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758.81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6E6EBF" w14:textId="769A9D11"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808.32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9B4424" w14:textId="6EEE2DE3"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866.43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92001B" w14:textId="7D487778" w:rsidR="0068477D" w:rsidRPr="002B5730" w:rsidRDefault="009006A2" w:rsidP="00C4357C">
            <w:pPr>
              <w:pStyle w:val="BodyText"/>
              <w:spacing w:before="162" w:line="480" w:lineRule="auto"/>
              <w:ind w:right="-90"/>
              <w:jc w:val="center"/>
              <w:rPr>
                <w:rFonts w:ascii="Verdana" w:hAnsi="Verdana"/>
                <w:b/>
                <w:color w:val="000000" w:themeColor="text1"/>
                <w:sz w:val="14"/>
                <w:szCs w:val="14"/>
              </w:rPr>
            </w:pPr>
            <w:r w:rsidRPr="002B5730">
              <w:rPr>
                <w:bCs/>
                <w:noProof/>
                <w:color w:val="000000" w:themeColor="text1"/>
                <w:lang w:val="en-IN"/>
              </w:rPr>
              <mc:AlternateContent>
                <mc:Choice Requires="wps">
                  <w:drawing>
                    <wp:anchor distT="0" distB="0" distL="114300" distR="114300" simplePos="0" relativeHeight="252165120" behindDoc="0" locked="0" layoutInCell="1" allowOverlap="1" wp14:anchorId="1FDD3560" wp14:editId="1360D127">
                      <wp:simplePos x="0" y="0"/>
                      <wp:positionH relativeFrom="margin">
                        <wp:posOffset>-1694180</wp:posOffset>
                      </wp:positionH>
                      <wp:positionV relativeFrom="paragraph">
                        <wp:posOffset>353695</wp:posOffset>
                      </wp:positionV>
                      <wp:extent cx="2337435" cy="200025"/>
                      <wp:effectExtent l="0" t="0" r="0" b="0"/>
                      <wp:wrapNone/>
                      <wp:docPr id="144"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F45ECC5"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FDD3560" id="_x0000_s1059" type="#_x0000_t202" style="position:absolute;left:0;text-align:left;margin-left:-133.4pt;margin-top:27.85pt;width:184.05pt;height:15.7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" filled="f" stroked="f">
                      <v:textbox style="mso-fit-shape-to-text:t">
                        <w:txbxContent>
                          <w:p w14:paraId="7F45ECC5"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68477D" w:rsidRPr="002B5730">
              <w:rPr>
                <w:rFonts w:ascii="Verdana" w:hAnsi="Verdana"/>
                <w:b/>
                <w:color w:val="000000" w:themeColor="text1"/>
                <w:sz w:val="14"/>
                <w:szCs w:val="14"/>
              </w:rPr>
              <w:t>928.57</w:t>
            </w:r>
          </w:p>
        </w:tc>
      </w:tr>
    </w:tbl>
    <w:p w14:paraId="662D9F52" w14:textId="3F7EC496" w:rsidR="009006A2" w:rsidRPr="002B5730" w:rsidRDefault="009006A2" w:rsidP="00CE35EB">
      <w:pPr>
        <w:pStyle w:val="BodyText"/>
        <w:spacing w:before="162" w:line="360" w:lineRule="auto"/>
        <w:jc w:val="both"/>
        <w:rPr>
          <w:bCs/>
          <w:color w:val="000000" w:themeColor="text1"/>
        </w:rPr>
      </w:pPr>
    </w:p>
    <w:p w14:paraId="7D035D59" w14:textId="77777777" w:rsidR="006E66C6" w:rsidRDefault="006E66C6" w:rsidP="00CE35EB">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2847304" w14:textId="3F917D54" w:rsidR="0068477D" w:rsidRPr="002B5730" w:rsidRDefault="0068477D" w:rsidP="00CE35EB">
      <w:pPr>
        <w:pStyle w:val="BodyText"/>
        <w:spacing w:before="162" w:line="360" w:lineRule="auto"/>
        <w:jc w:val="both"/>
        <w:rPr>
          <w:bCs/>
          <w:color w:val="000000" w:themeColor="text1"/>
        </w:rPr>
      </w:pPr>
      <w:r w:rsidRPr="002B5730">
        <w:rPr>
          <w:bCs/>
          <w:color w:val="000000" w:themeColor="text1"/>
        </w:rPr>
        <w:t xml:space="preserve">The </w:t>
      </w:r>
      <w:r w:rsidR="00F76DA0" w:rsidRPr="002B5730">
        <w:rPr>
          <w:bCs/>
          <w:color w:val="000000" w:themeColor="text1"/>
        </w:rPr>
        <w:t>c</w:t>
      </w:r>
      <w:r w:rsidRPr="002B5730">
        <w:rPr>
          <w:bCs/>
          <w:color w:val="000000" w:themeColor="text1"/>
        </w:rPr>
        <w:t xml:space="preserve">urrent </w:t>
      </w:r>
      <w:r w:rsidR="00F76DA0" w:rsidRPr="002B5730">
        <w:rPr>
          <w:bCs/>
          <w:color w:val="000000" w:themeColor="text1"/>
        </w:rPr>
        <w:t>g</w:t>
      </w:r>
      <w:r w:rsidRPr="002B5730">
        <w:rPr>
          <w:bCs/>
          <w:color w:val="000000" w:themeColor="text1"/>
        </w:rPr>
        <w:t xml:space="preserve">lobal </w:t>
      </w:r>
      <w:r w:rsidR="00F76DA0" w:rsidRPr="002B5730">
        <w:rPr>
          <w:bCs/>
          <w:color w:val="000000" w:themeColor="text1"/>
        </w:rPr>
        <w:t>p</w:t>
      </w:r>
      <w:r w:rsidRPr="002B5730">
        <w:rPr>
          <w:bCs/>
          <w:color w:val="000000" w:themeColor="text1"/>
        </w:rPr>
        <w:t xml:space="preserve">roduction of Vinyl Ester Resin </w:t>
      </w:r>
      <w:r w:rsidR="00DD708E" w:rsidRPr="002B5730">
        <w:rPr>
          <w:bCs/>
          <w:color w:val="000000" w:themeColor="text1"/>
        </w:rPr>
        <w:t>is</w:t>
      </w:r>
      <w:r w:rsidRPr="002B5730">
        <w:rPr>
          <w:bCs/>
          <w:color w:val="000000" w:themeColor="text1"/>
        </w:rPr>
        <w:t xml:space="preserve"> at</w:t>
      </w:r>
      <w:r w:rsidR="00777686" w:rsidRPr="002B5730">
        <w:rPr>
          <w:bCs/>
          <w:color w:val="000000" w:themeColor="text1"/>
        </w:rPr>
        <w:t xml:space="preserve"> about </w:t>
      </w:r>
      <w:r w:rsidRPr="002B5730">
        <w:rPr>
          <w:bCs/>
          <w:color w:val="000000" w:themeColor="text1"/>
        </w:rPr>
        <w:t>75</w:t>
      </w:r>
      <w:r w:rsidR="00D81B09" w:rsidRPr="002B5730">
        <w:rPr>
          <w:bCs/>
          <w:color w:val="000000" w:themeColor="text1"/>
        </w:rPr>
        <w:t>9</w:t>
      </w:r>
      <w:r w:rsidRPr="002B5730">
        <w:rPr>
          <w:bCs/>
          <w:color w:val="000000" w:themeColor="text1"/>
        </w:rPr>
        <w:t xml:space="preserve"> thousand </w:t>
      </w:r>
      <w:proofErr w:type="spellStart"/>
      <w:r w:rsidRPr="002B5730">
        <w:rPr>
          <w:bCs/>
          <w:color w:val="000000" w:themeColor="text1"/>
        </w:rPr>
        <w:t>tonnes</w:t>
      </w:r>
      <w:proofErr w:type="spellEnd"/>
      <w:r w:rsidRPr="002B5730">
        <w:rPr>
          <w:bCs/>
          <w:color w:val="000000" w:themeColor="text1"/>
        </w:rPr>
        <w:t xml:space="preserve"> and is expected to reach around 92</w:t>
      </w:r>
      <w:r w:rsidR="00D81B09" w:rsidRPr="002B5730">
        <w:rPr>
          <w:bCs/>
          <w:color w:val="000000" w:themeColor="text1"/>
        </w:rPr>
        <w:t>9</w:t>
      </w:r>
      <w:r w:rsidRPr="002B5730">
        <w:rPr>
          <w:bCs/>
          <w:color w:val="000000" w:themeColor="text1"/>
        </w:rPr>
        <w:t xml:space="preserve"> thousand </w:t>
      </w:r>
      <w:proofErr w:type="spellStart"/>
      <w:r w:rsidRPr="002B5730">
        <w:rPr>
          <w:bCs/>
          <w:color w:val="000000" w:themeColor="text1"/>
        </w:rPr>
        <w:t>tonnes</w:t>
      </w:r>
      <w:proofErr w:type="spellEnd"/>
      <w:r w:rsidR="00D81B09" w:rsidRPr="002B5730">
        <w:rPr>
          <w:bCs/>
          <w:color w:val="000000" w:themeColor="text1"/>
        </w:rPr>
        <w:t xml:space="preserve"> in 2030</w:t>
      </w:r>
      <w:r w:rsidRPr="002B5730">
        <w:rPr>
          <w:bCs/>
          <w:color w:val="000000" w:themeColor="text1"/>
        </w:rPr>
        <w:t xml:space="preserve">. The </w:t>
      </w:r>
      <w:r w:rsidR="0034703B" w:rsidRPr="002B5730">
        <w:rPr>
          <w:bCs/>
          <w:color w:val="000000" w:themeColor="text1"/>
        </w:rPr>
        <w:t>i</w:t>
      </w:r>
      <w:r w:rsidRPr="002B5730">
        <w:rPr>
          <w:bCs/>
          <w:color w:val="000000" w:themeColor="text1"/>
        </w:rPr>
        <w:t xml:space="preserve">ncrease in production is </w:t>
      </w:r>
      <w:r w:rsidR="0034703B" w:rsidRPr="002B5730">
        <w:rPr>
          <w:bCs/>
          <w:color w:val="000000" w:themeColor="text1"/>
        </w:rPr>
        <w:t xml:space="preserve">mainly </w:t>
      </w:r>
      <w:r w:rsidRPr="002B5730">
        <w:rPr>
          <w:bCs/>
          <w:color w:val="000000" w:themeColor="text1"/>
        </w:rPr>
        <w:t>led b</w:t>
      </w:r>
      <w:r w:rsidR="0034703B" w:rsidRPr="002B5730">
        <w:rPr>
          <w:bCs/>
          <w:color w:val="000000" w:themeColor="text1"/>
        </w:rPr>
        <w:t>y</w:t>
      </w:r>
      <w:r w:rsidRPr="002B5730">
        <w:rPr>
          <w:bCs/>
          <w:color w:val="000000" w:themeColor="text1"/>
        </w:rPr>
        <w:t xml:space="preserve"> s</w:t>
      </w:r>
      <w:r w:rsidR="00777686" w:rsidRPr="002B5730">
        <w:rPr>
          <w:bCs/>
          <w:color w:val="000000" w:themeColor="text1"/>
        </w:rPr>
        <w:t>olid</w:t>
      </w:r>
      <w:r w:rsidRPr="002B5730">
        <w:rPr>
          <w:bCs/>
          <w:color w:val="000000" w:themeColor="text1"/>
        </w:rPr>
        <w:t xml:space="preserve"> demand</w:t>
      </w:r>
      <w:r w:rsidR="0034703B" w:rsidRPr="002B5730">
        <w:rPr>
          <w:bCs/>
          <w:color w:val="000000" w:themeColor="text1"/>
        </w:rPr>
        <w:t xml:space="preserve"> for</w:t>
      </w:r>
      <w:r w:rsidRPr="002B5730">
        <w:rPr>
          <w:bCs/>
          <w:color w:val="000000" w:themeColor="text1"/>
        </w:rPr>
        <w:t xml:space="preserve"> vinyl ester resin in downstream fib</w:t>
      </w:r>
      <w:r w:rsidR="0034703B" w:rsidRPr="002B5730">
        <w:rPr>
          <w:bCs/>
          <w:color w:val="000000" w:themeColor="text1"/>
        </w:rPr>
        <w:t>er</w:t>
      </w:r>
      <w:r w:rsidRPr="002B5730">
        <w:rPr>
          <w:bCs/>
          <w:color w:val="000000" w:themeColor="text1"/>
        </w:rPr>
        <w:t xml:space="preserve"> reinforced plastic (FRP) applications. Asia </w:t>
      </w:r>
      <w:r w:rsidR="00777686" w:rsidRPr="002B5730">
        <w:rPr>
          <w:bCs/>
          <w:color w:val="000000" w:themeColor="text1"/>
        </w:rPr>
        <w:t>P</w:t>
      </w:r>
      <w:r w:rsidRPr="002B5730">
        <w:rPr>
          <w:bCs/>
          <w:color w:val="000000" w:themeColor="text1"/>
        </w:rPr>
        <w:t>acific region holds approximately 44% of the total production capacity</w:t>
      </w:r>
      <w:r w:rsidR="001D619B" w:rsidRPr="002B5730">
        <w:rPr>
          <w:bCs/>
          <w:color w:val="000000" w:themeColor="text1"/>
        </w:rPr>
        <w:t>, which can be attributed to the presence of ma</w:t>
      </w:r>
      <w:r w:rsidRPr="002B5730">
        <w:rPr>
          <w:bCs/>
          <w:color w:val="000000" w:themeColor="text1"/>
        </w:rPr>
        <w:t>jor players</w:t>
      </w:r>
      <w:r w:rsidR="0034703B" w:rsidRPr="002B5730">
        <w:rPr>
          <w:bCs/>
          <w:color w:val="000000" w:themeColor="text1"/>
        </w:rPr>
        <w:t xml:space="preserve"> like</w:t>
      </w:r>
      <w:r w:rsidRPr="002B5730">
        <w:rPr>
          <w:bCs/>
          <w:color w:val="000000" w:themeColor="text1"/>
        </w:rPr>
        <w:t xml:space="preserve"> </w:t>
      </w:r>
      <w:proofErr w:type="spellStart"/>
      <w:r w:rsidRPr="002B5730">
        <w:rPr>
          <w:bCs/>
          <w:color w:val="000000" w:themeColor="text1"/>
        </w:rPr>
        <w:t>Jinling</w:t>
      </w:r>
      <w:proofErr w:type="spellEnd"/>
      <w:r w:rsidRPr="002B5730">
        <w:rPr>
          <w:bCs/>
          <w:color w:val="000000" w:themeColor="text1"/>
        </w:rPr>
        <w:t xml:space="preserve"> AOC Resins Co., Ltd., </w:t>
      </w:r>
      <w:r w:rsidR="00831834" w:rsidRPr="002B5730">
        <w:rPr>
          <w:bCs/>
          <w:color w:val="000000" w:themeColor="text1"/>
        </w:rPr>
        <w:t xml:space="preserve">Showa Denko K.K., </w:t>
      </w:r>
      <w:r w:rsidRPr="002B5730">
        <w:rPr>
          <w:bCs/>
          <w:color w:val="000000" w:themeColor="text1"/>
        </w:rPr>
        <w:t>Sino Polymer, INEOS Composites</w:t>
      </w:r>
      <w:r w:rsidR="00777686" w:rsidRPr="002B5730">
        <w:rPr>
          <w:bCs/>
          <w:color w:val="000000" w:themeColor="text1"/>
        </w:rPr>
        <w:t>,</w:t>
      </w:r>
      <w:r w:rsidRPr="002B5730">
        <w:rPr>
          <w:bCs/>
          <w:color w:val="000000" w:themeColor="text1"/>
        </w:rPr>
        <w:t xml:space="preserve"> among others. </w:t>
      </w:r>
      <w:r w:rsidRPr="002B5730">
        <w:rPr>
          <w:bCs/>
          <w:color w:val="000000" w:themeColor="text1"/>
        </w:rPr>
        <w:t xml:space="preserve">In 2020, </w:t>
      </w:r>
      <w:r w:rsidR="00777686" w:rsidRPr="002B5730">
        <w:rPr>
          <w:bCs/>
          <w:color w:val="000000" w:themeColor="text1"/>
        </w:rPr>
        <w:t xml:space="preserve">the </w:t>
      </w:r>
      <w:r w:rsidRPr="002B5730">
        <w:rPr>
          <w:bCs/>
          <w:color w:val="000000" w:themeColor="text1"/>
        </w:rPr>
        <w:t xml:space="preserve">COVID-19 pandemic affected the production as major plants were shut due to lockdown measures. </w:t>
      </w:r>
      <w:r w:rsidR="00777686" w:rsidRPr="002B5730">
        <w:rPr>
          <w:bCs/>
          <w:color w:val="000000" w:themeColor="text1"/>
        </w:rPr>
        <w:t>The t</w:t>
      </w:r>
      <w:r w:rsidRPr="002B5730">
        <w:rPr>
          <w:bCs/>
          <w:color w:val="000000" w:themeColor="text1"/>
        </w:rPr>
        <w:t>otal production value in 2020 saw a decline of approximately 8% as compared to</w:t>
      </w:r>
      <w:r w:rsidR="00777686" w:rsidRPr="002B5730">
        <w:rPr>
          <w:bCs/>
          <w:color w:val="000000" w:themeColor="text1"/>
        </w:rPr>
        <w:t xml:space="preserve"> the</w:t>
      </w:r>
      <w:r w:rsidRPr="002B5730">
        <w:rPr>
          <w:bCs/>
          <w:color w:val="000000" w:themeColor="text1"/>
        </w:rPr>
        <w:t xml:space="preserve"> 2019 production level. However, approximately 7% </w:t>
      </w:r>
      <w:r w:rsidR="00D81B09" w:rsidRPr="002B5730">
        <w:rPr>
          <w:bCs/>
          <w:color w:val="000000" w:themeColor="text1"/>
        </w:rPr>
        <w:t>growth in production</w:t>
      </w:r>
      <w:r w:rsidRPr="002B5730">
        <w:rPr>
          <w:bCs/>
          <w:color w:val="000000" w:themeColor="text1"/>
        </w:rPr>
        <w:t xml:space="preserve"> </w:t>
      </w:r>
      <w:r w:rsidR="00560A96" w:rsidRPr="002B5730">
        <w:rPr>
          <w:bCs/>
          <w:color w:val="000000" w:themeColor="text1"/>
        </w:rPr>
        <w:t xml:space="preserve">is expected in 2021 </w:t>
      </w:r>
      <w:r w:rsidR="00D81B09" w:rsidRPr="002B5730">
        <w:rPr>
          <w:bCs/>
          <w:color w:val="000000" w:themeColor="text1"/>
        </w:rPr>
        <w:t>due to increasing</w:t>
      </w:r>
      <w:r w:rsidRPr="002B5730">
        <w:rPr>
          <w:bCs/>
          <w:color w:val="000000" w:themeColor="text1"/>
        </w:rPr>
        <w:t xml:space="preserve"> demand</w:t>
      </w:r>
      <w:r w:rsidR="00D81B09" w:rsidRPr="002B5730">
        <w:rPr>
          <w:bCs/>
          <w:color w:val="000000" w:themeColor="text1"/>
        </w:rPr>
        <w:t xml:space="preserve"> of vinyl este</w:t>
      </w:r>
      <w:r w:rsidR="00F806CE" w:rsidRPr="002B5730">
        <w:rPr>
          <w:bCs/>
          <w:color w:val="000000" w:themeColor="text1"/>
        </w:rPr>
        <w:t>r</w:t>
      </w:r>
      <w:r w:rsidR="00D81B09" w:rsidRPr="002B5730">
        <w:rPr>
          <w:bCs/>
          <w:color w:val="000000" w:themeColor="text1"/>
        </w:rPr>
        <w:t xml:space="preserve"> resin</w:t>
      </w:r>
      <w:r w:rsidRPr="002B5730">
        <w:rPr>
          <w:bCs/>
          <w:color w:val="000000" w:themeColor="text1"/>
        </w:rPr>
        <w:t xml:space="preserve"> </w:t>
      </w:r>
      <w:r w:rsidR="00F806CE" w:rsidRPr="002B5730">
        <w:rPr>
          <w:bCs/>
          <w:color w:val="000000" w:themeColor="text1"/>
        </w:rPr>
        <w:t>globally</w:t>
      </w:r>
      <w:r w:rsidRPr="002B5730">
        <w:rPr>
          <w:bCs/>
          <w:color w:val="000000" w:themeColor="text1"/>
        </w:rPr>
        <w:t xml:space="preserve">. Global </w:t>
      </w:r>
      <w:r w:rsidR="00A5253A" w:rsidRPr="002B5730">
        <w:rPr>
          <w:bCs/>
          <w:color w:val="000000" w:themeColor="text1"/>
        </w:rPr>
        <w:t>p</w:t>
      </w:r>
      <w:r w:rsidRPr="002B5730">
        <w:rPr>
          <w:bCs/>
          <w:color w:val="000000" w:themeColor="text1"/>
        </w:rPr>
        <w:t xml:space="preserve">layers such as INEOS Composites, </w:t>
      </w:r>
      <w:proofErr w:type="spellStart"/>
      <w:r w:rsidRPr="002B5730">
        <w:rPr>
          <w:bCs/>
          <w:color w:val="000000" w:themeColor="text1"/>
        </w:rPr>
        <w:t>Interplastic</w:t>
      </w:r>
      <w:proofErr w:type="spellEnd"/>
      <w:r w:rsidRPr="002B5730">
        <w:rPr>
          <w:bCs/>
          <w:color w:val="000000" w:themeColor="text1"/>
        </w:rPr>
        <w:t xml:space="preserve"> Corporation, AOC, LLC are strongly investing in their production capacity to meet the growing demand.</w:t>
      </w:r>
    </w:p>
    <w:p w14:paraId="628FDED8"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7061BB6" w14:textId="77777777" w:rsidR="009B2A94" w:rsidRDefault="009B2A94" w:rsidP="0068477D">
      <w:pPr>
        <w:pStyle w:val="BodyText"/>
        <w:spacing w:before="162" w:line="480" w:lineRule="auto"/>
        <w:ind w:right="-90"/>
        <w:jc w:val="both"/>
        <w:rPr>
          <w:bCs/>
          <w:color w:val="000000" w:themeColor="text1"/>
        </w:rPr>
      </w:pPr>
    </w:p>
    <w:p w14:paraId="0E62B655" w14:textId="77777777" w:rsidR="009B2A94" w:rsidRDefault="009B2A94" w:rsidP="0068477D">
      <w:pPr>
        <w:pStyle w:val="BodyText"/>
        <w:spacing w:before="162" w:line="480" w:lineRule="auto"/>
        <w:ind w:right="-90"/>
        <w:jc w:val="both"/>
        <w:rPr>
          <w:bCs/>
          <w:color w:val="000000" w:themeColor="text1"/>
        </w:rPr>
      </w:pPr>
    </w:p>
    <w:p w14:paraId="2FEB29D4" w14:textId="77777777" w:rsidR="009B2A94" w:rsidRDefault="009B2A94" w:rsidP="0068477D">
      <w:pPr>
        <w:pStyle w:val="BodyText"/>
        <w:spacing w:before="162" w:line="480" w:lineRule="auto"/>
        <w:ind w:right="-90"/>
        <w:jc w:val="both"/>
        <w:rPr>
          <w:bCs/>
          <w:color w:val="000000" w:themeColor="text1"/>
        </w:rPr>
      </w:pPr>
    </w:p>
    <w:p w14:paraId="695E2CAA" w14:textId="77777777" w:rsidR="009B2A94" w:rsidRDefault="009B2A94" w:rsidP="0068477D">
      <w:pPr>
        <w:pStyle w:val="BodyText"/>
        <w:spacing w:before="162" w:line="480" w:lineRule="auto"/>
        <w:ind w:right="-90"/>
        <w:jc w:val="both"/>
        <w:rPr>
          <w:bCs/>
          <w:color w:val="000000" w:themeColor="text1"/>
        </w:rPr>
      </w:pPr>
    </w:p>
    <w:p w14:paraId="42E1B7CC" w14:textId="77777777" w:rsidR="009B2A94" w:rsidRDefault="009B2A94" w:rsidP="0068477D">
      <w:pPr>
        <w:pStyle w:val="BodyText"/>
        <w:spacing w:before="162" w:line="480" w:lineRule="auto"/>
        <w:ind w:right="-90"/>
        <w:jc w:val="both"/>
        <w:rPr>
          <w:bCs/>
          <w:color w:val="000000" w:themeColor="text1"/>
        </w:rPr>
      </w:pPr>
    </w:p>
    <w:p w14:paraId="4EBA235C" w14:textId="77777777" w:rsidR="009B2A94" w:rsidRDefault="009B2A94" w:rsidP="0068477D">
      <w:pPr>
        <w:pStyle w:val="BodyText"/>
        <w:spacing w:before="162" w:line="480" w:lineRule="auto"/>
        <w:ind w:right="-90"/>
        <w:jc w:val="both"/>
        <w:rPr>
          <w:bCs/>
          <w:color w:val="000000" w:themeColor="text1"/>
        </w:rPr>
      </w:pPr>
    </w:p>
    <w:p w14:paraId="09F88EB4" w14:textId="598DEB11" w:rsidR="0068477D"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0160" behindDoc="0" locked="0" layoutInCell="1" allowOverlap="1" wp14:anchorId="37DBB5DC" wp14:editId="039DD8AC">
                <wp:simplePos x="0" y="0"/>
                <wp:positionH relativeFrom="margin">
                  <wp:posOffset>47625</wp:posOffset>
                </wp:positionH>
                <wp:positionV relativeFrom="paragraph">
                  <wp:posOffset>-103505</wp:posOffset>
                </wp:positionV>
                <wp:extent cx="6229350" cy="361950"/>
                <wp:effectExtent l="0" t="0" r="0" b="0"/>
                <wp:wrapNone/>
                <wp:docPr id="81" name="TextBox 5"/>
                <wp:cNvGraphicFramePr/>
                <a:graphic xmlns:a="http://schemas.openxmlformats.org/drawingml/2006/main">
                  <a:graphicData uri="http://schemas.microsoft.com/office/word/2010/wordprocessingShape">
                    <wps:wsp>
                      <wps:cNvSpPr txBox="1"/>
                      <wps:spPr>
                        <a:xfrm>
                          <a:off x="0" y="0"/>
                          <a:ext cx="6229350" cy="361950"/>
                        </a:xfrm>
                        <a:prstGeom prst="rect">
                          <a:avLst/>
                        </a:prstGeom>
                        <a:noFill/>
                      </wps:spPr>
                      <wps:txb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DBB5DC" id="TextBox 5" o:spid="_x0000_s1060" type="#_x0000_t202" style="position:absolute;left:0;text-align:left;margin-left:3.75pt;margin-top:-8.15pt;width:490.5pt;height:28.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" filled="f" stroked="f">
                <v:textbo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v:textbox>
                <w10:wrap anchorx="margin"/>
              </v:shape>
            </w:pict>
          </mc:Fallback>
        </mc:AlternateContent>
      </w:r>
    </w:p>
    <w:p w14:paraId="1F874378" w14:textId="68A82950" w:rsidR="0068477D" w:rsidRPr="002B5730" w:rsidRDefault="009779A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4256" behindDoc="0" locked="0" layoutInCell="1" allowOverlap="1" wp14:anchorId="45B41E11" wp14:editId="5436DAA3">
                <wp:simplePos x="0" y="0"/>
                <wp:positionH relativeFrom="column">
                  <wp:posOffset>1069975</wp:posOffset>
                </wp:positionH>
                <wp:positionV relativeFrom="paragraph">
                  <wp:posOffset>2472690</wp:posOffset>
                </wp:positionV>
                <wp:extent cx="1829413" cy="200055"/>
                <wp:effectExtent l="0" t="0" r="0" b="0"/>
                <wp:wrapNone/>
                <wp:docPr id="84" name="TextBox 13"/>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5B41E11" id="TextBox 13" o:spid="_x0000_s1061" type="#_x0000_t202" style="position:absolute;left:0;text-align:left;margin-left:84.25pt;margin-top:194.7pt;width:144.0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" filled="f" stroked="f">
                <v:textbox style="mso-fit-shape-to-text:t">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742208" behindDoc="0" locked="0" layoutInCell="1" allowOverlap="1" wp14:anchorId="381B3EB3" wp14:editId="11E7FD5C">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62" type="#_x0000_t202" style="position:absolute;left:0;text-align:left;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2B5730">
        <w:rPr>
          <w:bCs/>
          <w:noProof/>
          <w:color w:val="000000" w:themeColor="text1"/>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63" type="#_x0000_t202" style="position:absolute;left:0;text-align:left;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77196C" w:rsidRPr="002B5730">
        <w:rPr>
          <w:bCs/>
          <w:noProof/>
          <w:color w:val="000000" w:themeColor="text1"/>
        </w:rPr>
        <mc:AlternateContent>
          <mc:Choice Requires="wps">
            <w:drawing>
              <wp:anchor distT="0" distB="0" distL="114300" distR="114300" simplePos="0" relativeHeight="251743232" behindDoc="0" locked="0" layoutInCell="1" allowOverlap="1" wp14:anchorId="4D9A9B4D" wp14:editId="22CCC806">
                <wp:simplePos x="0" y="0"/>
                <wp:positionH relativeFrom="column">
                  <wp:posOffset>4381500</wp:posOffset>
                </wp:positionH>
                <wp:positionV relativeFrom="paragraph">
                  <wp:posOffset>2468245</wp:posOffset>
                </wp:positionV>
                <wp:extent cx="1829413" cy="200055"/>
                <wp:effectExtent l="0" t="0" r="0" b="0"/>
                <wp:wrapNone/>
                <wp:docPr id="25" name="TextBox 12"/>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D9A9B4D" id="_x0000_s1064" type="#_x0000_t202" style="position:absolute;left:0;text-align:left;margin-left:345pt;margin-top:194.35pt;width:144.0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" filled="f" stroked="f">
                <v:textbox style="mso-fit-shape-to-text:t">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0068477D" w:rsidRPr="002B5730">
        <w:rPr>
          <w:bCs/>
          <w:noProof/>
          <w:color w:val="000000" w:themeColor="text1"/>
        </w:rPr>
        <w:drawing>
          <wp:inline distT="0" distB="0" distL="0" distR="0" wp14:anchorId="4816F80C" wp14:editId="66BD3A57">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68477D" w:rsidRPr="002B5730">
        <w:rPr>
          <w:bCs/>
          <w:noProof/>
          <w:color w:val="000000" w:themeColor="text1"/>
        </w:rPr>
        <w:drawing>
          <wp:inline distT="0" distB="0" distL="0" distR="0" wp14:anchorId="32E67F4E" wp14:editId="0474124C">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A2DA04E" w14:textId="2F36E97D" w:rsidR="000F635C"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7248" behindDoc="0" locked="0" layoutInCell="1" allowOverlap="1" wp14:anchorId="45A37E56" wp14:editId="2E831597">
                <wp:simplePos x="0" y="0"/>
                <wp:positionH relativeFrom="margin">
                  <wp:posOffset>0</wp:posOffset>
                </wp:positionH>
                <wp:positionV relativeFrom="paragraph">
                  <wp:posOffset>339090</wp:posOffset>
                </wp:positionV>
                <wp:extent cx="6524625" cy="292068"/>
                <wp:effectExtent l="0" t="0" r="0" b="0"/>
                <wp:wrapNone/>
                <wp:docPr id="1051" name="TextBox 4"/>
                <wp:cNvGraphicFramePr/>
                <a:graphic xmlns:a="http://schemas.openxmlformats.org/drawingml/2006/main">
                  <a:graphicData uri="http://schemas.microsoft.com/office/word/2010/wordprocessingShape">
                    <wps:wsp>
                      <wps:cNvSpPr txBox="1"/>
                      <wps:spPr>
                        <a:xfrm>
                          <a:off x="0" y="0"/>
                          <a:ext cx="6524625" cy="292068"/>
                        </a:xfrm>
                        <a:prstGeom prst="rect">
                          <a:avLst/>
                        </a:prstGeom>
                        <a:noFill/>
                      </wps:spPr>
                      <wps:txb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wps:txbx>
                      <wps:bodyPr wrap="square" rtlCol="0">
                        <a:noAutofit/>
                      </wps:bodyPr>
                    </wps:wsp>
                  </a:graphicData>
                </a:graphic>
                <wp14:sizeRelH relativeFrom="margin">
                  <wp14:pctWidth>0</wp14:pctWidth>
                </wp14:sizeRelH>
              </wp:anchor>
            </w:drawing>
          </mc:Choice>
          <mc:Fallback>
            <w:pict>
              <v:shape w14:anchorId="45A37E56" id="_x0000_s1065" type="#_x0000_t202" style="position:absolute;left:0;text-align:left;margin-left:0;margin-top:26.7pt;width:513.75pt;height:23pt;z-index:251957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" filled="f" stroked="f">
                <v:textbo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v:textbox>
                <w10:wrap anchorx="margin"/>
              </v:shape>
            </w:pict>
          </mc:Fallback>
        </mc:AlternateContent>
      </w:r>
    </w:p>
    <w:p w14:paraId="469F304B" w14:textId="7B2BC686" w:rsidR="0068477D" w:rsidRPr="002B5730" w:rsidRDefault="0068477D"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5280" behindDoc="0" locked="0" layoutInCell="1" allowOverlap="1" wp14:anchorId="78B845BA" wp14:editId="5A020F0A">
                <wp:simplePos x="0" y="0"/>
                <wp:positionH relativeFrom="margin">
                  <wp:align>right</wp:align>
                </wp:positionH>
                <wp:positionV relativeFrom="paragraph">
                  <wp:posOffset>176530</wp:posOffset>
                </wp:positionV>
                <wp:extent cx="6457950" cy="292068"/>
                <wp:effectExtent l="0" t="0" r="0" b="0"/>
                <wp:wrapNone/>
                <wp:docPr id="85" name="TextBox 4"/>
                <wp:cNvGraphicFramePr/>
                <a:graphic xmlns:a="http://schemas.openxmlformats.org/drawingml/2006/main">
                  <a:graphicData uri="http://schemas.microsoft.com/office/word/2010/wordprocessingShape">
                    <wps:wsp>
                      <wps:cNvSpPr txBox="1"/>
                      <wps:spPr>
                        <a:xfrm>
                          <a:off x="0" y="0"/>
                          <a:ext cx="6457950" cy="292068"/>
                        </a:xfrm>
                        <a:prstGeom prst="rect">
                          <a:avLst/>
                        </a:prstGeom>
                        <a:noFill/>
                      </wps:spPr>
                      <wps:txbx>
                        <w:txbxContent>
                          <w:p w14:paraId="324B143E" w14:textId="67C6DBF3"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4</w:t>
                            </w:r>
                            <w:r w:rsidRPr="002B5730">
                              <w:rPr>
                                <w:rFonts w:ascii="Verdana" w:eastAsia="Verdana" w:hAnsi="Verdana" w:cs="Arial"/>
                                <w:b/>
                                <w:bCs/>
                                <w:color w:val="000000" w:themeColor="text1"/>
                                <w:kern w:val="24"/>
                                <w:sz w:val="20"/>
                                <w:szCs w:val="20"/>
                              </w:rPr>
                              <w:t xml:space="preserve">: Global Vinyl Ester Resin Capacity </w:t>
                            </w:r>
                            <w:proofErr w:type="gramStart"/>
                            <w:r w:rsidRPr="002B5730">
                              <w:rPr>
                                <w:rFonts w:ascii="Verdana" w:eastAsia="Verdana" w:hAnsi="Verdana" w:cs="Arial"/>
                                <w:b/>
                                <w:bCs/>
                                <w:color w:val="000000" w:themeColor="text1"/>
                                <w:kern w:val="24"/>
                                <w:sz w:val="20"/>
                                <w:szCs w:val="20"/>
                              </w:rPr>
                              <w:t>By</w:t>
                            </w:r>
                            <w:proofErr w:type="gramEnd"/>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wps:txbx>
                      <wps:bodyPr wrap="square" rtlCol="0">
                        <a:spAutoFit/>
                      </wps:bodyPr>
                    </wps:wsp>
                  </a:graphicData>
                </a:graphic>
                <wp14:sizeRelH relativeFrom="margin">
                  <wp14:pctWidth>0</wp14:pctWidth>
                </wp14:sizeRelH>
              </wp:anchor>
            </w:drawing>
          </mc:Choice>
          <mc:Fallback>
            <w:pict>
              <v:shape w14:anchorId="78B845BA" id="_x0000_s1066" type="#_x0000_t202" style="position:absolute;left:0;text-align:left;margin-left:457.3pt;margin-top:13.9pt;width:508.5pt;height:23pt;z-index:251745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" filled="f" stroked="f">
                <v:textbox style="mso-fit-shape-to-text:t">
                  <w:txbxContent>
                    <w:p w14:paraId="324B143E" w14:textId="67C6DBF3"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4</w:t>
                      </w:r>
                      <w:r w:rsidRPr="002B5730">
                        <w:rPr>
                          <w:rFonts w:ascii="Verdana" w:eastAsia="Verdana" w:hAnsi="Verdana" w:cs="Arial"/>
                          <w:b/>
                          <w:bCs/>
                          <w:color w:val="000000" w:themeColor="text1"/>
                          <w:kern w:val="24"/>
                          <w:sz w:val="20"/>
                          <w:szCs w:val="20"/>
                        </w:rPr>
                        <w:t xml:space="preserve">: Global Vinyl Ester Resin Capacity </w:t>
                      </w:r>
                      <w:proofErr w:type="gramStart"/>
                      <w:r w:rsidRPr="002B5730">
                        <w:rPr>
                          <w:rFonts w:ascii="Verdana" w:eastAsia="Verdana" w:hAnsi="Verdana" w:cs="Arial"/>
                          <w:b/>
                          <w:bCs/>
                          <w:color w:val="000000" w:themeColor="text1"/>
                          <w:kern w:val="24"/>
                          <w:sz w:val="20"/>
                          <w:szCs w:val="20"/>
                        </w:rPr>
                        <w:t>By</w:t>
                      </w:r>
                      <w:proofErr w:type="gramEnd"/>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v:textbox>
                <w10:wrap anchorx="margin"/>
              </v:shape>
            </w:pict>
          </mc:Fallback>
        </mc:AlternateContent>
      </w:r>
    </w:p>
    <w:p w14:paraId="640C98C5" w14:textId="77777777" w:rsidR="0068477D" w:rsidRPr="002B5730" w:rsidRDefault="0068477D" w:rsidP="0068477D">
      <w:pPr>
        <w:pStyle w:val="BodyText"/>
        <w:spacing w:before="162" w:line="480" w:lineRule="auto"/>
        <w:ind w:right="-90"/>
        <w:jc w:val="both"/>
        <w:rPr>
          <w:bCs/>
          <w:color w:val="000000" w:themeColor="text1"/>
        </w:rPr>
      </w:pPr>
    </w:p>
    <w:tbl>
      <w:tblPr>
        <w:tblW w:w="10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789"/>
        <w:gridCol w:w="789"/>
        <w:gridCol w:w="789"/>
        <w:gridCol w:w="790"/>
        <w:gridCol w:w="789"/>
        <w:gridCol w:w="789"/>
        <w:gridCol w:w="790"/>
        <w:gridCol w:w="789"/>
        <w:gridCol w:w="789"/>
        <w:gridCol w:w="790"/>
        <w:gridCol w:w="789"/>
        <w:gridCol w:w="789"/>
        <w:gridCol w:w="790"/>
      </w:tblGrid>
      <w:tr w:rsidR="002B5730" w:rsidRPr="002B5730" w14:paraId="67E1D55D" w14:textId="77777777" w:rsidTr="000627CD">
        <w:trPr>
          <w:trHeight w:val="63"/>
        </w:trPr>
        <w:tc>
          <w:tcPr>
            <w:tcW w:w="789" w:type="dxa"/>
            <w:shd w:val="clear" w:color="auto" w:fill="203864"/>
            <w:tcMar>
              <w:top w:w="15" w:type="dxa"/>
              <w:left w:w="15" w:type="dxa"/>
              <w:bottom w:w="0" w:type="dxa"/>
              <w:right w:w="15" w:type="dxa"/>
            </w:tcMar>
            <w:vAlign w:val="center"/>
            <w:hideMark/>
          </w:tcPr>
          <w:p w14:paraId="7344E882" w14:textId="77777777" w:rsidR="0068477D" w:rsidRPr="001F77E8" w:rsidRDefault="0068477D" w:rsidP="00360A8B">
            <w:pPr>
              <w:pStyle w:val="BodyText"/>
              <w:spacing w:before="162" w:line="480" w:lineRule="auto"/>
              <w:ind w:right="-90"/>
              <w:jc w:val="center"/>
              <w:rPr>
                <w:rFonts w:ascii="Verdana" w:hAnsi="Verdana"/>
                <w:b/>
                <w:bCs/>
                <w:color w:val="FFFFFF" w:themeColor="background1"/>
                <w:sz w:val="14"/>
                <w:szCs w:val="14"/>
                <w:lang w:val="en-IN"/>
              </w:rPr>
            </w:pPr>
            <w:r w:rsidRPr="001F77E8">
              <w:rPr>
                <w:rFonts w:ascii="Verdana" w:hAnsi="Verdana"/>
                <w:b/>
                <w:bCs/>
                <w:color w:val="FFFFFF" w:themeColor="background1"/>
                <w:sz w:val="14"/>
                <w:szCs w:val="14"/>
                <w:lang w:val="en-IN"/>
              </w:rPr>
              <w:t>Region</w:t>
            </w:r>
          </w:p>
          <w:p w14:paraId="524DA125" w14:textId="4D1D2C9A" w:rsidR="009A19E3" w:rsidRPr="001F77E8" w:rsidRDefault="009A19E3" w:rsidP="00360A8B">
            <w:pPr>
              <w:pStyle w:val="BodyText"/>
              <w:spacing w:before="162" w:line="480" w:lineRule="auto"/>
              <w:ind w:right="-90"/>
              <w:jc w:val="center"/>
              <w:rPr>
                <w:rFonts w:ascii="Verdana" w:hAnsi="Verdana"/>
                <w:bCs/>
                <w:color w:val="FFFFFF" w:themeColor="background1"/>
                <w:sz w:val="14"/>
                <w:szCs w:val="14"/>
              </w:rPr>
            </w:pPr>
          </w:p>
        </w:tc>
        <w:tc>
          <w:tcPr>
            <w:tcW w:w="789" w:type="dxa"/>
            <w:shd w:val="clear" w:color="auto" w:fill="203864"/>
            <w:tcMar>
              <w:top w:w="15" w:type="dxa"/>
              <w:left w:w="15" w:type="dxa"/>
              <w:bottom w:w="0" w:type="dxa"/>
              <w:right w:w="15" w:type="dxa"/>
            </w:tcMar>
            <w:vAlign w:val="center"/>
            <w:hideMark/>
          </w:tcPr>
          <w:p w14:paraId="072BF1A5"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Country</w:t>
            </w:r>
          </w:p>
        </w:tc>
        <w:tc>
          <w:tcPr>
            <w:tcW w:w="789" w:type="dxa"/>
            <w:shd w:val="clear" w:color="auto" w:fill="203864"/>
            <w:tcMar>
              <w:top w:w="15" w:type="dxa"/>
              <w:left w:w="15" w:type="dxa"/>
              <w:bottom w:w="0" w:type="dxa"/>
              <w:right w:w="15" w:type="dxa"/>
            </w:tcMar>
            <w:vAlign w:val="center"/>
            <w:hideMark/>
          </w:tcPr>
          <w:p w14:paraId="3BE1FB5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Location</w:t>
            </w:r>
          </w:p>
        </w:tc>
        <w:tc>
          <w:tcPr>
            <w:tcW w:w="790" w:type="dxa"/>
            <w:shd w:val="clear" w:color="auto" w:fill="203864"/>
            <w:tcMar>
              <w:top w:w="15" w:type="dxa"/>
              <w:left w:w="15" w:type="dxa"/>
              <w:bottom w:w="0" w:type="dxa"/>
              <w:right w:w="15" w:type="dxa"/>
            </w:tcMar>
            <w:vAlign w:val="center"/>
            <w:hideMark/>
          </w:tcPr>
          <w:p w14:paraId="67732AFD"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Company</w:t>
            </w:r>
          </w:p>
        </w:tc>
        <w:tc>
          <w:tcPr>
            <w:tcW w:w="789" w:type="dxa"/>
            <w:shd w:val="clear" w:color="auto" w:fill="203864"/>
            <w:tcMar>
              <w:top w:w="15" w:type="dxa"/>
              <w:left w:w="15" w:type="dxa"/>
              <w:bottom w:w="0" w:type="dxa"/>
              <w:right w:w="15" w:type="dxa"/>
            </w:tcMar>
            <w:vAlign w:val="center"/>
            <w:hideMark/>
          </w:tcPr>
          <w:p w14:paraId="48452093"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2015</w:t>
            </w:r>
          </w:p>
        </w:tc>
        <w:tc>
          <w:tcPr>
            <w:tcW w:w="789" w:type="dxa"/>
            <w:shd w:val="clear" w:color="auto" w:fill="203864"/>
            <w:tcMar>
              <w:top w:w="15" w:type="dxa"/>
              <w:left w:w="15" w:type="dxa"/>
              <w:bottom w:w="0" w:type="dxa"/>
              <w:right w:w="15" w:type="dxa"/>
            </w:tcMar>
            <w:vAlign w:val="center"/>
            <w:hideMark/>
          </w:tcPr>
          <w:p w14:paraId="1EFF7A20"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2016</w:t>
            </w:r>
          </w:p>
        </w:tc>
        <w:tc>
          <w:tcPr>
            <w:tcW w:w="790" w:type="dxa"/>
            <w:shd w:val="clear" w:color="auto" w:fill="203864"/>
            <w:tcMar>
              <w:top w:w="15" w:type="dxa"/>
              <w:left w:w="15" w:type="dxa"/>
              <w:bottom w:w="0" w:type="dxa"/>
              <w:right w:w="15" w:type="dxa"/>
            </w:tcMar>
            <w:vAlign w:val="center"/>
            <w:hideMark/>
          </w:tcPr>
          <w:p w14:paraId="49FCE57B"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2017</w:t>
            </w:r>
          </w:p>
        </w:tc>
        <w:tc>
          <w:tcPr>
            <w:tcW w:w="789" w:type="dxa"/>
            <w:shd w:val="clear" w:color="auto" w:fill="203864"/>
            <w:tcMar>
              <w:top w:w="15" w:type="dxa"/>
              <w:left w:w="15" w:type="dxa"/>
              <w:bottom w:w="0" w:type="dxa"/>
              <w:right w:w="15" w:type="dxa"/>
            </w:tcMar>
            <w:vAlign w:val="center"/>
            <w:hideMark/>
          </w:tcPr>
          <w:p w14:paraId="05FC80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2018</w:t>
            </w:r>
          </w:p>
        </w:tc>
        <w:tc>
          <w:tcPr>
            <w:tcW w:w="789" w:type="dxa"/>
            <w:shd w:val="clear" w:color="auto" w:fill="203864"/>
            <w:tcMar>
              <w:top w:w="15" w:type="dxa"/>
              <w:left w:w="15" w:type="dxa"/>
              <w:bottom w:w="0" w:type="dxa"/>
              <w:right w:w="15" w:type="dxa"/>
            </w:tcMar>
            <w:vAlign w:val="center"/>
            <w:hideMark/>
          </w:tcPr>
          <w:p w14:paraId="42EB6E8C"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2019</w:t>
            </w:r>
          </w:p>
        </w:tc>
        <w:tc>
          <w:tcPr>
            <w:tcW w:w="790" w:type="dxa"/>
            <w:shd w:val="clear" w:color="auto" w:fill="203864"/>
            <w:tcMar>
              <w:top w:w="15" w:type="dxa"/>
              <w:left w:w="15" w:type="dxa"/>
              <w:bottom w:w="0" w:type="dxa"/>
              <w:right w:w="15" w:type="dxa"/>
            </w:tcMar>
            <w:vAlign w:val="center"/>
            <w:hideMark/>
          </w:tcPr>
          <w:p w14:paraId="5CFCD84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2020</w:t>
            </w:r>
          </w:p>
        </w:tc>
        <w:tc>
          <w:tcPr>
            <w:tcW w:w="789" w:type="dxa"/>
            <w:shd w:val="clear" w:color="auto" w:fill="203864"/>
            <w:tcMar>
              <w:top w:w="15" w:type="dxa"/>
              <w:left w:w="15" w:type="dxa"/>
              <w:bottom w:w="0" w:type="dxa"/>
              <w:right w:w="15" w:type="dxa"/>
            </w:tcMar>
            <w:vAlign w:val="center"/>
            <w:hideMark/>
          </w:tcPr>
          <w:p w14:paraId="6B014F4A"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2021E</w:t>
            </w:r>
          </w:p>
        </w:tc>
        <w:tc>
          <w:tcPr>
            <w:tcW w:w="789" w:type="dxa"/>
            <w:shd w:val="clear" w:color="auto" w:fill="203864"/>
            <w:tcMar>
              <w:top w:w="15" w:type="dxa"/>
              <w:left w:w="15" w:type="dxa"/>
              <w:bottom w:w="0" w:type="dxa"/>
              <w:right w:w="15" w:type="dxa"/>
            </w:tcMar>
            <w:vAlign w:val="center"/>
            <w:hideMark/>
          </w:tcPr>
          <w:p w14:paraId="2C4BB8A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2025F</w:t>
            </w:r>
          </w:p>
        </w:tc>
        <w:tc>
          <w:tcPr>
            <w:tcW w:w="790" w:type="dxa"/>
            <w:shd w:val="clear" w:color="auto" w:fill="203864"/>
            <w:tcMar>
              <w:top w:w="15" w:type="dxa"/>
              <w:left w:w="15" w:type="dxa"/>
              <w:bottom w:w="0" w:type="dxa"/>
              <w:right w:w="15" w:type="dxa"/>
            </w:tcMar>
            <w:vAlign w:val="center"/>
            <w:hideMark/>
          </w:tcPr>
          <w:p w14:paraId="6FF6BD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2030F</w:t>
            </w:r>
          </w:p>
        </w:tc>
      </w:tr>
      <w:tr w:rsidR="002B5730" w:rsidRPr="002B5730" w14:paraId="6031CDD2" w14:textId="77777777" w:rsidTr="000627CD">
        <w:trPr>
          <w:trHeight w:val="63"/>
        </w:trPr>
        <w:tc>
          <w:tcPr>
            <w:tcW w:w="789" w:type="dxa"/>
            <w:shd w:val="clear" w:color="auto" w:fill="FFFFFF"/>
            <w:tcMar>
              <w:top w:w="15" w:type="dxa"/>
              <w:left w:w="15" w:type="dxa"/>
              <w:bottom w:w="0" w:type="dxa"/>
              <w:right w:w="15" w:type="dxa"/>
            </w:tcMar>
            <w:vAlign w:val="center"/>
            <w:hideMark/>
          </w:tcPr>
          <w:p w14:paraId="5DC332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7D7FD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7D9DD0B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lang w:val="pt-BR"/>
              </w:rPr>
              <w:t>Silvassa, Dadra And Nagar Haveli</w:t>
            </w:r>
          </w:p>
        </w:tc>
        <w:tc>
          <w:tcPr>
            <w:tcW w:w="790" w:type="dxa"/>
            <w:shd w:val="clear" w:color="auto" w:fill="FFFFFF"/>
            <w:tcMar>
              <w:top w:w="15" w:type="dxa"/>
              <w:left w:w="15" w:type="dxa"/>
              <w:bottom w:w="0" w:type="dxa"/>
              <w:right w:w="15" w:type="dxa"/>
            </w:tcMar>
            <w:vAlign w:val="center"/>
            <w:hideMark/>
          </w:tcPr>
          <w:p w14:paraId="2A5BE6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789" w:type="dxa"/>
            <w:shd w:val="clear" w:color="auto" w:fill="FFFFFF"/>
            <w:tcMar>
              <w:top w:w="15" w:type="dxa"/>
              <w:left w:w="15" w:type="dxa"/>
              <w:bottom w:w="0" w:type="dxa"/>
              <w:right w:w="15" w:type="dxa"/>
            </w:tcMar>
            <w:vAlign w:val="center"/>
            <w:hideMark/>
          </w:tcPr>
          <w:p w14:paraId="22AB572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223C250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786542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5FB7003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0A90853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655368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4BCF332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66E92AB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1A1985E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51180535" w14:textId="77777777" w:rsidTr="000627CD">
        <w:trPr>
          <w:trHeight w:val="63"/>
        </w:trPr>
        <w:tc>
          <w:tcPr>
            <w:tcW w:w="789" w:type="dxa"/>
            <w:shd w:val="clear" w:color="auto" w:fill="FFFFFF"/>
            <w:tcMar>
              <w:top w:w="15" w:type="dxa"/>
              <w:left w:w="15" w:type="dxa"/>
              <w:bottom w:w="0" w:type="dxa"/>
              <w:right w:w="15" w:type="dxa"/>
            </w:tcMar>
            <w:vAlign w:val="center"/>
            <w:hideMark/>
          </w:tcPr>
          <w:p w14:paraId="71B1DD4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F82235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E93805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Pune, Maharashtra</w:t>
            </w:r>
          </w:p>
        </w:tc>
        <w:tc>
          <w:tcPr>
            <w:tcW w:w="790" w:type="dxa"/>
            <w:shd w:val="clear" w:color="auto" w:fill="FFFFFF"/>
            <w:tcMar>
              <w:top w:w="15" w:type="dxa"/>
              <w:left w:w="15" w:type="dxa"/>
              <w:bottom w:w="0" w:type="dxa"/>
              <w:right w:w="15" w:type="dxa"/>
            </w:tcMar>
            <w:vAlign w:val="center"/>
            <w:hideMark/>
          </w:tcPr>
          <w:p w14:paraId="0BAECC5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Reichhold</w:t>
            </w:r>
            <w:proofErr w:type="spellEnd"/>
            <w:r w:rsidRPr="002B5730">
              <w:rPr>
                <w:rFonts w:ascii="Verdana" w:hAnsi="Verdana"/>
                <w:bCs/>
                <w:color w:val="000000" w:themeColor="text1"/>
                <w:sz w:val="14"/>
                <w:szCs w:val="14"/>
              </w:rPr>
              <w:t xml:space="preserve"> India Pvt. Ltd.</w:t>
            </w:r>
          </w:p>
        </w:tc>
        <w:tc>
          <w:tcPr>
            <w:tcW w:w="789" w:type="dxa"/>
            <w:shd w:val="clear" w:color="auto" w:fill="FFFFFF"/>
            <w:tcMar>
              <w:top w:w="15" w:type="dxa"/>
              <w:left w:w="15" w:type="dxa"/>
              <w:bottom w:w="0" w:type="dxa"/>
              <w:right w:w="15" w:type="dxa"/>
            </w:tcMar>
            <w:vAlign w:val="center"/>
            <w:hideMark/>
          </w:tcPr>
          <w:p w14:paraId="4BE102F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23A7DE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68FD53D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9867D8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78997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147C66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038211D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2FF3F0E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C6D887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CE74699" w14:textId="77777777" w:rsidTr="000627CD">
        <w:trPr>
          <w:trHeight w:val="63"/>
        </w:trPr>
        <w:tc>
          <w:tcPr>
            <w:tcW w:w="789" w:type="dxa"/>
            <w:shd w:val="clear" w:color="auto" w:fill="FFFFFF"/>
            <w:tcMar>
              <w:top w:w="15" w:type="dxa"/>
              <w:left w:w="15" w:type="dxa"/>
              <w:bottom w:w="0" w:type="dxa"/>
              <w:right w:w="15" w:type="dxa"/>
            </w:tcMar>
            <w:vAlign w:val="center"/>
            <w:hideMark/>
          </w:tcPr>
          <w:p w14:paraId="218C97E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9AC1DA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AF9A9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Valsad, Gujarat</w:t>
            </w:r>
          </w:p>
        </w:tc>
        <w:tc>
          <w:tcPr>
            <w:tcW w:w="790" w:type="dxa"/>
            <w:shd w:val="clear" w:color="auto" w:fill="FFFFFF"/>
            <w:tcMar>
              <w:top w:w="15" w:type="dxa"/>
              <w:left w:w="15" w:type="dxa"/>
              <w:bottom w:w="0" w:type="dxa"/>
              <w:right w:w="15" w:type="dxa"/>
            </w:tcMar>
            <w:vAlign w:val="center"/>
            <w:hideMark/>
          </w:tcPr>
          <w:p w14:paraId="66F57CB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789" w:type="dxa"/>
            <w:shd w:val="clear" w:color="auto" w:fill="FFFFFF"/>
            <w:tcMar>
              <w:top w:w="15" w:type="dxa"/>
              <w:left w:w="15" w:type="dxa"/>
              <w:bottom w:w="0" w:type="dxa"/>
              <w:right w:w="15" w:type="dxa"/>
            </w:tcMar>
            <w:vAlign w:val="center"/>
            <w:hideMark/>
          </w:tcPr>
          <w:p w14:paraId="72BE49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091B747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7D4FBE1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773C4F6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FBFBEC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5A0671F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45002B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C85712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65318B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382594C4" w14:textId="77777777" w:rsidTr="000627CD">
        <w:trPr>
          <w:trHeight w:val="63"/>
        </w:trPr>
        <w:tc>
          <w:tcPr>
            <w:tcW w:w="789" w:type="dxa"/>
            <w:shd w:val="clear" w:color="auto" w:fill="FFFFFF"/>
            <w:tcMar>
              <w:top w:w="15" w:type="dxa"/>
              <w:left w:w="15" w:type="dxa"/>
              <w:bottom w:w="0" w:type="dxa"/>
              <w:right w:w="15" w:type="dxa"/>
            </w:tcMar>
            <w:vAlign w:val="center"/>
            <w:hideMark/>
          </w:tcPr>
          <w:p w14:paraId="3F8C1E9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D7D895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540B120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Bhiwadi</w:t>
            </w:r>
            <w:proofErr w:type="spellEnd"/>
            <w:r w:rsidRPr="002B5730">
              <w:rPr>
                <w:rFonts w:ascii="Verdana" w:hAnsi="Verdana"/>
                <w:bCs/>
                <w:color w:val="000000" w:themeColor="text1"/>
                <w:sz w:val="14"/>
                <w:szCs w:val="14"/>
              </w:rPr>
              <w:t>, Rajasthan</w:t>
            </w:r>
          </w:p>
        </w:tc>
        <w:tc>
          <w:tcPr>
            <w:tcW w:w="790" w:type="dxa"/>
            <w:shd w:val="clear" w:color="auto" w:fill="FFFFFF"/>
            <w:tcMar>
              <w:top w:w="15" w:type="dxa"/>
              <w:left w:w="15" w:type="dxa"/>
              <w:bottom w:w="0" w:type="dxa"/>
              <w:right w:w="15" w:type="dxa"/>
            </w:tcMar>
            <w:vAlign w:val="center"/>
            <w:hideMark/>
          </w:tcPr>
          <w:p w14:paraId="47BF18D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789" w:type="dxa"/>
            <w:shd w:val="clear" w:color="auto" w:fill="FFFFFF"/>
            <w:tcMar>
              <w:top w:w="15" w:type="dxa"/>
              <w:left w:w="15" w:type="dxa"/>
              <w:bottom w:w="0" w:type="dxa"/>
              <w:right w:w="15" w:type="dxa"/>
            </w:tcMar>
            <w:vAlign w:val="center"/>
            <w:hideMark/>
          </w:tcPr>
          <w:p w14:paraId="0929C8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22F7038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794F10A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693FDD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229B51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2514CD4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2A1417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FC8FE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3CD4509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70D0E80" w14:textId="77777777" w:rsidTr="000627CD">
        <w:trPr>
          <w:trHeight w:val="63"/>
        </w:trPr>
        <w:tc>
          <w:tcPr>
            <w:tcW w:w="789" w:type="dxa"/>
            <w:shd w:val="clear" w:color="auto" w:fill="FFFFFF"/>
            <w:tcMar>
              <w:top w:w="15" w:type="dxa"/>
              <w:left w:w="15" w:type="dxa"/>
              <w:bottom w:w="0" w:type="dxa"/>
              <w:right w:w="15" w:type="dxa"/>
            </w:tcMar>
            <w:vAlign w:val="center"/>
            <w:hideMark/>
          </w:tcPr>
          <w:p w14:paraId="14C8F51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C6FAE6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38181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Dombivli</w:t>
            </w:r>
            <w:proofErr w:type="spellEnd"/>
            <w:r w:rsidRPr="002B5730">
              <w:rPr>
                <w:rFonts w:ascii="Verdana" w:hAnsi="Verdana"/>
                <w:bCs/>
                <w:color w:val="000000" w:themeColor="text1"/>
                <w:sz w:val="14"/>
                <w:szCs w:val="14"/>
              </w:rPr>
              <w:t>, Maharashtr</w:t>
            </w:r>
            <w:r w:rsidRPr="002B5730">
              <w:rPr>
                <w:rFonts w:ascii="Verdana" w:hAnsi="Verdana"/>
                <w:bCs/>
                <w:color w:val="000000" w:themeColor="text1"/>
                <w:sz w:val="14"/>
                <w:szCs w:val="14"/>
              </w:rPr>
              <w:lastRenderedPageBreak/>
              <w:t>a</w:t>
            </w:r>
          </w:p>
        </w:tc>
        <w:tc>
          <w:tcPr>
            <w:tcW w:w="790" w:type="dxa"/>
            <w:shd w:val="clear" w:color="auto" w:fill="FFFFFF"/>
            <w:tcMar>
              <w:top w:w="15" w:type="dxa"/>
              <w:left w:w="15" w:type="dxa"/>
              <w:bottom w:w="0" w:type="dxa"/>
              <w:right w:w="15" w:type="dxa"/>
            </w:tcMar>
            <w:vAlign w:val="center"/>
            <w:hideMark/>
          </w:tcPr>
          <w:p w14:paraId="7A428F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Mechemco</w:t>
            </w:r>
            <w:proofErr w:type="spellEnd"/>
            <w:r w:rsidRPr="002B5730">
              <w:rPr>
                <w:rFonts w:ascii="Verdana" w:hAnsi="Verdana"/>
                <w:bCs/>
                <w:color w:val="000000" w:themeColor="text1"/>
                <w:sz w:val="14"/>
                <w:szCs w:val="14"/>
              </w:rPr>
              <w:t xml:space="preserve"> Resins Pvt </w:t>
            </w:r>
            <w:r w:rsidRPr="002B5730">
              <w:rPr>
                <w:rFonts w:ascii="Verdana" w:hAnsi="Verdana"/>
                <w:bCs/>
                <w:color w:val="000000" w:themeColor="text1"/>
                <w:sz w:val="14"/>
                <w:szCs w:val="14"/>
              </w:rPr>
              <w:lastRenderedPageBreak/>
              <w:t>Ltd</w:t>
            </w:r>
          </w:p>
        </w:tc>
        <w:tc>
          <w:tcPr>
            <w:tcW w:w="789" w:type="dxa"/>
            <w:shd w:val="clear" w:color="auto" w:fill="FFFFFF"/>
            <w:tcMar>
              <w:top w:w="15" w:type="dxa"/>
              <w:left w:w="15" w:type="dxa"/>
              <w:bottom w:w="0" w:type="dxa"/>
              <w:right w:w="15" w:type="dxa"/>
            </w:tcMar>
            <w:vAlign w:val="center"/>
            <w:hideMark/>
          </w:tcPr>
          <w:p w14:paraId="6684046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0.40</w:t>
            </w:r>
          </w:p>
        </w:tc>
        <w:tc>
          <w:tcPr>
            <w:tcW w:w="789" w:type="dxa"/>
            <w:shd w:val="clear" w:color="auto" w:fill="FFFFFF"/>
            <w:tcMar>
              <w:top w:w="15" w:type="dxa"/>
              <w:left w:w="15" w:type="dxa"/>
              <w:bottom w:w="0" w:type="dxa"/>
              <w:right w:w="15" w:type="dxa"/>
            </w:tcMar>
            <w:vAlign w:val="center"/>
            <w:hideMark/>
          </w:tcPr>
          <w:p w14:paraId="71AB02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487E2D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2BB365C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1C53ACD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511A03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6DFE7DD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572E70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2B917A4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0AFD2D62" w14:textId="77777777" w:rsidTr="000627CD">
        <w:trPr>
          <w:trHeight w:val="51"/>
        </w:trPr>
        <w:tc>
          <w:tcPr>
            <w:tcW w:w="789" w:type="dxa"/>
            <w:shd w:val="clear" w:color="auto" w:fill="FFFFFF"/>
            <w:tcMar>
              <w:top w:w="15" w:type="dxa"/>
              <w:left w:w="15" w:type="dxa"/>
              <w:bottom w:w="0" w:type="dxa"/>
              <w:right w:w="15" w:type="dxa"/>
            </w:tcMar>
            <w:vAlign w:val="center"/>
            <w:hideMark/>
          </w:tcPr>
          <w:p w14:paraId="1AF1FF0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0D1375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0544B3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Mumbai, Maharashtra</w:t>
            </w:r>
          </w:p>
        </w:tc>
        <w:tc>
          <w:tcPr>
            <w:tcW w:w="790" w:type="dxa"/>
            <w:shd w:val="clear" w:color="auto" w:fill="FFFFFF"/>
            <w:tcMar>
              <w:top w:w="15" w:type="dxa"/>
              <w:left w:w="15" w:type="dxa"/>
              <w:bottom w:w="0" w:type="dxa"/>
              <w:right w:w="15" w:type="dxa"/>
            </w:tcMar>
            <w:vAlign w:val="center"/>
            <w:hideMark/>
          </w:tcPr>
          <w:p w14:paraId="37B5D68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w:t>
            </w:r>
          </w:p>
        </w:tc>
        <w:tc>
          <w:tcPr>
            <w:tcW w:w="789" w:type="dxa"/>
            <w:shd w:val="clear" w:color="auto" w:fill="FFFFFF"/>
            <w:tcMar>
              <w:top w:w="15" w:type="dxa"/>
              <w:left w:w="15" w:type="dxa"/>
              <w:bottom w:w="0" w:type="dxa"/>
              <w:right w:w="15" w:type="dxa"/>
            </w:tcMar>
            <w:vAlign w:val="center"/>
            <w:hideMark/>
          </w:tcPr>
          <w:p w14:paraId="55F46C7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1CF2B0A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256FEE2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21129A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77909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973EE6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6F8EFCF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B8AF46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CCE220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40B1DAF9" w14:textId="77777777" w:rsidTr="000627CD">
        <w:trPr>
          <w:trHeight w:val="54"/>
        </w:trPr>
        <w:tc>
          <w:tcPr>
            <w:tcW w:w="789" w:type="dxa"/>
            <w:shd w:val="clear" w:color="auto" w:fill="FFFFFF"/>
            <w:tcMar>
              <w:top w:w="15" w:type="dxa"/>
              <w:left w:w="15" w:type="dxa"/>
              <w:bottom w:w="0" w:type="dxa"/>
              <w:right w:w="15" w:type="dxa"/>
            </w:tcMar>
            <w:vAlign w:val="center"/>
            <w:hideMark/>
          </w:tcPr>
          <w:p w14:paraId="2DC2C85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8D87B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49CD2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Faridabad, </w:t>
            </w:r>
            <w:proofErr w:type="spellStart"/>
            <w:r w:rsidRPr="002B5730">
              <w:rPr>
                <w:rFonts w:ascii="Verdana" w:hAnsi="Verdana"/>
                <w:bCs/>
                <w:color w:val="000000" w:themeColor="text1"/>
                <w:sz w:val="14"/>
                <w:szCs w:val="14"/>
              </w:rPr>
              <w:t>Harayana</w:t>
            </w:r>
            <w:proofErr w:type="spellEnd"/>
          </w:p>
        </w:tc>
        <w:tc>
          <w:tcPr>
            <w:tcW w:w="790" w:type="dxa"/>
            <w:shd w:val="clear" w:color="auto" w:fill="FFFFFF"/>
            <w:tcMar>
              <w:top w:w="15" w:type="dxa"/>
              <w:left w:w="15" w:type="dxa"/>
              <w:bottom w:w="0" w:type="dxa"/>
              <w:right w:w="15" w:type="dxa"/>
            </w:tcMar>
            <w:vAlign w:val="center"/>
            <w:hideMark/>
          </w:tcPr>
          <w:p w14:paraId="6F49E93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789" w:type="dxa"/>
            <w:shd w:val="clear" w:color="auto" w:fill="FFFFFF"/>
            <w:tcMar>
              <w:top w:w="15" w:type="dxa"/>
              <w:left w:w="15" w:type="dxa"/>
              <w:bottom w:w="0" w:type="dxa"/>
              <w:right w:w="15" w:type="dxa"/>
            </w:tcMar>
            <w:vAlign w:val="center"/>
            <w:hideMark/>
          </w:tcPr>
          <w:p w14:paraId="0185DF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07DDA0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599F6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54503D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3B0B03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65CDE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4899FF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6DC418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ACB34B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26C9FAA7" w14:textId="77777777" w:rsidTr="000627CD">
        <w:trPr>
          <w:trHeight w:val="54"/>
          <w:ins w:id="143" w:author="Hardik Malhotra" w:date="2021-09-10T17:38:00Z"/>
        </w:trPr>
        <w:tc>
          <w:tcPr>
            <w:tcW w:w="789" w:type="dxa"/>
            <w:shd w:val="clear" w:color="auto" w:fill="FFFFFF"/>
            <w:tcMar>
              <w:top w:w="15" w:type="dxa"/>
              <w:left w:w="15" w:type="dxa"/>
              <w:bottom w:w="0" w:type="dxa"/>
              <w:right w:w="15" w:type="dxa"/>
            </w:tcMar>
            <w:vAlign w:val="center"/>
          </w:tcPr>
          <w:p w14:paraId="289D6856" w14:textId="52EAE973" w:rsidR="00192F97" w:rsidRPr="002B5730" w:rsidRDefault="00192F97" w:rsidP="00192F97">
            <w:pPr>
              <w:pStyle w:val="BodyText"/>
              <w:spacing w:before="162" w:line="480" w:lineRule="auto"/>
              <w:ind w:right="-90"/>
              <w:jc w:val="center"/>
              <w:rPr>
                <w:ins w:id="144" w:author="Hardik Malhotra" w:date="2021-09-10T17:38:00Z"/>
                <w:rFonts w:ascii="Verdana" w:hAnsi="Verdana"/>
                <w:bCs/>
                <w:color w:val="000000" w:themeColor="text1"/>
                <w:sz w:val="14"/>
                <w:szCs w:val="14"/>
              </w:rPr>
            </w:pPr>
            <w:ins w:id="145" w:author="Hardik Malhotra" w:date="2021-09-10T17:45: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9B86FE1" w14:textId="190AB7D9" w:rsidR="00192F97" w:rsidRPr="002B5730" w:rsidRDefault="00192F97" w:rsidP="00192F97">
            <w:pPr>
              <w:pStyle w:val="BodyText"/>
              <w:spacing w:before="162" w:line="480" w:lineRule="auto"/>
              <w:ind w:right="-90"/>
              <w:jc w:val="center"/>
              <w:rPr>
                <w:ins w:id="146" w:author="Hardik Malhotra" w:date="2021-09-10T17:38:00Z"/>
                <w:rFonts w:ascii="Verdana" w:hAnsi="Verdana"/>
                <w:bCs/>
                <w:color w:val="000000" w:themeColor="text1"/>
                <w:sz w:val="14"/>
                <w:szCs w:val="14"/>
              </w:rPr>
            </w:pPr>
            <w:ins w:id="147" w:author="Hardik Malhotra" w:date="2021-09-10T17:45:00Z">
              <w:r w:rsidRPr="002B5730">
                <w:rPr>
                  <w:rFonts w:ascii="Verdana" w:hAnsi="Verdana"/>
                  <w:bCs/>
                  <w:color w:val="000000" w:themeColor="text1"/>
                  <w:sz w:val="14"/>
                  <w:szCs w:val="14"/>
                </w:rPr>
                <w:t>India</w:t>
              </w:r>
            </w:ins>
          </w:p>
        </w:tc>
        <w:tc>
          <w:tcPr>
            <w:tcW w:w="789" w:type="dxa"/>
            <w:shd w:val="clear" w:color="auto" w:fill="FFFFFF"/>
            <w:tcMar>
              <w:top w:w="15" w:type="dxa"/>
              <w:left w:w="15" w:type="dxa"/>
              <w:bottom w:w="0" w:type="dxa"/>
              <w:right w:w="15" w:type="dxa"/>
            </w:tcMar>
            <w:vAlign w:val="center"/>
          </w:tcPr>
          <w:p w14:paraId="73A8CCE6" w14:textId="4808CDED" w:rsidR="00192F97" w:rsidRPr="002B5730" w:rsidRDefault="00192F97" w:rsidP="00192F97">
            <w:pPr>
              <w:pStyle w:val="BodyText"/>
              <w:spacing w:before="162" w:line="480" w:lineRule="auto"/>
              <w:ind w:right="-90"/>
              <w:jc w:val="center"/>
              <w:rPr>
                <w:ins w:id="148" w:author="Hardik Malhotra" w:date="2021-09-10T17:38:00Z"/>
                <w:rFonts w:ascii="Verdana" w:hAnsi="Verdana"/>
                <w:bCs/>
                <w:color w:val="000000" w:themeColor="text1"/>
                <w:sz w:val="14"/>
                <w:szCs w:val="14"/>
              </w:rPr>
            </w:pPr>
            <w:ins w:id="149" w:author="Hardik Malhotra" w:date="2021-09-10T17:47: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DC97C4E" w14:textId="1D550B3E" w:rsidR="00192F97" w:rsidRPr="002B5730" w:rsidRDefault="00192F97" w:rsidP="00192F97">
            <w:pPr>
              <w:pStyle w:val="BodyText"/>
              <w:spacing w:before="162" w:line="480" w:lineRule="auto"/>
              <w:ind w:right="-90"/>
              <w:jc w:val="center"/>
              <w:rPr>
                <w:ins w:id="150" w:author="Hardik Malhotra" w:date="2021-09-10T17:38:00Z"/>
                <w:rFonts w:ascii="Verdana" w:hAnsi="Verdana"/>
                <w:bCs/>
                <w:color w:val="000000" w:themeColor="text1"/>
                <w:sz w:val="14"/>
                <w:szCs w:val="14"/>
              </w:rPr>
            </w:pPr>
            <w:ins w:id="151" w:author="Hardik Malhotra" w:date="2021-09-10T17:4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5B293C7" w14:textId="0730FB50" w:rsidR="00192F97" w:rsidRPr="002B5730" w:rsidRDefault="00192F97" w:rsidP="00192F97">
            <w:pPr>
              <w:pStyle w:val="BodyText"/>
              <w:spacing w:before="162" w:line="480" w:lineRule="auto"/>
              <w:ind w:right="-90"/>
              <w:jc w:val="center"/>
              <w:rPr>
                <w:ins w:id="152" w:author="Hardik Malhotra" w:date="2021-09-10T17:38:00Z"/>
                <w:rFonts w:ascii="Verdana" w:hAnsi="Verdana"/>
                <w:bCs/>
                <w:color w:val="000000" w:themeColor="text1"/>
                <w:sz w:val="14"/>
                <w:szCs w:val="14"/>
              </w:rPr>
            </w:pPr>
            <w:ins w:id="153" w:author="Hardik Malhotra" w:date="2021-09-10T17:48:00Z">
              <w:r w:rsidRPr="002B5730">
                <w:rPr>
                  <w:rFonts w:ascii="Verdana" w:hAnsi="Verdana"/>
                  <w:bCs/>
                  <w:color w:val="000000" w:themeColor="text1"/>
                  <w:sz w:val="14"/>
                  <w:szCs w:val="14"/>
                  <w:rPrChange w:id="154"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4EDC1228" w14:textId="7D25DD96" w:rsidR="00192F97" w:rsidRPr="002B5730" w:rsidRDefault="00192F97" w:rsidP="00192F97">
            <w:pPr>
              <w:pStyle w:val="BodyText"/>
              <w:spacing w:before="162" w:line="480" w:lineRule="auto"/>
              <w:ind w:right="-90"/>
              <w:jc w:val="center"/>
              <w:rPr>
                <w:ins w:id="155" w:author="Hardik Malhotra" w:date="2021-09-10T17:38:00Z"/>
                <w:rFonts w:ascii="Verdana" w:hAnsi="Verdana"/>
                <w:bCs/>
                <w:color w:val="000000" w:themeColor="text1"/>
                <w:sz w:val="14"/>
                <w:szCs w:val="14"/>
              </w:rPr>
            </w:pPr>
            <w:ins w:id="156" w:author="Hardik Malhotra" w:date="2021-09-10T17:48:00Z">
              <w:r w:rsidRPr="002B5730">
                <w:rPr>
                  <w:rFonts w:ascii="Verdana" w:hAnsi="Verdana"/>
                  <w:bCs/>
                  <w:color w:val="000000" w:themeColor="text1"/>
                  <w:sz w:val="14"/>
                  <w:szCs w:val="14"/>
                  <w:rPrChange w:id="157"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6BB172B4" w14:textId="30B2C62B" w:rsidR="00192F97" w:rsidRPr="002B5730" w:rsidRDefault="00192F97" w:rsidP="00192F97">
            <w:pPr>
              <w:pStyle w:val="BodyText"/>
              <w:spacing w:before="162" w:line="480" w:lineRule="auto"/>
              <w:ind w:right="-90"/>
              <w:jc w:val="center"/>
              <w:rPr>
                <w:ins w:id="158" w:author="Hardik Malhotra" w:date="2021-09-10T17:38:00Z"/>
                <w:rFonts w:ascii="Verdana" w:hAnsi="Verdana"/>
                <w:bCs/>
                <w:color w:val="000000" w:themeColor="text1"/>
                <w:sz w:val="14"/>
                <w:szCs w:val="14"/>
              </w:rPr>
            </w:pPr>
            <w:ins w:id="159" w:author="Hardik Malhotra" w:date="2021-09-10T17:48:00Z">
              <w:r w:rsidRPr="002B5730">
                <w:rPr>
                  <w:rFonts w:ascii="Verdana" w:hAnsi="Verdana"/>
                  <w:bCs/>
                  <w:color w:val="000000" w:themeColor="text1"/>
                  <w:sz w:val="14"/>
                  <w:szCs w:val="14"/>
                  <w:rPrChange w:id="160"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118A4BFE" w14:textId="55693111" w:rsidR="00192F97" w:rsidRPr="002B5730" w:rsidRDefault="00192F97" w:rsidP="00192F97">
            <w:pPr>
              <w:pStyle w:val="BodyText"/>
              <w:spacing w:before="162" w:line="480" w:lineRule="auto"/>
              <w:ind w:right="-90"/>
              <w:jc w:val="center"/>
              <w:rPr>
                <w:ins w:id="161" w:author="Hardik Malhotra" w:date="2021-09-10T17:38:00Z"/>
                <w:rFonts w:ascii="Verdana" w:hAnsi="Verdana"/>
                <w:bCs/>
                <w:color w:val="000000" w:themeColor="text1"/>
                <w:sz w:val="14"/>
                <w:szCs w:val="14"/>
              </w:rPr>
            </w:pPr>
            <w:ins w:id="162" w:author="Hardik Malhotra" w:date="2021-09-10T17:48:00Z">
              <w:r w:rsidRPr="002B5730">
                <w:rPr>
                  <w:rFonts w:ascii="Verdana" w:hAnsi="Verdana"/>
                  <w:bCs/>
                  <w:color w:val="000000" w:themeColor="text1"/>
                  <w:sz w:val="14"/>
                  <w:szCs w:val="14"/>
                  <w:rPrChange w:id="163"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019218A2" w14:textId="3F8C4406" w:rsidR="00192F97" w:rsidRPr="002B5730" w:rsidRDefault="00192F97" w:rsidP="00192F97">
            <w:pPr>
              <w:pStyle w:val="BodyText"/>
              <w:spacing w:before="162" w:line="480" w:lineRule="auto"/>
              <w:ind w:right="-90"/>
              <w:jc w:val="center"/>
              <w:rPr>
                <w:ins w:id="164" w:author="Hardik Malhotra" w:date="2021-09-10T17:38:00Z"/>
                <w:rFonts w:ascii="Verdana" w:hAnsi="Verdana"/>
                <w:bCs/>
                <w:color w:val="000000" w:themeColor="text1"/>
                <w:sz w:val="14"/>
                <w:szCs w:val="14"/>
              </w:rPr>
            </w:pPr>
            <w:ins w:id="165" w:author="Hardik Malhotra" w:date="2021-09-10T17:48:00Z">
              <w:r w:rsidRPr="002B5730">
                <w:rPr>
                  <w:rFonts w:ascii="Verdana" w:hAnsi="Verdana"/>
                  <w:bCs/>
                  <w:color w:val="000000" w:themeColor="text1"/>
                  <w:sz w:val="14"/>
                  <w:szCs w:val="14"/>
                  <w:rPrChange w:id="166"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5CC7ABA8" w14:textId="031A74C6" w:rsidR="00192F97" w:rsidRPr="002B5730" w:rsidRDefault="00192F97" w:rsidP="00192F97">
            <w:pPr>
              <w:pStyle w:val="BodyText"/>
              <w:spacing w:before="162" w:line="480" w:lineRule="auto"/>
              <w:ind w:right="-90"/>
              <w:jc w:val="center"/>
              <w:rPr>
                <w:ins w:id="167" w:author="Hardik Malhotra" w:date="2021-09-10T17:38:00Z"/>
                <w:rFonts w:ascii="Verdana" w:hAnsi="Verdana"/>
                <w:bCs/>
                <w:color w:val="000000" w:themeColor="text1"/>
                <w:sz w:val="14"/>
                <w:szCs w:val="14"/>
              </w:rPr>
            </w:pPr>
            <w:ins w:id="168" w:author="Hardik Malhotra" w:date="2021-09-10T17:48:00Z">
              <w:r w:rsidRPr="002B5730">
                <w:rPr>
                  <w:rFonts w:ascii="Verdana" w:hAnsi="Verdana"/>
                  <w:bCs/>
                  <w:color w:val="000000" w:themeColor="text1"/>
                  <w:sz w:val="14"/>
                  <w:szCs w:val="14"/>
                  <w:rPrChange w:id="169"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3113DB2" w14:textId="28FE7432" w:rsidR="00192F97" w:rsidRPr="002B5730" w:rsidRDefault="00192F97" w:rsidP="00192F97">
            <w:pPr>
              <w:pStyle w:val="BodyText"/>
              <w:spacing w:before="162" w:line="480" w:lineRule="auto"/>
              <w:ind w:right="-90"/>
              <w:jc w:val="center"/>
              <w:rPr>
                <w:ins w:id="170" w:author="Hardik Malhotra" w:date="2021-09-10T17:38:00Z"/>
                <w:rFonts w:ascii="Verdana" w:hAnsi="Verdana"/>
                <w:bCs/>
                <w:color w:val="000000" w:themeColor="text1"/>
                <w:sz w:val="14"/>
                <w:szCs w:val="14"/>
              </w:rPr>
            </w:pPr>
            <w:ins w:id="171" w:author="Hardik Malhotra" w:date="2021-09-10T17:48:00Z">
              <w:r w:rsidRPr="002B5730">
                <w:rPr>
                  <w:rFonts w:ascii="Verdana" w:hAnsi="Verdana"/>
                  <w:bCs/>
                  <w:color w:val="000000" w:themeColor="text1"/>
                  <w:sz w:val="14"/>
                  <w:szCs w:val="14"/>
                  <w:rPrChange w:id="172"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778D005" w14:textId="44BC78B5" w:rsidR="00192F97" w:rsidRPr="002B5730" w:rsidRDefault="00192F97" w:rsidP="00192F97">
            <w:pPr>
              <w:pStyle w:val="BodyText"/>
              <w:spacing w:before="162" w:line="480" w:lineRule="auto"/>
              <w:ind w:right="-90"/>
              <w:jc w:val="center"/>
              <w:rPr>
                <w:ins w:id="173" w:author="Hardik Malhotra" w:date="2021-09-10T17:38:00Z"/>
                <w:rFonts w:ascii="Verdana" w:hAnsi="Verdana"/>
                <w:bCs/>
                <w:color w:val="000000" w:themeColor="text1"/>
                <w:sz w:val="14"/>
                <w:szCs w:val="14"/>
              </w:rPr>
            </w:pPr>
            <w:ins w:id="174" w:author="Hardik Malhotra" w:date="2021-09-10T17:48:00Z">
              <w:r w:rsidRPr="002B5730">
                <w:rPr>
                  <w:rFonts w:ascii="Verdana" w:hAnsi="Verdana"/>
                  <w:bCs/>
                  <w:color w:val="000000" w:themeColor="text1"/>
                  <w:sz w:val="14"/>
                  <w:szCs w:val="14"/>
                  <w:rPrChange w:id="175"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70D1417B" w14:textId="0D6FA0BB" w:rsidR="00192F97" w:rsidRPr="002B5730" w:rsidRDefault="00192F97" w:rsidP="00192F97">
            <w:pPr>
              <w:pStyle w:val="BodyText"/>
              <w:spacing w:before="162" w:line="480" w:lineRule="auto"/>
              <w:ind w:right="-90"/>
              <w:jc w:val="center"/>
              <w:rPr>
                <w:ins w:id="176" w:author="Hardik Malhotra" w:date="2021-09-10T17:38:00Z"/>
                <w:rFonts w:ascii="Verdana" w:hAnsi="Verdana"/>
                <w:bCs/>
                <w:color w:val="000000" w:themeColor="text1"/>
                <w:sz w:val="14"/>
                <w:szCs w:val="14"/>
              </w:rPr>
            </w:pPr>
            <w:ins w:id="177" w:author="Hardik Malhotra" w:date="2021-09-10T17:48:00Z">
              <w:r w:rsidRPr="002B5730">
                <w:rPr>
                  <w:rFonts w:ascii="Verdana" w:hAnsi="Verdana"/>
                  <w:bCs/>
                  <w:color w:val="000000" w:themeColor="text1"/>
                  <w:sz w:val="14"/>
                  <w:szCs w:val="14"/>
                  <w:rPrChange w:id="178" w:author="Hardik Malhotra" w:date="2021-09-10T17:48:00Z">
                    <w:rPr>
                      <w:b/>
                      <w:bCs/>
                      <w:sz w:val="20"/>
                      <w:szCs w:val="20"/>
                    </w:rPr>
                  </w:rPrChange>
                </w:rPr>
                <w:t>4.12</w:t>
              </w:r>
            </w:ins>
          </w:p>
        </w:tc>
      </w:tr>
      <w:tr w:rsidR="002B5730" w:rsidRPr="002B5730" w14:paraId="012132EA" w14:textId="77777777" w:rsidTr="000627CD">
        <w:trPr>
          <w:trHeight w:val="77"/>
        </w:trPr>
        <w:tc>
          <w:tcPr>
            <w:tcW w:w="789" w:type="dxa"/>
            <w:shd w:val="clear" w:color="auto" w:fill="FFFFFF"/>
            <w:tcMar>
              <w:top w:w="15" w:type="dxa"/>
              <w:left w:w="15" w:type="dxa"/>
              <w:bottom w:w="0" w:type="dxa"/>
              <w:right w:w="15" w:type="dxa"/>
            </w:tcMar>
            <w:vAlign w:val="center"/>
            <w:hideMark/>
          </w:tcPr>
          <w:p w14:paraId="022A466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ADC47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F9E587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58B504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33890D4C" w14:textId="53CC9FB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79" w:author="Hardik Malhotra" w:date="2021-09-10T17:57:00Z">
              <w:r w:rsidRPr="002B5730">
                <w:rPr>
                  <w:rFonts w:ascii="Verdana" w:hAnsi="Verdana"/>
                  <w:bCs/>
                  <w:color w:val="000000" w:themeColor="text1"/>
                  <w:sz w:val="14"/>
                  <w:szCs w:val="14"/>
                  <w:rPrChange w:id="180" w:author="Hardik Malhotra" w:date="2021-09-10T17:58:00Z">
                    <w:rPr>
                      <w:sz w:val="20"/>
                      <w:szCs w:val="20"/>
                    </w:rPr>
                  </w:rPrChange>
                </w:rPr>
                <w:t>40.00</w:t>
              </w:r>
            </w:ins>
            <w:del w:id="181"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CFE31E" w14:textId="7301CB4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2" w:author="Hardik Malhotra" w:date="2021-09-10T17:57:00Z">
              <w:r w:rsidRPr="002B5730">
                <w:rPr>
                  <w:rFonts w:ascii="Verdana" w:hAnsi="Verdana"/>
                  <w:bCs/>
                  <w:color w:val="000000" w:themeColor="text1"/>
                  <w:sz w:val="14"/>
                  <w:szCs w:val="14"/>
                  <w:rPrChange w:id="183" w:author="Hardik Malhotra" w:date="2021-09-10T17:58:00Z">
                    <w:rPr>
                      <w:sz w:val="20"/>
                      <w:szCs w:val="20"/>
                    </w:rPr>
                  </w:rPrChange>
                </w:rPr>
                <w:t>40.00</w:t>
              </w:r>
            </w:ins>
            <w:del w:id="184"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148CCD0" w14:textId="5D6C9B4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5" w:author="Hardik Malhotra" w:date="2021-09-10T17:57:00Z">
              <w:r w:rsidRPr="002B5730">
                <w:rPr>
                  <w:rFonts w:ascii="Verdana" w:hAnsi="Verdana"/>
                  <w:bCs/>
                  <w:color w:val="000000" w:themeColor="text1"/>
                  <w:sz w:val="14"/>
                  <w:szCs w:val="14"/>
                  <w:rPrChange w:id="186" w:author="Hardik Malhotra" w:date="2021-09-10T17:58:00Z">
                    <w:rPr>
                      <w:sz w:val="20"/>
                      <w:szCs w:val="20"/>
                    </w:rPr>
                  </w:rPrChange>
                </w:rPr>
                <w:t>40.00</w:t>
              </w:r>
            </w:ins>
            <w:del w:id="187"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0E63C60" w14:textId="1492B4E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8" w:author="Hardik Malhotra" w:date="2021-09-10T17:57:00Z">
              <w:r w:rsidRPr="002B5730">
                <w:rPr>
                  <w:rFonts w:ascii="Verdana" w:hAnsi="Verdana"/>
                  <w:bCs/>
                  <w:color w:val="000000" w:themeColor="text1"/>
                  <w:sz w:val="14"/>
                  <w:szCs w:val="14"/>
                  <w:rPrChange w:id="189" w:author="Hardik Malhotra" w:date="2021-09-10T17:58:00Z">
                    <w:rPr>
                      <w:sz w:val="20"/>
                      <w:szCs w:val="20"/>
                    </w:rPr>
                  </w:rPrChange>
                </w:rPr>
                <w:t>40.00</w:t>
              </w:r>
            </w:ins>
            <w:del w:id="190"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5BA70F88" w14:textId="1B4163B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1" w:author="Hardik Malhotra" w:date="2021-09-10T17:57:00Z">
              <w:r w:rsidRPr="002B5730">
                <w:rPr>
                  <w:rFonts w:ascii="Verdana" w:hAnsi="Verdana"/>
                  <w:bCs/>
                  <w:color w:val="000000" w:themeColor="text1"/>
                  <w:sz w:val="14"/>
                  <w:szCs w:val="14"/>
                  <w:rPrChange w:id="192" w:author="Hardik Malhotra" w:date="2021-09-10T17:58:00Z">
                    <w:rPr>
                      <w:sz w:val="20"/>
                      <w:szCs w:val="20"/>
                    </w:rPr>
                  </w:rPrChange>
                </w:rPr>
                <w:t>40.00</w:t>
              </w:r>
            </w:ins>
            <w:del w:id="193"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330BBA63" w14:textId="6B6CA9A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4" w:author="Hardik Malhotra" w:date="2021-09-10T17:57:00Z">
              <w:r w:rsidRPr="002B5730">
                <w:rPr>
                  <w:rFonts w:ascii="Verdana" w:hAnsi="Verdana"/>
                  <w:bCs/>
                  <w:color w:val="000000" w:themeColor="text1"/>
                  <w:sz w:val="14"/>
                  <w:szCs w:val="14"/>
                  <w:rPrChange w:id="195" w:author="Hardik Malhotra" w:date="2021-09-10T17:58:00Z">
                    <w:rPr>
                      <w:sz w:val="20"/>
                      <w:szCs w:val="20"/>
                    </w:rPr>
                  </w:rPrChange>
                </w:rPr>
                <w:t>40.00</w:t>
              </w:r>
            </w:ins>
            <w:del w:id="196"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3FA239B" w14:textId="6C19B8F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7" w:author="Hardik Malhotra" w:date="2021-09-10T17:57:00Z">
              <w:r w:rsidRPr="002B5730">
                <w:rPr>
                  <w:rFonts w:ascii="Verdana" w:hAnsi="Verdana"/>
                  <w:bCs/>
                  <w:color w:val="000000" w:themeColor="text1"/>
                  <w:sz w:val="14"/>
                  <w:szCs w:val="14"/>
                  <w:rPrChange w:id="198" w:author="Hardik Malhotra" w:date="2021-09-10T17:58:00Z">
                    <w:rPr>
                      <w:sz w:val="20"/>
                      <w:szCs w:val="20"/>
                    </w:rPr>
                  </w:rPrChange>
                </w:rPr>
                <w:t>40.00</w:t>
              </w:r>
            </w:ins>
            <w:del w:id="199"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E34E1A1" w14:textId="22AB61C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200" w:author="Hardik Malhotra" w:date="2021-09-10T17:57:00Z">
              <w:r w:rsidRPr="002B5730">
                <w:rPr>
                  <w:rFonts w:ascii="Verdana" w:hAnsi="Verdana"/>
                  <w:bCs/>
                  <w:color w:val="000000" w:themeColor="text1"/>
                  <w:sz w:val="14"/>
                  <w:szCs w:val="14"/>
                  <w:rPrChange w:id="201" w:author="Hardik Malhotra" w:date="2021-09-10T17:58:00Z">
                    <w:rPr>
                      <w:sz w:val="20"/>
                      <w:szCs w:val="20"/>
                    </w:rPr>
                  </w:rPrChange>
                </w:rPr>
                <w:t>40.00</w:t>
              </w:r>
            </w:ins>
            <w:del w:id="202"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DC09BAE" w14:textId="3FC43B2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203" w:author="Hardik Malhotra" w:date="2021-09-10T17:57:00Z">
              <w:r w:rsidRPr="002B5730">
                <w:rPr>
                  <w:rFonts w:ascii="Verdana" w:hAnsi="Verdana"/>
                  <w:bCs/>
                  <w:color w:val="000000" w:themeColor="text1"/>
                  <w:sz w:val="14"/>
                  <w:szCs w:val="14"/>
                  <w:rPrChange w:id="204" w:author="Hardik Malhotra" w:date="2021-09-10T17:58:00Z">
                    <w:rPr>
                      <w:sz w:val="20"/>
                      <w:szCs w:val="20"/>
                    </w:rPr>
                  </w:rPrChange>
                </w:rPr>
                <w:t>40.00</w:t>
              </w:r>
            </w:ins>
            <w:del w:id="205" w:author="Hardik Malhotra" w:date="2021-09-10T17:57:00Z">
              <w:r w:rsidRPr="002B5730" w:rsidDel="00E82A82">
                <w:rPr>
                  <w:rFonts w:ascii="Verdana" w:hAnsi="Verdana"/>
                  <w:bCs/>
                  <w:color w:val="000000" w:themeColor="text1"/>
                  <w:sz w:val="14"/>
                  <w:szCs w:val="14"/>
                </w:rPr>
                <w:delText>50.00</w:delText>
              </w:r>
            </w:del>
          </w:p>
        </w:tc>
      </w:tr>
      <w:tr w:rsidR="002B5730" w:rsidRPr="002B5730" w14:paraId="335AC001" w14:textId="77777777" w:rsidTr="000627CD">
        <w:trPr>
          <w:trHeight w:val="86"/>
        </w:trPr>
        <w:tc>
          <w:tcPr>
            <w:tcW w:w="789" w:type="dxa"/>
            <w:shd w:val="clear" w:color="auto" w:fill="FFFFFF"/>
            <w:tcMar>
              <w:top w:w="15" w:type="dxa"/>
              <w:left w:w="15" w:type="dxa"/>
              <w:bottom w:w="0" w:type="dxa"/>
              <w:right w:w="15" w:type="dxa"/>
            </w:tcMar>
            <w:vAlign w:val="center"/>
            <w:hideMark/>
          </w:tcPr>
          <w:p w14:paraId="71AAE02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366D56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B1662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04D6794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32F653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EEE72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9C1B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BC67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2044F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6028B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E8A2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4F8215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E24C30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1A0A60C" w14:textId="77777777" w:rsidTr="000627CD">
        <w:trPr>
          <w:trHeight w:val="56"/>
        </w:trPr>
        <w:tc>
          <w:tcPr>
            <w:tcW w:w="789" w:type="dxa"/>
            <w:shd w:val="clear" w:color="auto" w:fill="FFFFFF"/>
            <w:tcMar>
              <w:top w:w="15" w:type="dxa"/>
              <w:left w:w="15" w:type="dxa"/>
              <w:bottom w:w="0" w:type="dxa"/>
              <w:right w:w="15" w:type="dxa"/>
            </w:tcMar>
            <w:vAlign w:val="center"/>
            <w:hideMark/>
          </w:tcPr>
          <w:p w14:paraId="3B84C5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FA312F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E1C759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04D8CBB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789" w:type="dxa"/>
            <w:shd w:val="clear" w:color="auto" w:fill="FFFFFF"/>
            <w:tcMar>
              <w:top w:w="15" w:type="dxa"/>
              <w:left w:w="15" w:type="dxa"/>
              <w:bottom w:w="0" w:type="dxa"/>
              <w:right w:w="15" w:type="dxa"/>
            </w:tcMar>
            <w:vAlign w:val="center"/>
            <w:hideMark/>
          </w:tcPr>
          <w:p w14:paraId="0C0B465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2795D61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3A43E8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A4CD159"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008351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65E8E96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334EE38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747C1E2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89D325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2D682A37" w14:textId="77777777" w:rsidTr="000627CD">
        <w:trPr>
          <w:trHeight w:val="134"/>
        </w:trPr>
        <w:tc>
          <w:tcPr>
            <w:tcW w:w="789" w:type="dxa"/>
            <w:shd w:val="clear" w:color="auto" w:fill="FFFFFF"/>
            <w:tcMar>
              <w:top w:w="15" w:type="dxa"/>
              <w:left w:w="15" w:type="dxa"/>
              <w:bottom w:w="0" w:type="dxa"/>
              <w:right w:w="15" w:type="dxa"/>
            </w:tcMar>
            <w:vAlign w:val="center"/>
            <w:hideMark/>
          </w:tcPr>
          <w:p w14:paraId="2B0ED28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2B0744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7669370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3D702D8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139074B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7DB03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812B5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0D3F85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EEA2CA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8BF7B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4DF814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89" w:type="dxa"/>
            <w:shd w:val="clear" w:color="auto" w:fill="FFFFFF"/>
            <w:tcMar>
              <w:top w:w="15" w:type="dxa"/>
              <w:left w:w="15" w:type="dxa"/>
              <w:bottom w:w="0" w:type="dxa"/>
              <w:right w:w="15" w:type="dxa"/>
            </w:tcMar>
            <w:vAlign w:val="center"/>
            <w:hideMark/>
          </w:tcPr>
          <w:p w14:paraId="6D70450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90" w:type="dxa"/>
            <w:shd w:val="clear" w:color="auto" w:fill="FFFFFF"/>
            <w:tcMar>
              <w:top w:w="15" w:type="dxa"/>
              <w:left w:w="15" w:type="dxa"/>
              <w:bottom w:w="0" w:type="dxa"/>
              <w:right w:w="15" w:type="dxa"/>
            </w:tcMar>
            <w:vAlign w:val="center"/>
            <w:hideMark/>
          </w:tcPr>
          <w:p w14:paraId="071435F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46ACE343" w14:textId="77777777" w:rsidTr="000627CD">
        <w:trPr>
          <w:trHeight w:val="86"/>
        </w:trPr>
        <w:tc>
          <w:tcPr>
            <w:tcW w:w="789" w:type="dxa"/>
            <w:shd w:val="clear" w:color="auto" w:fill="FFFFFF"/>
            <w:tcMar>
              <w:top w:w="15" w:type="dxa"/>
              <w:left w:w="15" w:type="dxa"/>
              <w:bottom w:w="0" w:type="dxa"/>
              <w:right w:w="15" w:type="dxa"/>
            </w:tcMar>
            <w:vAlign w:val="center"/>
            <w:hideMark/>
          </w:tcPr>
          <w:p w14:paraId="10284A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4C8D8F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837F8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764E13F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Jinling</w:t>
            </w:r>
            <w:proofErr w:type="spellEnd"/>
            <w:r w:rsidRPr="002B5730">
              <w:rPr>
                <w:rFonts w:ascii="Verdana" w:hAnsi="Verdana"/>
                <w:bCs/>
                <w:color w:val="000000" w:themeColor="text1"/>
                <w:sz w:val="14"/>
                <w:szCs w:val="14"/>
              </w:rPr>
              <w:t xml:space="preserve"> AOC Resins Co., Ltd.</w:t>
            </w:r>
          </w:p>
        </w:tc>
        <w:tc>
          <w:tcPr>
            <w:tcW w:w="789" w:type="dxa"/>
            <w:shd w:val="clear" w:color="auto" w:fill="FFFFFF"/>
            <w:tcMar>
              <w:top w:w="15" w:type="dxa"/>
              <w:left w:w="15" w:type="dxa"/>
              <w:bottom w:w="0" w:type="dxa"/>
              <w:right w:w="15" w:type="dxa"/>
            </w:tcMar>
            <w:vAlign w:val="center"/>
            <w:hideMark/>
          </w:tcPr>
          <w:p w14:paraId="2C6007F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7B1ECC5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67934E7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193568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30E4644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44E7D72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D36BB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7D55AF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1F1012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59BA7614" w14:textId="77777777" w:rsidTr="000627CD">
        <w:trPr>
          <w:trHeight w:val="86"/>
          <w:ins w:id="206" w:author="Hardik Malhotra" w:date="2021-09-10T17:48:00Z"/>
        </w:trPr>
        <w:tc>
          <w:tcPr>
            <w:tcW w:w="789" w:type="dxa"/>
            <w:shd w:val="clear" w:color="auto" w:fill="FFFFFF"/>
            <w:tcMar>
              <w:top w:w="15" w:type="dxa"/>
              <w:left w:w="15" w:type="dxa"/>
              <w:bottom w:w="0" w:type="dxa"/>
              <w:right w:w="15" w:type="dxa"/>
            </w:tcMar>
            <w:vAlign w:val="center"/>
          </w:tcPr>
          <w:p w14:paraId="2534F7BF" w14:textId="67276B28" w:rsidR="00192F97" w:rsidRPr="002B5730" w:rsidRDefault="00192F97" w:rsidP="00192F97">
            <w:pPr>
              <w:pStyle w:val="BodyText"/>
              <w:spacing w:before="162" w:line="480" w:lineRule="auto"/>
              <w:ind w:right="-90"/>
              <w:jc w:val="center"/>
              <w:rPr>
                <w:ins w:id="207" w:author="Hardik Malhotra" w:date="2021-09-10T17:48:00Z"/>
                <w:rFonts w:ascii="Verdana" w:hAnsi="Verdana"/>
                <w:bCs/>
                <w:color w:val="000000" w:themeColor="text1"/>
                <w:sz w:val="14"/>
                <w:szCs w:val="14"/>
              </w:rPr>
            </w:pPr>
            <w:ins w:id="208" w:author="Hardik Malhotra" w:date="2021-09-10T17:48: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C112AB5" w14:textId="6E46BCFD" w:rsidR="00192F97" w:rsidRPr="002B5730" w:rsidRDefault="00192F97" w:rsidP="00192F97">
            <w:pPr>
              <w:pStyle w:val="BodyText"/>
              <w:spacing w:before="162" w:line="480" w:lineRule="auto"/>
              <w:ind w:right="-90"/>
              <w:jc w:val="center"/>
              <w:rPr>
                <w:ins w:id="209" w:author="Hardik Malhotra" w:date="2021-09-10T17:48:00Z"/>
                <w:rFonts w:ascii="Verdana" w:hAnsi="Verdana"/>
                <w:bCs/>
                <w:color w:val="000000" w:themeColor="text1"/>
                <w:sz w:val="14"/>
                <w:szCs w:val="14"/>
              </w:rPr>
            </w:pPr>
            <w:ins w:id="210" w:author="Hardik Malhotra" w:date="2021-09-10T17:48: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9A0572B" w14:textId="7F522993" w:rsidR="00192F97" w:rsidRPr="002B5730" w:rsidRDefault="00192F97" w:rsidP="00192F97">
            <w:pPr>
              <w:pStyle w:val="BodyText"/>
              <w:spacing w:before="162" w:line="480" w:lineRule="auto"/>
              <w:ind w:right="-90"/>
              <w:jc w:val="center"/>
              <w:rPr>
                <w:ins w:id="211" w:author="Hardik Malhotra" w:date="2021-09-10T17:48:00Z"/>
                <w:rFonts w:ascii="Verdana" w:hAnsi="Verdana"/>
                <w:bCs/>
                <w:color w:val="000000" w:themeColor="text1"/>
                <w:sz w:val="14"/>
                <w:szCs w:val="14"/>
              </w:rPr>
            </w:pPr>
            <w:ins w:id="212" w:author="Hardik Malhotra" w:date="2021-09-10T17:49: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573CD85F" w14:textId="2C5D9219" w:rsidR="00192F97" w:rsidRPr="002B5730" w:rsidRDefault="00192F97" w:rsidP="00192F97">
            <w:pPr>
              <w:pStyle w:val="BodyText"/>
              <w:spacing w:before="162" w:line="480" w:lineRule="auto"/>
              <w:ind w:right="-90"/>
              <w:jc w:val="center"/>
              <w:rPr>
                <w:ins w:id="213" w:author="Hardik Malhotra" w:date="2021-09-10T17:48:00Z"/>
                <w:rFonts w:ascii="Verdana" w:hAnsi="Verdana"/>
                <w:bCs/>
                <w:color w:val="000000" w:themeColor="text1"/>
                <w:sz w:val="14"/>
                <w:szCs w:val="14"/>
              </w:rPr>
            </w:pPr>
            <w:ins w:id="214" w:author="Hardik Malhotra" w:date="2021-09-10T17:4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445A6DA" w14:textId="11D77DC4" w:rsidR="00192F97" w:rsidRPr="002B5730" w:rsidRDefault="00192F97" w:rsidP="00192F97">
            <w:pPr>
              <w:pStyle w:val="BodyText"/>
              <w:spacing w:before="162" w:line="480" w:lineRule="auto"/>
              <w:ind w:right="-90"/>
              <w:jc w:val="center"/>
              <w:rPr>
                <w:ins w:id="215" w:author="Hardik Malhotra" w:date="2021-09-10T17:48:00Z"/>
                <w:rFonts w:ascii="Verdana" w:hAnsi="Verdana"/>
                <w:bCs/>
                <w:color w:val="000000" w:themeColor="text1"/>
                <w:sz w:val="14"/>
                <w:szCs w:val="14"/>
              </w:rPr>
            </w:pPr>
            <w:ins w:id="216" w:author="Hardik Malhotra" w:date="2021-09-10T17:49:00Z">
              <w:r w:rsidRPr="002B5730">
                <w:rPr>
                  <w:rFonts w:ascii="Verdana" w:hAnsi="Verdana"/>
                  <w:bCs/>
                  <w:color w:val="000000" w:themeColor="text1"/>
                  <w:sz w:val="14"/>
                  <w:szCs w:val="14"/>
                  <w:rPrChange w:id="217"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0F1EDA15" w14:textId="130074F0" w:rsidR="00192F97" w:rsidRPr="002B5730" w:rsidRDefault="00192F97" w:rsidP="00192F97">
            <w:pPr>
              <w:pStyle w:val="BodyText"/>
              <w:spacing w:before="162" w:line="480" w:lineRule="auto"/>
              <w:ind w:right="-90"/>
              <w:jc w:val="center"/>
              <w:rPr>
                <w:ins w:id="218" w:author="Hardik Malhotra" w:date="2021-09-10T17:48:00Z"/>
                <w:rFonts w:ascii="Verdana" w:hAnsi="Verdana"/>
                <w:bCs/>
                <w:color w:val="000000" w:themeColor="text1"/>
                <w:sz w:val="14"/>
                <w:szCs w:val="14"/>
              </w:rPr>
            </w:pPr>
            <w:ins w:id="219" w:author="Hardik Malhotra" w:date="2021-09-10T17:49:00Z">
              <w:r w:rsidRPr="002B5730">
                <w:rPr>
                  <w:rFonts w:ascii="Verdana" w:hAnsi="Verdana"/>
                  <w:bCs/>
                  <w:color w:val="000000" w:themeColor="text1"/>
                  <w:sz w:val="14"/>
                  <w:szCs w:val="14"/>
                  <w:rPrChange w:id="220"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2DA105C9" w14:textId="1392DF86" w:rsidR="00192F97" w:rsidRPr="002B5730" w:rsidRDefault="00192F97" w:rsidP="00192F97">
            <w:pPr>
              <w:pStyle w:val="BodyText"/>
              <w:spacing w:before="162" w:line="480" w:lineRule="auto"/>
              <w:ind w:right="-90"/>
              <w:jc w:val="center"/>
              <w:rPr>
                <w:ins w:id="221" w:author="Hardik Malhotra" w:date="2021-09-10T17:48:00Z"/>
                <w:rFonts w:ascii="Verdana" w:hAnsi="Verdana"/>
                <w:bCs/>
                <w:color w:val="000000" w:themeColor="text1"/>
                <w:sz w:val="14"/>
                <w:szCs w:val="14"/>
              </w:rPr>
            </w:pPr>
            <w:ins w:id="222" w:author="Hardik Malhotra" w:date="2021-09-10T17:49:00Z">
              <w:r w:rsidRPr="002B5730">
                <w:rPr>
                  <w:rFonts w:ascii="Verdana" w:hAnsi="Verdana"/>
                  <w:bCs/>
                  <w:color w:val="000000" w:themeColor="text1"/>
                  <w:sz w:val="14"/>
                  <w:szCs w:val="14"/>
                  <w:rPrChange w:id="223"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1567C5AA" w14:textId="0495E456" w:rsidR="00192F97" w:rsidRPr="002B5730" w:rsidRDefault="00192F97" w:rsidP="00192F97">
            <w:pPr>
              <w:pStyle w:val="BodyText"/>
              <w:spacing w:before="162" w:line="480" w:lineRule="auto"/>
              <w:ind w:right="-90"/>
              <w:jc w:val="center"/>
              <w:rPr>
                <w:ins w:id="224" w:author="Hardik Malhotra" w:date="2021-09-10T17:48:00Z"/>
                <w:rFonts w:ascii="Verdana" w:hAnsi="Verdana"/>
                <w:bCs/>
                <w:color w:val="000000" w:themeColor="text1"/>
                <w:sz w:val="14"/>
                <w:szCs w:val="14"/>
              </w:rPr>
            </w:pPr>
            <w:ins w:id="225" w:author="Hardik Malhotra" w:date="2021-09-10T17:49:00Z">
              <w:r w:rsidRPr="002B5730">
                <w:rPr>
                  <w:rFonts w:ascii="Verdana" w:hAnsi="Verdana"/>
                  <w:bCs/>
                  <w:color w:val="000000" w:themeColor="text1"/>
                  <w:sz w:val="14"/>
                  <w:szCs w:val="14"/>
                  <w:rPrChange w:id="226"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916D5D6" w14:textId="056563C1" w:rsidR="00192F97" w:rsidRPr="002B5730" w:rsidRDefault="00192F97" w:rsidP="00192F97">
            <w:pPr>
              <w:pStyle w:val="BodyText"/>
              <w:spacing w:before="162" w:line="480" w:lineRule="auto"/>
              <w:ind w:right="-90"/>
              <w:jc w:val="center"/>
              <w:rPr>
                <w:ins w:id="227" w:author="Hardik Malhotra" w:date="2021-09-10T17:48:00Z"/>
                <w:rFonts w:ascii="Verdana" w:hAnsi="Verdana"/>
                <w:bCs/>
                <w:color w:val="000000" w:themeColor="text1"/>
                <w:sz w:val="14"/>
                <w:szCs w:val="14"/>
              </w:rPr>
            </w:pPr>
            <w:ins w:id="228" w:author="Hardik Malhotra" w:date="2021-09-10T17:49:00Z">
              <w:r w:rsidRPr="002B5730">
                <w:rPr>
                  <w:rFonts w:ascii="Verdana" w:hAnsi="Verdana"/>
                  <w:bCs/>
                  <w:color w:val="000000" w:themeColor="text1"/>
                  <w:sz w:val="14"/>
                  <w:szCs w:val="14"/>
                  <w:rPrChange w:id="229"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0C164CBC" w14:textId="1DB0928C" w:rsidR="00192F97" w:rsidRPr="002B5730" w:rsidRDefault="00192F97" w:rsidP="00192F97">
            <w:pPr>
              <w:pStyle w:val="BodyText"/>
              <w:spacing w:before="162" w:line="480" w:lineRule="auto"/>
              <w:ind w:right="-90"/>
              <w:jc w:val="center"/>
              <w:rPr>
                <w:ins w:id="230" w:author="Hardik Malhotra" w:date="2021-09-10T17:48:00Z"/>
                <w:rFonts w:ascii="Verdana" w:hAnsi="Verdana"/>
                <w:bCs/>
                <w:color w:val="000000" w:themeColor="text1"/>
                <w:sz w:val="14"/>
                <w:szCs w:val="14"/>
              </w:rPr>
            </w:pPr>
            <w:ins w:id="231" w:author="Hardik Malhotra" w:date="2021-09-10T17:49:00Z">
              <w:r w:rsidRPr="002B5730">
                <w:rPr>
                  <w:rFonts w:ascii="Verdana" w:hAnsi="Verdana"/>
                  <w:bCs/>
                  <w:color w:val="000000" w:themeColor="text1"/>
                  <w:sz w:val="14"/>
                  <w:szCs w:val="14"/>
                  <w:rPrChange w:id="232"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E8A818B" w14:textId="19F2B783" w:rsidR="00192F97" w:rsidRPr="002B5730" w:rsidRDefault="00192F97" w:rsidP="00192F97">
            <w:pPr>
              <w:pStyle w:val="BodyText"/>
              <w:spacing w:before="162" w:line="480" w:lineRule="auto"/>
              <w:ind w:right="-90"/>
              <w:jc w:val="center"/>
              <w:rPr>
                <w:ins w:id="233" w:author="Hardik Malhotra" w:date="2021-09-10T17:48:00Z"/>
                <w:rFonts w:ascii="Verdana" w:hAnsi="Verdana"/>
                <w:bCs/>
                <w:color w:val="000000" w:themeColor="text1"/>
                <w:sz w:val="14"/>
                <w:szCs w:val="14"/>
              </w:rPr>
            </w:pPr>
            <w:ins w:id="234" w:author="Hardik Malhotra" w:date="2021-09-10T17:49:00Z">
              <w:r w:rsidRPr="002B5730">
                <w:rPr>
                  <w:rFonts w:ascii="Verdana" w:hAnsi="Verdana"/>
                  <w:bCs/>
                  <w:color w:val="000000" w:themeColor="text1"/>
                  <w:sz w:val="14"/>
                  <w:szCs w:val="14"/>
                  <w:rPrChange w:id="235" w:author="Hardik Malhotra" w:date="2021-09-10T17:49:00Z">
                    <w:rPr>
                      <w:sz w:val="20"/>
                      <w:szCs w:val="20"/>
                    </w:rPr>
                  </w:rPrChange>
                </w:rPr>
                <w:t>30.00</w:t>
              </w:r>
            </w:ins>
          </w:p>
        </w:tc>
        <w:tc>
          <w:tcPr>
            <w:tcW w:w="789" w:type="dxa"/>
            <w:shd w:val="clear" w:color="auto" w:fill="FFFFFF"/>
            <w:tcMar>
              <w:top w:w="15" w:type="dxa"/>
              <w:left w:w="15" w:type="dxa"/>
              <w:bottom w:w="0" w:type="dxa"/>
              <w:right w:w="15" w:type="dxa"/>
            </w:tcMar>
            <w:vAlign w:val="bottom"/>
          </w:tcPr>
          <w:p w14:paraId="329882A5" w14:textId="0F76EE57" w:rsidR="00192F97" w:rsidRPr="002B5730" w:rsidRDefault="00192F97" w:rsidP="00192F97">
            <w:pPr>
              <w:pStyle w:val="BodyText"/>
              <w:spacing w:before="162" w:line="480" w:lineRule="auto"/>
              <w:ind w:right="-90"/>
              <w:jc w:val="center"/>
              <w:rPr>
                <w:ins w:id="236" w:author="Hardik Malhotra" w:date="2021-09-10T17:48:00Z"/>
                <w:rFonts w:ascii="Verdana" w:hAnsi="Verdana"/>
                <w:bCs/>
                <w:color w:val="000000" w:themeColor="text1"/>
                <w:sz w:val="14"/>
                <w:szCs w:val="14"/>
              </w:rPr>
            </w:pPr>
            <w:ins w:id="237" w:author="Hardik Malhotra" w:date="2021-09-10T17:49:00Z">
              <w:r w:rsidRPr="002B5730">
                <w:rPr>
                  <w:rFonts w:ascii="Verdana" w:hAnsi="Verdana"/>
                  <w:bCs/>
                  <w:color w:val="000000" w:themeColor="text1"/>
                  <w:sz w:val="14"/>
                  <w:szCs w:val="14"/>
                  <w:rPrChange w:id="238" w:author="Hardik Malhotra" w:date="2021-09-10T17:49:00Z">
                    <w:rPr>
                      <w:sz w:val="20"/>
                      <w:szCs w:val="20"/>
                    </w:rPr>
                  </w:rPrChange>
                </w:rPr>
                <w:t>30.00</w:t>
              </w:r>
            </w:ins>
          </w:p>
        </w:tc>
        <w:tc>
          <w:tcPr>
            <w:tcW w:w="790" w:type="dxa"/>
            <w:shd w:val="clear" w:color="auto" w:fill="FFFFFF"/>
            <w:tcMar>
              <w:top w:w="15" w:type="dxa"/>
              <w:left w:w="15" w:type="dxa"/>
              <w:bottom w:w="0" w:type="dxa"/>
              <w:right w:w="15" w:type="dxa"/>
            </w:tcMar>
            <w:vAlign w:val="bottom"/>
          </w:tcPr>
          <w:p w14:paraId="1FD8C2EB" w14:textId="60A23999" w:rsidR="00192F97" w:rsidRPr="002B5730" w:rsidRDefault="00192F97" w:rsidP="00192F97">
            <w:pPr>
              <w:pStyle w:val="BodyText"/>
              <w:spacing w:before="162" w:line="480" w:lineRule="auto"/>
              <w:ind w:right="-90"/>
              <w:jc w:val="center"/>
              <w:rPr>
                <w:ins w:id="239" w:author="Hardik Malhotra" w:date="2021-09-10T17:48:00Z"/>
                <w:rFonts w:ascii="Verdana" w:hAnsi="Verdana"/>
                <w:bCs/>
                <w:color w:val="000000" w:themeColor="text1"/>
                <w:sz w:val="14"/>
                <w:szCs w:val="14"/>
              </w:rPr>
            </w:pPr>
            <w:ins w:id="240" w:author="Hardik Malhotra" w:date="2021-09-10T17:49:00Z">
              <w:r w:rsidRPr="002B5730">
                <w:rPr>
                  <w:rFonts w:ascii="Verdana" w:hAnsi="Verdana"/>
                  <w:bCs/>
                  <w:color w:val="000000" w:themeColor="text1"/>
                  <w:sz w:val="14"/>
                  <w:szCs w:val="14"/>
                  <w:rPrChange w:id="241" w:author="Hardik Malhotra" w:date="2021-09-10T17:49:00Z">
                    <w:rPr>
                      <w:sz w:val="20"/>
                      <w:szCs w:val="20"/>
                    </w:rPr>
                  </w:rPrChange>
                </w:rPr>
                <w:t>35.00</w:t>
              </w:r>
            </w:ins>
          </w:p>
        </w:tc>
      </w:tr>
      <w:tr w:rsidR="002B5730" w:rsidRPr="002B5730" w14:paraId="1CE73281" w14:textId="77777777" w:rsidTr="000627CD">
        <w:trPr>
          <w:trHeight w:val="86"/>
          <w:ins w:id="242" w:author="Hardik Malhotra" w:date="2021-09-10T17:48:00Z"/>
        </w:trPr>
        <w:tc>
          <w:tcPr>
            <w:tcW w:w="789" w:type="dxa"/>
            <w:shd w:val="clear" w:color="auto" w:fill="FFFFFF"/>
            <w:tcMar>
              <w:top w:w="15" w:type="dxa"/>
              <w:left w:w="15" w:type="dxa"/>
              <w:bottom w:w="0" w:type="dxa"/>
              <w:right w:w="15" w:type="dxa"/>
            </w:tcMar>
            <w:vAlign w:val="center"/>
          </w:tcPr>
          <w:p w14:paraId="2032A3A0" w14:textId="4FC6404E" w:rsidR="00192F97" w:rsidRPr="002B5730" w:rsidRDefault="00192F97" w:rsidP="00192F97">
            <w:pPr>
              <w:pStyle w:val="BodyText"/>
              <w:spacing w:before="162" w:line="480" w:lineRule="auto"/>
              <w:ind w:right="-90"/>
              <w:jc w:val="center"/>
              <w:rPr>
                <w:ins w:id="243" w:author="Hardik Malhotra" w:date="2021-09-10T17:48:00Z"/>
                <w:rFonts w:ascii="Verdana" w:hAnsi="Verdana"/>
                <w:bCs/>
                <w:color w:val="000000" w:themeColor="text1"/>
                <w:sz w:val="14"/>
                <w:szCs w:val="14"/>
              </w:rPr>
            </w:pPr>
            <w:ins w:id="244" w:author="Hardik Malhotra" w:date="2021-09-10T17:49: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51BBEE31" w14:textId="039DC6F5" w:rsidR="00192F97" w:rsidRPr="002B5730" w:rsidRDefault="00192F97" w:rsidP="00192F97">
            <w:pPr>
              <w:pStyle w:val="BodyText"/>
              <w:spacing w:before="162" w:line="480" w:lineRule="auto"/>
              <w:ind w:right="-90"/>
              <w:jc w:val="center"/>
              <w:rPr>
                <w:ins w:id="245" w:author="Hardik Malhotra" w:date="2021-09-10T17:48:00Z"/>
                <w:rFonts w:ascii="Verdana" w:hAnsi="Verdana"/>
                <w:bCs/>
                <w:color w:val="000000" w:themeColor="text1"/>
                <w:sz w:val="14"/>
                <w:szCs w:val="14"/>
              </w:rPr>
            </w:pPr>
            <w:ins w:id="246" w:author="Hardik Malhotra" w:date="2021-09-10T17:49: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1ADA911" w14:textId="73650FFF" w:rsidR="00192F97" w:rsidRPr="002B5730" w:rsidRDefault="00192F97" w:rsidP="00192F97">
            <w:pPr>
              <w:pStyle w:val="BodyText"/>
              <w:spacing w:before="162" w:line="480" w:lineRule="auto"/>
              <w:ind w:right="-90"/>
              <w:jc w:val="center"/>
              <w:rPr>
                <w:ins w:id="247" w:author="Hardik Malhotra" w:date="2021-09-10T17:48:00Z"/>
                <w:rFonts w:ascii="Verdana" w:hAnsi="Verdana"/>
                <w:bCs/>
                <w:color w:val="000000" w:themeColor="text1"/>
                <w:sz w:val="14"/>
                <w:szCs w:val="14"/>
              </w:rPr>
            </w:pPr>
            <w:ins w:id="248" w:author="Hardik Malhotra" w:date="2021-09-10T17:49: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6E3BADCA" w14:textId="14FA5B39" w:rsidR="00192F97" w:rsidRPr="002B5730" w:rsidRDefault="00192F97" w:rsidP="00192F97">
            <w:pPr>
              <w:pStyle w:val="BodyText"/>
              <w:spacing w:before="162" w:line="480" w:lineRule="auto"/>
              <w:ind w:right="-90"/>
              <w:jc w:val="center"/>
              <w:rPr>
                <w:ins w:id="249" w:author="Hardik Malhotra" w:date="2021-09-10T17:48:00Z"/>
                <w:rFonts w:ascii="Verdana" w:hAnsi="Verdana"/>
                <w:bCs/>
                <w:color w:val="000000" w:themeColor="text1"/>
                <w:sz w:val="14"/>
                <w:szCs w:val="14"/>
              </w:rPr>
            </w:pPr>
            <w:ins w:id="250" w:author="Hardik Malhotra" w:date="2021-09-10T17:4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02871C91" w14:textId="66A656C5" w:rsidR="00192F97" w:rsidRPr="002B5730" w:rsidRDefault="00192F97" w:rsidP="00192F97">
            <w:pPr>
              <w:pStyle w:val="BodyText"/>
              <w:spacing w:before="162" w:line="480" w:lineRule="auto"/>
              <w:ind w:right="-90"/>
              <w:jc w:val="center"/>
              <w:rPr>
                <w:ins w:id="251" w:author="Hardik Malhotra" w:date="2021-09-10T17:48:00Z"/>
                <w:rFonts w:ascii="Verdana" w:hAnsi="Verdana"/>
                <w:bCs/>
                <w:color w:val="000000" w:themeColor="text1"/>
                <w:sz w:val="14"/>
                <w:szCs w:val="14"/>
              </w:rPr>
            </w:pPr>
            <w:ins w:id="252" w:author="Hardik Malhotra" w:date="2021-09-10T17:49:00Z">
              <w:r w:rsidRPr="002B5730">
                <w:rPr>
                  <w:rFonts w:ascii="Verdana" w:hAnsi="Verdana"/>
                  <w:bCs/>
                  <w:color w:val="000000" w:themeColor="text1"/>
                  <w:sz w:val="14"/>
                  <w:szCs w:val="14"/>
                  <w:rPrChange w:id="253"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45F95A9" w14:textId="165BA174" w:rsidR="00192F97" w:rsidRPr="002B5730" w:rsidRDefault="00192F97" w:rsidP="00192F97">
            <w:pPr>
              <w:pStyle w:val="BodyText"/>
              <w:spacing w:before="162" w:line="480" w:lineRule="auto"/>
              <w:ind w:right="-90"/>
              <w:jc w:val="center"/>
              <w:rPr>
                <w:ins w:id="254" w:author="Hardik Malhotra" w:date="2021-09-10T17:48:00Z"/>
                <w:rFonts w:ascii="Verdana" w:hAnsi="Verdana"/>
                <w:bCs/>
                <w:color w:val="000000" w:themeColor="text1"/>
                <w:sz w:val="14"/>
                <w:szCs w:val="14"/>
              </w:rPr>
            </w:pPr>
            <w:ins w:id="255" w:author="Hardik Malhotra" w:date="2021-09-10T17:49:00Z">
              <w:r w:rsidRPr="002B5730">
                <w:rPr>
                  <w:rFonts w:ascii="Verdana" w:hAnsi="Verdana"/>
                  <w:bCs/>
                  <w:color w:val="000000" w:themeColor="text1"/>
                  <w:sz w:val="14"/>
                  <w:szCs w:val="14"/>
                  <w:rPrChange w:id="256"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31FD239A" w14:textId="544DA978" w:rsidR="00192F97" w:rsidRPr="002B5730" w:rsidRDefault="00192F97" w:rsidP="00192F97">
            <w:pPr>
              <w:pStyle w:val="BodyText"/>
              <w:spacing w:before="162" w:line="480" w:lineRule="auto"/>
              <w:ind w:right="-90"/>
              <w:jc w:val="center"/>
              <w:rPr>
                <w:ins w:id="257" w:author="Hardik Malhotra" w:date="2021-09-10T17:48:00Z"/>
                <w:rFonts w:ascii="Verdana" w:hAnsi="Verdana"/>
                <w:bCs/>
                <w:color w:val="000000" w:themeColor="text1"/>
                <w:sz w:val="14"/>
                <w:szCs w:val="14"/>
              </w:rPr>
            </w:pPr>
            <w:ins w:id="258" w:author="Hardik Malhotra" w:date="2021-09-10T17:49:00Z">
              <w:r w:rsidRPr="002B5730">
                <w:rPr>
                  <w:rFonts w:ascii="Verdana" w:hAnsi="Verdana"/>
                  <w:bCs/>
                  <w:color w:val="000000" w:themeColor="text1"/>
                  <w:sz w:val="14"/>
                  <w:szCs w:val="14"/>
                  <w:rPrChange w:id="259"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574BA60F" w14:textId="426B41A0" w:rsidR="00192F97" w:rsidRPr="002B5730" w:rsidRDefault="00192F97" w:rsidP="00192F97">
            <w:pPr>
              <w:pStyle w:val="BodyText"/>
              <w:spacing w:before="162" w:line="480" w:lineRule="auto"/>
              <w:ind w:right="-90"/>
              <w:jc w:val="center"/>
              <w:rPr>
                <w:ins w:id="260" w:author="Hardik Malhotra" w:date="2021-09-10T17:48:00Z"/>
                <w:rFonts w:ascii="Verdana" w:hAnsi="Verdana"/>
                <w:bCs/>
                <w:color w:val="000000" w:themeColor="text1"/>
                <w:sz w:val="14"/>
                <w:szCs w:val="14"/>
              </w:rPr>
            </w:pPr>
            <w:ins w:id="261" w:author="Hardik Malhotra" w:date="2021-09-10T17:49:00Z">
              <w:r w:rsidRPr="002B5730">
                <w:rPr>
                  <w:rFonts w:ascii="Verdana" w:hAnsi="Verdana"/>
                  <w:bCs/>
                  <w:color w:val="000000" w:themeColor="text1"/>
                  <w:sz w:val="14"/>
                  <w:szCs w:val="14"/>
                  <w:rPrChange w:id="262"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0C2E627F" w14:textId="27C17995" w:rsidR="00192F97" w:rsidRPr="002B5730" w:rsidRDefault="00192F97" w:rsidP="00192F97">
            <w:pPr>
              <w:pStyle w:val="BodyText"/>
              <w:spacing w:before="162" w:line="480" w:lineRule="auto"/>
              <w:ind w:right="-90"/>
              <w:jc w:val="center"/>
              <w:rPr>
                <w:ins w:id="263" w:author="Hardik Malhotra" w:date="2021-09-10T17:48:00Z"/>
                <w:rFonts w:ascii="Verdana" w:hAnsi="Verdana"/>
                <w:bCs/>
                <w:color w:val="000000" w:themeColor="text1"/>
                <w:sz w:val="14"/>
                <w:szCs w:val="14"/>
              </w:rPr>
            </w:pPr>
            <w:ins w:id="264" w:author="Hardik Malhotra" w:date="2021-09-10T17:49:00Z">
              <w:r w:rsidRPr="002B5730">
                <w:rPr>
                  <w:rFonts w:ascii="Verdana" w:hAnsi="Verdana"/>
                  <w:bCs/>
                  <w:color w:val="000000" w:themeColor="text1"/>
                  <w:sz w:val="14"/>
                  <w:szCs w:val="14"/>
                  <w:rPrChange w:id="265"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6A855BD4" w14:textId="44621688" w:rsidR="00192F97" w:rsidRPr="002B5730" w:rsidRDefault="00192F97" w:rsidP="00192F97">
            <w:pPr>
              <w:pStyle w:val="BodyText"/>
              <w:spacing w:before="162" w:line="480" w:lineRule="auto"/>
              <w:ind w:right="-90"/>
              <w:jc w:val="center"/>
              <w:rPr>
                <w:ins w:id="266" w:author="Hardik Malhotra" w:date="2021-09-10T17:48:00Z"/>
                <w:rFonts w:ascii="Verdana" w:hAnsi="Verdana"/>
                <w:bCs/>
                <w:color w:val="000000" w:themeColor="text1"/>
                <w:sz w:val="14"/>
                <w:szCs w:val="14"/>
              </w:rPr>
            </w:pPr>
            <w:ins w:id="267" w:author="Hardik Malhotra" w:date="2021-09-10T17:49:00Z">
              <w:r w:rsidRPr="002B5730">
                <w:rPr>
                  <w:rFonts w:ascii="Verdana" w:hAnsi="Verdana"/>
                  <w:bCs/>
                  <w:color w:val="000000" w:themeColor="text1"/>
                  <w:sz w:val="14"/>
                  <w:szCs w:val="14"/>
                  <w:rPrChange w:id="268"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920CEFA" w14:textId="02072B3D" w:rsidR="00192F97" w:rsidRPr="002B5730" w:rsidRDefault="00192F97" w:rsidP="00192F97">
            <w:pPr>
              <w:pStyle w:val="BodyText"/>
              <w:spacing w:before="162" w:line="480" w:lineRule="auto"/>
              <w:ind w:right="-90"/>
              <w:jc w:val="center"/>
              <w:rPr>
                <w:ins w:id="269" w:author="Hardik Malhotra" w:date="2021-09-10T17:48:00Z"/>
                <w:rFonts w:ascii="Verdana" w:hAnsi="Verdana"/>
                <w:bCs/>
                <w:color w:val="000000" w:themeColor="text1"/>
                <w:sz w:val="14"/>
                <w:szCs w:val="14"/>
              </w:rPr>
            </w:pPr>
            <w:ins w:id="270" w:author="Hardik Malhotra" w:date="2021-09-10T17:49:00Z">
              <w:r w:rsidRPr="002B5730">
                <w:rPr>
                  <w:rFonts w:ascii="Verdana" w:hAnsi="Verdana"/>
                  <w:bCs/>
                  <w:color w:val="000000" w:themeColor="text1"/>
                  <w:sz w:val="14"/>
                  <w:szCs w:val="14"/>
                  <w:rPrChange w:id="271" w:author="Hardik Malhotra" w:date="2021-09-10T17:50:00Z">
                    <w:rPr>
                      <w:rFonts w:ascii="Verdana" w:hAnsi="Verdana"/>
                      <w:b/>
                      <w:bCs/>
                      <w:sz w:val="20"/>
                      <w:szCs w:val="20"/>
                    </w:rPr>
                  </w:rPrChange>
                </w:rPr>
                <w:t>220.00</w:t>
              </w:r>
            </w:ins>
          </w:p>
        </w:tc>
        <w:tc>
          <w:tcPr>
            <w:tcW w:w="789" w:type="dxa"/>
            <w:shd w:val="clear" w:color="auto" w:fill="FFFFFF"/>
            <w:tcMar>
              <w:top w:w="15" w:type="dxa"/>
              <w:left w:w="15" w:type="dxa"/>
              <w:bottom w:w="0" w:type="dxa"/>
              <w:right w:w="15" w:type="dxa"/>
            </w:tcMar>
            <w:vAlign w:val="bottom"/>
          </w:tcPr>
          <w:p w14:paraId="1AB10312" w14:textId="68126FBE" w:rsidR="00192F97" w:rsidRPr="002B5730" w:rsidRDefault="00192F97" w:rsidP="00192F97">
            <w:pPr>
              <w:pStyle w:val="BodyText"/>
              <w:spacing w:before="162" w:line="480" w:lineRule="auto"/>
              <w:ind w:right="-90"/>
              <w:jc w:val="center"/>
              <w:rPr>
                <w:ins w:id="272" w:author="Hardik Malhotra" w:date="2021-09-10T17:48:00Z"/>
                <w:rFonts w:ascii="Verdana" w:hAnsi="Verdana"/>
                <w:bCs/>
                <w:color w:val="000000" w:themeColor="text1"/>
                <w:sz w:val="14"/>
                <w:szCs w:val="14"/>
              </w:rPr>
            </w:pPr>
            <w:ins w:id="273" w:author="Hardik Malhotra" w:date="2021-09-10T17:49:00Z">
              <w:r w:rsidRPr="002B5730">
                <w:rPr>
                  <w:rFonts w:ascii="Verdana" w:hAnsi="Verdana"/>
                  <w:bCs/>
                  <w:color w:val="000000" w:themeColor="text1"/>
                  <w:sz w:val="14"/>
                  <w:szCs w:val="14"/>
                  <w:rPrChange w:id="274" w:author="Hardik Malhotra" w:date="2021-09-10T17:50:00Z">
                    <w:rPr>
                      <w:rFonts w:ascii="Verdana" w:hAnsi="Verdana"/>
                      <w:b/>
                      <w:bCs/>
                      <w:sz w:val="20"/>
                      <w:szCs w:val="20"/>
                    </w:rPr>
                  </w:rPrChange>
                </w:rPr>
                <w:t>220.00</w:t>
              </w:r>
            </w:ins>
          </w:p>
        </w:tc>
        <w:tc>
          <w:tcPr>
            <w:tcW w:w="790" w:type="dxa"/>
            <w:shd w:val="clear" w:color="auto" w:fill="FFFFFF"/>
            <w:tcMar>
              <w:top w:w="15" w:type="dxa"/>
              <w:left w:w="15" w:type="dxa"/>
              <w:bottom w:w="0" w:type="dxa"/>
              <w:right w:w="15" w:type="dxa"/>
            </w:tcMar>
            <w:vAlign w:val="bottom"/>
          </w:tcPr>
          <w:p w14:paraId="13CF9080" w14:textId="2655A8CA" w:rsidR="00192F97" w:rsidRPr="002B5730" w:rsidRDefault="00192F97" w:rsidP="00192F97">
            <w:pPr>
              <w:pStyle w:val="BodyText"/>
              <w:spacing w:before="162" w:line="480" w:lineRule="auto"/>
              <w:ind w:right="-90"/>
              <w:jc w:val="center"/>
              <w:rPr>
                <w:ins w:id="275" w:author="Hardik Malhotra" w:date="2021-09-10T17:48:00Z"/>
                <w:rFonts w:ascii="Verdana" w:hAnsi="Verdana"/>
                <w:bCs/>
                <w:color w:val="000000" w:themeColor="text1"/>
                <w:sz w:val="14"/>
                <w:szCs w:val="14"/>
              </w:rPr>
            </w:pPr>
            <w:ins w:id="276" w:author="Hardik Malhotra" w:date="2021-09-10T17:49:00Z">
              <w:r w:rsidRPr="002B5730">
                <w:rPr>
                  <w:rFonts w:ascii="Verdana" w:hAnsi="Verdana"/>
                  <w:bCs/>
                  <w:color w:val="000000" w:themeColor="text1"/>
                  <w:sz w:val="14"/>
                  <w:szCs w:val="14"/>
                  <w:rPrChange w:id="277" w:author="Hardik Malhotra" w:date="2021-09-10T17:50:00Z">
                    <w:rPr>
                      <w:rFonts w:ascii="Verdana" w:hAnsi="Verdana"/>
                      <w:b/>
                      <w:bCs/>
                      <w:sz w:val="20"/>
                      <w:szCs w:val="20"/>
                    </w:rPr>
                  </w:rPrChange>
                </w:rPr>
                <w:t>225.00</w:t>
              </w:r>
            </w:ins>
          </w:p>
        </w:tc>
      </w:tr>
      <w:tr w:rsidR="002B5730" w:rsidRPr="002B5730" w14:paraId="6AA22B2B" w14:textId="77777777" w:rsidTr="000627CD">
        <w:trPr>
          <w:trHeight w:val="86"/>
        </w:trPr>
        <w:tc>
          <w:tcPr>
            <w:tcW w:w="789" w:type="dxa"/>
            <w:shd w:val="clear" w:color="auto" w:fill="FFFFFF"/>
            <w:tcMar>
              <w:top w:w="15" w:type="dxa"/>
              <w:left w:w="15" w:type="dxa"/>
              <w:bottom w:w="0" w:type="dxa"/>
              <w:right w:w="15" w:type="dxa"/>
            </w:tcMar>
            <w:vAlign w:val="center"/>
            <w:hideMark/>
          </w:tcPr>
          <w:p w14:paraId="7197570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5F3AC7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002D5A1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Itabashi-</w:t>
            </w:r>
            <w:proofErr w:type="spellStart"/>
            <w:r w:rsidRPr="002B5730">
              <w:rPr>
                <w:rFonts w:ascii="Verdana" w:hAnsi="Verdana"/>
                <w:bCs/>
                <w:color w:val="000000" w:themeColor="text1"/>
                <w:sz w:val="14"/>
                <w:szCs w:val="14"/>
              </w:rPr>
              <w:t>ku</w:t>
            </w:r>
            <w:proofErr w:type="spellEnd"/>
            <w:r w:rsidRPr="002B5730">
              <w:rPr>
                <w:rFonts w:ascii="Verdana" w:hAnsi="Verdana"/>
                <w:bCs/>
                <w:color w:val="000000" w:themeColor="text1"/>
                <w:sz w:val="14"/>
                <w:szCs w:val="14"/>
              </w:rPr>
              <w:t>, Tokyo</w:t>
            </w:r>
          </w:p>
        </w:tc>
        <w:tc>
          <w:tcPr>
            <w:tcW w:w="790" w:type="dxa"/>
            <w:shd w:val="clear" w:color="auto" w:fill="FFFFFF"/>
            <w:tcMar>
              <w:top w:w="15" w:type="dxa"/>
              <w:left w:w="15" w:type="dxa"/>
              <w:bottom w:w="0" w:type="dxa"/>
              <w:right w:w="15" w:type="dxa"/>
            </w:tcMar>
            <w:vAlign w:val="center"/>
            <w:hideMark/>
          </w:tcPr>
          <w:p w14:paraId="66E5983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789" w:type="dxa"/>
            <w:shd w:val="clear" w:color="auto" w:fill="FFFFFF"/>
            <w:tcMar>
              <w:top w:w="15" w:type="dxa"/>
              <w:left w:w="15" w:type="dxa"/>
              <w:bottom w:w="0" w:type="dxa"/>
              <w:right w:w="15" w:type="dxa"/>
            </w:tcMar>
            <w:vAlign w:val="center"/>
            <w:hideMark/>
          </w:tcPr>
          <w:p w14:paraId="110D65D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4A0925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BE9C5C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25561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0837490"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E1B6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D9B4F3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6A3A3C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736C14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74022BCF" w14:textId="77777777" w:rsidTr="000627CD">
        <w:trPr>
          <w:trHeight w:val="86"/>
        </w:trPr>
        <w:tc>
          <w:tcPr>
            <w:tcW w:w="789" w:type="dxa"/>
            <w:shd w:val="clear" w:color="auto" w:fill="FFFFFF"/>
            <w:tcMar>
              <w:top w:w="15" w:type="dxa"/>
              <w:left w:w="15" w:type="dxa"/>
              <w:bottom w:w="0" w:type="dxa"/>
              <w:right w:w="15" w:type="dxa"/>
            </w:tcMar>
            <w:vAlign w:val="center"/>
            <w:hideMark/>
          </w:tcPr>
          <w:p w14:paraId="6A5EF1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752772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11B227E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Kawasaki</w:t>
            </w:r>
          </w:p>
        </w:tc>
        <w:tc>
          <w:tcPr>
            <w:tcW w:w="790" w:type="dxa"/>
            <w:shd w:val="clear" w:color="auto" w:fill="FFFFFF"/>
            <w:tcMar>
              <w:top w:w="15" w:type="dxa"/>
              <w:left w:w="15" w:type="dxa"/>
              <w:bottom w:w="0" w:type="dxa"/>
              <w:right w:w="15" w:type="dxa"/>
            </w:tcMar>
            <w:vAlign w:val="center"/>
            <w:hideMark/>
          </w:tcPr>
          <w:p w14:paraId="7AB191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789" w:type="dxa"/>
            <w:shd w:val="clear" w:color="auto" w:fill="FFFFFF"/>
            <w:tcMar>
              <w:top w:w="15" w:type="dxa"/>
              <w:left w:w="15" w:type="dxa"/>
              <w:bottom w:w="0" w:type="dxa"/>
              <w:right w:w="15" w:type="dxa"/>
            </w:tcMar>
            <w:vAlign w:val="center"/>
            <w:hideMark/>
          </w:tcPr>
          <w:p w14:paraId="09313B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C4AC1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40ABB3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ABDAE3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9D117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56E01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3C52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D3CCC7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07D5A6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61D137" w14:textId="77777777" w:rsidTr="000627CD">
        <w:trPr>
          <w:trHeight w:val="86"/>
          <w:ins w:id="278" w:author="Hardik Malhotra" w:date="2021-09-10T17:50:00Z"/>
        </w:trPr>
        <w:tc>
          <w:tcPr>
            <w:tcW w:w="789" w:type="dxa"/>
            <w:shd w:val="clear" w:color="auto" w:fill="FFFFFF"/>
            <w:tcMar>
              <w:top w:w="15" w:type="dxa"/>
              <w:left w:w="15" w:type="dxa"/>
              <w:bottom w:w="0" w:type="dxa"/>
              <w:right w:w="15" w:type="dxa"/>
            </w:tcMar>
            <w:vAlign w:val="center"/>
          </w:tcPr>
          <w:p w14:paraId="61213BD2" w14:textId="3723CA9E" w:rsidR="002D2A76" w:rsidRPr="002B5730" w:rsidRDefault="002D2A76" w:rsidP="002D2A76">
            <w:pPr>
              <w:pStyle w:val="BodyText"/>
              <w:spacing w:before="162" w:line="480" w:lineRule="auto"/>
              <w:ind w:right="-90"/>
              <w:jc w:val="center"/>
              <w:rPr>
                <w:ins w:id="279" w:author="Hardik Malhotra" w:date="2021-09-10T17:50:00Z"/>
                <w:rFonts w:ascii="Verdana" w:hAnsi="Verdana"/>
                <w:bCs/>
                <w:color w:val="000000" w:themeColor="text1"/>
                <w:sz w:val="14"/>
                <w:szCs w:val="14"/>
              </w:rPr>
            </w:pPr>
            <w:ins w:id="280" w:author="Hardik Malhotra" w:date="2021-09-10T17:5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5300E0E6" w14:textId="7320F3A6" w:rsidR="002D2A76" w:rsidRPr="002B5730" w:rsidRDefault="002D2A76" w:rsidP="002D2A76">
            <w:pPr>
              <w:pStyle w:val="BodyText"/>
              <w:spacing w:before="162" w:line="480" w:lineRule="auto"/>
              <w:ind w:right="-90"/>
              <w:jc w:val="center"/>
              <w:rPr>
                <w:ins w:id="281" w:author="Hardik Malhotra" w:date="2021-09-10T17:50:00Z"/>
                <w:rFonts w:ascii="Verdana" w:hAnsi="Verdana"/>
                <w:bCs/>
                <w:color w:val="000000" w:themeColor="text1"/>
                <w:sz w:val="14"/>
                <w:szCs w:val="14"/>
              </w:rPr>
            </w:pPr>
            <w:ins w:id="282"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63C0A9D3" w14:textId="01FB4893" w:rsidR="002D2A76" w:rsidRPr="002B5730" w:rsidRDefault="002D2A76" w:rsidP="002D2A76">
            <w:pPr>
              <w:pStyle w:val="BodyText"/>
              <w:spacing w:before="162" w:line="480" w:lineRule="auto"/>
              <w:ind w:right="-90"/>
              <w:jc w:val="center"/>
              <w:rPr>
                <w:ins w:id="283" w:author="Hardik Malhotra" w:date="2021-09-10T17:50:00Z"/>
                <w:rFonts w:ascii="Verdana" w:hAnsi="Verdana"/>
                <w:bCs/>
                <w:color w:val="000000" w:themeColor="text1"/>
                <w:sz w:val="14"/>
                <w:szCs w:val="14"/>
              </w:rPr>
            </w:pPr>
            <w:ins w:id="284" w:author="Hardik Malhotra" w:date="2021-09-10T17:5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13FEE6C" w14:textId="4EE4BB29" w:rsidR="002D2A76" w:rsidRPr="002B5730" w:rsidRDefault="002D2A76" w:rsidP="002D2A76">
            <w:pPr>
              <w:pStyle w:val="BodyText"/>
              <w:spacing w:before="162" w:line="480" w:lineRule="auto"/>
              <w:ind w:right="-90"/>
              <w:jc w:val="center"/>
              <w:rPr>
                <w:ins w:id="285" w:author="Hardik Malhotra" w:date="2021-09-10T17:50:00Z"/>
                <w:rFonts w:ascii="Verdana" w:hAnsi="Verdana"/>
                <w:bCs/>
                <w:color w:val="000000" w:themeColor="text1"/>
                <w:sz w:val="14"/>
                <w:szCs w:val="14"/>
              </w:rPr>
            </w:pPr>
            <w:ins w:id="286" w:author="Hardik Malhotra" w:date="2021-09-10T17:5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CAA9F38" w14:textId="236028D1" w:rsidR="002D2A76" w:rsidRPr="002B5730" w:rsidRDefault="002D2A76" w:rsidP="002D2A76">
            <w:pPr>
              <w:pStyle w:val="BodyText"/>
              <w:spacing w:before="162" w:line="480" w:lineRule="auto"/>
              <w:ind w:right="-90"/>
              <w:jc w:val="center"/>
              <w:rPr>
                <w:ins w:id="287" w:author="Hardik Malhotra" w:date="2021-09-10T17:50:00Z"/>
                <w:rFonts w:ascii="Verdana" w:hAnsi="Verdana"/>
                <w:bCs/>
                <w:color w:val="000000" w:themeColor="text1"/>
                <w:sz w:val="14"/>
                <w:szCs w:val="14"/>
              </w:rPr>
            </w:pPr>
            <w:ins w:id="288" w:author="Hardik Malhotra" w:date="2021-09-10T17:51:00Z">
              <w:r w:rsidRPr="002B5730">
                <w:rPr>
                  <w:rFonts w:ascii="Verdana" w:hAnsi="Verdana"/>
                  <w:bCs/>
                  <w:color w:val="000000" w:themeColor="text1"/>
                  <w:sz w:val="14"/>
                  <w:szCs w:val="14"/>
                  <w:rPrChange w:id="289"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78AAF617" w14:textId="3B0A9DA9" w:rsidR="002D2A76" w:rsidRPr="002B5730" w:rsidRDefault="002D2A76" w:rsidP="002D2A76">
            <w:pPr>
              <w:pStyle w:val="BodyText"/>
              <w:spacing w:before="162" w:line="480" w:lineRule="auto"/>
              <w:ind w:right="-90"/>
              <w:jc w:val="center"/>
              <w:rPr>
                <w:ins w:id="290" w:author="Hardik Malhotra" w:date="2021-09-10T17:50:00Z"/>
                <w:rFonts w:ascii="Verdana" w:hAnsi="Verdana"/>
                <w:bCs/>
                <w:color w:val="000000" w:themeColor="text1"/>
                <w:sz w:val="14"/>
                <w:szCs w:val="14"/>
              </w:rPr>
            </w:pPr>
            <w:ins w:id="291" w:author="Hardik Malhotra" w:date="2021-09-10T17:51:00Z">
              <w:r w:rsidRPr="002B5730">
                <w:rPr>
                  <w:rFonts w:ascii="Verdana" w:hAnsi="Verdana"/>
                  <w:bCs/>
                  <w:color w:val="000000" w:themeColor="text1"/>
                  <w:sz w:val="14"/>
                  <w:szCs w:val="14"/>
                  <w:rPrChange w:id="292"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51AFCCE3" w14:textId="214F3E07" w:rsidR="002D2A76" w:rsidRPr="002B5730" w:rsidRDefault="002D2A76" w:rsidP="002D2A76">
            <w:pPr>
              <w:pStyle w:val="BodyText"/>
              <w:spacing w:before="162" w:line="480" w:lineRule="auto"/>
              <w:ind w:right="-90"/>
              <w:jc w:val="center"/>
              <w:rPr>
                <w:ins w:id="293" w:author="Hardik Malhotra" w:date="2021-09-10T17:50:00Z"/>
                <w:rFonts w:ascii="Verdana" w:hAnsi="Verdana"/>
                <w:bCs/>
                <w:color w:val="000000" w:themeColor="text1"/>
                <w:sz w:val="14"/>
                <w:szCs w:val="14"/>
              </w:rPr>
            </w:pPr>
            <w:ins w:id="294" w:author="Hardik Malhotra" w:date="2021-09-10T17:51:00Z">
              <w:r w:rsidRPr="002B5730">
                <w:rPr>
                  <w:rFonts w:ascii="Verdana" w:hAnsi="Verdana"/>
                  <w:bCs/>
                  <w:color w:val="000000" w:themeColor="text1"/>
                  <w:sz w:val="14"/>
                  <w:szCs w:val="14"/>
                  <w:rPrChange w:id="295"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6053F61B" w14:textId="780B6004" w:rsidR="002D2A76" w:rsidRPr="002B5730" w:rsidRDefault="002D2A76" w:rsidP="002D2A76">
            <w:pPr>
              <w:pStyle w:val="BodyText"/>
              <w:spacing w:before="162" w:line="480" w:lineRule="auto"/>
              <w:ind w:right="-90"/>
              <w:jc w:val="center"/>
              <w:rPr>
                <w:ins w:id="296" w:author="Hardik Malhotra" w:date="2021-09-10T17:50:00Z"/>
                <w:rFonts w:ascii="Verdana" w:hAnsi="Verdana"/>
                <w:bCs/>
                <w:color w:val="000000" w:themeColor="text1"/>
                <w:sz w:val="14"/>
                <w:szCs w:val="14"/>
              </w:rPr>
            </w:pPr>
            <w:ins w:id="297" w:author="Hardik Malhotra" w:date="2021-09-10T17:51:00Z">
              <w:r w:rsidRPr="002B5730">
                <w:rPr>
                  <w:rFonts w:ascii="Verdana" w:hAnsi="Verdana"/>
                  <w:bCs/>
                  <w:color w:val="000000" w:themeColor="text1"/>
                  <w:sz w:val="14"/>
                  <w:szCs w:val="14"/>
                  <w:rPrChange w:id="298"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155B41" w14:textId="676F729C" w:rsidR="002D2A76" w:rsidRPr="002B5730" w:rsidRDefault="002D2A76" w:rsidP="002D2A76">
            <w:pPr>
              <w:pStyle w:val="BodyText"/>
              <w:spacing w:before="162" w:line="480" w:lineRule="auto"/>
              <w:ind w:right="-90"/>
              <w:jc w:val="center"/>
              <w:rPr>
                <w:ins w:id="299" w:author="Hardik Malhotra" w:date="2021-09-10T17:50:00Z"/>
                <w:rFonts w:ascii="Verdana" w:hAnsi="Verdana"/>
                <w:bCs/>
                <w:color w:val="000000" w:themeColor="text1"/>
                <w:sz w:val="14"/>
                <w:szCs w:val="14"/>
              </w:rPr>
            </w:pPr>
            <w:ins w:id="300" w:author="Hardik Malhotra" w:date="2021-09-10T17:51:00Z">
              <w:r w:rsidRPr="002B5730">
                <w:rPr>
                  <w:rFonts w:ascii="Verdana" w:hAnsi="Verdana"/>
                  <w:bCs/>
                  <w:color w:val="000000" w:themeColor="text1"/>
                  <w:sz w:val="14"/>
                  <w:szCs w:val="14"/>
                  <w:rPrChange w:id="301"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1E5A803E" w14:textId="398CBFEF" w:rsidR="002D2A76" w:rsidRPr="002B5730" w:rsidRDefault="002D2A76" w:rsidP="002D2A76">
            <w:pPr>
              <w:pStyle w:val="BodyText"/>
              <w:spacing w:before="162" w:line="480" w:lineRule="auto"/>
              <w:ind w:right="-90"/>
              <w:jc w:val="center"/>
              <w:rPr>
                <w:ins w:id="302" w:author="Hardik Malhotra" w:date="2021-09-10T17:50:00Z"/>
                <w:rFonts w:ascii="Verdana" w:hAnsi="Verdana"/>
                <w:bCs/>
                <w:color w:val="000000" w:themeColor="text1"/>
                <w:sz w:val="14"/>
                <w:szCs w:val="14"/>
              </w:rPr>
            </w:pPr>
            <w:ins w:id="303" w:author="Hardik Malhotra" w:date="2021-09-10T17:51:00Z">
              <w:r w:rsidRPr="002B5730">
                <w:rPr>
                  <w:rFonts w:ascii="Verdana" w:hAnsi="Verdana"/>
                  <w:bCs/>
                  <w:color w:val="000000" w:themeColor="text1"/>
                  <w:sz w:val="14"/>
                  <w:szCs w:val="14"/>
                  <w:rPrChange w:id="304"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F683C6" w14:textId="67AC17ED" w:rsidR="002D2A76" w:rsidRPr="002B5730" w:rsidRDefault="002D2A76" w:rsidP="002D2A76">
            <w:pPr>
              <w:pStyle w:val="BodyText"/>
              <w:spacing w:before="162" w:line="480" w:lineRule="auto"/>
              <w:ind w:right="-90"/>
              <w:jc w:val="center"/>
              <w:rPr>
                <w:ins w:id="305" w:author="Hardik Malhotra" w:date="2021-09-10T17:50:00Z"/>
                <w:rFonts w:ascii="Verdana" w:hAnsi="Verdana"/>
                <w:bCs/>
                <w:color w:val="000000" w:themeColor="text1"/>
                <w:sz w:val="14"/>
                <w:szCs w:val="14"/>
              </w:rPr>
            </w:pPr>
            <w:ins w:id="306" w:author="Hardik Malhotra" w:date="2021-09-10T17:51:00Z">
              <w:r w:rsidRPr="002B5730">
                <w:rPr>
                  <w:rFonts w:ascii="Verdana" w:hAnsi="Verdana"/>
                  <w:bCs/>
                  <w:color w:val="000000" w:themeColor="text1"/>
                  <w:sz w:val="14"/>
                  <w:szCs w:val="14"/>
                  <w:rPrChange w:id="307"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5C29EDB6" w14:textId="501ED2B6" w:rsidR="002D2A76" w:rsidRPr="002B5730" w:rsidRDefault="002D2A76" w:rsidP="002D2A76">
            <w:pPr>
              <w:pStyle w:val="BodyText"/>
              <w:spacing w:before="162" w:line="480" w:lineRule="auto"/>
              <w:ind w:right="-90"/>
              <w:jc w:val="center"/>
              <w:rPr>
                <w:ins w:id="308" w:author="Hardik Malhotra" w:date="2021-09-10T17:50:00Z"/>
                <w:rFonts w:ascii="Verdana" w:hAnsi="Verdana"/>
                <w:bCs/>
                <w:color w:val="000000" w:themeColor="text1"/>
                <w:sz w:val="14"/>
                <w:szCs w:val="14"/>
              </w:rPr>
            </w:pPr>
            <w:ins w:id="309" w:author="Hardik Malhotra" w:date="2021-09-10T17:51:00Z">
              <w:r w:rsidRPr="002B5730">
                <w:rPr>
                  <w:rFonts w:ascii="Verdana" w:hAnsi="Verdana"/>
                  <w:bCs/>
                  <w:color w:val="000000" w:themeColor="text1"/>
                  <w:sz w:val="14"/>
                  <w:szCs w:val="14"/>
                  <w:rPrChange w:id="310"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4F915474" w14:textId="4986745F" w:rsidR="002D2A76" w:rsidRPr="002B5730" w:rsidRDefault="002D2A76" w:rsidP="002D2A76">
            <w:pPr>
              <w:pStyle w:val="BodyText"/>
              <w:spacing w:before="162" w:line="480" w:lineRule="auto"/>
              <w:ind w:right="-90"/>
              <w:jc w:val="center"/>
              <w:rPr>
                <w:ins w:id="311" w:author="Hardik Malhotra" w:date="2021-09-10T17:50:00Z"/>
                <w:rFonts w:ascii="Verdana" w:hAnsi="Verdana"/>
                <w:bCs/>
                <w:color w:val="000000" w:themeColor="text1"/>
                <w:sz w:val="14"/>
                <w:szCs w:val="14"/>
              </w:rPr>
            </w:pPr>
            <w:ins w:id="312" w:author="Hardik Malhotra" w:date="2021-09-10T17:51:00Z">
              <w:r w:rsidRPr="002B5730">
                <w:rPr>
                  <w:rFonts w:ascii="Verdana" w:hAnsi="Verdana"/>
                  <w:bCs/>
                  <w:color w:val="000000" w:themeColor="text1"/>
                  <w:sz w:val="14"/>
                  <w:szCs w:val="14"/>
                  <w:rPrChange w:id="313" w:author="Hardik Malhotra" w:date="2021-09-10T17:51:00Z">
                    <w:rPr>
                      <w:sz w:val="20"/>
                      <w:szCs w:val="20"/>
                    </w:rPr>
                  </w:rPrChange>
                </w:rPr>
                <w:t>10.00</w:t>
              </w:r>
            </w:ins>
          </w:p>
        </w:tc>
      </w:tr>
      <w:tr w:rsidR="002B5730" w:rsidRPr="002B5730" w14:paraId="632D4AA9" w14:textId="77777777" w:rsidTr="000627CD">
        <w:trPr>
          <w:trHeight w:val="86"/>
          <w:ins w:id="314" w:author="Hardik Malhotra" w:date="2021-09-10T17:50:00Z"/>
        </w:trPr>
        <w:tc>
          <w:tcPr>
            <w:tcW w:w="789" w:type="dxa"/>
            <w:shd w:val="clear" w:color="auto" w:fill="FFFFFF"/>
            <w:tcMar>
              <w:top w:w="15" w:type="dxa"/>
              <w:left w:w="15" w:type="dxa"/>
              <w:bottom w:w="0" w:type="dxa"/>
              <w:right w:w="15" w:type="dxa"/>
            </w:tcMar>
            <w:vAlign w:val="center"/>
          </w:tcPr>
          <w:p w14:paraId="7DA2022D" w14:textId="756552AC" w:rsidR="002D2A76" w:rsidRPr="002B5730" w:rsidRDefault="002D2A76" w:rsidP="002D2A76">
            <w:pPr>
              <w:pStyle w:val="BodyText"/>
              <w:spacing w:before="162" w:line="480" w:lineRule="auto"/>
              <w:ind w:right="-90"/>
              <w:jc w:val="center"/>
              <w:rPr>
                <w:ins w:id="315" w:author="Hardik Malhotra" w:date="2021-09-10T17:50:00Z"/>
                <w:rFonts w:ascii="Verdana" w:hAnsi="Verdana"/>
                <w:bCs/>
                <w:color w:val="000000" w:themeColor="text1"/>
                <w:sz w:val="14"/>
                <w:szCs w:val="14"/>
              </w:rPr>
            </w:pPr>
            <w:ins w:id="316" w:author="Hardik Malhotra" w:date="2021-09-10T17:5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4B3A72B5" w14:textId="4B218C0A" w:rsidR="002D2A76" w:rsidRPr="002B5730" w:rsidRDefault="002D2A76" w:rsidP="002D2A76">
            <w:pPr>
              <w:pStyle w:val="BodyText"/>
              <w:spacing w:before="162" w:line="480" w:lineRule="auto"/>
              <w:ind w:right="-90"/>
              <w:jc w:val="center"/>
              <w:rPr>
                <w:ins w:id="317" w:author="Hardik Malhotra" w:date="2021-09-10T17:50:00Z"/>
                <w:rFonts w:ascii="Verdana" w:hAnsi="Verdana"/>
                <w:bCs/>
                <w:color w:val="000000" w:themeColor="text1"/>
                <w:sz w:val="14"/>
                <w:szCs w:val="14"/>
              </w:rPr>
            </w:pPr>
            <w:ins w:id="318"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1C4F550F" w14:textId="4B935A73" w:rsidR="002D2A76" w:rsidRPr="002B5730" w:rsidRDefault="002D2A76" w:rsidP="002D2A76">
            <w:pPr>
              <w:pStyle w:val="BodyText"/>
              <w:spacing w:before="162" w:line="480" w:lineRule="auto"/>
              <w:ind w:right="-90"/>
              <w:jc w:val="center"/>
              <w:rPr>
                <w:ins w:id="319" w:author="Hardik Malhotra" w:date="2021-09-10T17:50:00Z"/>
                <w:rFonts w:ascii="Verdana" w:hAnsi="Verdana"/>
                <w:bCs/>
                <w:color w:val="000000" w:themeColor="text1"/>
                <w:sz w:val="14"/>
                <w:szCs w:val="14"/>
              </w:rPr>
            </w:pPr>
            <w:ins w:id="320" w:author="Hardik Malhotra" w:date="2021-09-10T17:50: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A7EE8FB" w14:textId="7E7D6346" w:rsidR="002D2A76" w:rsidRPr="002B5730" w:rsidRDefault="002D2A76" w:rsidP="002D2A76">
            <w:pPr>
              <w:pStyle w:val="BodyText"/>
              <w:spacing w:before="162" w:line="480" w:lineRule="auto"/>
              <w:ind w:right="-90"/>
              <w:jc w:val="center"/>
              <w:rPr>
                <w:ins w:id="321" w:author="Hardik Malhotra" w:date="2021-09-10T17:50:00Z"/>
                <w:rFonts w:ascii="Verdana" w:hAnsi="Verdana"/>
                <w:bCs/>
                <w:color w:val="000000" w:themeColor="text1"/>
                <w:sz w:val="14"/>
                <w:szCs w:val="14"/>
              </w:rPr>
            </w:pPr>
            <w:ins w:id="322" w:author="Hardik Malhotra" w:date="2021-09-10T17:5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1BCB86D" w14:textId="722CB97A" w:rsidR="002D2A76" w:rsidRPr="002B5730" w:rsidRDefault="002D2A76" w:rsidP="002D2A76">
            <w:pPr>
              <w:pStyle w:val="BodyText"/>
              <w:spacing w:before="162" w:line="480" w:lineRule="auto"/>
              <w:ind w:right="-90"/>
              <w:jc w:val="center"/>
              <w:rPr>
                <w:ins w:id="323" w:author="Hardik Malhotra" w:date="2021-09-10T17:50:00Z"/>
                <w:rFonts w:ascii="Verdana" w:hAnsi="Verdana"/>
                <w:bCs/>
                <w:color w:val="000000" w:themeColor="text1"/>
                <w:sz w:val="14"/>
                <w:szCs w:val="14"/>
              </w:rPr>
            </w:pPr>
            <w:ins w:id="324" w:author="Hardik Malhotra" w:date="2021-09-10T17:51:00Z">
              <w:r w:rsidRPr="002B5730">
                <w:rPr>
                  <w:rFonts w:ascii="Verdana" w:hAnsi="Verdana"/>
                  <w:bCs/>
                  <w:color w:val="000000" w:themeColor="text1"/>
                  <w:sz w:val="14"/>
                  <w:szCs w:val="14"/>
                  <w:rPrChange w:id="325"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1FFC263C" w14:textId="38D47582" w:rsidR="002D2A76" w:rsidRPr="002B5730" w:rsidRDefault="002D2A76" w:rsidP="002D2A76">
            <w:pPr>
              <w:pStyle w:val="BodyText"/>
              <w:spacing w:before="162" w:line="480" w:lineRule="auto"/>
              <w:ind w:right="-90"/>
              <w:jc w:val="center"/>
              <w:rPr>
                <w:ins w:id="326" w:author="Hardik Malhotra" w:date="2021-09-10T17:50:00Z"/>
                <w:rFonts w:ascii="Verdana" w:hAnsi="Verdana"/>
                <w:bCs/>
                <w:color w:val="000000" w:themeColor="text1"/>
                <w:sz w:val="14"/>
                <w:szCs w:val="14"/>
              </w:rPr>
            </w:pPr>
            <w:ins w:id="327" w:author="Hardik Malhotra" w:date="2021-09-10T17:51:00Z">
              <w:r w:rsidRPr="002B5730">
                <w:rPr>
                  <w:rFonts w:ascii="Verdana" w:hAnsi="Verdana"/>
                  <w:bCs/>
                  <w:color w:val="000000" w:themeColor="text1"/>
                  <w:sz w:val="14"/>
                  <w:szCs w:val="14"/>
                  <w:rPrChange w:id="328"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27539035" w14:textId="49ACBD30" w:rsidR="002D2A76" w:rsidRPr="002B5730" w:rsidRDefault="002D2A76" w:rsidP="002D2A76">
            <w:pPr>
              <w:pStyle w:val="BodyText"/>
              <w:spacing w:before="162" w:line="480" w:lineRule="auto"/>
              <w:ind w:right="-90"/>
              <w:jc w:val="center"/>
              <w:rPr>
                <w:ins w:id="329" w:author="Hardik Malhotra" w:date="2021-09-10T17:50:00Z"/>
                <w:rFonts w:ascii="Verdana" w:hAnsi="Verdana"/>
                <w:bCs/>
                <w:color w:val="000000" w:themeColor="text1"/>
                <w:sz w:val="14"/>
                <w:szCs w:val="14"/>
              </w:rPr>
            </w:pPr>
            <w:ins w:id="330" w:author="Hardik Malhotra" w:date="2021-09-10T17:51:00Z">
              <w:r w:rsidRPr="002B5730">
                <w:rPr>
                  <w:rFonts w:ascii="Verdana" w:hAnsi="Verdana"/>
                  <w:bCs/>
                  <w:color w:val="000000" w:themeColor="text1"/>
                  <w:sz w:val="14"/>
                  <w:szCs w:val="14"/>
                  <w:rPrChange w:id="331"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BD014E0" w14:textId="02E2C6CA" w:rsidR="002D2A76" w:rsidRPr="002B5730" w:rsidRDefault="002D2A76" w:rsidP="002D2A76">
            <w:pPr>
              <w:pStyle w:val="BodyText"/>
              <w:spacing w:before="162" w:line="480" w:lineRule="auto"/>
              <w:ind w:right="-90"/>
              <w:jc w:val="center"/>
              <w:rPr>
                <w:ins w:id="332" w:author="Hardik Malhotra" w:date="2021-09-10T17:50:00Z"/>
                <w:rFonts w:ascii="Verdana" w:hAnsi="Verdana"/>
                <w:bCs/>
                <w:color w:val="000000" w:themeColor="text1"/>
                <w:sz w:val="14"/>
                <w:szCs w:val="14"/>
              </w:rPr>
            </w:pPr>
            <w:ins w:id="333" w:author="Hardik Malhotra" w:date="2021-09-10T17:51:00Z">
              <w:r w:rsidRPr="002B5730">
                <w:rPr>
                  <w:rFonts w:ascii="Verdana" w:hAnsi="Verdana"/>
                  <w:bCs/>
                  <w:color w:val="000000" w:themeColor="text1"/>
                  <w:sz w:val="14"/>
                  <w:szCs w:val="14"/>
                  <w:rPrChange w:id="334"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08BDA421" w14:textId="50F0D985" w:rsidR="002D2A76" w:rsidRPr="002B5730" w:rsidRDefault="002D2A76" w:rsidP="002D2A76">
            <w:pPr>
              <w:pStyle w:val="BodyText"/>
              <w:spacing w:before="162" w:line="480" w:lineRule="auto"/>
              <w:ind w:right="-90"/>
              <w:jc w:val="center"/>
              <w:rPr>
                <w:ins w:id="335" w:author="Hardik Malhotra" w:date="2021-09-10T17:50:00Z"/>
                <w:rFonts w:ascii="Verdana" w:hAnsi="Verdana"/>
                <w:bCs/>
                <w:color w:val="000000" w:themeColor="text1"/>
                <w:sz w:val="14"/>
                <w:szCs w:val="14"/>
              </w:rPr>
            </w:pPr>
            <w:ins w:id="336" w:author="Hardik Malhotra" w:date="2021-09-10T17:51:00Z">
              <w:r w:rsidRPr="002B5730">
                <w:rPr>
                  <w:rFonts w:ascii="Verdana" w:hAnsi="Verdana"/>
                  <w:bCs/>
                  <w:color w:val="000000" w:themeColor="text1"/>
                  <w:sz w:val="14"/>
                  <w:szCs w:val="14"/>
                  <w:rPrChange w:id="337"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E4E35CA" w14:textId="42D5AE9E" w:rsidR="002D2A76" w:rsidRPr="002B5730" w:rsidRDefault="002D2A76" w:rsidP="002D2A76">
            <w:pPr>
              <w:pStyle w:val="BodyText"/>
              <w:spacing w:before="162" w:line="480" w:lineRule="auto"/>
              <w:ind w:right="-90"/>
              <w:jc w:val="center"/>
              <w:rPr>
                <w:ins w:id="338" w:author="Hardik Malhotra" w:date="2021-09-10T17:50:00Z"/>
                <w:rFonts w:ascii="Verdana" w:hAnsi="Verdana"/>
                <w:bCs/>
                <w:color w:val="000000" w:themeColor="text1"/>
                <w:sz w:val="14"/>
                <w:szCs w:val="14"/>
              </w:rPr>
            </w:pPr>
            <w:ins w:id="339" w:author="Hardik Malhotra" w:date="2021-09-10T17:51:00Z">
              <w:r w:rsidRPr="002B5730">
                <w:rPr>
                  <w:rFonts w:ascii="Verdana" w:hAnsi="Verdana"/>
                  <w:bCs/>
                  <w:color w:val="000000" w:themeColor="text1"/>
                  <w:sz w:val="14"/>
                  <w:szCs w:val="14"/>
                  <w:rPrChange w:id="340"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972823D" w14:textId="1A98B213" w:rsidR="002D2A76" w:rsidRPr="002B5730" w:rsidRDefault="002D2A76" w:rsidP="002D2A76">
            <w:pPr>
              <w:pStyle w:val="BodyText"/>
              <w:spacing w:before="162" w:line="480" w:lineRule="auto"/>
              <w:ind w:right="-90"/>
              <w:jc w:val="center"/>
              <w:rPr>
                <w:ins w:id="341" w:author="Hardik Malhotra" w:date="2021-09-10T17:50:00Z"/>
                <w:rFonts w:ascii="Verdana" w:hAnsi="Verdana"/>
                <w:bCs/>
                <w:color w:val="000000" w:themeColor="text1"/>
                <w:sz w:val="14"/>
                <w:szCs w:val="14"/>
              </w:rPr>
            </w:pPr>
            <w:ins w:id="342" w:author="Hardik Malhotra" w:date="2021-09-10T17:51:00Z">
              <w:r w:rsidRPr="002B5730">
                <w:rPr>
                  <w:rFonts w:ascii="Verdana" w:hAnsi="Verdana"/>
                  <w:bCs/>
                  <w:color w:val="000000" w:themeColor="text1"/>
                  <w:sz w:val="14"/>
                  <w:szCs w:val="14"/>
                  <w:rPrChange w:id="343"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8FB41BD" w14:textId="6EF45219" w:rsidR="002D2A76" w:rsidRPr="002B5730" w:rsidRDefault="002D2A76" w:rsidP="002D2A76">
            <w:pPr>
              <w:pStyle w:val="BodyText"/>
              <w:spacing w:before="162" w:line="480" w:lineRule="auto"/>
              <w:ind w:right="-90"/>
              <w:jc w:val="center"/>
              <w:rPr>
                <w:ins w:id="344" w:author="Hardik Malhotra" w:date="2021-09-10T17:50:00Z"/>
                <w:rFonts w:ascii="Verdana" w:hAnsi="Verdana"/>
                <w:bCs/>
                <w:color w:val="000000" w:themeColor="text1"/>
                <w:sz w:val="14"/>
                <w:szCs w:val="14"/>
              </w:rPr>
            </w:pPr>
            <w:ins w:id="345" w:author="Hardik Malhotra" w:date="2021-09-10T17:51:00Z">
              <w:r w:rsidRPr="002B5730">
                <w:rPr>
                  <w:rFonts w:ascii="Verdana" w:hAnsi="Verdana"/>
                  <w:bCs/>
                  <w:color w:val="000000" w:themeColor="text1"/>
                  <w:sz w:val="14"/>
                  <w:szCs w:val="14"/>
                  <w:rPrChange w:id="346"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A15D8DB" w14:textId="2DFE8910" w:rsidR="002D2A76" w:rsidRPr="002B5730" w:rsidRDefault="002D2A76" w:rsidP="002D2A76">
            <w:pPr>
              <w:pStyle w:val="BodyText"/>
              <w:spacing w:before="162" w:line="480" w:lineRule="auto"/>
              <w:ind w:right="-90"/>
              <w:jc w:val="center"/>
              <w:rPr>
                <w:ins w:id="347" w:author="Hardik Malhotra" w:date="2021-09-10T17:50:00Z"/>
                <w:rFonts w:ascii="Verdana" w:hAnsi="Verdana"/>
                <w:bCs/>
                <w:color w:val="000000" w:themeColor="text1"/>
                <w:sz w:val="14"/>
                <w:szCs w:val="14"/>
              </w:rPr>
            </w:pPr>
            <w:ins w:id="348" w:author="Hardik Malhotra" w:date="2021-09-10T17:51:00Z">
              <w:r w:rsidRPr="002B5730">
                <w:rPr>
                  <w:rFonts w:ascii="Verdana" w:hAnsi="Verdana"/>
                  <w:bCs/>
                  <w:color w:val="000000" w:themeColor="text1"/>
                  <w:sz w:val="14"/>
                  <w:szCs w:val="14"/>
                  <w:rPrChange w:id="349" w:author="Hardik Malhotra" w:date="2021-09-10T17:51:00Z">
                    <w:rPr>
                      <w:b/>
                      <w:bCs/>
                      <w:sz w:val="20"/>
                      <w:szCs w:val="20"/>
                    </w:rPr>
                  </w:rPrChange>
                </w:rPr>
                <w:t>60.00</w:t>
              </w:r>
            </w:ins>
          </w:p>
        </w:tc>
      </w:tr>
      <w:tr w:rsidR="002B5730" w:rsidRPr="002B5730" w14:paraId="3CC52CAE" w14:textId="77777777" w:rsidTr="000627CD">
        <w:trPr>
          <w:trHeight w:val="86"/>
        </w:trPr>
        <w:tc>
          <w:tcPr>
            <w:tcW w:w="789" w:type="dxa"/>
            <w:shd w:val="clear" w:color="auto" w:fill="FFFFFF"/>
            <w:tcMar>
              <w:top w:w="15" w:type="dxa"/>
              <w:left w:w="15" w:type="dxa"/>
              <w:bottom w:w="0" w:type="dxa"/>
              <w:right w:w="15" w:type="dxa"/>
            </w:tcMar>
            <w:vAlign w:val="center"/>
            <w:hideMark/>
          </w:tcPr>
          <w:p w14:paraId="125790D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45C96F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South </w:t>
            </w:r>
            <w:r w:rsidRPr="002B5730">
              <w:rPr>
                <w:rFonts w:ascii="Verdana" w:hAnsi="Verdana"/>
                <w:bCs/>
                <w:color w:val="000000" w:themeColor="text1"/>
                <w:sz w:val="14"/>
                <w:szCs w:val="14"/>
              </w:rPr>
              <w:lastRenderedPageBreak/>
              <w:t>Korea</w:t>
            </w:r>
          </w:p>
        </w:tc>
        <w:tc>
          <w:tcPr>
            <w:tcW w:w="789" w:type="dxa"/>
            <w:shd w:val="clear" w:color="auto" w:fill="FFFFFF"/>
            <w:tcMar>
              <w:top w:w="15" w:type="dxa"/>
              <w:left w:w="15" w:type="dxa"/>
              <w:bottom w:w="0" w:type="dxa"/>
              <w:right w:w="15" w:type="dxa"/>
            </w:tcMar>
            <w:vAlign w:val="center"/>
            <w:hideMark/>
          </w:tcPr>
          <w:p w14:paraId="2F19770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Daedeok-</w:t>
            </w:r>
            <w:r w:rsidRPr="002B5730">
              <w:rPr>
                <w:rFonts w:ascii="Verdana" w:hAnsi="Verdana"/>
                <w:bCs/>
                <w:color w:val="000000" w:themeColor="text1"/>
                <w:sz w:val="14"/>
                <w:szCs w:val="14"/>
              </w:rPr>
              <w:lastRenderedPageBreak/>
              <w:t>gu</w:t>
            </w:r>
            <w:proofErr w:type="spellEnd"/>
            <w:r w:rsidRPr="002B5730">
              <w:rPr>
                <w:rFonts w:ascii="Verdana" w:hAnsi="Verdana"/>
                <w:bCs/>
                <w:color w:val="000000" w:themeColor="text1"/>
                <w:sz w:val="14"/>
                <w:szCs w:val="14"/>
              </w:rPr>
              <w:t>, Daejeon</w:t>
            </w:r>
          </w:p>
        </w:tc>
        <w:tc>
          <w:tcPr>
            <w:tcW w:w="790" w:type="dxa"/>
            <w:shd w:val="clear" w:color="auto" w:fill="FFFFFF"/>
            <w:tcMar>
              <w:top w:w="15" w:type="dxa"/>
              <w:left w:w="15" w:type="dxa"/>
              <w:bottom w:w="0" w:type="dxa"/>
              <w:right w:w="15" w:type="dxa"/>
            </w:tcMar>
            <w:vAlign w:val="center"/>
            <w:hideMark/>
          </w:tcPr>
          <w:p w14:paraId="7EF7F8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Sewon</w:t>
            </w:r>
            <w:proofErr w:type="spellEnd"/>
            <w:r w:rsidRPr="002B5730">
              <w:rPr>
                <w:rFonts w:ascii="Verdana" w:hAnsi="Verdana"/>
                <w:bCs/>
                <w:color w:val="000000" w:themeColor="text1"/>
                <w:sz w:val="14"/>
                <w:szCs w:val="14"/>
              </w:rPr>
              <w:t xml:space="preserve"> </w:t>
            </w:r>
            <w:r w:rsidRPr="002B5730">
              <w:rPr>
                <w:rFonts w:ascii="Verdana" w:hAnsi="Verdana"/>
                <w:bCs/>
                <w:color w:val="000000" w:themeColor="text1"/>
                <w:sz w:val="14"/>
                <w:szCs w:val="14"/>
              </w:rPr>
              <w:lastRenderedPageBreak/>
              <w:t>Chemical</w:t>
            </w:r>
          </w:p>
        </w:tc>
        <w:tc>
          <w:tcPr>
            <w:tcW w:w="789" w:type="dxa"/>
            <w:shd w:val="clear" w:color="auto" w:fill="FFFFFF"/>
            <w:tcMar>
              <w:top w:w="15" w:type="dxa"/>
              <w:left w:w="15" w:type="dxa"/>
              <w:bottom w:w="0" w:type="dxa"/>
              <w:right w:w="15" w:type="dxa"/>
            </w:tcMar>
            <w:vAlign w:val="center"/>
            <w:hideMark/>
          </w:tcPr>
          <w:p w14:paraId="0A0404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3.00</w:t>
            </w:r>
          </w:p>
        </w:tc>
        <w:tc>
          <w:tcPr>
            <w:tcW w:w="789" w:type="dxa"/>
            <w:shd w:val="clear" w:color="auto" w:fill="FFFFFF"/>
            <w:tcMar>
              <w:top w:w="15" w:type="dxa"/>
              <w:left w:w="15" w:type="dxa"/>
              <w:bottom w:w="0" w:type="dxa"/>
              <w:right w:w="15" w:type="dxa"/>
            </w:tcMar>
            <w:vAlign w:val="center"/>
            <w:hideMark/>
          </w:tcPr>
          <w:p w14:paraId="573C448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3E1D63C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088AA63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4A1821D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1AD6167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229586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732557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5104B5F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7350713B" w14:textId="77777777" w:rsidTr="000627CD">
        <w:trPr>
          <w:trHeight w:val="86"/>
          <w:ins w:id="350" w:author="Hardik Malhotra" w:date="2021-09-10T17:51:00Z"/>
        </w:trPr>
        <w:tc>
          <w:tcPr>
            <w:tcW w:w="789" w:type="dxa"/>
            <w:shd w:val="clear" w:color="auto" w:fill="FFFFFF"/>
            <w:tcMar>
              <w:top w:w="15" w:type="dxa"/>
              <w:left w:w="15" w:type="dxa"/>
              <w:bottom w:w="0" w:type="dxa"/>
              <w:right w:w="15" w:type="dxa"/>
            </w:tcMar>
            <w:vAlign w:val="center"/>
          </w:tcPr>
          <w:p w14:paraId="43A04318" w14:textId="74A70E1E" w:rsidR="002D2A76" w:rsidRPr="002B5730" w:rsidRDefault="002D2A76" w:rsidP="002D2A76">
            <w:pPr>
              <w:pStyle w:val="BodyText"/>
              <w:spacing w:before="162" w:line="480" w:lineRule="auto"/>
              <w:ind w:right="-90"/>
              <w:jc w:val="center"/>
              <w:rPr>
                <w:ins w:id="351" w:author="Hardik Malhotra" w:date="2021-09-10T17:51:00Z"/>
                <w:rFonts w:ascii="Verdana" w:hAnsi="Verdana"/>
                <w:bCs/>
                <w:color w:val="000000" w:themeColor="text1"/>
                <w:sz w:val="14"/>
                <w:szCs w:val="14"/>
              </w:rPr>
            </w:pPr>
            <w:ins w:id="352"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63AB5EC" w14:textId="47D57B40" w:rsidR="002D2A76" w:rsidRPr="002B5730" w:rsidRDefault="002D2A76" w:rsidP="002D2A76">
            <w:pPr>
              <w:pStyle w:val="BodyText"/>
              <w:spacing w:before="162" w:line="480" w:lineRule="auto"/>
              <w:ind w:right="-90"/>
              <w:jc w:val="center"/>
              <w:rPr>
                <w:ins w:id="353" w:author="Hardik Malhotra" w:date="2021-09-10T17:51:00Z"/>
                <w:rFonts w:ascii="Verdana" w:hAnsi="Verdana"/>
                <w:bCs/>
                <w:color w:val="000000" w:themeColor="text1"/>
                <w:sz w:val="14"/>
                <w:szCs w:val="14"/>
              </w:rPr>
            </w:pPr>
            <w:ins w:id="354" w:author="Hardik Malhotra" w:date="2021-09-10T17:51:00Z">
              <w:r w:rsidRPr="002B5730">
                <w:rPr>
                  <w:rFonts w:ascii="Verdana" w:hAnsi="Verdana"/>
                  <w:bCs/>
                  <w:color w:val="000000" w:themeColor="text1"/>
                  <w:sz w:val="14"/>
                  <w:szCs w:val="14"/>
                </w:rPr>
                <w:t>South Korea</w:t>
              </w:r>
            </w:ins>
          </w:p>
        </w:tc>
        <w:tc>
          <w:tcPr>
            <w:tcW w:w="789" w:type="dxa"/>
            <w:shd w:val="clear" w:color="auto" w:fill="FFFFFF"/>
            <w:tcMar>
              <w:top w:w="15" w:type="dxa"/>
              <w:left w:w="15" w:type="dxa"/>
              <w:bottom w:w="0" w:type="dxa"/>
              <w:right w:w="15" w:type="dxa"/>
            </w:tcMar>
            <w:vAlign w:val="center"/>
          </w:tcPr>
          <w:p w14:paraId="45622681" w14:textId="02C6CF17" w:rsidR="002D2A76" w:rsidRPr="002B5730" w:rsidRDefault="002D2A76" w:rsidP="002D2A76">
            <w:pPr>
              <w:pStyle w:val="BodyText"/>
              <w:spacing w:before="162" w:line="480" w:lineRule="auto"/>
              <w:ind w:right="-90"/>
              <w:jc w:val="center"/>
              <w:rPr>
                <w:ins w:id="355" w:author="Hardik Malhotra" w:date="2021-09-10T17:51:00Z"/>
                <w:rFonts w:ascii="Verdana" w:hAnsi="Verdana"/>
                <w:bCs/>
                <w:color w:val="000000" w:themeColor="text1"/>
                <w:sz w:val="14"/>
                <w:szCs w:val="14"/>
              </w:rPr>
            </w:pPr>
            <w:ins w:id="356" w:author="Hardik Malhotra" w:date="2021-09-10T17:51: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16C01CC" w14:textId="779DE314" w:rsidR="002D2A76" w:rsidRPr="002B5730" w:rsidRDefault="002D2A76" w:rsidP="002D2A76">
            <w:pPr>
              <w:pStyle w:val="BodyText"/>
              <w:spacing w:before="162" w:line="480" w:lineRule="auto"/>
              <w:ind w:right="-90"/>
              <w:jc w:val="center"/>
              <w:rPr>
                <w:ins w:id="357" w:author="Hardik Malhotra" w:date="2021-09-10T17:51:00Z"/>
                <w:rFonts w:ascii="Verdana" w:hAnsi="Verdana"/>
                <w:bCs/>
                <w:color w:val="000000" w:themeColor="text1"/>
                <w:sz w:val="14"/>
                <w:szCs w:val="14"/>
              </w:rPr>
            </w:pPr>
            <w:ins w:id="358" w:author="Hardik Malhotra" w:date="2021-09-10T17:5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78DCE46" w14:textId="3B892C69" w:rsidR="002D2A76" w:rsidRPr="002B5730" w:rsidRDefault="002D2A76" w:rsidP="002D2A76">
            <w:pPr>
              <w:pStyle w:val="BodyText"/>
              <w:spacing w:before="162" w:line="480" w:lineRule="auto"/>
              <w:ind w:right="-90"/>
              <w:jc w:val="center"/>
              <w:rPr>
                <w:ins w:id="359" w:author="Hardik Malhotra" w:date="2021-09-10T17:51:00Z"/>
                <w:rFonts w:ascii="Verdana" w:hAnsi="Verdana"/>
                <w:bCs/>
                <w:color w:val="000000" w:themeColor="text1"/>
                <w:sz w:val="14"/>
                <w:szCs w:val="14"/>
              </w:rPr>
            </w:pPr>
            <w:ins w:id="360" w:author="Hardik Malhotra" w:date="2021-09-10T17:52:00Z">
              <w:r w:rsidRPr="002B5730">
                <w:rPr>
                  <w:rFonts w:ascii="Verdana" w:hAnsi="Verdana"/>
                  <w:bCs/>
                  <w:color w:val="000000" w:themeColor="text1"/>
                  <w:sz w:val="14"/>
                  <w:szCs w:val="14"/>
                  <w:rPrChange w:id="361"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62EFAC4" w14:textId="18798CE4" w:rsidR="002D2A76" w:rsidRPr="002B5730" w:rsidRDefault="002D2A76" w:rsidP="002D2A76">
            <w:pPr>
              <w:pStyle w:val="BodyText"/>
              <w:spacing w:before="162" w:line="480" w:lineRule="auto"/>
              <w:ind w:right="-90"/>
              <w:jc w:val="center"/>
              <w:rPr>
                <w:ins w:id="362" w:author="Hardik Malhotra" w:date="2021-09-10T17:51:00Z"/>
                <w:rFonts w:ascii="Verdana" w:hAnsi="Verdana"/>
                <w:bCs/>
                <w:color w:val="000000" w:themeColor="text1"/>
                <w:sz w:val="14"/>
                <w:szCs w:val="14"/>
              </w:rPr>
            </w:pPr>
            <w:ins w:id="363" w:author="Hardik Malhotra" w:date="2021-09-10T17:52:00Z">
              <w:r w:rsidRPr="002B5730">
                <w:rPr>
                  <w:rFonts w:ascii="Verdana" w:hAnsi="Verdana"/>
                  <w:bCs/>
                  <w:color w:val="000000" w:themeColor="text1"/>
                  <w:sz w:val="14"/>
                  <w:szCs w:val="14"/>
                  <w:rPrChange w:id="364"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335718E8" w14:textId="0A1ECB04" w:rsidR="002D2A76" w:rsidRPr="002B5730" w:rsidRDefault="002D2A76" w:rsidP="002D2A76">
            <w:pPr>
              <w:pStyle w:val="BodyText"/>
              <w:spacing w:before="162" w:line="480" w:lineRule="auto"/>
              <w:ind w:right="-90"/>
              <w:jc w:val="center"/>
              <w:rPr>
                <w:ins w:id="365" w:author="Hardik Malhotra" w:date="2021-09-10T17:51:00Z"/>
                <w:rFonts w:ascii="Verdana" w:hAnsi="Verdana"/>
                <w:bCs/>
                <w:color w:val="000000" w:themeColor="text1"/>
                <w:sz w:val="14"/>
                <w:szCs w:val="14"/>
              </w:rPr>
            </w:pPr>
            <w:ins w:id="366" w:author="Hardik Malhotra" w:date="2021-09-10T17:52:00Z">
              <w:r w:rsidRPr="002B5730">
                <w:rPr>
                  <w:rFonts w:ascii="Verdana" w:hAnsi="Verdana"/>
                  <w:bCs/>
                  <w:color w:val="000000" w:themeColor="text1"/>
                  <w:sz w:val="14"/>
                  <w:szCs w:val="14"/>
                  <w:rPrChange w:id="367"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2F633EBE" w14:textId="5A5F172B" w:rsidR="002D2A76" w:rsidRPr="002B5730" w:rsidRDefault="002D2A76" w:rsidP="002D2A76">
            <w:pPr>
              <w:pStyle w:val="BodyText"/>
              <w:spacing w:before="162" w:line="480" w:lineRule="auto"/>
              <w:ind w:right="-90"/>
              <w:jc w:val="center"/>
              <w:rPr>
                <w:ins w:id="368" w:author="Hardik Malhotra" w:date="2021-09-10T17:51:00Z"/>
                <w:rFonts w:ascii="Verdana" w:hAnsi="Verdana"/>
                <w:bCs/>
                <w:color w:val="000000" w:themeColor="text1"/>
                <w:sz w:val="14"/>
                <w:szCs w:val="14"/>
              </w:rPr>
            </w:pPr>
            <w:ins w:id="369" w:author="Hardik Malhotra" w:date="2021-09-10T17:52:00Z">
              <w:r w:rsidRPr="002B5730">
                <w:rPr>
                  <w:rFonts w:ascii="Verdana" w:hAnsi="Verdana"/>
                  <w:bCs/>
                  <w:color w:val="000000" w:themeColor="text1"/>
                  <w:sz w:val="14"/>
                  <w:szCs w:val="14"/>
                  <w:rPrChange w:id="370"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0D6ADD49" w14:textId="0D08A7BD" w:rsidR="002D2A76" w:rsidRPr="002B5730" w:rsidRDefault="002D2A76" w:rsidP="002D2A76">
            <w:pPr>
              <w:pStyle w:val="BodyText"/>
              <w:spacing w:before="162" w:line="480" w:lineRule="auto"/>
              <w:ind w:right="-90"/>
              <w:jc w:val="center"/>
              <w:rPr>
                <w:ins w:id="371" w:author="Hardik Malhotra" w:date="2021-09-10T17:51:00Z"/>
                <w:rFonts w:ascii="Verdana" w:hAnsi="Verdana"/>
                <w:bCs/>
                <w:color w:val="000000" w:themeColor="text1"/>
                <w:sz w:val="14"/>
                <w:szCs w:val="14"/>
              </w:rPr>
            </w:pPr>
            <w:ins w:id="372" w:author="Hardik Malhotra" w:date="2021-09-10T17:52:00Z">
              <w:r w:rsidRPr="002B5730">
                <w:rPr>
                  <w:rFonts w:ascii="Verdana" w:hAnsi="Verdana"/>
                  <w:bCs/>
                  <w:color w:val="000000" w:themeColor="text1"/>
                  <w:sz w:val="14"/>
                  <w:szCs w:val="14"/>
                  <w:rPrChange w:id="373"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7B80053" w14:textId="2017AC58" w:rsidR="002D2A76" w:rsidRPr="002B5730" w:rsidRDefault="002D2A76" w:rsidP="002D2A76">
            <w:pPr>
              <w:pStyle w:val="BodyText"/>
              <w:spacing w:before="162" w:line="480" w:lineRule="auto"/>
              <w:ind w:right="-90"/>
              <w:jc w:val="center"/>
              <w:rPr>
                <w:ins w:id="374" w:author="Hardik Malhotra" w:date="2021-09-10T17:51:00Z"/>
                <w:rFonts w:ascii="Verdana" w:hAnsi="Verdana"/>
                <w:bCs/>
                <w:color w:val="000000" w:themeColor="text1"/>
                <w:sz w:val="14"/>
                <w:szCs w:val="14"/>
              </w:rPr>
            </w:pPr>
            <w:ins w:id="375" w:author="Hardik Malhotra" w:date="2021-09-10T17:52:00Z">
              <w:r w:rsidRPr="002B5730">
                <w:rPr>
                  <w:rFonts w:ascii="Verdana" w:hAnsi="Verdana"/>
                  <w:bCs/>
                  <w:color w:val="000000" w:themeColor="text1"/>
                  <w:sz w:val="14"/>
                  <w:szCs w:val="14"/>
                  <w:rPrChange w:id="376"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48F162F1" w14:textId="473B65AA" w:rsidR="002D2A76" w:rsidRPr="002B5730" w:rsidRDefault="002D2A76" w:rsidP="002D2A76">
            <w:pPr>
              <w:pStyle w:val="BodyText"/>
              <w:spacing w:before="162" w:line="480" w:lineRule="auto"/>
              <w:ind w:right="-90"/>
              <w:jc w:val="center"/>
              <w:rPr>
                <w:ins w:id="377" w:author="Hardik Malhotra" w:date="2021-09-10T17:51:00Z"/>
                <w:rFonts w:ascii="Verdana" w:hAnsi="Verdana"/>
                <w:bCs/>
                <w:color w:val="000000" w:themeColor="text1"/>
                <w:sz w:val="14"/>
                <w:szCs w:val="14"/>
              </w:rPr>
            </w:pPr>
            <w:ins w:id="378" w:author="Hardik Malhotra" w:date="2021-09-10T17:52:00Z">
              <w:r w:rsidRPr="002B5730">
                <w:rPr>
                  <w:rFonts w:ascii="Verdana" w:hAnsi="Verdana"/>
                  <w:bCs/>
                  <w:color w:val="000000" w:themeColor="text1"/>
                  <w:sz w:val="14"/>
                  <w:szCs w:val="14"/>
                  <w:rPrChange w:id="379"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F6D9BE1" w14:textId="4CB7FF5A" w:rsidR="002D2A76" w:rsidRPr="002B5730" w:rsidRDefault="002D2A76" w:rsidP="002D2A76">
            <w:pPr>
              <w:pStyle w:val="BodyText"/>
              <w:spacing w:before="162" w:line="480" w:lineRule="auto"/>
              <w:ind w:right="-90"/>
              <w:jc w:val="center"/>
              <w:rPr>
                <w:ins w:id="380" w:author="Hardik Malhotra" w:date="2021-09-10T17:51:00Z"/>
                <w:rFonts w:ascii="Verdana" w:hAnsi="Verdana"/>
                <w:bCs/>
                <w:color w:val="000000" w:themeColor="text1"/>
                <w:sz w:val="14"/>
                <w:szCs w:val="14"/>
              </w:rPr>
            </w:pPr>
            <w:ins w:id="381" w:author="Hardik Malhotra" w:date="2021-09-10T17:52:00Z">
              <w:r w:rsidRPr="002B5730">
                <w:rPr>
                  <w:rFonts w:ascii="Verdana" w:hAnsi="Verdana"/>
                  <w:bCs/>
                  <w:color w:val="000000" w:themeColor="text1"/>
                  <w:sz w:val="14"/>
                  <w:szCs w:val="14"/>
                  <w:rPrChange w:id="382"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B01E8E5" w14:textId="49CBFC4E" w:rsidR="002D2A76" w:rsidRPr="002B5730" w:rsidRDefault="002D2A76" w:rsidP="002D2A76">
            <w:pPr>
              <w:pStyle w:val="BodyText"/>
              <w:spacing w:before="162" w:line="480" w:lineRule="auto"/>
              <w:ind w:right="-90"/>
              <w:jc w:val="center"/>
              <w:rPr>
                <w:ins w:id="383" w:author="Hardik Malhotra" w:date="2021-09-10T17:51:00Z"/>
                <w:rFonts w:ascii="Verdana" w:hAnsi="Verdana"/>
                <w:bCs/>
                <w:color w:val="000000" w:themeColor="text1"/>
                <w:sz w:val="14"/>
                <w:szCs w:val="14"/>
              </w:rPr>
            </w:pPr>
            <w:ins w:id="384" w:author="Hardik Malhotra" w:date="2021-09-10T17:52:00Z">
              <w:r w:rsidRPr="002B5730">
                <w:rPr>
                  <w:rFonts w:ascii="Verdana" w:hAnsi="Verdana"/>
                  <w:bCs/>
                  <w:color w:val="000000" w:themeColor="text1"/>
                  <w:sz w:val="14"/>
                  <w:szCs w:val="14"/>
                  <w:rPrChange w:id="385" w:author="Hardik Malhotra" w:date="2021-09-10T17:52:00Z">
                    <w:rPr>
                      <w:sz w:val="20"/>
                      <w:szCs w:val="20"/>
                    </w:rPr>
                  </w:rPrChange>
                </w:rPr>
                <w:t>20.00</w:t>
              </w:r>
            </w:ins>
          </w:p>
        </w:tc>
      </w:tr>
      <w:tr w:rsidR="002B5730" w:rsidRPr="002B5730" w14:paraId="1E740116" w14:textId="77777777" w:rsidTr="000627CD">
        <w:trPr>
          <w:trHeight w:val="86"/>
          <w:ins w:id="386" w:author="Hardik Malhotra" w:date="2021-09-10T17:51:00Z"/>
        </w:trPr>
        <w:tc>
          <w:tcPr>
            <w:tcW w:w="789" w:type="dxa"/>
            <w:shd w:val="clear" w:color="auto" w:fill="FFFFFF"/>
            <w:tcMar>
              <w:top w:w="15" w:type="dxa"/>
              <w:left w:w="15" w:type="dxa"/>
              <w:bottom w:w="0" w:type="dxa"/>
              <w:right w:w="15" w:type="dxa"/>
            </w:tcMar>
            <w:vAlign w:val="center"/>
          </w:tcPr>
          <w:p w14:paraId="7C454F94" w14:textId="24B39A18" w:rsidR="002D2A76" w:rsidRPr="002B5730" w:rsidRDefault="002D2A76" w:rsidP="002D2A76">
            <w:pPr>
              <w:pStyle w:val="BodyText"/>
              <w:spacing w:before="162" w:line="480" w:lineRule="auto"/>
              <w:ind w:right="-90"/>
              <w:jc w:val="center"/>
              <w:rPr>
                <w:ins w:id="387" w:author="Hardik Malhotra" w:date="2021-09-10T17:51:00Z"/>
                <w:rFonts w:ascii="Verdana" w:hAnsi="Verdana"/>
                <w:bCs/>
                <w:color w:val="000000" w:themeColor="text1"/>
                <w:sz w:val="14"/>
                <w:szCs w:val="14"/>
              </w:rPr>
            </w:pPr>
            <w:ins w:id="388"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0AD67B" w14:textId="192B4863" w:rsidR="002D2A76" w:rsidRPr="002B5730" w:rsidRDefault="002D2A76" w:rsidP="002D2A76">
            <w:pPr>
              <w:pStyle w:val="BodyText"/>
              <w:spacing w:before="162" w:line="480" w:lineRule="auto"/>
              <w:ind w:right="-90"/>
              <w:jc w:val="center"/>
              <w:rPr>
                <w:ins w:id="389" w:author="Hardik Malhotra" w:date="2021-09-10T17:51:00Z"/>
                <w:rFonts w:ascii="Verdana" w:hAnsi="Verdana"/>
                <w:bCs/>
                <w:color w:val="000000" w:themeColor="text1"/>
                <w:sz w:val="14"/>
                <w:szCs w:val="14"/>
              </w:rPr>
            </w:pPr>
            <w:ins w:id="390" w:author="Hardik Malhotra" w:date="2021-09-10T17:51:00Z">
              <w:r w:rsidRPr="002B5730">
                <w:rPr>
                  <w:rFonts w:ascii="Verdana" w:hAnsi="Verdana"/>
                  <w:bCs/>
                  <w:color w:val="000000" w:themeColor="text1"/>
                  <w:sz w:val="14"/>
                  <w:szCs w:val="14"/>
                </w:rPr>
                <w:t>South Korea</w:t>
              </w:r>
            </w:ins>
          </w:p>
        </w:tc>
        <w:tc>
          <w:tcPr>
            <w:tcW w:w="789" w:type="dxa"/>
            <w:shd w:val="clear" w:color="auto" w:fill="FFFFFF"/>
            <w:tcMar>
              <w:top w:w="15" w:type="dxa"/>
              <w:left w:w="15" w:type="dxa"/>
              <w:bottom w:w="0" w:type="dxa"/>
              <w:right w:w="15" w:type="dxa"/>
            </w:tcMar>
            <w:vAlign w:val="center"/>
          </w:tcPr>
          <w:p w14:paraId="5CD2EDF2" w14:textId="64E527A3" w:rsidR="002D2A76" w:rsidRPr="002B5730" w:rsidRDefault="002D2A76" w:rsidP="002D2A76">
            <w:pPr>
              <w:pStyle w:val="BodyText"/>
              <w:spacing w:before="162" w:line="480" w:lineRule="auto"/>
              <w:ind w:right="-90"/>
              <w:jc w:val="center"/>
              <w:rPr>
                <w:ins w:id="391" w:author="Hardik Malhotra" w:date="2021-09-10T17:51:00Z"/>
                <w:rFonts w:ascii="Verdana" w:hAnsi="Verdana"/>
                <w:bCs/>
                <w:color w:val="000000" w:themeColor="text1"/>
                <w:sz w:val="14"/>
                <w:szCs w:val="14"/>
              </w:rPr>
            </w:pPr>
            <w:ins w:id="392" w:author="Hardik Malhotra" w:date="2021-09-10T17:52: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2FF3EC6" w14:textId="0073B5A0" w:rsidR="002D2A76" w:rsidRPr="002B5730" w:rsidRDefault="002D2A76" w:rsidP="002D2A76">
            <w:pPr>
              <w:pStyle w:val="BodyText"/>
              <w:spacing w:before="162" w:line="480" w:lineRule="auto"/>
              <w:ind w:right="-90"/>
              <w:jc w:val="center"/>
              <w:rPr>
                <w:ins w:id="393" w:author="Hardik Malhotra" w:date="2021-09-10T17:51:00Z"/>
                <w:rFonts w:ascii="Verdana" w:hAnsi="Verdana"/>
                <w:bCs/>
                <w:color w:val="000000" w:themeColor="text1"/>
                <w:sz w:val="14"/>
                <w:szCs w:val="14"/>
              </w:rPr>
            </w:pPr>
            <w:ins w:id="394" w:author="Hardik Malhotra" w:date="2021-09-10T17:5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517EDF3" w14:textId="2D72F83B" w:rsidR="002D2A76" w:rsidRPr="002B5730" w:rsidRDefault="002D2A76" w:rsidP="002D2A76">
            <w:pPr>
              <w:pStyle w:val="BodyText"/>
              <w:spacing w:before="162" w:line="480" w:lineRule="auto"/>
              <w:ind w:right="-90"/>
              <w:jc w:val="center"/>
              <w:rPr>
                <w:ins w:id="395" w:author="Hardik Malhotra" w:date="2021-09-10T17:51:00Z"/>
                <w:rFonts w:ascii="Verdana" w:hAnsi="Verdana"/>
                <w:bCs/>
                <w:color w:val="000000" w:themeColor="text1"/>
                <w:sz w:val="14"/>
                <w:szCs w:val="14"/>
              </w:rPr>
            </w:pPr>
            <w:ins w:id="396" w:author="Hardik Malhotra" w:date="2021-09-10T17:52:00Z">
              <w:r w:rsidRPr="002B5730">
                <w:rPr>
                  <w:rFonts w:ascii="Verdana" w:hAnsi="Verdana"/>
                  <w:bCs/>
                  <w:color w:val="000000" w:themeColor="text1"/>
                  <w:sz w:val="14"/>
                  <w:szCs w:val="14"/>
                  <w:rPrChange w:id="397" w:author="Hardik Malhotra" w:date="2021-09-10T17:52:00Z">
                    <w:rPr/>
                  </w:rPrChange>
                </w:rPr>
                <w:t>23.00</w:t>
              </w:r>
            </w:ins>
          </w:p>
        </w:tc>
        <w:tc>
          <w:tcPr>
            <w:tcW w:w="789" w:type="dxa"/>
            <w:shd w:val="clear" w:color="auto" w:fill="FFFFFF"/>
            <w:tcMar>
              <w:top w:w="15" w:type="dxa"/>
              <w:left w:w="15" w:type="dxa"/>
              <w:bottom w:w="0" w:type="dxa"/>
              <w:right w:w="15" w:type="dxa"/>
            </w:tcMar>
          </w:tcPr>
          <w:p w14:paraId="721049B5" w14:textId="2EA9AA67" w:rsidR="002D2A76" w:rsidRPr="002B5730" w:rsidRDefault="002D2A76" w:rsidP="002D2A76">
            <w:pPr>
              <w:pStyle w:val="BodyText"/>
              <w:spacing w:before="162" w:line="480" w:lineRule="auto"/>
              <w:ind w:right="-90"/>
              <w:jc w:val="center"/>
              <w:rPr>
                <w:ins w:id="398" w:author="Hardik Malhotra" w:date="2021-09-10T17:51:00Z"/>
                <w:rFonts w:ascii="Verdana" w:hAnsi="Verdana"/>
                <w:bCs/>
                <w:color w:val="000000" w:themeColor="text1"/>
                <w:sz w:val="14"/>
                <w:szCs w:val="14"/>
              </w:rPr>
            </w:pPr>
            <w:ins w:id="399" w:author="Hardik Malhotra" w:date="2021-09-10T17:52:00Z">
              <w:r w:rsidRPr="002B5730">
                <w:rPr>
                  <w:rFonts w:ascii="Verdana" w:hAnsi="Verdana"/>
                  <w:bCs/>
                  <w:color w:val="000000" w:themeColor="text1"/>
                  <w:sz w:val="14"/>
                  <w:szCs w:val="14"/>
                  <w:rPrChange w:id="400" w:author="Hardik Malhotra" w:date="2021-09-10T17:52:00Z">
                    <w:rPr/>
                  </w:rPrChange>
                </w:rPr>
                <w:t>23.00</w:t>
              </w:r>
            </w:ins>
          </w:p>
        </w:tc>
        <w:tc>
          <w:tcPr>
            <w:tcW w:w="790" w:type="dxa"/>
            <w:shd w:val="clear" w:color="auto" w:fill="FFFFFF"/>
            <w:tcMar>
              <w:top w:w="15" w:type="dxa"/>
              <w:left w:w="15" w:type="dxa"/>
              <w:bottom w:w="0" w:type="dxa"/>
              <w:right w:w="15" w:type="dxa"/>
            </w:tcMar>
          </w:tcPr>
          <w:p w14:paraId="75E89B10" w14:textId="3DFB0962" w:rsidR="002D2A76" w:rsidRPr="002B5730" w:rsidRDefault="002D2A76" w:rsidP="002D2A76">
            <w:pPr>
              <w:pStyle w:val="BodyText"/>
              <w:spacing w:before="162" w:line="480" w:lineRule="auto"/>
              <w:ind w:right="-90"/>
              <w:jc w:val="center"/>
              <w:rPr>
                <w:ins w:id="401" w:author="Hardik Malhotra" w:date="2021-09-10T17:51:00Z"/>
                <w:rFonts w:ascii="Verdana" w:hAnsi="Verdana"/>
                <w:bCs/>
                <w:color w:val="000000" w:themeColor="text1"/>
                <w:sz w:val="14"/>
                <w:szCs w:val="14"/>
              </w:rPr>
            </w:pPr>
            <w:ins w:id="402" w:author="Hardik Malhotra" w:date="2021-09-10T17:52:00Z">
              <w:r w:rsidRPr="002B5730">
                <w:rPr>
                  <w:rFonts w:ascii="Verdana" w:hAnsi="Verdana"/>
                  <w:bCs/>
                  <w:color w:val="000000" w:themeColor="text1"/>
                  <w:sz w:val="14"/>
                  <w:szCs w:val="14"/>
                  <w:rPrChange w:id="403" w:author="Hardik Malhotra" w:date="2021-09-10T17:52:00Z">
                    <w:rPr/>
                  </w:rPrChange>
                </w:rPr>
                <w:t>23.00</w:t>
              </w:r>
            </w:ins>
          </w:p>
        </w:tc>
        <w:tc>
          <w:tcPr>
            <w:tcW w:w="789" w:type="dxa"/>
            <w:shd w:val="clear" w:color="auto" w:fill="FFFFFF"/>
            <w:tcMar>
              <w:top w:w="15" w:type="dxa"/>
              <w:left w:w="15" w:type="dxa"/>
              <w:bottom w:w="0" w:type="dxa"/>
              <w:right w:w="15" w:type="dxa"/>
            </w:tcMar>
          </w:tcPr>
          <w:p w14:paraId="7791ADD2" w14:textId="62A3D7E1" w:rsidR="002D2A76" w:rsidRPr="002B5730" w:rsidRDefault="002D2A76" w:rsidP="002D2A76">
            <w:pPr>
              <w:pStyle w:val="BodyText"/>
              <w:spacing w:before="162" w:line="480" w:lineRule="auto"/>
              <w:ind w:right="-90"/>
              <w:jc w:val="center"/>
              <w:rPr>
                <w:ins w:id="404" w:author="Hardik Malhotra" w:date="2021-09-10T17:51:00Z"/>
                <w:rFonts w:ascii="Verdana" w:hAnsi="Verdana"/>
                <w:bCs/>
                <w:color w:val="000000" w:themeColor="text1"/>
                <w:sz w:val="14"/>
                <w:szCs w:val="14"/>
              </w:rPr>
            </w:pPr>
            <w:ins w:id="405" w:author="Hardik Malhotra" w:date="2021-09-10T17:52:00Z">
              <w:r w:rsidRPr="002B5730">
                <w:rPr>
                  <w:rFonts w:ascii="Verdana" w:hAnsi="Verdana"/>
                  <w:bCs/>
                  <w:color w:val="000000" w:themeColor="text1"/>
                  <w:sz w:val="14"/>
                  <w:szCs w:val="14"/>
                  <w:rPrChange w:id="406" w:author="Hardik Malhotra" w:date="2021-09-10T17:52:00Z">
                    <w:rPr/>
                  </w:rPrChange>
                </w:rPr>
                <w:t>23.00</w:t>
              </w:r>
            </w:ins>
          </w:p>
        </w:tc>
        <w:tc>
          <w:tcPr>
            <w:tcW w:w="789" w:type="dxa"/>
            <w:shd w:val="clear" w:color="auto" w:fill="FFFFFF"/>
            <w:tcMar>
              <w:top w:w="15" w:type="dxa"/>
              <w:left w:w="15" w:type="dxa"/>
              <w:bottom w:w="0" w:type="dxa"/>
              <w:right w:w="15" w:type="dxa"/>
            </w:tcMar>
          </w:tcPr>
          <w:p w14:paraId="2AC6389E" w14:textId="429DC66D" w:rsidR="002D2A76" w:rsidRPr="002B5730" w:rsidRDefault="002D2A76" w:rsidP="002D2A76">
            <w:pPr>
              <w:pStyle w:val="BodyText"/>
              <w:spacing w:before="162" w:line="480" w:lineRule="auto"/>
              <w:ind w:right="-90"/>
              <w:jc w:val="center"/>
              <w:rPr>
                <w:ins w:id="407" w:author="Hardik Malhotra" w:date="2021-09-10T17:51:00Z"/>
                <w:rFonts w:ascii="Verdana" w:hAnsi="Verdana"/>
                <w:bCs/>
                <w:color w:val="000000" w:themeColor="text1"/>
                <w:sz w:val="14"/>
                <w:szCs w:val="14"/>
              </w:rPr>
            </w:pPr>
            <w:ins w:id="408" w:author="Hardik Malhotra" w:date="2021-09-10T17:52:00Z">
              <w:r w:rsidRPr="002B5730">
                <w:rPr>
                  <w:rFonts w:ascii="Verdana" w:hAnsi="Verdana"/>
                  <w:bCs/>
                  <w:color w:val="000000" w:themeColor="text1"/>
                  <w:sz w:val="14"/>
                  <w:szCs w:val="14"/>
                  <w:rPrChange w:id="409" w:author="Hardik Malhotra" w:date="2021-09-10T17:52:00Z">
                    <w:rPr/>
                  </w:rPrChange>
                </w:rPr>
                <w:t>23.00</w:t>
              </w:r>
            </w:ins>
          </w:p>
        </w:tc>
        <w:tc>
          <w:tcPr>
            <w:tcW w:w="790" w:type="dxa"/>
            <w:shd w:val="clear" w:color="auto" w:fill="FFFFFF"/>
            <w:tcMar>
              <w:top w:w="15" w:type="dxa"/>
              <w:left w:w="15" w:type="dxa"/>
              <w:bottom w:w="0" w:type="dxa"/>
              <w:right w:w="15" w:type="dxa"/>
            </w:tcMar>
          </w:tcPr>
          <w:p w14:paraId="1176CB76" w14:textId="39D22ED2" w:rsidR="002D2A76" w:rsidRPr="002B5730" w:rsidRDefault="002D2A76" w:rsidP="002D2A76">
            <w:pPr>
              <w:pStyle w:val="BodyText"/>
              <w:spacing w:before="162" w:line="480" w:lineRule="auto"/>
              <w:ind w:right="-90"/>
              <w:jc w:val="center"/>
              <w:rPr>
                <w:ins w:id="410" w:author="Hardik Malhotra" w:date="2021-09-10T17:51:00Z"/>
                <w:rFonts w:ascii="Verdana" w:hAnsi="Verdana"/>
                <w:bCs/>
                <w:color w:val="000000" w:themeColor="text1"/>
                <w:sz w:val="14"/>
                <w:szCs w:val="14"/>
              </w:rPr>
            </w:pPr>
            <w:ins w:id="411" w:author="Hardik Malhotra" w:date="2021-09-10T17:52:00Z">
              <w:r w:rsidRPr="002B5730">
                <w:rPr>
                  <w:rFonts w:ascii="Verdana" w:hAnsi="Verdana"/>
                  <w:bCs/>
                  <w:color w:val="000000" w:themeColor="text1"/>
                  <w:sz w:val="14"/>
                  <w:szCs w:val="14"/>
                  <w:rPrChange w:id="412" w:author="Hardik Malhotra" w:date="2021-09-10T17:52:00Z">
                    <w:rPr/>
                  </w:rPrChange>
                </w:rPr>
                <w:t>23.00</w:t>
              </w:r>
            </w:ins>
          </w:p>
        </w:tc>
        <w:tc>
          <w:tcPr>
            <w:tcW w:w="789" w:type="dxa"/>
            <w:shd w:val="clear" w:color="auto" w:fill="FFFFFF"/>
            <w:tcMar>
              <w:top w:w="15" w:type="dxa"/>
              <w:left w:w="15" w:type="dxa"/>
              <w:bottom w:w="0" w:type="dxa"/>
              <w:right w:w="15" w:type="dxa"/>
            </w:tcMar>
          </w:tcPr>
          <w:p w14:paraId="15681AFA" w14:textId="4F5B055B" w:rsidR="002D2A76" w:rsidRPr="002B5730" w:rsidRDefault="002D2A76" w:rsidP="002D2A76">
            <w:pPr>
              <w:pStyle w:val="BodyText"/>
              <w:spacing w:before="162" w:line="480" w:lineRule="auto"/>
              <w:ind w:right="-90"/>
              <w:jc w:val="center"/>
              <w:rPr>
                <w:ins w:id="413" w:author="Hardik Malhotra" w:date="2021-09-10T17:51:00Z"/>
                <w:rFonts w:ascii="Verdana" w:hAnsi="Verdana"/>
                <w:bCs/>
                <w:color w:val="000000" w:themeColor="text1"/>
                <w:sz w:val="14"/>
                <w:szCs w:val="14"/>
              </w:rPr>
            </w:pPr>
            <w:ins w:id="414" w:author="Hardik Malhotra" w:date="2021-09-10T17:52:00Z">
              <w:r w:rsidRPr="002B5730">
                <w:rPr>
                  <w:rFonts w:ascii="Verdana" w:hAnsi="Verdana"/>
                  <w:bCs/>
                  <w:color w:val="000000" w:themeColor="text1"/>
                  <w:sz w:val="14"/>
                  <w:szCs w:val="14"/>
                  <w:rPrChange w:id="415" w:author="Hardik Malhotra" w:date="2021-09-10T17:52:00Z">
                    <w:rPr/>
                  </w:rPrChange>
                </w:rPr>
                <w:t>23.00</w:t>
              </w:r>
            </w:ins>
          </w:p>
        </w:tc>
        <w:tc>
          <w:tcPr>
            <w:tcW w:w="789" w:type="dxa"/>
            <w:shd w:val="clear" w:color="auto" w:fill="FFFFFF"/>
            <w:tcMar>
              <w:top w:w="15" w:type="dxa"/>
              <w:left w:w="15" w:type="dxa"/>
              <w:bottom w:w="0" w:type="dxa"/>
              <w:right w:w="15" w:type="dxa"/>
            </w:tcMar>
          </w:tcPr>
          <w:p w14:paraId="55DFA9A2" w14:textId="71E95071" w:rsidR="002D2A76" w:rsidRPr="002B5730" w:rsidRDefault="002D2A76" w:rsidP="002D2A76">
            <w:pPr>
              <w:pStyle w:val="BodyText"/>
              <w:spacing w:before="162" w:line="480" w:lineRule="auto"/>
              <w:ind w:right="-90"/>
              <w:jc w:val="center"/>
              <w:rPr>
                <w:ins w:id="416" w:author="Hardik Malhotra" w:date="2021-09-10T17:51:00Z"/>
                <w:rFonts w:ascii="Verdana" w:hAnsi="Verdana"/>
                <w:bCs/>
                <w:color w:val="000000" w:themeColor="text1"/>
                <w:sz w:val="14"/>
                <w:szCs w:val="14"/>
              </w:rPr>
            </w:pPr>
            <w:ins w:id="417" w:author="Hardik Malhotra" w:date="2021-09-10T17:52:00Z">
              <w:r w:rsidRPr="002B5730">
                <w:rPr>
                  <w:rFonts w:ascii="Verdana" w:hAnsi="Verdana"/>
                  <w:bCs/>
                  <w:color w:val="000000" w:themeColor="text1"/>
                  <w:sz w:val="14"/>
                  <w:szCs w:val="14"/>
                  <w:rPrChange w:id="418" w:author="Hardik Malhotra" w:date="2021-09-10T17:52:00Z">
                    <w:rPr/>
                  </w:rPrChange>
                </w:rPr>
                <w:t>23.00</w:t>
              </w:r>
            </w:ins>
          </w:p>
        </w:tc>
        <w:tc>
          <w:tcPr>
            <w:tcW w:w="790" w:type="dxa"/>
            <w:shd w:val="clear" w:color="auto" w:fill="FFFFFF"/>
            <w:tcMar>
              <w:top w:w="15" w:type="dxa"/>
              <w:left w:w="15" w:type="dxa"/>
              <w:bottom w:w="0" w:type="dxa"/>
              <w:right w:w="15" w:type="dxa"/>
            </w:tcMar>
          </w:tcPr>
          <w:p w14:paraId="007B8A44" w14:textId="1EBFFDD5" w:rsidR="002D2A76" w:rsidRPr="002B5730" w:rsidRDefault="002D2A76" w:rsidP="002D2A76">
            <w:pPr>
              <w:pStyle w:val="BodyText"/>
              <w:spacing w:before="162" w:line="480" w:lineRule="auto"/>
              <w:ind w:right="-90"/>
              <w:jc w:val="center"/>
              <w:rPr>
                <w:ins w:id="419" w:author="Hardik Malhotra" w:date="2021-09-10T17:51:00Z"/>
                <w:rFonts w:ascii="Verdana" w:hAnsi="Verdana"/>
                <w:bCs/>
                <w:color w:val="000000" w:themeColor="text1"/>
                <w:sz w:val="14"/>
                <w:szCs w:val="14"/>
              </w:rPr>
            </w:pPr>
            <w:ins w:id="420" w:author="Hardik Malhotra" w:date="2021-09-10T17:52:00Z">
              <w:r w:rsidRPr="002B5730">
                <w:rPr>
                  <w:rFonts w:ascii="Verdana" w:hAnsi="Verdana"/>
                  <w:bCs/>
                  <w:color w:val="000000" w:themeColor="text1"/>
                  <w:sz w:val="14"/>
                  <w:szCs w:val="14"/>
                  <w:rPrChange w:id="421" w:author="Hardik Malhotra" w:date="2021-09-10T17:52:00Z">
                    <w:rPr/>
                  </w:rPrChange>
                </w:rPr>
                <w:t>23.00</w:t>
              </w:r>
            </w:ins>
          </w:p>
        </w:tc>
      </w:tr>
      <w:tr w:rsidR="002B5730" w:rsidRPr="002B5730" w14:paraId="7E3E3164" w14:textId="77777777" w:rsidTr="000627CD">
        <w:trPr>
          <w:trHeight w:val="86"/>
        </w:trPr>
        <w:tc>
          <w:tcPr>
            <w:tcW w:w="789" w:type="dxa"/>
            <w:shd w:val="clear" w:color="auto" w:fill="FFFFFF"/>
            <w:tcMar>
              <w:top w:w="15" w:type="dxa"/>
              <w:left w:w="15" w:type="dxa"/>
              <w:bottom w:w="0" w:type="dxa"/>
              <w:right w:w="15" w:type="dxa"/>
            </w:tcMar>
            <w:vAlign w:val="center"/>
            <w:hideMark/>
          </w:tcPr>
          <w:p w14:paraId="734FDD4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9E91DB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Singapore</w:t>
            </w:r>
          </w:p>
        </w:tc>
        <w:tc>
          <w:tcPr>
            <w:tcW w:w="789" w:type="dxa"/>
            <w:shd w:val="clear" w:color="auto" w:fill="FFFFFF"/>
            <w:tcMar>
              <w:top w:w="15" w:type="dxa"/>
              <w:left w:w="15" w:type="dxa"/>
              <w:bottom w:w="0" w:type="dxa"/>
              <w:right w:w="15" w:type="dxa"/>
            </w:tcMar>
            <w:vAlign w:val="center"/>
            <w:hideMark/>
          </w:tcPr>
          <w:p w14:paraId="5F25305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Sgx</w:t>
            </w:r>
            <w:proofErr w:type="spellEnd"/>
            <w:r w:rsidRPr="002B5730">
              <w:rPr>
                <w:rFonts w:ascii="Verdana" w:hAnsi="Verdana"/>
                <w:bCs/>
                <w:color w:val="000000" w:themeColor="text1"/>
                <w:sz w:val="14"/>
                <w:szCs w:val="14"/>
              </w:rPr>
              <w:t xml:space="preserve"> Centre 1</w:t>
            </w:r>
          </w:p>
        </w:tc>
        <w:tc>
          <w:tcPr>
            <w:tcW w:w="790" w:type="dxa"/>
            <w:shd w:val="clear" w:color="auto" w:fill="FFFFFF"/>
            <w:tcMar>
              <w:top w:w="15" w:type="dxa"/>
              <w:left w:w="15" w:type="dxa"/>
              <w:bottom w:w="0" w:type="dxa"/>
              <w:right w:w="15" w:type="dxa"/>
            </w:tcMar>
            <w:vAlign w:val="center"/>
            <w:hideMark/>
          </w:tcPr>
          <w:p w14:paraId="30BBA0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2918224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DE789E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6A359A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53B2847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901F8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6E151E4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B38880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C66DE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172DAB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51F4D82D" w14:textId="77777777" w:rsidTr="000627CD">
        <w:trPr>
          <w:trHeight w:val="86"/>
          <w:ins w:id="422" w:author="Hardik Malhotra" w:date="2021-09-10T17:53:00Z"/>
        </w:trPr>
        <w:tc>
          <w:tcPr>
            <w:tcW w:w="789" w:type="dxa"/>
            <w:shd w:val="clear" w:color="auto" w:fill="FFFFFF"/>
            <w:tcMar>
              <w:top w:w="15" w:type="dxa"/>
              <w:left w:w="15" w:type="dxa"/>
              <w:bottom w:w="0" w:type="dxa"/>
              <w:right w:w="15" w:type="dxa"/>
            </w:tcMar>
            <w:vAlign w:val="center"/>
          </w:tcPr>
          <w:p w14:paraId="0BDC14D0" w14:textId="3C229950" w:rsidR="002D2A76" w:rsidRPr="002B5730" w:rsidRDefault="002D2A76" w:rsidP="002D2A76">
            <w:pPr>
              <w:pStyle w:val="BodyText"/>
              <w:spacing w:before="162" w:line="480" w:lineRule="auto"/>
              <w:ind w:right="-90"/>
              <w:jc w:val="center"/>
              <w:rPr>
                <w:ins w:id="423" w:author="Hardik Malhotra" w:date="2021-09-10T17:53:00Z"/>
                <w:rFonts w:ascii="Verdana" w:hAnsi="Verdana"/>
                <w:bCs/>
                <w:color w:val="000000" w:themeColor="text1"/>
                <w:sz w:val="14"/>
                <w:szCs w:val="14"/>
              </w:rPr>
            </w:pPr>
            <w:ins w:id="424"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5171CBF" w14:textId="16605D85" w:rsidR="002D2A76" w:rsidRPr="002B5730" w:rsidRDefault="002D2A76" w:rsidP="002D2A76">
            <w:pPr>
              <w:pStyle w:val="BodyText"/>
              <w:spacing w:before="162" w:line="480" w:lineRule="auto"/>
              <w:ind w:right="-90"/>
              <w:jc w:val="center"/>
              <w:rPr>
                <w:ins w:id="425" w:author="Hardik Malhotra" w:date="2021-09-10T17:53:00Z"/>
                <w:rFonts w:ascii="Verdana" w:hAnsi="Verdana"/>
                <w:bCs/>
                <w:color w:val="000000" w:themeColor="text1"/>
                <w:sz w:val="14"/>
                <w:szCs w:val="14"/>
              </w:rPr>
            </w:pPr>
            <w:ins w:id="426"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32B6932B" w14:textId="4A520473" w:rsidR="002D2A76" w:rsidRPr="002B5730" w:rsidRDefault="002D2A76" w:rsidP="002D2A76">
            <w:pPr>
              <w:pStyle w:val="BodyText"/>
              <w:spacing w:before="162" w:line="480" w:lineRule="auto"/>
              <w:ind w:right="-90"/>
              <w:jc w:val="center"/>
              <w:rPr>
                <w:ins w:id="427" w:author="Hardik Malhotra" w:date="2021-09-10T17:53:00Z"/>
                <w:rFonts w:ascii="Verdana" w:hAnsi="Verdana"/>
                <w:bCs/>
                <w:color w:val="000000" w:themeColor="text1"/>
                <w:sz w:val="14"/>
                <w:szCs w:val="14"/>
              </w:rPr>
            </w:pPr>
            <w:ins w:id="428" w:author="Hardik Malhotra" w:date="2021-09-10T17:53: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138B2E9" w14:textId="0BE4F12A" w:rsidR="002D2A76" w:rsidRPr="002B5730" w:rsidRDefault="002D2A76" w:rsidP="002D2A76">
            <w:pPr>
              <w:pStyle w:val="BodyText"/>
              <w:spacing w:before="162" w:line="480" w:lineRule="auto"/>
              <w:ind w:right="-90"/>
              <w:jc w:val="center"/>
              <w:rPr>
                <w:ins w:id="429" w:author="Hardik Malhotra" w:date="2021-09-10T17:53:00Z"/>
                <w:rFonts w:ascii="Verdana" w:hAnsi="Verdana"/>
                <w:bCs/>
                <w:color w:val="000000" w:themeColor="text1"/>
                <w:sz w:val="14"/>
                <w:szCs w:val="14"/>
              </w:rPr>
            </w:pPr>
            <w:ins w:id="430" w:author="Hardik Malhotra" w:date="2021-09-10T17:53: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tcPr>
          <w:p w14:paraId="173469C4" w14:textId="6B2843B2" w:rsidR="002D2A76" w:rsidRPr="002B5730" w:rsidRDefault="002D2A76" w:rsidP="002D2A76">
            <w:pPr>
              <w:pStyle w:val="BodyText"/>
              <w:spacing w:before="162" w:line="480" w:lineRule="auto"/>
              <w:ind w:right="-90"/>
              <w:jc w:val="center"/>
              <w:rPr>
                <w:ins w:id="431" w:author="Hardik Malhotra" w:date="2021-09-10T17:53:00Z"/>
                <w:rFonts w:ascii="Verdana" w:hAnsi="Verdana"/>
                <w:bCs/>
                <w:color w:val="000000" w:themeColor="text1"/>
                <w:sz w:val="14"/>
                <w:szCs w:val="14"/>
              </w:rPr>
            </w:pPr>
            <w:ins w:id="432" w:author="Hardik Malhotra" w:date="2021-09-10T17:53:00Z">
              <w:r w:rsidRPr="002B5730">
                <w:rPr>
                  <w:rFonts w:ascii="Verdana" w:hAnsi="Verdana"/>
                  <w:bCs/>
                  <w:color w:val="000000" w:themeColor="text1"/>
                  <w:sz w:val="14"/>
                  <w:szCs w:val="14"/>
                  <w:rPrChange w:id="433" w:author="Hardik Malhotra" w:date="2021-09-10T17:53:00Z">
                    <w:rPr/>
                  </w:rPrChange>
                </w:rPr>
                <w:t>5.00</w:t>
              </w:r>
            </w:ins>
          </w:p>
        </w:tc>
        <w:tc>
          <w:tcPr>
            <w:tcW w:w="789" w:type="dxa"/>
            <w:shd w:val="clear" w:color="auto" w:fill="FFFFFF"/>
            <w:tcMar>
              <w:top w:w="15" w:type="dxa"/>
              <w:left w:w="15" w:type="dxa"/>
              <w:bottom w:w="0" w:type="dxa"/>
              <w:right w:w="15" w:type="dxa"/>
            </w:tcMar>
          </w:tcPr>
          <w:p w14:paraId="50CA44DE" w14:textId="02BA0286" w:rsidR="002D2A76" w:rsidRPr="002B5730" w:rsidRDefault="002D2A76" w:rsidP="002D2A76">
            <w:pPr>
              <w:pStyle w:val="BodyText"/>
              <w:spacing w:before="162" w:line="480" w:lineRule="auto"/>
              <w:ind w:right="-90"/>
              <w:jc w:val="center"/>
              <w:rPr>
                <w:ins w:id="434" w:author="Hardik Malhotra" w:date="2021-09-10T17:53:00Z"/>
                <w:rFonts w:ascii="Verdana" w:hAnsi="Verdana"/>
                <w:bCs/>
                <w:color w:val="000000" w:themeColor="text1"/>
                <w:sz w:val="14"/>
                <w:szCs w:val="14"/>
              </w:rPr>
            </w:pPr>
            <w:ins w:id="435" w:author="Hardik Malhotra" w:date="2021-09-10T17:53:00Z">
              <w:r w:rsidRPr="002B5730">
                <w:rPr>
                  <w:rFonts w:ascii="Verdana" w:hAnsi="Verdana"/>
                  <w:bCs/>
                  <w:color w:val="000000" w:themeColor="text1"/>
                  <w:sz w:val="14"/>
                  <w:szCs w:val="14"/>
                  <w:rPrChange w:id="436" w:author="Hardik Malhotra" w:date="2021-09-10T17:53:00Z">
                    <w:rPr/>
                  </w:rPrChange>
                </w:rPr>
                <w:t>5.00</w:t>
              </w:r>
            </w:ins>
          </w:p>
        </w:tc>
        <w:tc>
          <w:tcPr>
            <w:tcW w:w="790" w:type="dxa"/>
            <w:shd w:val="clear" w:color="auto" w:fill="FFFFFF"/>
            <w:tcMar>
              <w:top w:w="15" w:type="dxa"/>
              <w:left w:w="15" w:type="dxa"/>
              <w:bottom w:w="0" w:type="dxa"/>
              <w:right w:w="15" w:type="dxa"/>
            </w:tcMar>
          </w:tcPr>
          <w:p w14:paraId="7AC0C91E" w14:textId="34FF6FB9" w:rsidR="002D2A76" w:rsidRPr="002B5730" w:rsidRDefault="002D2A76" w:rsidP="002D2A76">
            <w:pPr>
              <w:pStyle w:val="BodyText"/>
              <w:spacing w:before="162" w:line="480" w:lineRule="auto"/>
              <w:ind w:right="-90"/>
              <w:jc w:val="center"/>
              <w:rPr>
                <w:ins w:id="437" w:author="Hardik Malhotra" w:date="2021-09-10T17:53:00Z"/>
                <w:rFonts w:ascii="Verdana" w:hAnsi="Verdana"/>
                <w:bCs/>
                <w:color w:val="000000" w:themeColor="text1"/>
                <w:sz w:val="14"/>
                <w:szCs w:val="14"/>
              </w:rPr>
            </w:pPr>
            <w:ins w:id="438" w:author="Hardik Malhotra" w:date="2021-09-10T17:53:00Z">
              <w:r w:rsidRPr="002B5730">
                <w:rPr>
                  <w:rFonts w:ascii="Verdana" w:hAnsi="Verdana"/>
                  <w:bCs/>
                  <w:color w:val="000000" w:themeColor="text1"/>
                  <w:sz w:val="14"/>
                  <w:szCs w:val="14"/>
                  <w:rPrChange w:id="439" w:author="Hardik Malhotra" w:date="2021-09-10T17:53:00Z">
                    <w:rPr/>
                  </w:rPrChange>
                </w:rPr>
                <w:t>5.00</w:t>
              </w:r>
            </w:ins>
          </w:p>
        </w:tc>
        <w:tc>
          <w:tcPr>
            <w:tcW w:w="789" w:type="dxa"/>
            <w:shd w:val="clear" w:color="auto" w:fill="FFFFFF"/>
            <w:tcMar>
              <w:top w:w="15" w:type="dxa"/>
              <w:left w:w="15" w:type="dxa"/>
              <w:bottom w:w="0" w:type="dxa"/>
              <w:right w:w="15" w:type="dxa"/>
            </w:tcMar>
          </w:tcPr>
          <w:p w14:paraId="50F0873F" w14:textId="466DEA05" w:rsidR="002D2A76" w:rsidRPr="002B5730" w:rsidRDefault="002D2A76" w:rsidP="002D2A76">
            <w:pPr>
              <w:pStyle w:val="BodyText"/>
              <w:spacing w:before="162" w:line="480" w:lineRule="auto"/>
              <w:ind w:right="-90"/>
              <w:jc w:val="center"/>
              <w:rPr>
                <w:ins w:id="440" w:author="Hardik Malhotra" w:date="2021-09-10T17:53:00Z"/>
                <w:rFonts w:ascii="Verdana" w:hAnsi="Verdana"/>
                <w:bCs/>
                <w:color w:val="000000" w:themeColor="text1"/>
                <w:sz w:val="14"/>
                <w:szCs w:val="14"/>
              </w:rPr>
            </w:pPr>
            <w:ins w:id="441" w:author="Hardik Malhotra" w:date="2021-09-10T17:53:00Z">
              <w:r w:rsidRPr="002B5730">
                <w:rPr>
                  <w:rFonts w:ascii="Verdana" w:hAnsi="Verdana"/>
                  <w:bCs/>
                  <w:color w:val="000000" w:themeColor="text1"/>
                  <w:sz w:val="14"/>
                  <w:szCs w:val="14"/>
                  <w:rPrChange w:id="442" w:author="Hardik Malhotra" w:date="2021-09-10T17:53:00Z">
                    <w:rPr/>
                  </w:rPrChange>
                </w:rPr>
                <w:t>5.00</w:t>
              </w:r>
            </w:ins>
          </w:p>
        </w:tc>
        <w:tc>
          <w:tcPr>
            <w:tcW w:w="789" w:type="dxa"/>
            <w:shd w:val="clear" w:color="auto" w:fill="FFFFFF"/>
            <w:tcMar>
              <w:top w:w="15" w:type="dxa"/>
              <w:left w:w="15" w:type="dxa"/>
              <w:bottom w:w="0" w:type="dxa"/>
              <w:right w:w="15" w:type="dxa"/>
            </w:tcMar>
          </w:tcPr>
          <w:p w14:paraId="368165C3" w14:textId="01B79C2F" w:rsidR="002D2A76" w:rsidRPr="002B5730" w:rsidRDefault="002D2A76" w:rsidP="002D2A76">
            <w:pPr>
              <w:pStyle w:val="BodyText"/>
              <w:spacing w:before="162" w:line="480" w:lineRule="auto"/>
              <w:ind w:right="-90"/>
              <w:jc w:val="center"/>
              <w:rPr>
                <w:ins w:id="443" w:author="Hardik Malhotra" w:date="2021-09-10T17:53:00Z"/>
                <w:rFonts w:ascii="Verdana" w:hAnsi="Verdana"/>
                <w:bCs/>
                <w:color w:val="000000" w:themeColor="text1"/>
                <w:sz w:val="14"/>
                <w:szCs w:val="14"/>
              </w:rPr>
            </w:pPr>
            <w:ins w:id="444" w:author="Hardik Malhotra" w:date="2021-09-10T17:53:00Z">
              <w:r w:rsidRPr="002B5730">
                <w:rPr>
                  <w:rFonts w:ascii="Verdana" w:hAnsi="Verdana"/>
                  <w:bCs/>
                  <w:color w:val="000000" w:themeColor="text1"/>
                  <w:sz w:val="14"/>
                  <w:szCs w:val="14"/>
                  <w:rPrChange w:id="445" w:author="Hardik Malhotra" w:date="2021-09-10T17:53:00Z">
                    <w:rPr/>
                  </w:rPrChange>
                </w:rPr>
                <w:t>5.00</w:t>
              </w:r>
            </w:ins>
          </w:p>
        </w:tc>
        <w:tc>
          <w:tcPr>
            <w:tcW w:w="790" w:type="dxa"/>
            <w:shd w:val="clear" w:color="auto" w:fill="FFFFFF"/>
            <w:tcMar>
              <w:top w:w="15" w:type="dxa"/>
              <w:left w:w="15" w:type="dxa"/>
              <w:bottom w:w="0" w:type="dxa"/>
              <w:right w:w="15" w:type="dxa"/>
            </w:tcMar>
          </w:tcPr>
          <w:p w14:paraId="1D29B692" w14:textId="7BEF6CCB" w:rsidR="002D2A76" w:rsidRPr="002B5730" w:rsidRDefault="002D2A76" w:rsidP="002D2A76">
            <w:pPr>
              <w:pStyle w:val="BodyText"/>
              <w:spacing w:before="162" w:line="480" w:lineRule="auto"/>
              <w:ind w:right="-90"/>
              <w:jc w:val="center"/>
              <w:rPr>
                <w:ins w:id="446" w:author="Hardik Malhotra" w:date="2021-09-10T17:53:00Z"/>
                <w:rFonts w:ascii="Verdana" w:hAnsi="Verdana"/>
                <w:bCs/>
                <w:color w:val="000000" w:themeColor="text1"/>
                <w:sz w:val="14"/>
                <w:szCs w:val="14"/>
              </w:rPr>
            </w:pPr>
            <w:ins w:id="447" w:author="Hardik Malhotra" w:date="2021-09-10T17:53:00Z">
              <w:r w:rsidRPr="002B5730">
                <w:rPr>
                  <w:rFonts w:ascii="Verdana" w:hAnsi="Verdana"/>
                  <w:bCs/>
                  <w:color w:val="000000" w:themeColor="text1"/>
                  <w:sz w:val="14"/>
                  <w:szCs w:val="14"/>
                  <w:rPrChange w:id="448" w:author="Hardik Malhotra" w:date="2021-09-10T17:53:00Z">
                    <w:rPr/>
                  </w:rPrChange>
                </w:rPr>
                <w:t>5.00</w:t>
              </w:r>
            </w:ins>
          </w:p>
        </w:tc>
        <w:tc>
          <w:tcPr>
            <w:tcW w:w="789" w:type="dxa"/>
            <w:shd w:val="clear" w:color="auto" w:fill="FFFFFF"/>
            <w:tcMar>
              <w:top w:w="15" w:type="dxa"/>
              <w:left w:w="15" w:type="dxa"/>
              <w:bottom w:w="0" w:type="dxa"/>
              <w:right w:w="15" w:type="dxa"/>
            </w:tcMar>
          </w:tcPr>
          <w:p w14:paraId="644DB283" w14:textId="2B2DB105" w:rsidR="002D2A76" w:rsidRPr="002B5730" w:rsidRDefault="002D2A76" w:rsidP="002D2A76">
            <w:pPr>
              <w:pStyle w:val="BodyText"/>
              <w:spacing w:before="162" w:line="480" w:lineRule="auto"/>
              <w:ind w:right="-90"/>
              <w:jc w:val="center"/>
              <w:rPr>
                <w:ins w:id="449" w:author="Hardik Malhotra" w:date="2021-09-10T17:53:00Z"/>
                <w:rFonts w:ascii="Verdana" w:hAnsi="Verdana"/>
                <w:bCs/>
                <w:color w:val="000000" w:themeColor="text1"/>
                <w:sz w:val="14"/>
                <w:szCs w:val="14"/>
              </w:rPr>
            </w:pPr>
            <w:ins w:id="450" w:author="Hardik Malhotra" w:date="2021-09-10T17:53:00Z">
              <w:r w:rsidRPr="002B5730">
                <w:rPr>
                  <w:rFonts w:ascii="Verdana" w:hAnsi="Verdana"/>
                  <w:bCs/>
                  <w:color w:val="000000" w:themeColor="text1"/>
                  <w:sz w:val="14"/>
                  <w:szCs w:val="14"/>
                  <w:rPrChange w:id="451" w:author="Hardik Malhotra" w:date="2021-09-10T17:53:00Z">
                    <w:rPr/>
                  </w:rPrChange>
                </w:rPr>
                <w:t>5.00</w:t>
              </w:r>
            </w:ins>
          </w:p>
        </w:tc>
        <w:tc>
          <w:tcPr>
            <w:tcW w:w="789" w:type="dxa"/>
            <w:shd w:val="clear" w:color="auto" w:fill="FFFFFF"/>
            <w:tcMar>
              <w:top w:w="15" w:type="dxa"/>
              <w:left w:w="15" w:type="dxa"/>
              <w:bottom w:w="0" w:type="dxa"/>
              <w:right w:w="15" w:type="dxa"/>
            </w:tcMar>
          </w:tcPr>
          <w:p w14:paraId="13C643A1" w14:textId="12ECCE62" w:rsidR="002D2A76" w:rsidRPr="002B5730" w:rsidRDefault="002D2A76" w:rsidP="002D2A76">
            <w:pPr>
              <w:pStyle w:val="BodyText"/>
              <w:spacing w:before="162" w:line="480" w:lineRule="auto"/>
              <w:ind w:right="-90"/>
              <w:jc w:val="center"/>
              <w:rPr>
                <w:ins w:id="452" w:author="Hardik Malhotra" w:date="2021-09-10T17:53:00Z"/>
                <w:rFonts w:ascii="Verdana" w:hAnsi="Verdana"/>
                <w:bCs/>
                <w:color w:val="000000" w:themeColor="text1"/>
                <w:sz w:val="14"/>
                <w:szCs w:val="14"/>
              </w:rPr>
            </w:pPr>
            <w:ins w:id="453" w:author="Hardik Malhotra" w:date="2021-09-10T17:53:00Z">
              <w:r w:rsidRPr="002B5730">
                <w:rPr>
                  <w:rFonts w:ascii="Verdana" w:hAnsi="Verdana"/>
                  <w:bCs/>
                  <w:color w:val="000000" w:themeColor="text1"/>
                  <w:sz w:val="14"/>
                  <w:szCs w:val="14"/>
                  <w:rPrChange w:id="454" w:author="Hardik Malhotra" w:date="2021-09-10T17:53:00Z">
                    <w:rPr/>
                  </w:rPrChange>
                </w:rPr>
                <w:t>5.00</w:t>
              </w:r>
            </w:ins>
          </w:p>
        </w:tc>
        <w:tc>
          <w:tcPr>
            <w:tcW w:w="790" w:type="dxa"/>
            <w:shd w:val="clear" w:color="auto" w:fill="FFFFFF"/>
            <w:tcMar>
              <w:top w:w="15" w:type="dxa"/>
              <w:left w:w="15" w:type="dxa"/>
              <w:bottom w:w="0" w:type="dxa"/>
              <w:right w:w="15" w:type="dxa"/>
            </w:tcMar>
          </w:tcPr>
          <w:p w14:paraId="381D2A84" w14:textId="21B6369B" w:rsidR="002D2A76" w:rsidRPr="002B5730" w:rsidRDefault="002D2A76" w:rsidP="002D2A76">
            <w:pPr>
              <w:pStyle w:val="BodyText"/>
              <w:spacing w:before="162" w:line="480" w:lineRule="auto"/>
              <w:ind w:right="-90"/>
              <w:jc w:val="center"/>
              <w:rPr>
                <w:ins w:id="455" w:author="Hardik Malhotra" w:date="2021-09-10T17:53:00Z"/>
                <w:rFonts w:ascii="Verdana" w:hAnsi="Verdana"/>
                <w:bCs/>
                <w:color w:val="000000" w:themeColor="text1"/>
                <w:sz w:val="14"/>
                <w:szCs w:val="14"/>
              </w:rPr>
            </w:pPr>
            <w:ins w:id="456" w:author="Hardik Malhotra" w:date="2021-09-10T17:53:00Z">
              <w:r w:rsidRPr="002B5730">
                <w:rPr>
                  <w:rFonts w:ascii="Verdana" w:hAnsi="Verdana"/>
                  <w:bCs/>
                  <w:color w:val="000000" w:themeColor="text1"/>
                  <w:sz w:val="14"/>
                  <w:szCs w:val="14"/>
                  <w:rPrChange w:id="457" w:author="Hardik Malhotra" w:date="2021-09-10T17:53:00Z">
                    <w:rPr/>
                  </w:rPrChange>
                </w:rPr>
                <w:t>5.00</w:t>
              </w:r>
            </w:ins>
          </w:p>
        </w:tc>
      </w:tr>
      <w:tr w:rsidR="002B5730" w:rsidRPr="002B5730" w14:paraId="0B3A4F12" w14:textId="77777777" w:rsidTr="000627CD">
        <w:trPr>
          <w:trHeight w:val="86"/>
          <w:ins w:id="458" w:author="Hardik Malhotra" w:date="2021-09-10T17:53:00Z"/>
        </w:trPr>
        <w:tc>
          <w:tcPr>
            <w:tcW w:w="789" w:type="dxa"/>
            <w:shd w:val="clear" w:color="auto" w:fill="FFFFFF"/>
            <w:tcMar>
              <w:top w:w="15" w:type="dxa"/>
              <w:left w:w="15" w:type="dxa"/>
              <w:bottom w:w="0" w:type="dxa"/>
              <w:right w:w="15" w:type="dxa"/>
            </w:tcMar>
            <w:vAlign w:val="center"/>
          </w:tcPr>
          <w:p w14:paraId="4220627B" w14:textId="152D4FD4" w:rsidR="002D2A76" w:rsidRPr="002B5730" w:rsidRDefault="002D2A76" w:rsidP="002D2A76">
            <w:pPr>
              <w:pStyle w:val="BodyText"/>
              <w:spacing w:before="162" w:line="480" w:lineRule="auto"/>
              <w:ind w:right="-90"/>
              <w:jc w:val="center"/>
              <w:rPr>
                <w:ins w:id="459" w:author="Hardik Malhotra" w:date="2021-09-10T17:53:00Z"/>
                <w:rFonts w:ascii="Verdana" w:hAnsi="Verdana"/>
                <w:bCs/>
                <w:color w:val="000000" w:themeColor="text1"/>
                <w:sz w:val="14"/>
                <w:szCs w:val="14"/>
              </w:rPr>
            </w:pPr>
            <w:ins w:id="460"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6F6EDCD3" w14:textId="065C2427" w:rsidR="002D2A76" w:rsidRPr="002B5730" w:rsidRDefault="002D2A76" w:rsidP="002D2A76">
            <w:pPr>
              <w:pStyle w:val="BodyText"/>
              <w:spacing w:before="162" w:line="480" w:lineRule="auto"/>
              <w:ind w:right="-90"/>
              <w:jc w:val="center"/>
              <w:rPr>
                <w:ins w:id="461" w:author="Hardik Malhotra" w:date="2021-09-10T17:53:00Z"/>
                <w:rFonts w:ascii="Verdana" w:hAnsi="Verdana"/>
                <w:bCs/>
                <w:color w:val="000000" w:themeColor="text1"/>
                <w:sz w:val="14"/>
                <w:szCs w:val="14"/>
              </w:rPr>
            </w:pPr>
            <w:ins w:id="462"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0B1A8A2F" w14:textId="6EAC13ED" w:rsidR="002D2A76" w:rsidRPr="002B5730" w:rsidRDefault="002D2A76" w:rsidP="002D2A76">
            <w:pPr>
              <w:pStyle w:val="BodyText"/>
              <w:spacing w:before="162" w:line="480" w:lineRule="auto"/>
              <w:ind w:right="-90"/>
              <w:jc w:val="center"/>
              <w:rPr>
                <w:ins w:id="463" w:author="Hardik Malhotra" w:date="2021-09-10T17:53:00Z"/>
                <w:rFonts w:ascii="Verdana" w:hAnsi="Verdana"/>
                <w:bCs/>
                <w:color w:val="000000" w:themeColor="text1"/>
                <w:sz w:val="14"/>
                <w:szCs w:val="14"/>
              </w:rPr>
            </w:pPr>
            <w:ins w:id="464" w:author="Hardik Malhotra" w:date="2021-09-10T17:5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433E68C" w14:textId="35EC3C6C" w:rsidR="002D2A76" w:rsidRPr="002B5730" w:rsidRDefault="002D2A76" w:rsidP="002D2A76">
            <w:pPr>
              <w:pStyle w:val="BodyText"/>
              <w:spacing w:before="162" w:line="480" w:lineRule="auto"/>
              <w:ind w:right="-90"/>
              <w:jc w:val="center"/>
              <w:rPr>
                <w:ins w:id="465" w:author="Hardik Malhotra" w:date="2021-09-10T17:53:00Z"/>
                <w:rFonts w:ascii="Verdana" w:hAnsi="Verdana"/>
                <w:bCs/>
                <w:color w:val="000000" w:themeColor="text1"/>
                <w:sz w:val="14"/>
                <w:szCs w:val="14"/>
              </w:rPr>
            </w:pPr>
            <w:ins w:id="466" w:author="Hardik Malhotra" w:date="2021-09-10T17:5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620488D" w14:textId="75AF9FFA" w:rsidR="002D2A76" w:rsidRPr="002B5730" w:rsidRDefault="002D2A76" w:rsidP="002D2A76">
            <w:pPr>
              <w:pStyle w:val="BodyText"/>
              <w:spacing w:before="162" w:line="480" w:lineRule="auto"/>
              <w:ind w:right="-90"/>
              <w:jc w:val="center"/>
              <w:rPr>
                <w:ins w:id="467" w:author="Hardik Malhotra" w:date="2021-09-10T17:53:00Z"/>
                <w:rFonts w:ascii="Verdana" w:hAnsi="Verdana"/>
                <w:bCs/>
                <w:color w:val="000000" w:themeColor="text1"/>
                <w:sz w:val="14"/>
                <w:szCs w:val="14"/>
              </w:rPr>
            </w:pPr>
            <w:ins w:id="468" w:author="Hardik Malhotra" w:date="2021-09-10T17:54:00Z">
              <w:r w:rsidRPr="002B5730">
                <w:rPr>
                  <w:rFonts w:ascii="Verdana" w:hAnsi="Verdana"/>
                  <w:bCs/>
                  <w:color w:val="000000" w:themeColor="text1"/>
                  <w:sz w:val="14"/>
                  <w:szCs w:val="14"/>
                  <w:rPrChange w:id="469"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F8C0BD6" w14:textId="6D9937EC" w:rsidR="002D2A76" w:rsidRPr="002B5730" w:rsidRDefault="002D2A76" w:rsidP="002D2A76">
            <w:pPr>
              <w:pStyle w:val="BodyText"/>
              <w:spacing w:before="162" w:line="480" w:lineRule="auto"/>
              <w:ind w:right="-90"/>
              <w:jc w:val="center"/>
              <w:rPr>
                <w:ins w:id="470" w:author="Hardik Malhotra" w:date="2021-09-10T17:53:00Z"/>
                <w:rFonts w:ascii="Verdana" w:hAnsi="Verdana"/>
                <w:bCs/>
                <w:color w:val="000000" w:themeColor="text1"/>
                <w:sz w:val="14"/>
                <w:szCs w:val="14"/>
              </w:rPr>
            </w:pPr>
            <w:ins w:id="471" w:author="Hardik Malhotra" w:date="2021-09-10T17:54:00Z">
              <w:r w:rsidRPr="002B5730">
                <w:rPr>
                  <w:rFonts w:ascii="Verdana" w:hAnsi="Verdana"/>
                  <w:bCs/>
                  <w:color w:val="000000" w:themeColor="text1"/>
                  <w:sz w:val="14"/>
                  <w:szCs w:val="14"/>
                  <w:rPrChange w:id="472"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AAED692" w14:textId="2A034D8D" w:rsidR="002D2A76" w:rsidRPr="002B5730" w:rsidRDefault="002D2A76" w:rsidP="002D2A76">
            <w:pPr>
              <w:pStyle w:val="BodyText"/>
              <w:spacing w:before="162" w:line="480" w:lineRule="auto"/>
              <w:ind w:right="-90"/>
              <w:jc w:val="center"/>
              <w:rPr>
                <w:ins w:id="473" w:author="Hardik Malhotra" w:date="2021-09-10T17:53:00Z"/>
                <w:rFonts w:ascii="Verdana" w:hAnsi="Verdana"/>
                <w:bCs/>
                <w:color w:val="000000" w:themeColor="text1"/>
                <w:sz w:val="14"/>
                <w:szCs w:val="14"/>
              </w:rPr>
            </w:pPr>
            <w:ins w:id="474" w:author="Hardik Malhotra" w:date="2021-09-10T17:54:00Z">
              <w:r w:rsidRPr="002B5730">
                <w:rPr>
                  <w:rFonts w:ascii="Verdana" w:hAnsi="Verdana"/>
                  <w:bCs/>
                  <w:color w:val="000000" w:themeColor="text1"/>
                  <w:sz w:val="14"/>
                  <w:szCs w:val="14"/>
                  <w:rPrChange w:id="475"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06AAA55" w14:textId="5BC2D497" w:rsidR="002D2A76" w:rsidRPr="002B5730" w:rsidRDefault="002D2A76" w:rsidP="002D2A76">
            <w:pPr>
              <w:pStyle w:val="BodyText"/>
              <w:spacing w:before="162" w:line="480" w:lineRule="auto"/>
              <w:ind w:right="-90"/>
              <w:jc w:val="center"/>
              <w:rPr>
                <w:ins w:id="476" w:author="Hardik Malhotra" w:date="2021-09-10T17:53:00Z"/>
                <w:rFonts w:ascii="Verdana" w:hAnsi="Verdana"/>
                <w:bCs/>
                <w:color w:val="000000" w:themeColor="text1"/>
                <w:sz w:val="14"/>
                <w:szCs w:val="14"/>
              </w:rPr>
            </w:pPr>
            <w:ins w:id="477" w:author="Hardik Malhotra" w:date="2021-09-10T17:54:00Z">
              <w:r w:rsidRPr="002B5730">
                <w:rPr>
                  <w:rFonts w:ascii="Verdana" w:hAnsi="Verdana"/>
                  <w:bCs/>
                  <w:color w:val="000000" w:themeColor="text1"/>
                  <w:sz w:val="14"/>
                  <w:szCs w:val="14"/>
                  <w:rPrChange w:id="478"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7154C21" w14:textId="5C6291CD" w:rsidR="002D2A76" w:rsidRPr="002B5730" w:rsidRDefault="002D2A76" w:rsidP="002D2A76">
            <w:pPr>
              <w:pStyle w:val="BodyText"/>
              <w:spacing w:before="162" w:line="480" w:lineRule="auto"/>
              <w:ind w:right="-90"/>
              <w:jc w:val="center"/>
              <w:rPr>
                <w:ins w:id="479" w:author="Hardik Malhotra" w:date="2021-09-10T17:53:00Z"/>
                <w:rFonts w:ascii="Verdana" w:hAnsi="Verdana"/>
                <w:bCs/>
                <w:color w:val="000000" w:themeColor="text1"/>
                <w:sz w:val="14"/>
                <w:szCs w:val="14"/>
              </w:rPr>
            </w:pPr>
            <w:ins w:id="480" w:author="Hardik Malhotra" w:date="2021-09-10T17:54:00Z">
              <w:r w:rsidRPr="002B5730">
                <w:rPr>
                  <w:rFonts w:ascii="Verdana" w:hAnsi="Verdana"/>
                  <w:bCs/>
                  <w:color w:val="000000" w:themeColor="text1"/>
                  <w:sz w:val="14"/>
                  <w:szCs w:val="14"/>
                  <w:rPrChange w:id="481"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716723E" w14:textId="4C80435B" w:rsidR="002D2A76" w:rsidRPr="002B5730" w:rsidRDefault="002D2A76" w:rsidP="002D2A76">
            <w:pPr>
              <w:pStyle w:val="BodyText"/>
              <w:spacing w:before="162" w:line="480" w:lineRule="auto"/>
              <w:ind w:right="-90"/>
              <w:jc w:val="center"/>
              <w:rPr>
                <w:ins w:id="482" w:author="Hardik Malhotra" w:date="2021-09-10T17:53:00Z"/>
                <w:rFonts w:ascii="Verdana" w:hAnsi="Verdana"/>
                <w:bCs/>
                <w:color w:val="000000" w:themeColor="text1"/>
                <w:sz w:val="14"/>
                <w:szCs w:val="14"/>
              </w:rPr>
            </w:pPr>
            <w:ins w:id="483" w:author="Hardik Malhotra" w:date="2021-09-10T17:54:00Z">
              <w:r w:rsidRPr="002B5730">
                <w:rPr>
                  <w:rFonts w:ascii="Verdana" w:hAnsi="Verdana"/>
                  <w:bCs/>
                  <w:color w:val="000000" w:themeColor="text1"/>
                  <w:sz w:val="14"/>
                  <w:szCs w:val="14"/>
                  <w:rPrChange w:id="484"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3298FB6" w14:textId="6FA4EAC0" w:rsidR="002D2A76" w:rsidRPr="002B5730" w:rsidRDefault="002D2A76" w:rsidP="002D2A76">
            <w:pPr>
              <w:pStyle w:val="BodyText"/>
              <w:spacing w:before="162" w:line="480" w:lineRule="auto"/>
              <w:ind w:right="-90"/>
              <w:jc w:val="center"/>
              <w:rPr>
                <w:ins w:id="485" w:author="Hardik Malhotra" w:date="2021-09-10T17:53:00Z"/>
                <w:rFonts w:ascii="Verdana" w:hAnsi="Verdana"/>
                <w:bCs/>
                <w:color w:val="000000" w:themeColor="text1"/>
                <w:sz w:val="14"/>
                <w:szCs w:val="14"/>
              </w:rPr>
            </w:pPr>
            <w:ins w:id="486" w:author="Hardik Malhotra" w:date="2021-09-10T17:54:00Z">
              <w:r w:rsidRPr="002B5730">
                <w:rPr>
                  <w:rFonts w:ascii="Verdana" w:hAnsi="Verdana"/>
                  <w:bCs/>
                  <w:color w:val="000000" w:themeColor="text1"/>
                  <w:sz w:val="14"/>
                  <w:szCs w:val="14"/>
                  <w:rPrChange w:id="487"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C7B1521" w14:textId="24CEA8C9" w:rsidR="002D2A76" w:rsidRPr="002B5730" w:rsidRDefault="002D2A76" w:rsidP="002D2A76">
            <w:pPr>
              <w:pStyle w:val="BodyText"/>
              <w:spacing w:before="162" w:line="480" w:lineRule="auto"/>
              <w:ind w:right="-90"/>
              <w:jc w:val="center"/>
              <w:rPr>
                <w:ins w:id="488" w:author="Hardik Malhotra" w:date="2021-09-10T17:53:00Z"/>
                <w:rFonts w:ascii="Verdana" w:hAnsi="Verdana"/>
                <w:bCs/>
                <w:color w:val="000000" w:themeColor="text1"/>
                <w:sz w:val="14"/>
                <w:szCs w:val="14"/>
              </w:rPr>
            </w:pPr>
            <w:ins w:id="489" w:author="Hardik Malhotra" w:date="2021-09-10T17:54:00Z">
              <w:r w:rsidRPr="002B5730">
                <w:rPr>
                  <w:rFonts w:ascii="Verdana" w:hAnsi="Verdana"/>
                  <w:bCs/>
                  <w:color w:val="000000" w:themeColor="text1"/>
                  <w:sz w:val="14"/>
                  <w:szCs w:val="14"/>
                  <w:rPrChange w:id="490"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08E66EEE" w14:textId="272DE330" w:rsidR="002D2A76" w:rsidRPr="002B5730" w:rsidRDefault="002D2A76" w:rsidP="002D2A76">
            <w:pPr>
              <w:pStyle w:val="BodyText"/>
              <w:spacing w:before="162" w:line="480" w:lineRule="auto"/>
              <w:ind w:right="-90"/>
              <w:jc w:val="center"/>
              <w:rPr>
                <w:ins w:id="491" w:author="Hardik Malhotra" w:date="2021-09-10T17:53:00Z"/>
                <w:rFonts w:ascii="Verdana" w:hAnsi="Verdana"/>
                <w:bCs/>
                <w:color w:val="000000" w:themeColor="text1"/>
                <w:sz w:val="14"/>
                <w:szCs w:val="14"/>
              </w:rPr>
            </w:pPr>
            <w:ins w:id="492" w:author="Hardik Malhotra" w:date="2021-09-10T17:54:00Z">
              <w:r w:rsidRPr="002B5730">
                <w:rPr>
                  <w:rFonts w:ascii="Verdana" w:hAnsi="Verdana"/>
                  <w:bCs/>
                  <w:color w:val="000000" w:themeColor="text1"/>
                  <w:sz w:val="14"/>
                  <w:szCs w:val="14"/>
                  <w:rPrChange w:id="493" w:author="Hardik Malhotra" w:date="2021-09-10T17:54:00Z">
                    <w:rPr>
                      <w:b/>
                      <w:bCs/>
                      <w:sz w:val="20"/>
                      <w:szCs w:val="20"/>
                    </w:rPr>
                  </w:rPrChange>
                </w:rPr>
                <w:t>20.00</w:t>
              </w:r>
            </w:ins>
          </w:p>
        </w:tc>
      </w:tr>
      <w:tr w:rsidR="002B5730" w:rsidRPr="002B5730" w14:paraId="7103B4F6" w14:textId="77777777" w:rsidTr="000627CD">
        <w:trPr>
          <w:trHeight w:val="86"/>
        </w:trPr>
        <w:tc>
          <w:tcPr>
            <w:tcW w:w="789" w:type="dxa"/>
            <w:shd w:val="clear" w:color="auto" w:fill="FFFFFF"/>
            <w:tcMar>
              <w:top w:w="15" w:type="dxa"/>
              <w:left w:w="15" w:type="dxa"/>
              <w:bottom w:w="0" w:type="dxa"/>
              <w:right w:w="15" w:type="dxa"/>
            </w:tcMar>
            <w:vAlign w:val="center"/>
            <w:hideMark/>
          </w:tcPr>
          <w:p w14:paraId="32F9CB0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33EEB59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67B8565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Kaohsiung</w:t>
            </w:r>
          </w:p>
        </w:tc>
        <w:tc>
          <w:tcPr>
            <w:tcW w:w="790" w:type="dxa"/>
            <w:shd w:val="clear" w:color="auto" w:fill="FFFFFF"/>
            <w:tcMar>
              <w:top w:w="15" w:type="dxa"/>
              <w:left w:w="15" w:type="dxa"/>
              <w:bottom w:w="0" w:type="dxa"/>
              <w:right w:w="15" w:type="dxa"/>
            </w:tcMar>
            <w:vAlign w:val="center"/>
            <w:hideMark/>
          </w:tcPr>
          <w:p w14:paraId="25D5193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Materials </w:t>
            </w:r>
            <w:proofErr w:type="spellStart"/>
            <w:proofErr w:type="gramStart"/>
            <w:r w:rsidRPr="002B5730">
              <w:rPr>
                <w:rFonts w:ascii="Verdana" w:hAnsi="Verdana"/>
                <w:bCs/>
                <w:color w:val="000000" w:themeColor="text1"/>
                <w:sz w:val="14"/>
                <w:szCs w:val="14"/>
              </w:rPr>
              <w:t>Co.,Ltd</w:t>
            </w:r>
            <w:proofErr w:type="spellEnd"/>
            <w:r w:rsidRPr="002B5730">
              <w:rPr>
                <w:rFonts w:ascii="Verdana" w:hAnsi="Verdana"/>
                <w:bCs/>
                <w:color w:val="000000" w:themeColor="text1"/>
                <w:sz w:val="14"/>
                <w:szCs w:val="14"/>
              </w:rPr>
              <w:t>.</w:t>
            </w:r>
            <w:proofErr w:type="gramEnd"/>
            <w:r w:rsidRPr="002B5730">
              <w:rPr>
                <w:rFonts w:ascii="Verdana" w:hAnsi="Verdana"/>
                <w:bCs/>
                <w:color w:val="000000" w:themeColor="text1"/>
                <w:sz w:val="14"/>
                <w:szCs w:val="14"/>
              </w:rPr>
              <w:t xml:space="preserve"> Lu-chu Plant</w:t>
            </w:r>
          </w:p>
        </w:tc>
        <w:tc>
          <w:tcPr>
            <w:tcW w:w="789" w:type="dxa"/>
            <w:shd w:val="clear" w:color="auto" w:fill="FFFFFF"/>
            <w:tcMar>
              <w:top w:w="15" w:type="dxa"/>
              <w:left w:w="15" w:type="dxa"/>
              <w:bottom w:w="0" w:type="dxa"/>
              <w:right w:w="15" w:type="dxa"/>
            </w:tcMar>
            <w:vAlign w:val="center"/>
            <w:hideMark/>
          </w:tcPr>
          <w:p w14:paraId="7B34B24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FA9796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3A37C9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1EFD00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0D4DB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16BAB9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2BA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FDCFA9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B8539B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032C2BA" w14:textId="77777777" w:rsidTr="000627CD">
        <w:trPr>
          <w:trHeight w:val="86"/>
        </w:trPr>
        <w:tc>
          <w:tcPr>
            <w:tcW w:w="789" w:type="dxa"/>
            <w:shd w:val="clear" w:color="auto" w:fill="FFFFFF"/>
            <w:tcMar>
              <w:top w:w="15" w:type="dxa"/>
              <w:left w:w="15" w:type="dxa"/>
              <w:bottom w:w="0" w:type="dxa"/>
              <w:right w:w="15" w:type="dxa"/>
            </w:tcMar>
            <w:vAlign w:val="center"/>
            <w:hideMark/>
          </w:tcPr>
          <w:p w14:paraId="364223E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26803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0B47E5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Changhua</w:t>
            </w:r>
          </w:p>
        </w:tc>
        <w:tc>
          <w:tcPr>
            <w:tcW w:w="790" w:type="dxa"/>
            <w:shd w:val="clear" w:color="auto" w:fill="FFFFFF"/>
            <w:tcMar>
              <w:top w:w="15" w:type="dxa"/>
              <w:left w:w="15" w:type="dxa"/>
              <w:bottom w:w="0" w:type="dxa"/>
              <w:right w:w="15" w:type="dxa"/>
            </w:tcMar>
            <w:vAlign w:val="center"/>
            <w:hideMark/>
          </w:tcPr>
          <w:p w14:paraId="6042E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789" w:type="dxa"/>
            <w:shd w:val="clear" w:color="auto" w:fill="FFFFFF"/>
            <w:tcMar>
              <w:top w:w="15" w:type="dxa"/>
              <w:left w:w="15" w:type="dxa"/>
              <w:bottom w:w="0" w:type="dxa"/>
              <w:right w:w="15" w:type="dxa"/>
            </w:tcMar>
            <w:vAlign w:val="center"/>
            <w:hideMark/>
          </w:tcPr>
          <w:p w14:paraId="028CBE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6C8739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1AB9154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970F61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0D9CBE6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14108D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6FC623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B50B0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418ED94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3C7E43C3" w14:textId="77777777" w:rsidTr="000627CD">
        <w:trPr>
          <w:trHeight w:val="86"/>
        </w:trPr>
        <w:tc>
          <w:tcPr>
            <w:tcW w:w="789" w:type="dxa"/>
            <w:shd w:val="clear" w:color="auto" w:fill="FFFFFF"/>
            <w:tcMar>
              <w:top w:w="15" w:type="dxa"/>
              <w:left w:w="15" w:type="dxa"/>
              <w:bottom w:w="0" w:type="dxa"/>
              <w:right w:w="15" w:type="dxa"/>
            </w:tcMar>
            <w:vAlign w:val="center"/>
            <w:hideMark/>
          </w:tcPr>
          <w:p w14:paraId="5665210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00B1D48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4132181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Nantou</w:t>
            </w:r>
          </w:p>
        </w:tc>
        <w:tc>
          <w:tcPr>
            <w:tcW w:w="790" w:type="dxa"/>
            <w:shd w:val="clear" w:color="auto" w:fill="FFFFFF"/>
            <w:tcMar>
              <w:top w:w="15" w:type="dxa"/>
              <w:left w:w="15" w:type="dxa"/>
              <w:bottom w:w="0" w:type="dxa"/>
              <w:right w:w="15" w:type="dxa"/>
            </w:tcMar>
            <w:vAlign w:val="center"/>
            <w:hideMark/>
          </w:tcPr>
          <w:p w14:paraId="39D382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789" w:type="dxa"/>
            <w:shd w:val="clear" w:color="auto" w:fill="FFFFFF"/>
            <w:tcMar>
              <w:top w:w="15" w:type="dxa"/>
              <w:left w:w="15" w:type="dxa"/>
              <w:bottom w:w="0" w:type="dxa"/>
              <w:right w:w="15" w:type="dxa"/>
            </w:tcMar>
            <w:vAlign w:val="bottom"/>
            <w:hideMark/>
          </w:tcPr>
          <w:p w14:paraId="0254747C" w14:textId="469F4789"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4" w:author="Hardik Malhotra" w:date="2021-09-10T17:58:00Z">
              <w:r w:rsidRPr="002B5730">
                <w:rPr>
                  <w:rFonts w:ascii="Verdana" w:hAnsi="Verdana"/>
                  <w:bCs/>
                  <w:color w:val="000000" w:themeColor="text1"/>
                  <w:sz w:val="14"/>
                  <w:szCs w:val="14"/>
                  <w:rPrChange w:id="495" w:author="Hardik Malhotra" w:date="2021-09-10T17:59:00Z">
                    <w:rPr>
                      <w:sz w:val="20"/>
                      <w:szCs w:val="20"/>
                    </w:rPr>
                  </w:rPrChange>
                </w:rPr>
                <w:t>60.00</w:t>
              </w:r>
            </w:ins>
            <w:del w:id="496"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D056D58" w14:textId="6F7A3EF4"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7" w:author="Hardik Malhotra" w:date="2021-09-10T17:58:00Z">
              <w:r w:rsidRPr="002B5730">
                <w:rPr>
                  <w:rFonts w:ascii="Verdana" w:hAnsi="Verdana"/>
                  <w:bCs/>
                  <w:color w:val="000000" w:themeColor="text1"/>
                  <w:sz w:val="14"/>
                  <w:szCs w:val="14"/>
                  <w:rPrChange w:id="498" w:author="Hardik Malhotra" w:date="2021-09-10T17:59:00Z">
                    <w:rPr>
                      <w:sz w:val="20"/>
                      <w:szCs w:val="20"/>
                    </w:rPr>
                  </w:rPrChange>
                </w:rPr>
                <w:t>60.00</w:t>
              </w:r>
            </w:ins>
            <w:del w:id="499"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5440C0EE" w14:textId="5BBD42C6"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0" w:author="Hardik Malhotra" w:date="2021-09-10T17:58:00Z">
              <w:r w:rsidRPr="002B5730">
                <w:rPr>
                  <w:rFonts w:ascii="Verdana" w:hAnsi="Verdana"/>
                  <w:bCs/>
                  <w:color w:val="000000" w:themeColor="text1"/>
                  <w:sz w:val="14"/>
                  <w:szCs w:val="14"/>
                  <w:rPrChange w:id="501" w:author="Hardik Malhotra" w:date="2021-09-10T17:59:00Z">
                    <w:rPr>
                      <w:sz w:val="20"/>
                      <w:szCs w:val="20"/>
                    </w:rPr>
                  </w:rPrChange>
                </w:rPr>
                <w:t>60.00</w:t>
              </w:r>
            </w:ins>
            <w:del w:id="502"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533653E2" w14:textId="4CC0EB4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3" w:author="Hardik Malhotra" w:date="2021-09-10T17:58:00Z">
              <w:r w:rsidRPr="002B5730">
                <w:rPr>
                  <w:rFonts w:ascii="Verdana" w:hAnsi="Verdana"/>
                  <w:bCs/>
                  <w:color w:val="000000" w:themeColor="text1"/>
                  <w:sz w:val="14"/>
                  <w:szCs w:val="14"/>
                  <w:rPrChange w:id="504" w:author="Hardik Malhotra" w:date="2021-09-10T17:59:00Z">
                    <w:rPr>
                      <w:sz w:val="20"/>
                      <w:szCs w:val="20"/>
                    </w:rPr>
                  </w:rPrChange>
                </w:rPr>
                <w:t>60.00</w:t>
              </w:r>
            </w:ins>
            <w:del w:id="505"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663CF4BE" w14:textId="0C295C0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6" w:author="Hardik Malhotra" w:date="2021-09-10T17:58:00Z">
              <w:r w:rsidRPr="002B5730">
                <w:rPr>
                  <w:rFonts w:ascii="Verdana" w:hAnsi="Verdana"/>
                  <w:bCs/>
                  <w:color w:val="000000" w:themeColor="text1"/>
                  <w:sz w:val="14"/>
                  <w:szCs w:val="14"/>
                  <w:rPrChange w:id="507" w:author="Hardik Malhotra" w:date="2021-09-10T17:59:00Z">
                    <w:rPr>
                      <w:sz w:val="20"/>
                      <w:szCs w:val="20"/>
                    </w:rPr>
                  </w:rPrChange>
                </w:rPr>
                <w:t>70.00</w:t>
              </w:r>
            </w:ins>
            <w:del w:id="508"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4B860F97" w14:textId="5CF8C96C"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9" w:author="Hardik Malhotra" w:date="2021-09-10T17:58:00Z">
              <w:r w:rsidRPr="002B5730">
                <w:rPr>
                  <w:rFonts w:ascii="Verdana" w:hAnsi="Verdana"/>
                  <w:bCs/>
                  <w:color w:val="000000" w:themeColor="text1"/>
                  <w:sz w:val="14"/>
                  <w:szCs w:val="14"/>
                  <w:rPrChange w:id="510" w:author="Hardik Malhotra" w:date="2021-09-10T17:59:00Z">
                    <w:rPr>
                      <w:sz w:val="20"/>
                      <w:szCs w:val="20"/>
                    </w:rPr>
                  </w:rPrChange>
                </w:rPr>
                <w:t>70.00</w:t>
              </w:r>
            </w:ins>
            <w:del w:id="511"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110E347" w14:textId="6625A6A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2" w:author="Hardik Malhotra" w:date="2021-09-10T17:58:00Z">
              <w:r w:rsidRPr="002B5730">
                <w:rPr>
                  <w:rFonts w:ascii="Verdana" w:hAnsi="Verdana"/>
                  <w:bCs/>
                  <w:color w:val="000000" w:themeColor="text1"/>
                  <w:sz w:val="14"/>
                  <w:szCs w:val="14"/>
                  <w:rPrChange w:id="513" w:author="Hardik Malhotra" w:date="2021-09-10T17:59:00Z">
                    <w:rPr>
                      <w:sz w:val="20"/>
                      <w:szCs w:val="20"/>
                    </w:rPr>
                  </w:rPrChange>
                </w:rPr>
                <w:t>70.00</w:t>
              </w:r>
            </w:ins>
            <w:del w:id="514"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2FEC0950" w14:textId="7076A07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5" w:author="Hardik Malhotra" w:date="2021-09-10T17:58:00Z">
              <w:r w:rsidRPr="002B5730">
                <w:rPr>
                  <w:rFonts w:ascii="Verdana" w:hAnsi="Verdana"/>
                  <w:bCs/>
                  <w:color w:val="000000" w:themeColor="text1"/>
                  <w:sz w:val="14"/>
                  <w:szCs w:val="14"/>
                  <w:rPrChange w:id="516" w:author="Hardik Malhotra" w:date="2021-09-10T17:59:00Z">
                    <w:rPr>
                      <w:sz w:val="20"/>
                      <w:szCs w:val="20"/>
                    </w:rPr>
                  </w:rPrChange>
                </w:rPr>
                <w:t>70.00</w:t>
              </w:r>
            </w:ins>
            <w:del w:id="517"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0D2E18E8" w14:textId="21A6A7F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8" w:author="Hardik Malhotra" w:date="2021-09-10T17:58:00Z">
              <w:r w:rsidRPr="002B5730">
                <w:rPr>
                  <w:rFonts w:ascii="Verdana" w:hAnsi="Verdana"/>
                  <w:bCs/>
                  <w:color w:val="000000" w:themeColor="text1"/>
                  <w:sz w:val="14"/>
                  <w:szCs w:val="14"/>
                  <w:rPrChange w:id="519" w:author="Hardik Malhotra" w:date="2021-09-10T17:59:00Z">
                    <w:rPr>
                      <w:sz w:val="20"/>
                      <w:szCs w:val="20"/>
                    </w:rPr>
                  </w:rPrChange>
                </w:rPr>
                <w:t>70.00</w:t>
              </w:r>
            </w:ins>
            <w:del w:id="520" w:author="Hardik Malhotra" w:date="2021-09-10T17:58:00Z">
              <w:r w:rsidRPr="002B5730" w:rsidDel="00B6229D">
                <w:rPr>
                  <w:rFonts w:ascii="Verdana" w:hAnsi="Verdana"/>
                  <w:bCs/>
                  <w:color w:val="000000" w:themeColor="text1"/>
                  <w:sz w:val="14"/>
                  <w:szCs w:val="14"/>
                </w:rPr>
                <w:delText>120.00</w:delText>
              </w:r>
            </w:del>
          </w:p>
        </w:tc>
      </w:tr>
      <w:tr w:rsidR="002B5730" w:rsidRPr="002B5730" w14:paraId="20ECDFCF" w14:textId="77777777" w:rsidTr="000627CD">
        <w:trPr>
          <w:trHeight w:val="86"/>
          <w:ins w:id="521" w:author="Hardik Malhotra" w:date="2021-09-10T18:00:00Z"/>
        </w:trPr>
        <w:tc>
          <w:tcPr>
            <w:tcW w:w="789" w:type="dxa"/>
            <w:shd w:val="clear" w:color="auto" w:fill="FFFFFF"/>
            <w:tcMar>
              <w:top w:w="15" w:type="dxa"/>
              <w:left w:w="15" w:type="dxa"/>
              <w:bottom w:w="0" w:type="dxa"/>
              <w:right w:w="15" w:type="dxa"/>
            </w:tcMar>
            <w:vAlign w:val="center"/>
          </w:tcPr>
          <w:p w14:paraId="2B782B90" w14:textId="0BE8117F" w:rsidR="00F00943" w:rsidRPr="002B5730" w:rsidRDefault="00F00943" w:rsidP="00F00943">
            <w:pPr>
              <w:pStyle w:val="BodyText"/>
              <w:spacing w:before="162" w:line="480" w:lineRule="auto"/>
              <w:ind w:right="-90"/>
              <w:jc w:val="center"/>
              <w:rPr>
                <w:ins w:id="522" w:author="Hardik Malhotra" w:date="2021-09-10T18:00:00Z"/>
                <w:rFonts w:ascii="Verdana" w:hAnsi="Verdana"/>
                <w:bCs/>
                <w:color w:val="000000" w:themeColor="text1"/>
                <w:sz w:val="14"/>
                <w:szCs w:val="14"/>
              </w:rPr>
            </w:pPr>
            <w:ins w:id="523"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C2BF3D4" w14:textId="60F3FBF1" w:rsidR="00F00943" w:rsidRPr="002B5730" w:rsidRDefault="00F00943" w:rsidP="00F00943">
            <w:pPr>
              <w:pStyle w:val="BodyText"/>
              <w:spacing w:before="162" w:line="480" w:lineRule="auto"/>
              <w:ind w:right="-90"/>
              <w:jc w:val="center"/>
              <w:rPr>
                <w:ins w:id="524" w:author="Hardik Malhotra" w:date="2021-09-10T18:00:00Z"/>
                <w:rFonts w:ascii="Verdana" w:hAnsi="Verdana"/>
                <w:bCs/>
                <w:color w:val="000000" w:themeColor="text1"/>
                <w:sz w:val="14"/>
                <w:szCs w:val="14"/>
              </w:rPr>
            </w:pPr>
            <w:ins w:id="525"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7D35CE8C" w14:textId="51781A5A" w:rsidR="00F00943" w:rsidRPr="002B5730" w:rsidRDefault="00F00943" w:rsidP="00F00943">
            <w:pPr>
              <w:pStyle w:val="BodyText"/>
              <w:spacing w:before="162" w:line="480" w:lineRule="auto"/>
              <w:ind w:right="-90"/>
              <w:jc w:val="center"/>
              <w:rPr>
                <w:ins w:id="526" w:author="Hardik Malhotra" w:date="2021-09-10T18:00:00Z"/>
                <w:rFonts w:ascii="Verdana" w:hAnsi="Verdana"/>
                <w:bCs/>
                <w:color w:val="000000" w:themeColor="text1"/>
                <w:sz w:val="14"/>
                <w:szCs w:val="14"/>
              </w:rPr>
            </w:pPr>
            <w:ins w:id="527" w:author="Hardik Malhotra" w:date="2021-09-10T18:0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1441DC74" w14:textId="64A12A1A" w:rsidR="00F00943" w:rsidRPr="002B5730" w:rsidRDefault="00F00943" w:rsidP="00F00943">
            <w:pPr>
              <w:pStyle w:val="BodyText"/>
              <w:spacing w:before="162" w:line="480" w:lineRule="auto"/>
              <w:ind w:right="-90"/>
              <w:jc w:val="center"/>
              <w:rPr>
                <w:ins w:id="528" w:author="Hardik Malhotra" w:date="2021-09-10T18:00:00Z"/>
                <w:rFonts w:ascii="Verdana" w:hAnsi="Verdana"/>
                <w:bCs/>
                <w:color w:val="000000" w:themeColor="text1"/>
                <w:sz w:val="14"/>
                <w:szCs w:val="14"/>
              </w:rPr>
            </w:pPr>
            <w:ins w:id="529" w:author="Hardik Malhotra" w:date="2021-09-10T18:0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DB310E7" w14:textId="6B65FC65" w:rsidR="00F00943" w:rsidRPr="002B5730" w:rsidRDefault="00F00943" w:rsidP="00F00943">
            <w:pPr>
              <w:pStyle w:val="BodyText"/>
              <w:spacing w:before="162" w:line="480" w:lineRule="auto"/>
              <w:ind w:right="-90"/>
              <w:jc w:val="center"/>
              <w:rPr>
                <w:ins w:id="530" w:author="Hardik Malhotra" w:date="2021-09-10T18:00:00Z"/>
                <w:rFonts w:ascii="Verdana" w:hAnsi="Verdana"/>
                <w:bCs/>
                <w:color w:val="000000" w:themeColor="text1"/>
                <w:sz w:val="14"/>
                <w:szCs w:val="14"/>
              </w:rPr>
            </w:pPr>
            <w:ins w:id="531" w:author="Hardik Malhotra" w:date="2021-09-10T18:01:00Z">
              <w:r w:rsidRPr="002B5730">
                <w:rPr>
                  <w:rFonts w:ascii="Verdana" w:hAnsi="Verdana"/>
                  <w:bCs/>
                  <w:color w:val="000000" w:themeColor="text1"/>
                  <w:sz w:val="14"/>
                  <w:szCs w:val="14"/>
                  <w:rPrChange w:id="532"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99C41B1" w14:textId="429093C5" w:rsidR="00F00943" w:rsidRPr="002B5730" w:rsidRDefault="00F00943" w:rsidP="00F00943">
            <w:pPr>
              <w:pStyle w:val="BodyText"/>
              <w:spacing w:before="162" w:line="480" w:lineRule="auto"/>
              <w:ind w:right="-90"/>
              <w:jc w:val="center"/>
              <w:rPr>
                <w:ins w:id="533" w:author="Hardik Malhotra" w:date="2021-09-10T18:00:00Z"/>
                <w:rFonts w:ascii="Verdana" w:hAnsi="Verdana"/>
                <w:bCs/>
                <w:color w:val="000000" w:themeColor="text1"/>
                <w:sz w:val="14"/>
                <w:szCs w:val="14"/>
              </w:rPr>
            </w:pPr>
            <w:ins w:id="534" w:author="Hardik Malhotra" w:date="2021-09-10T18:01:00Z">
              <w:r w:rsidRPr="002B5730">
                <w:rPr>
                  <w:rFonts w:ascii="Verdana" w:hAnsi="Verdana"/>
                  <w:bCs/>
                  <w:color w:val="000000" w:themeColor="text1"/>
                  <w:sz w:val="14"/>
                  <w:szCs w:val="14"/>
                  <w:rPrChange w:id="535"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1A90D9A0" w14:textId="3F81C7C1" w:rsidR="00F00943" w:rsidRPr="002B5730" w:rsidRDefault="00F00943" w:rsidP="00F00943">
            <w:pPr>
              <w:pStyle w:val="BodyText"/>
              <w:spacing w:before="162" w:line="480" w:lineRule="auto"/>
              <w:ind w:right="-90"/>
              <w:jc w:val="center"/>
              <w:rPr>
                <w:ins w:id="536" w:author="Hardik Malhotra" w:date="2021-09-10T18:00:00Z"/>
                <w:rFonts w:ascii="Verdana" w:hAnsi="Verdana"/>
                <w:bCs/>
                <w:color w:val="000000" w:themeColor="text1"/>
                <w:sz w:val="14"/>
                <w:szCs w:val="14"/>
              </w:rPr>
            </w:pPr>
            <w:ins w:id="537" w:author="Hardik Malhotra" w:date="2021-09-10T18:01:00Z">
              <w:r w:rsidRPr="002B5730">
                <w:rPr>
                  <w:rFonts w:ascii="Verdana" w:hAnsi="Verdana"/>
                  <w:bCs/>
                  <w:color w:val="000000" w:themeColor="text1"/>
                  <w:sz w:val="14"/>
                  <w:szCs w:val="14"/>
                  <w:rPrChange w:id="538"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41F99D0D" w14:textId="70D9131F" w:rsidR="00F00943" w:rsidRPr="002B5730" w:rsidRDefault="00F00943" w:rsidP="00F00943">
            <w:pPr>
              <w:pStyle w:val="BodyText"/>
              <w:spacing w:before="162" w:line="480" w:lineRule="auto"/>
              <w:ind w:right="-90"/>
              <w:jc w:val="center"/>
              <w:rPr>
                <w:ins w:id="539" w:author="Hardik Malhotra" w:date="2021-09-10T18:00:00Z"/>
                <w:rFonts w:ascii="Verdana" w:hAnsi="Verdana"/>
                <w:bCs/>
                <w:color w:val="000000" w:themeColor="text1"/>
                <w:sz w:val="14"/>
                <w:szCs w:val="14"/>
              </w:rPr>
            </w:pPr>
            <w:ins w:id="540" w:author="Hardik Malhotra" w:date="2021-09-10T18:01:00Z">
              <w:r w:rsidRPr="002B5730">
                <w:rPr>
                  <w:rFonts w:ascii="Verdana" w:hAnsi="Verdana"/>
                  <w:bCs/>
                  <w:color w:val="000000" w:themeColor="text1"/>
                  <w:sz w:val="14"/>
                  <w:szCs w:val="14"/>
                  <w:rPrChange w:id="541"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200AD1F8" w14:textId="52BF8E90" w:rsidR="00F00943" w:rsidRPr="002B5730" w:rsidRDefault="00F00943" w:rsidP="00F00943">
            <w:pPr>
              <w:pStyle w:val="BodyText"/>
              <w:spacing w:before="162" w:line="480" w:lineRule="auto"/>
              <w:ind w:right="-90"/>
              <w:jc w:val="center"/>
              <w:rPr>
                <w:ins w:id="542" w:author="Hardik Malhotra" w:date="2021-09-10T18:00:00Z"/>
                <w:rFonts w:ascii="Verdana" w:hAnsi="Verdana"/>
                <w:bCs/>
                <w:color w:val="000000" w:themeColor="text1"/>
                <w:sz w:val="14"/>
                <w:szCs w:val="14"/>
              </w:rPr>
            </w:pPr>
            <w:ins w:id="543" w:author="Hardik Malhotra" w:date="2021-09-10T18:01:00Z">
              <w:r w:rsidRPr="002B5730">
                <w:rPr>
                  <w:rFonts w:ascii="Verdana" w:hAnsi="Verdana"/>
                  <w:bCs/>
                  <w:color w:val="000000" w:themeColor="text1"/>
                  <w:sz w:val="14"/>
                  <w:szCs w:val="14"/>
                  <w:rPrChange w:id="544"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5A25CD31" w14:textId="19CCFF5C" w:rsidR="00F00943" w:rsidRPr="002B5730" w:rsidRDefault="00F00943" w:rsidP="00F00943">
            <w:pPr>
              <w:pStyle w:val="BodyText"/>
              <w:spacing w:before="162" w:line="480" w:lineRule="auto"/>
              <w:ind w:right="-90"/>
              <w:jc w:val="center"/>
              <w:rPr>
                <w:ins w:id="545" w:author="Hardik Malhotra" w:date="2021-09-10T18:00:00Z"/>
                <w:rFonts w:ascii="Verdana" w:hAnsi="Verdana"/>
                <w:bCs/>
                <w:color w:val="000000" w:themeColor="text1"/>
                <w:sz w:val="14"/>
                <w:szCs w:val="14"/>
              </w:rPr>
            </w:pPr>
            <w:ins w:id="546" w:author="Hardik Malhotra" w:date="2021-09-10T18:01:00Z">
              <w:r w:rsidRPr="002B5730">
                <w:rPr>
                  <w:rFonts w:ascii="Verdana" w:hAnsi="Verdana"/>
                  <w:bCs/>
                  <w:color w:val="000000" w:themeColor="text1"/>
                  <w:sz w:val="14"/>
                  <w:szCs w:val="14"/>
                  <w:rPrChange w:id="547"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773DB02E" w14:textId="686D261D" w:rsidR="00F00943" w:rsidRPr="002B5730" w:rsidRDefault="00F00943" w:rsidP="00F00943">
            <w:pPr>
              <w:pStyle w:val="BodyText"/>
              <w:spacing w:before="162" w:line="480" w:lineRule="auto"/>
              <w:ind w:right="-90"/>
              <w:jc w:val="center"/>
              <w:rPr>
                <w:ins w:id="548" w:author="Hardik Malhotra" w:date="2021-09-10T18:00:00Z"/>
                <w:rFonts w:ascii="Verdana" w:hAnsi="Verdana"/>
                <w:bCs/>
                <w:color w:val="000000" w:themeColor="text1"/>
                <w:sz w:val="14"/>
                <w:szCs w:val="14"/>
              </w:rPr>
            </w:pPr>
            <w:ins w:id="549" w:author="Hardik Malhotra" w:date="2021-09-10T18:01:00Z">
              <w:r w:rsidRPr="002B5730">
                <w:rPr>
                  <w:rFonts w:ascii="Verdana" w:hAnsi="Verdana"/>
                  <w:bCs/>
                  <w:color w:val="000000" w:themeColor="text1"/>
                  <w:sz w:val="14"/>
                  <w:szCs w:val="14"/>
                  <w:rPrChange w:id="550"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49CDDAF" w14:textId="3E5C217E" w:rsidR="00F00943" w:rsidRPr="002B5730" w:rsidRDefault="00F00943" w:rsidP="00F00943">
            <w:pPr>
              <w:pStyle w:val="BodyText"/>
              <w:spacing w:before="162" w:line="480" w:lineRule="auto"/>
              <w:ind w:right="-90"/>
              <w:jc w:val="center"/>
              <w:rPr>
                <w:ins w:id="551" w:author="Hardik Malhotra" w:date="2021-09-10T18:00:00Z"/>
                <w:rFonts w:ascii="Verdana" w:hAnsi="Verdana"/>
                <w:bCs/>
                <w:color w:val="000000" w:themeColor="text1"/>
                <w:sz w:val="14"/>
                <w:szCs w:val="14"/>
              </w:rPr>
            </w:pPr>
            <w:ins w:id="552" w:author="Hardik Malhotra" w:date="2021-09-10T18:01:00Z">
              <w:r w:rsidRPr="002B5730">
                <w:rPr>
                  <w:rFonts w:ascii="Verdana" w:hAnsi="Verdana"/>
                  <w:bCs/>
                  <w:color w:val="000000" w:themeColor="text1"/>
                  <w:sz w:val="14"/>
                  <w:szCs w:val="14"/>
                  <w:rPrChange w:id="553"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60F1378C" w14:textId="6F7DBB62" w:rsidR="00F00943" w:rsidRPr="002B5730" w:rsidRDefault="00F00943" w:rsidP="00F00943">
            <w:pPr>
              <w:pStyle w:val="BodyText"/>
              <w:spacing w:before="162" w:line="480" w:lineRule="auto"/>
              <w:ind w:right="-90"/>
              <w:jc w:val="center"/>
              <w:rPr>
                <w:ins w:id="554" w:author="Hardik Malhotra" w:date="2021-09-10T18:00:00Z"/>
                <w:rFonts w:ascii="Verdana" w:hAnsi="Verdana"/>
                <w:bCs/>
                <w:color w:val="000000" w:themeColor="text1"/>
                <w:sz w:val="14"/>
                <w:szCs w:val="14"/>
              </w:rPr>
            </w:pPr>
            <w:ins w:id="555" w:author="Hardik Malhotra" w:date="2021-09-10T18:01:00Z">
              <w:r w:rsidRPr="002B5730">
                <w:rPr>
                  <w:rFonts w:ascii="Verdana" w:hAnsi="Verdana"/>
                  <w:bCs/>
                  <w:color w:val="000000" w:themeColor="text1"/>
                  <w:sz w:val="14"/>
                  <w:szCs w:val="14"/>
                  <w:rPrChange w:id="556" w:author="Hardik Malhotra" w:date="2021-09-10T18:01:00Z">
                    <w:rPr>
                      <w:sz w:val="20"/>
                      <w:szCs w:val="20"/>
                    </w:rPr>
                  </w:rPrChange>
                </w:rPr>
                <w:t>15.00</w:t>
              </w:r>
            </w:ins>
          </w:p>
        </w:tc>
      </w:tr>
      <w:tr w:rsidR="002B5730" w:rsidRPr="002B5730" w14:paraId="142CADDA" w14:textId="77777777" w:rsidTr="000627CD">
        <w:trPr>
          <w:trHeight w:val="86"/>
          <w:ins w:id="557" w:author="Hardik Malhotra" w:date="2021-09-10T18:00:00Z"/>
        </w:trPr>
        <w:tc>
          <w:tcPr>
            <w:tcW w:w="789" w:type="dxa"/>
            <w:shd w:val="clear" w:color="auto" w:fill="FFFFFF"/>
            <w:tcMar>
              <w:top w:w="15" w:type="dxa"/>
              <w:left w:w="15" w:type="dxa"/>
              <w:bottom w:w="0" w:type="dxa"/>
              <w:right w:w="15" w:type="dxa"/>
            </w:tcMar>
            <w:vAlign w:val="center"/>
          </w:tcPr>
          <w:p w14:paraId="7DD5B212" w14:textId="2CC30837" w:rsidR="00F00943" w:rsidRPr="002B5730" w:rsidRDefault="00F00943" w:rsidP="00F00943">
            <w:pPr>
              <w:pStyle w:val="BodyText"/>
              <w:spacing w:before="162" w:line="480" w:lineRule="auto"/>
              <w:ind w:right="-90"/>
              <w:jc w:val="center"/>
              <w:rPr>
                <w:ins w:id="558" w:author="Hardik Malhotra" w:date="2021-09-10T18:00:00Z"/>
                <w:rFonts w:ascii="Verdana" w:hAnsi="Verdana"/>
                <w:bCs/>
                <w:color w:val="000000" w:themeColor="text1"/>
                <w:sz w:val="14"/>
                <w:szCs w:val="14"/>
              </w:rPr>
            </w:pPr>
            <w:ins w:id="559"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1D45BE" w14:textId="511EF76D" w:rsidR="00F00943" w:rsidRPr="002B5730" w:rsidRDefault="00F00943" w:rsidP="00F00943">
            <w:pPr>
              <w:pStyle w:val="BodyText"/>
              <w:spacing w:before="162" w:line="480" w:lineRule="auto"/>
              <w:ind w:right="-90"/>
              <w:jc w:val="center"/>
              <w:rPr>
                <w:ins w:id="560" w:author="Hardik Malhotra" w:date="2021-09-10T18:00:00Z"/>
                <w:rFonts w:ascii="Verdana" w:hAnsi="Verdana"/>
                <w:bCs/>
                <w:color w:val="000000" w:themeColor="text1"/>
                <w:sz w:val="14"/>
                <w:szCs w:val="14"/>
              </w:rPr>
            </w:pPr>
            <w:ins w:id="561"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20093E67" w14:textId="300AC788" w:rsidR="00F00943" w:rsidRPr="002B5730" w:rsidRDefault="00F00943" w:rsidP="00F00943">
            <w:pPr>
              <w:pStyle w:val="BodyText"/>
              <w:spacing w:before="162" w:line="480" w:lineRule="auto"/>
              <w:ind w:right="-90"/>
              <w:jc w:val="center"/>
              <w:rPr>
                <w:ins w:id="562" w:author="Hardik Malhotra" w:date="2021-09-10T18:00:00Z"/>
                <w:rFonts w:ascii="Verdana" w:hAnsi="Verdana"/>
                <w:bCs/>
                <w:color w:val="000000" w:themeColor="text1"/>
                <w:sz w:val="14"/>
                <w:szCs w:val="14"/>
              </w:rPr>
            </w:pPr>
            <w:ins w:id="563" w:author="Hardik Malhotra" w:date="2021-09-10T18:0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DABA79F" w14:textId="5E4986D5" w:rsidR="00F00943" w:rsidRPr="002B5730" w:rsidRDefault="00F00943" w:rsidP="00F00943">
            <w:pPr>
              <w:pStyle w:val="BodyText"/>
              <w:spacing w:before="162" w:line="480" w:lineRule="auto"/>
              <w:ind w:right="-90"/>
              <w:jc w:val="center"/>
              <w:rPr>
                <w:ins w:id="564" w:author="Hardik Malhotra" w:date="2021-09-10T18:00:00Z"/>
                <w:rFonts w:ascii="Verdana" w:hAnsi="Verdana"/>
                <w:bCs/>
                <w:color w:val="000000" w:themeColor="text1"/>
                <w:sz w:val="14"/>
                <w:szCs w:val="14"/>
              </w:rPr>
            </w:pPr>
            <w:ins w:id="565" w:author="Hardik Malhotra" w:date="2021-09-10T18:00:00Z">
              <w:r w:rsidRPr="002B5730">
                <w:rPr>
                  <w:rFonts w:ascii="Verdana" w:hAnsi="Verdana"/>
                  <w:bCs/>
                  <w:color w:val="000000" w:themeColor="text1"/>
                  <w:sz w:val="14"/>
                  <w:szCs w:val="14"/>
                </w:rPr>
                <w:t xml:space="preserve">Total </w:t>
              </w:r>
            </w:ins>
          </w:p>
        </w:tc>
        <w:tc>
          <w:tcPr>
            <w:tcW w:w="789" w:type="dxa"/>
            <w:shd w:val="clear" w:color="auto" w:fill="FFFFFF"/>
            <w:tcMar>
              <w:top w:w="15" w:type="dxa"/>
              <w:left w:w="15" w:type="dxa"/>
              <w:bottom w:w="0" w:type="dxa"/>
              <w:right w:w="15" w:type="dxa"/>
            </w:tcMar>
            <w:vAlign w:val="bottom"/>
          </w:tcPr>
          <w:p w14:paraId="5D4A4D0F" w14:textId="1BF4D508" w:rsidR="00F00943" w:rsidRPr="002B5730" w:rsidRDefault="00F00943" w:rsidP="00F00943">
            <w:pPr>
              <w:pStyle w:val="BodyText"/>
              <w:spacing w:before="162" w:line="480" w:lineRule="auto"/>
              <w:ind w:right="-90"/>
              <w:jc w:val="center"/>
              <w:rPr>
                <w:ins w:id="566" w:author="Hardik Malhotra" w:date="2021-09-10T18:00:00Z"/>
                <w:rFonts w:ascii="Verdana" w:hAnsi="Verdana"/>
                <w:bCs/>
                <w:color w:val="000000" w:themeColor="text1"/>
                <w:sz w:val="14"/>
                <w:szCs w:val="14"/>
              </w:rPr>
            </w:pPr>
            <w:ins w:id="567" w:author="Hardik Malhotra" w:date="2021-09-10T18:01:00Z">
              <w:r w:rsidRPr="002B5730">
                <w:rPr>
                  <w:rFonts w:ascii="Verdana" w:hAnsi="Verdana"/>
                  <w:bCs/>
                  <w:color w:val="000000" w:themeColor="text1"/>
                  <w:sz w:val="14"/>
                  <w:szCs w:val="14"/>
                  <w:rPrChange w:id="568"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67B318A" w14:textId="1A9D65E1" w:rsidR="00F00943" w:rsidRPr="002B5730" w:rsidRDefault="00F00943" w:rsidP="00F00943">
            <w:pPr>
              <w:pStyle w:val="BodyText"/>
              <w:spacing w:before="162" w:line="480" w:lineRule="auto"/>
              <w:ind w:right="-90"/>
              <w:jc w:val="center"/>
              <w:rPr>
                <w:ins w:id="569" w:author="Hardik Malhotra" w:date="2021-09-10T18:00:00Z"/>
                <w:rFonts w:ascii="Verdana" w:hAnsi="Verdana"/>
                <w:bCs/>
                <w:color w:val="000000" w:themeColor="text1"/>
                <w:sz w:val="14"/>
                <w:szCs w:val="14"/>
              </w:rPr>
            </w:pPr>
            <w:ins w:id="570" w:author="Hardik Malhotra" w:date="2021-09-10T18:01:00Z">
              <w:r w:rsidRPr="002B5730">
                <w:rPr>
                  <w:rFonts w:ascii="Verdana" w:hAnsi="Verdana"/>
                  <w:bCs/>
                  <w:color w:val="000000" w:themeColor="text1"/>
                  <w:sz w:val="14"/>
                  <w:szCs w:val="14"/>
                  <w:rPrChange w:id="571" w:author="Hardik Malhotra" w:date="2021-09-10T18:01:00Z">
                    <w:rPr>
                      <w:b/>
                      <w:bCs/>
                      <w:sz w:val="20"/>
                      <w:szCs w:val="20"/>
                    </w:rPr>
                  </w:rPrChange>
                </w:rPr>
                <w:t>105.00</w:t>
              </w:r>
            </w:ins>
          </w:p>
        </w:tc>
        <w:tc>
          <w:tcPr>
            <w:tcW w:w="790" w:type="dxa"/>
            <w:shd w:val="clear" w:color="auto" w:fill="FFFFFF"/>
            <w:tcMar>
              <w:top w:w="15" w:type="dxa"/>
              <w:left w:w="15" w:type="dxa"/>
              <w:bottom w:w="0" w:type="dxa"/>
              <w:right w:w="15" w:type="dxa"/>
            </w:tcMar>
            <w:vAlign w:val="bottom"/>
          </w:tcPr>
          <w:p w14:paraId="3F281CA0" w14:textId="235A37A4" w:rsidR="00F00943" w:rsidRPr="002B5730" w:rsidRDefault="00F00943" w:rsidP="00F00943">
            <w:pPr>
              <w:pStyle w:val="BodyText"/>
              <w:spacing w:before="162" w:line="480" w:lineRule="auto"/>
              <w:ind w:right="-90"/>
              <w:jc w:val="center"/>
              <w:rPr>
                <w:ins w:id="572" w:author="Hardik Malhotra" w:date="2021-09-10T18:00:00Z"/>
                <w:rFonts w:ascii="Verdana" w:hAnsi="Verdana"/>
                <w:bCs/>
                <w:color w:val="000000" w:themeColor="text1"/>
                <w:sz w:val="14"/>
                <w:szCs w:val="14"/>
              </w:rPr>
            </w:pPr>
            <w:ins w:id="573" w:author="Hardik Malhotra" w:date="2021-09-10T18:01:00Z">
              <w:r w:rsidRPr="002B5730">
                <w:rPr>
                  <w:rFonts w:ascii="Verdana" w:hAnsi="Verdana"/>
                  <w:bCs/>
                  <w:color w:val="000000" w:themeColor="text1"/>
                  <w:sz w:val="14"/>
                  <w:szCs w:val="14"/>
                  <w:rPrChange w:id="574"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0DF0763" w14:textId="57154C51" w:rsidR="00F00943" w:rsidRPr="002B5730" w:rsidRDefault="00F00943" w:rsidP="00F00943">
            <w:pPr>
              <w:pStyle w:val="BodyText"/>
              <w:spacing w:before="162" w:line="480" w:lineRule="auto"/>
              <w:ind w:right="-90"/>
              <w:jc w:val="center"/>
              <w:rPr>
                <w:ins w:id="575" w:author="Hardik Malhotra" w:date="2021-09-10T18:00:00Z"/>
                <w:rFonts w:ascii="Verdana" w:hAnsi="Verdana"/>
                <w:bCs/>
                <w:color w:val="000000" w:themeColor="text1"/>
                <w:sz w:val="14"/>
                <w:szCs w:val="14"/>
              </w:rPr>
            </w:pPr>
            <w:ins w:id="576" w:author="Hardik Malhotra" w:date="2021-09-10T18:01:00Z">
              <w:r w:rsidRPr="002B5730">
                <w:rPr>
                  <w:rFonts w:ascii="Verdana" w:hAnsi="Verdana"/>
                  <w:bCs/>
                  <w:color w:val="000000" w:themeColor="text1"/>
                  <w:sz w:val="14"/>
                  <w:szCs w:val="14"/>
                  <w:rPrChange w:id="577"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72B0B9A" w14:textId="671DB30A" w:rsidR="00F00943" w:rsidRPr="002B5730" w:rsidRDefault="00F00943" w:rsidP="00F00943">
            <w:pPr>
              <w:pStyle w:val="BodyText"/>
              <w:spacing w:before="162" w:line="480" w:lineRule="auto"/>
              <w:ind w:right="-90"/>
              <w:jc w:val="center"/>
              <w:rPr>
                <w:ins w:id="578" w:author="Hardik Malhotra" w:date="2021-09-10T18:00:00Z"/>
                <w:rFonts w:ascii="Verdana" w:hAnsi="Verdana"/>
                <w:bCs/>
                <w:color w:val="000000" w:themeColor="text1"/>
                <w:sz w:val="14"/>
                <w:szCs w:val="14"/>
              </w:rPr>
            </w:pPr>
            <w:ins w:id="579" w:author="Hardik Malhotra" w:date="2021-09-10T18:01:00Z">
              <w:r w:rsidRPr="002B5730">
                <w:rPr>
                  <w:rFonts w:ascii="Verdana" w:hAnsi="Verdana"/>
                  <w:bCs/>
                  <w:color w:val="000000" w:themeColor="text1"/>
                  <w:sz w:val="14"/>
                  <w:szCs w:val="14"/>
                  <w:rPrChange w:id="580"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1968D3FD" w14:textId="796A6AE2" w:rsidR="00F00943" w:rsidRPr="002B5730" w:rsidRDefault="00F00943" w:rsidP="00F00943">
            <w:pPr>
              <w:pStyle w:val="BodyText"/>
              <w:spacing w:before="162" w:line="480" w:lineRule="auto"/>
              <w:ind w:right="-90"/>
              <w:jc w:val="center"/>
              <w:rPr>
                <w:ins w:id="581" w:author="Hardik Malhotra" w:date="2021-09-10T18:00:00Z"/>
                <w:rFonts w:ascii="Verdana" w:hAnsi="Verdana"/>
                <w:bCs/>
                <w:color w:val="000000" w:themeColor="text1"/>
                <w:sz w:val="14"/>
                <w:szCs w:val="14"/>
              </w:rPr>
            </w:pPr>
            <w:ins w:id="582" w:author="Hardik Malhotra" w:date="2021-09-10T18:01:00Z">
              <w:r w:rsidRPr="002B5730">
                <w:rPr>
                  <w:rFonts w:ascii="Verdana" w:hAnsi="Verdana"/>
                  <w:bCs/>
                  <w:color w:val="000000" w:themeColor="text1"/>
                  <w:sz w:val="14"/>
                  <w:szCs w:val="14"/>
                  <w:rPrChange w:id="583"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659942FF" w14:textId="029361A8" w:rsidR="00F00943" w:rsidRPr="002B5730" w:rsidRDefault="00F00943" w:rsidP="00F00943">
            <w:pPr>
              <w:pStyle w:val="BodyText"/>
              <w:spacing w:before="162" w:line="480" w:lineRule="auto"/>
              <w:ind w:right="-90"/>
              <w:jc w:val="center"/>
              <w:rPr>
                <w:ins w:id="584" w:author="Hardik Malhotra" w:date="2021-09-10T18:00:00Z"/>
                <w:rFonts w:ascii="Verdana" w:hAnsi="Verdana"/>
                <w:bCs/>
                <w:color w:val="000000" w:themeColor="text1"/>
                <w:sz w:val="14"/>
                <w:szCs w:val="14"/>
              </w:rPr>
            </w:pPr>
            <w:ins w:id="585" w:author="Hardik Malhotra" w:date="2021-09-10T18:01:00Z">
              <w:r w:rsidRPr="002B5730">
                <w:rPr>
                  <w:rFonts w:ascii="Verdana" w:hAnsi="Verdana"/>
                  <w:bCs/>
                  <w:color w:val="000000" w:themeColor="text1"/>
                  <w:sz w:val="14"/>
                  <w:szCs w:val="14"/>
                  <w:rPrChange w:id="586"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43AC2E08" w14:textId="6B161FC1" w:rsidR="00F00943" w:rsidRPr="002B5730" w:rsidRDefault="00F00943" w:rsidP="00F00943">
            <w:pPr>
              <w:pStyle w:val="BodyText"/>
              <w:spacing w:before="162" w:line="480" w:lineRule="auto"/>
              <w:ind w:right="-90"/>
              <w:jc w:val="center"/>
              <w:rPr>
                <w:ins w:id="587" w:author="Hardik Malhotra" w:date="2021-09-10T18:00:00Z"/>
                <w:rFonts w:ascii="Verdana" w:hAnsi="Verdana"/>
                <w:bCs/>
                <w:color w:val="000000" w:themeColor="text1"/>
                <w:sz w:val="14"/>
                <w:szCs w:val="14"/>
              </w:rPr>
            </w:pPr>
            <w:ins w:id="588" w:author="Hardik Malhotra" w:date="2021-09-10T18:01:00Z">
              <w:r w:rsidRPr="002B5730">
                <w:rPr>
                  <w:rFonts w:ascii="Verdana" w:hAnsi="Verdana"/>
                  <w:bCs/>
                  <w:color w:val="000000" w:themeColor="text1"/>
                  <w:sz w:val="14"/>
                  <w:szCs w:val="14"/>
                  <w:rPrChange w:id="589"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3F6EAE97" w14:textId="4ACD1205" w:rsidR="00F00943" w:rsidRPr="002B5730" w:rsidRDefault="00F00943" w:rsidP="00F00943">
            <w:pPr>
              <w:pStyle w:val="BodyText"/>
              <w:spacing w:before="162" w:line="480" w:lineRule="auto"/>
              <w:ind w:right="-90"/>
              <w:jc w:val="center"/>
              <w:rPr>
                <w:ins w:id="590" w:author="Hardik Malhotra" w:date="2021-09-10T18:00:00Z"/>
                <w:rFonts w:ascii="Verdana" w:hAnsi="Verdana"/>
                <w:bCs/>
                <w:color w:val="000000" w:themeColor="text1"/>
                <w:sz w:val="14"/>
                <w:szCs w:val="14"/>
              </w:rPr>
            </w:pPr>
            <w:ins w:id="591" w:author="Hardik Malhotra" w:date="2021-09-10T18:01:00Z">
              <w:r w:rsidRPr="002B5730">
                <w:rPr>
                  <w:rFonts w:ascii="Verdana" w:hAnsi="Verdana"/>
                  <w:bCs/>
                  <w:color w:val="000000" w:themeColor="text1"/>
                  <w:sz w:val="14"/>
                  <w:szCs w:val="14"/>
                  <w:rPrChange w:id="592" w:author="Hardik Malhotra" w:date="2021-09-10T18:01:00Z">
                    <w:rPr>
                      <w:b/>
                      <w:bCs/>
                      <w:sz w:val="20"/>
                      <w:szCs w:val="20"/>
                    </w:rPr>
                  </w:rPrChange>
                </w:rPr>
                <w:t>115.00</w:t>
              </w:r>
            </w:ins>
          </w:p>
        </w:tc>
      </w:tr>
      <w:tr w:rsidR="002B5730" w:rsidRPr="002B5730" w14:paraId="4F0D25C5" w14:textId="77777777" w:rsidTr="000627CD">
        <w:trPr>
          <w:trHeight w:val="86"/>
        </w:trPr>
        <w:tc>
          <w:tcPr>
            <w:tcW w:w="789" w:type="dxa"/>
            <w:shd w:val="clear" w:color="auto" w:fill="FFFFFF"/>
            <w:tcMar>
              <w:top w:w="15" w:type="dxa"/>
              <w:left w:w="15" w:type="dxa"/>
              <w:bottom w:w="0" w:type="dxa"/>
              <w:right w:w="15" w:type="dxa"/>
            </w:tcMar>
            <w:vAlign w:val="center"/>
            <w:hideMark/>
          </w:tcPr>
          <w:p w14:paraId="52FA749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D58B7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Malaysia</w:t>
            </w:r>
          </w:p>
        </w:tc>
        <w:tc>
          <w:tcPr>
            <w:tcW w:w="789" w:type="dxa"/>
            <w:shd w:val="clear" w:color="auto" w:fill="FFFFFF"/>
            <w:tcMar>
              <w:top w:w="15" w:type="dxa"/>
              <w:left w:w="15" w:type="dxa"/>
              <w:bottom w:w="0" w:type="dxa"/>
              <w:right w:w="15" w:type="dxa"/>
            </w:tcMar>
            <w:vAlign w:val="center"/>
            <w:hideMark/>
          </w:tcPr>
          <w:p w14:paraId="7F71608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Changshu, Jiangsu Province</w:t>
            </w:r>
          </w:p>
        </w:tc>
        <w:tc>
          <w:tcPr>
            <w:tcW w:w="790" w:type="dxa"/>
            <w:shd w:val="clear" w:color="auto" w:fill="FFFFFF"/>
            <w:tcMar>
              <w:top w:w="15" w:type="dxa"/>
              <w:left w:w="15" w:type="dxa"/>
              <w:bottom w:w="0" w:type="dxa"/>
              <w:right w:w="15" w:type="dxa"/>
            </w:tcMar>
            <w:vAlign w:val="center"/>
            <w:hideMark/>
          </w:tcPr>
          <w:p w14:paraId="3B90F9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w:t>
            </w:r>
            <w:proofErr w:type="spellStart"/>
            <w:r w:rsidRPr="002B5730">
              <w:rPr>
                <w:rFonts w:ascii="Verdana" w:hAnsi="Verdana"/>
                <w:bCs/>
                <w:color w:val="000000" w:themeColor="text1"/>
                <w:sz w:val="14"/>
                <w:szCs w:val="14"/>
              </w:rPr>
              <w:t>Materials</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t>malaysia</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t>sdn.Bhd</w:t>
            </w:r>
            <w:proofErr w:type="spellEnd"/>
            <w:r w:rsidRPr="002B5730">
              <w:rPr>
                <w:rFonts w:ascii="Verdana" w:hAnsi="Verdana"/>
                <w:bCs/>
                <w:color w:val="000000" w:themeColor="text1"/>
                <w:sz w:val="14"/>
                <w:szCs w:val="14"/>
              </w:rPr>
              <w:t>.</w:t>
            </w:r>
          </w:p>
        </w:tc>
        <w:tc>
          <w:tcPr>
            <w:tcW w:w="789" w:type="dxa"/>
            <w:shd w:val="clear" w:color="auto" w:fill="FFFFFF"/>
            <w:tcMar>
              <w:top w:w="15" w:type="dxa"/>
              <w:left w:w="15" w:type="dxa"/>
              <w:bottom w:w="0" w:type="dxa"/>
              <w:right w:w="15" w:type="dxa"/>
            </w:tcMar>
            <w:vAlign w:val="center"/>
            <w:hideMark/>
          </w:tcPr>
          <w:p w14:paraId="43C74B9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FAB053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EF30A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CF5510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A32339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2F2DF2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A68D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3F5007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1E6B7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6A715A1" w14:textId="77777777" w:rsidTr="000627CD">
        <w:trPr>
          <w:trHeight w:val="86"/>
          <w:ins w:id="593" w:author="Hardik Malhotra" w:date="2021-09-10T18:01:00Z"/>
        </w:trPr>
        <w:tc>
          <w:tcPr>
            <w:tcW w:w="789" w:type="dxa"/>
            <w:shd w:val="clear" w:color="auto" w:fill="FFFFFF"/>
            <w:tcMar>
              <w:top w:w="15" w:type="dxa"/>
              <w:left w:w="15" w:type="dxa"/>
              <w:bottom w:w="0" w:type="dxa"/>
              <w:right w:w="15" w:type="dxa"/>
            </w:tcMar>
            <w:vAlign w:val="center"/>
          </w:tcPr>
          <w:p w14:paraId="3BA0A54D" w14:textId="6F543268" w:rsidR="00F00943" w:rsidRPr="002B5730" w:rsidRDefault="00F00943" w:rsidP="00F00943">
            <w:pPr>
              <w:pStyle w:val="BodyText"/>
              <w:spacing w:before="162" w:line="480" w:lineRule="auto"/>
              <w:ind w:right="-90"/>
              <w:jc w:val="center"/>
              <w:rPr>
                <w:ins w:id="594" w:author="Hardik Malhotra" w:date="2021-09-10T18:01:00Z"/>
                <w:rFonts w:ascii="Verdana" w:hAnsi="Verdana"/>
                <w:bCs/>
                <w:color w:val="000000" w:themeColor="text1"/>
                <w:sz w:val="14"/>
                <w:szCs w:val="14"/>
              </w:rPr>
            </w:pPr>
            <w:ins w:id="595" w:author="Hardik Malhotra" w:date="2021-09-10T18:0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CF25065" w14:textId="0C1EA40A" w:rsidR="00F00943" w:rsidRPr="002B5730" w:rsidRDefault="00F00943" w:rsidP="00F00943">
            <w:pPr>
              <w:pStyle w:val="BodyText"/>
              <w:spacing w:before="162" w:line="480" w:lineRule="auto"/>
              <w:ind w:right="-90"/>
              <w:jc w:val="center"/>
              <w:rPr>
                <w:ins w:id="596" w:author="Hardik Malhotra" w:date="2021-09-10T18:01:00Z"/>
                <w:rFonts w:ascii="Verdana" w:hAnsi="Verdana"/>
                <w:bCs/>
                <w:color w:val="000000" w:themeColor="text1"/>
                <w:sz w:val="14"/>
                <w:szCs w:val="14"/>
              </w:rPr>
            </w:pPr>
            <w:ins w:id="597"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1702E8DE" w14:textId="62EE820E" w:rsidR="00F00943" w:rsidRPr="002B5730" w:rsidRDefault="00F00943" w:rsidP="00F00943">
            <w:pPr>
              <w:pStyle w:val="BodyText"/>
              <w:spacing w:before="162" w:line="480" w:lineRule="auto"/>
              <w:ind w:right="-90"/>
              <w:jc w:val="center"/>
              <w:rPr>
                <w:ins w:id="598" w:author="Hardik Malhotra" w:date="2021-09-10T18:01:00Z"/>
                <w:rFonts w:ascii="Verdana" w:hAnsi="Verdana"/>
                <w:bCs/>
                <w:color w:val="000000" w:themeColor="text1"/>
                <w:sz w:val="14"/>
                <w:szCs w:val="14"/>
              </w:rPr>
            </w:pPr>
            <w:ins w:id="599" w:author="Hardik Malhotra" w:date="2021-09-10T18:01: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65AC4CA3" w14:textId="1FBE3F4E" w:rsidR="00F00943" w:rsidRPr="002B5730" w:rsidRDefault="00F00943" w:rsidP="00F00943">
            <w:pPr>
              <w:pStyle w:val="BodyText"/>
              <w:spacing w:before="162" w:line="480" w:lineRule="auto"/>
              <w:ind w:right="-90"/>
              <w:jc w:val="center"/>
              <w:rPr>
                <w:ins w:id="600" w:author="Hardik Malhotra" w:date="2021-09-10T18:01:00Z"/>
                <w:rFonts w:ascii="Verdana" w:hAnsi="Verdana"/>
                <w:bCs/>
                <w:color w:val="000000" w:themeColor="text1"/>
                <w:sz w:val="14"/>
                <w:szCs w:val="14"/>
              </w:rPr>
            </w:pPr>
            <w:ins w:id="601" w:author="Hardik Malhotra" w:date="2021-09-10T18:0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E04E7B4" w14:textId="4A8425B9" w:rsidR="00F00943" w:rsidRPr="002B5730" w:rsidRDefault="00F00943" w:rsidP="00F00943">
            <w:pPr>
              <w:pStyle w:val="BodyText"/>
              <w:spacing w:before="162" w:line="480" w:lineRule="auto"/>
              <w:ind w:right="-90"/>
              <w:jc w:val="center"/>
              <w:rPr>
                <w:ins w:id="602" w:author="Hardik Malhotra" w:date="2021-09-10T18:01:00Z"/>
                <w:rFonts w:ascii="Verdana" w:hAnsi="Verdana"/>
                <w:bCs/>
                <w:color w:val="000000" w:themeColor="text1"/>
                <w:sz w:val="14"/>
                <w:szCs w:val="14"/>
              </w:rPr>
            </w:pPr>
            <w:ins w:id="603" w:author="Hardik Malhotra" w:date="2021-09-10T18:02:00Z">
              <w:r w:rsidRPr="002B5730">
                <w:rPr>
                  <w:rFonts w:ascii="Verdana" w:hAnsi="Verdana"/>
                  <w:bCs/>
                  <w:color w:val="000000" w:themeColor="text1"/>
                  <w:sz w:val="14"/>
                  <w:szCs w:val="14"/>
                  <w:rPrChange w:id="604"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3D3999BD" w14:textId="4AA8138E" w:rsidR="00F00943" w:rsidRPr="002B5730" w:rsidRDefault="00F00943" w:rsidP="00F00943">
            <w:pPr>
              <w:pStyle w:val="BodyText"/>
              <w:spacing w:before="162" w:line="480" w:lineRule="auto"/>
              <w:ind w:right="-90"/>
              <w:jc w:val="center"/>
              <w:rPr>
                <w:ins w:id="605" w:author="Hardik Malhotra" w:date="2021-09-10T18:01:00Z"/>
                <w:rFonts w:ascii="Verdana" w:hAnsi="Verdana"/>
                <w:bCs/>
                <w:color w:val="000000" w:themeColor="text1"/>
                <w:sz w:val="14"/>
                <w:szCs w:val="14"/>
              </w:rPr>
            </w:pPr>
            <w:ins w:id="606" w:author="Hardik Malhotra" w:date="2021-09-10T18:02:00Z">
              <w:r w:rsidRPr="002B5730">
                <w:rPr>
                  <w:rFonts w:ascii="Verdana" w:hAnsi="Verdana"/>
                  <w:bCs/>
                  <w:color w:val="000000" w:themeColor="text1"/>
                  <w:sz w:val="14"/>
                  <w:szCs w:val="14"/>
                  <w:rPrChange w:id="607"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65CBCE16" w14:textId="2D031743" w:rsidR="00F00943" w:rsidRPr="002B5730" w:rsidRDefault="00F00943" w:rsidP="00F00943">
            <w:pPr>
              <w:pStyle w:val="BodyText"/>
              <w:spacing w:before="162" w:line="480" w:lineRule="auto"/>
              <w:ind w:right="-90"/>
              <w:jc w:val="center"/>
              <w:rPr>
                <w:ins w:id="608" w:author="Hardik Malhotra" w:date="2021-09-10T18:01:00Z"/>
                <w:rFonts w:ascii="Verdana" w:hAnsi="Verdana"/>
                <w:bCs/>
                <w:color w:val="000000" w:themeColor="text1"/>
                <w:sz w:val="14"/>
                <w:szCs w:val="14"/>
              </w:rPr>
            </w:pPr>
            <w:ins w:id="609" w:author="Hardik Malhotra" w:date="2021-09-10T18:02:00Z">
              <w:r w:rsidRPr="002B5730">
                <w:rPr>
                  <w:rFonts w:ascii="Verdana" w:hAnsi="Verdana"/>
                  <w:bCs/>
                  <w:color w:val="000000" w:themeColor="text1"/>
                  <w:sz w:val="14"/>
                  <w:szCs w:val="14"/>
                  <w:rPrChange w:id="610"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56AE0772" w14:textId="6AA035A9" w:rsidR="00F00943" w:rsidRPr="002B5730" w:rsidRDefault="00F00943" w:rsidP="00F00943">
            <w:pPr>
              <w:pStyle w:val="BodyText"/>
              <w:spacing w:before="162" w:line="480" w:lineRule="auto"/>
              <w:ind w:right="-90"/>
              <w:jc w:val="center"/>
              <w:rPr>
                <w:ins w:id="611" w:author="Hardik Malhotra" w:date="2021-09-10T18:01:00Z"/>
                <w:rFonts w:ascii="Verdana" w:hAnsi="Verdana"/>
                <w:bCs/>
                <w:color w:val="000000" w:themeColor="text1"/>
                <w:sz w:val="14"/>
                <w:szCs w:val="14"/>
              </w:rPr>
            </w:pPr>
            <w:ins w:id="612" w:author="Hardik Malhotra" w:date="2021-09-10T18:02:00Z">
              <w:r w:rsidRPr="002B5730">
                <w:rPr>
                  <w:rFonts w:ascii="Verdana" w:hAnsi="Verdana"/>
                  <w:bCs/>
                  <w:color w:val="000000" w:themeColor="text1"/>
                  <w:sz w:val="14"/>
                  <w:szCs w:val="14"/>
                  <w:rPrChange w:id="613"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6D607801" w14:textId="1F3789CF" w:rsidR="00F00943" w:rsidRPr="002B5730" w:rsidRDefault="00F00943" w:rsidP="00F00943">
            <w:pPr>
              <w:pStyle w:val="BodyText"/>
              <w:spacing w:before="162" w:line="480" w:lineRule="auto"/>
              <w:ind w:right="-90"/>
              <w:jc w:val="center"/>
              <w:rPr>
                <w:ins w:id="614" w:author="Hardik Malhotra" w:date="2021-09-10T18:01:00Z"/>
                <w:rFonts w:ascii="Verdana" w:hAnsi="Verdana"/>
                <w:bCs/>
                <w:color w:val="000000" w:themeColor="text1"/>
                <w:sz w:val="14"/>
                <w:szCs w:val="14"/>
              </w:rPr>
            </w:pPr>
            <w:ins w:id="615" w:author="Hardik Malhotra" w:date="2021-09-10T18:02:00Z">
              <w:r w:rsidRPr="002B5730">
                <w:rPr>
                  <w:rFonts w:ascii="Verdana" w:hAnsi="Verdana"/>
                  <w:bCs/>
                  <w:color w:val="000000" w:themeColor="text1"/>
                  <w:sz w:val="14"/>
                  <w:szCs w:val="14"/>
                  <w:rPrChange w:id="616"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28E8A52B" w14:textId="30AE95E1" w:rsidR="00F00943" w:rsidRPr="002B5730" w:rsidRDefault="00F00943" w:rsidP="00F00943">
            <w:pPr>
              <w:pStyle w:val="BodyText"/>
              <w:spacing w:before="162" w:line="480" w:lineRule="auto"/>
              <w:ind w:right="-90"/>
              <w:jc w:val="center"/>
              <w:rPr>
                <w:ins w:id="617" w:author="Hardik Malhotra" w:date="2021-09-10T18:01:00Z"/>
                <w:rFonts w:ascii="Verdana" w:hAnsi="Verdana"/>
                <w:bCs/>
                <w:color w:val="000000" w:themeColor="text1"/>
                <w:sz w:val="14"/>
                <w:szCs w:val="14"/>
              </w:rPr>
            </w:pPr>
            <w:ins w:id="618" w:author="Hardik Malhotra" w:date="2021-09-10T18:02:00Z">
              <w:r w:rsidRPr="002B5730">
                <w:rPr>
                  <w:rFonts w:ascii="Verdana" w:hAnsi="Verdana"/>
                  <w:bCs/>
                  <w:color w:val="000000" w:themeColor="text1"/>
                  <w:sz w:val="14"/>
                  <w:szCs w:val="14"/>
                  <w:rPrChange w:id="619"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00151E31" w14:textId="34B89DC0" w:rsidR="00F00943" w:rsidRPr="002B5730" w:rsidRDefault="00F00943" w:rsidP="00F00943">
            <w:pPr>
              <w:pStyle w:val="BodyText"/>
              <w:spacing w:before="162" w:line="480" w:lineRule="auto"/>
              <w:ind w:right="-90"/>
              <w:jc w:val="center"/>
              <w:rPr>
                <w:ins w:id="620" w:author="Hardik Malhotra" w:date="2021-09-10T18:01:00Z"/>
                <w:rFonts w:ascii="Verdana" w:hAnsi="Verdana"/>
                <w:bCs/>
                <w:color w:val="000000" w:themeColor="text1"/>
                <w:sz w:val="14"/>
                <w:szCs w:val="14"/>
              </w:rPr>
            </w:pPr>
            <w:ins w:id="621" w:author="Hardik Malhotra" w:date="2021-09-10T18:02:00Z">
              <w:r w:rsidRPr="002B5730">
                <w:rPr>
                  <w:rFonts w:ascii="Verdana" w:hAnsi="Verdana"/>
                  <w:bCs/>
                  <w:color w:val="000000" w:themeColor="text1"/>
                  <w:sz w:val="14"/>
                  <w:szCs w:val="14"/>
                  <w:rPrChange w:id="622"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453400C9" w14:textId="29888D64" w:rsidR="00F00943" w:rsidRPr="002B5730" w:rsidRDefault="00F00943" w:rsidP="00F00943">
            <w:pPr>
              <w:pStyle w:val="BodyText"/>
              <w:spacing w:before="162" w:line="480" w:lineRule="auto"/>
              <w:ind w:right="-90"/>
              <w:jc w:val="center"/>
              <w:rPr>
                <w:ins w:id="623" w:author="Hardik Malhotra" w:date="2021-09-10T18:01:00Z"/>
                <w:rFonts w:ascii="Verdana" w:hAnsi="Verdana"/>
                <w:bCs/>
                <w:color w:val="000000" w:themeColor="text1"/>
                <w:sz w:val="14"/>
                <w:szCs w:val="14"/>
              </w:rPr>
            </w:pPr>
            <w:ins w:id="624" w:author="Hardik Malhotra" w:date="2021-09-10T18:02:00Z">
              <w:r w:rsidRPr="002B5730">
                <w:rPr>
                  <w:rFonts w:ascii="Verdana" w:hAnsi="Verdana"/>
                  <w:bCs/>
                  <w:color w:val="000000" w:themeColor="text1"/>
                  <w:sz w:val="14"/>
                  <w:szCs w:val="14"/>
                  <w:rPrChange w:id="625"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770F07B1" w14:textId="76A50978" w:rsidR="00F00943" w:rsidRPr="002B5730" w:rsidRDefault="00F00943" w:rsidP="00F00943">
            <w:pPr>
              <w:pStyle w:val="BodyText"/>
              <w:spacing w:before="162" w:line="480" w:lineRule="auto"/>
              <w:ind w:right="-90"/>
              <w:jc w:val="center"/>
              <w:rPr>
                <w:ins w:id="626" w:author="Hardik Malhotra" w:date="2021-09-10T18:01:00Z"/>
                <w:rFonts w:ascii="Verdana" w:hAnsi="Verdana"/>
                <w:bCs/>
                <w:color w:val="000000" w:themeColor="text1"/>
                <w:sz w:val="14"/>
                <w:szCs w:val="14"/>
              </w:rPr>
            </w:pPr>
            <w:ins w:id="627" w:author="Hardik Malhotra" w:date="2021-09-10T18:02:00Z">
              <w:r w:rsidRPr="002B5730">
                <w:rPr>
                  <w:rFonts w:ascii="Verdana" w:hAnsi="Verdana"/>
                  <w:bCs/>
                  <w:color w:val="000000" w:themeColor="text1"/>
                  <w:sz w:val="14"/>
                  <w:szCs w:val="14"/>
                  <w:rPrChange w:id="628" w:author="Hardik Malhotra" w:date="2021-09-10T18:02:00Z">
                    <w:rPr>
                      <w:sz w:val="20"/>
                      <w:szCs w:val="20"/>
                    </w:rPr>
                  </w:rPrChange>
                </w:rPr>
                <w:t>0.00</w:t>
              </w:r>
            </w:ins>
          </w:p>
        </w:tc>
      </w:tr>
      <w:tr w:rsidR="002B5730" w:rsidRPr="002B5730" w14:paraId="11A1F7F3" w14:textId="77777777" w:rsidTr="000627CD">
        <w:trPr>
          <w:trHeight w:val="86"/>
          <w:ins w:id="629" w:author="Hardik Malhotra" w:date="2021-09-10T18:01:00Z"/>
        </w:trPr>
        <w:tc>
          <w:tcPr>
            <w:tcW w:w="789" w:type="dxa"/>
            <w:shd w:val="clear" w:color="auto" w:fill="FFFFFF"/>
            <w:tcMar>
              <w:top w:w="15" w:type="dxa"/>
              <w:left w:w="15" w:type="dxa"/>
              <w:bottom w:w="0" w:type="dxa"/>
              <w:right w:w="15" w:type="dxa"/>
            </w:tcMar>
            <w:vAlign w:val="center"/>
          </w:tcPr>
          <w:p w14:paraId="5889C948" w14:textId="345AF3F0" w:rsidR="00F00943" w:rsidRPr="002B5730" w:rsidRDefault="00F00943" w:rsidP="00F00943">
            <w:pPr>
              <w:pStyle w:val="BodyText"/>
              <w:spacing w:before="162" w:line="480" w:lineRule="auto"/>
              <w:ind w:right="-90"/>
              <w:jc w:val="center"/>
              <w:rPr>
                <w:ins w:id="630" w:author="Hardik Malhotra" w:date="2021-09-10T18:01:00Z"/>
                <w:rFonts w:ascii="Verdana" w:hAnsi="Verdana"/>
                <w:bCs/>
                <w:color w:val="000000" w:themeColor="text1"/>
                <w:sz w:val="14"/>
                <w:szCs w:val="14"/>
              </w:rPr>
            </w:pPr>
            <w:ins w:id="631" w:author="Hardik Malhotra" w:date="2021-09-10T18:0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8FBAE21" w14:textId="204D140F" w:rsidR="00F00943" w:rsidRPr="002B5730" w:rsidRDefault="00F00943" w:rsidP="00F00943">
            <w:pPr>
              <w:pStyle w:val="BodyText"/>
              <w:spacing w:before="162" w:line="480" w:lineRule="auto"/>
              <w:ind w:right="-90"/>
              <w:jc w:val="center"/>
              <w:rPr>
                <w:ins w:id="632" w:author="Hardik Malhotra" w:date="2021-09-10T18:01:00Z"/>
                <w:rFonts w:ascii="Verdana" w:hAnsi="Verdana"/>
                <w:bCs/>
                <w:color w:val="000000" w:themeColor="text1"/>
                <w:sz w:val="14"/>
                <w:szCs w:val="14"/>
              </w:rPr>
            </w:pPr>
            <w:ins w:id="633"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2A53F76A" w14:textId="68553D6B" w:rsidR="00F00943" w:rsidRPr="002B5730" w:rsidRDefault="00F00943" w:rsidP="00F00943">
            <w:pPr>
              <w:pStyle w:val="BodyText"/>
              <w:spacing w:before="162" w:line="480" w:lineRule="auto"/>
              <w:ind w:right="-90"/>
              <w:jc w:val="center"/>
              <w:rPr>
                <w:ins w:id="634" w:author="Hardik Malhotra" w:date="2021-09-10T18:01:00Z"/>
                <w:rFonts w:ascii="Verdana" w:hAnsi="Verdana"/>
                <w:bCs/>
                <w:color w:val="000000" w:themeColor="text1"/>
                <w:sz w:val="14"/>
                <w:szCs w:val="14"/>
              </w:rPr>
            </w:pPr>
            <w:ins w:id="635" w:author="Hardik Malhotra" w:date="2021-09-10T18: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4765A9" w14:textId="2F17CFB2" w:rsidR="00F00943" w:rsidRPr="002B5730" w:rsidRDefault="00F00943" w:rsidP="00F00943">
            <w:pPr>
              <w:pStyle w:val="BodyText"/>
              <w:spacing w:before="162" w:line="480" w:lineRule="auto"/>
              <w:ind w:right="-90"/>
              <w:jc w:val="center"/>
              <w:rPr>
                <w:ins w:id="636" w:author="Hardik Malhotra" w:date="2021-09-10T18:01:00Z"/>
                <w:rFonts w:ascii="Verdana" w:hAnsi="Verdana"/>
                <w:bCs/>
                <w:color w:val="000000" w:themeColor="text1"/>
                <w:sz w:val="14"/>
                <w:szCs w:val="14"/>
              </w:rPr>
            </w:pPr>
            <w:ins w:id="637" w:author="Hardik Malhotra" w:date="2021-09-10T18: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140187" w14:textId="2AE0D660" w:rsidR="00F00943" w:rsidRPr="002B5730" w:rsidRDefault="00F00943" w:rsidP="00F00943">
            <w:pPr>
              <w:pStyle w:val="BodyText"/>
              <w:spacing w:before="162" w:line="480" w:lineRule="auto"/>
              <w:ind w:right="-90"/>
              <w:jc w:val="center"/>
              <w:rPr>
                <w:ins w:id="638" w:author="Hardik Malhotra" w:date="2021-09-10T18:01:00Z"/>
                <w:rFonts w:ascii="Verdana" w:hAnsi="Verdana"/>
                <w:bCs/>
                <w:color w:val="000000" w:themeColor="text1"/>
                <w:sz w:val="14"/>
                <w:szCs w:val="14"/>
              </w:rPr>
            </w:pPr>
            <w:ins w:id="639" w:author="Hardik Malhotra" w:date="2021-09-10T18:02:00Z">
              <w:r w:rsidRPr="002B5730">
                <w:rPr>
                  <w:rFonts w:ascii="Verdana" w:hAnsi="Verdana"/>
                  <w:bCs/>
                  <w:color w:val="000000" w:themeColor="text1"/>
                  <w:sz w:val="14"/>
                  <w:szCs w:val="14"/>
                  <w:rPrChange w:id="640"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728B58B4" w14:textId="0E8CFCBE" w:rsidR="00F00943" w:rsidRPr="002B5730" w:rsidRDefault="00F00943" w:rsidP="00F00943">
            <w:pPr>
              <w:pStyle w:val="BodyText"/>
              <w:spacing w:before="162" w:line="480" w:lineRule="auto"/>
              <w:ind w:right="-90"/>
              <w:jc w:val="center"/>
              <w:rPr>
                <w:ins w:id="641" w:author="Hardik Malhotra" w:date="2021-09-10T18:01:00Z"/>
                <w:rFonts w:ascii="Verdana" w:hAnsi="Verdana"/>
                <w:bCs/>
                <w:color w:val="000000" w:themeColor="text1"/>
                <w:sz w:val="14"/>
                <w:szCs w:val="14"/>
              </w:rPr>
            </w:pPr>
            <w:ins w:id="642" w:author="Hardik Malhotra" w:date="2021-09-10T18:02:00Z">
              <w:r w:rsidRPr="002B5730">
                <w:rPr>
                  <w:rFonts w:ascii="Verdana" w:hAnsi="Verdana"/>
                  <w:bCs/>
                  <w:color w:val="000000" w:themeColor="text1"/>
                  <w:sz w:val="14"/>
                  <w:szCs w:val="14"/>
                  <w:rPrChange w:id="643" w:author="Hardik Malhotra" w:date="2021-09-10T18:02: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66D6E83A" w14:textId="51C8ACA9" w:rsidR="00F00943" w:rsidRPr="002B5730" w:rsidRDefault="00F00943" w:rsidP="00F00943">
            <w:pPr>
              <w:pStyle w:val="BodyText"/>
              <w:spacing w:before="162" w:line="480" w:lineRule="auto"/>
              <w:ind w:right="-90"/>
              <w:jc w:val="center"/>
              <w:rPr>
                <w:ins w:id="644" w:author="Hardik Malhotra" w:date="2021-09-10T18:01:00Z"/>
                <w:rFonts w:ascii="Verdana" w:hAnsi="Verdana"/>
                <w:bCs/>
                <w:color w:val="000000" w:themeColor="text1"/>
                <w:sz w:val="14"/>
                <w:szCs w:val="14"/>
              </w:rPr>
            </w:pPr>
            <w:ins w:id="645" w:author="Hardik Malhotra" w:date="2021-09-10T18:02:00Z">
              <w:r w:rsidRPr="002B5730">
                <w:rPr>
                  <w:rFonts w:ascii="Verdana" w:hAnsi="Verdana"/>
                  <w:bCs/>
                  <w:color w:val="000000" w:themeColor="text1"/>
                  <w:sz w:val="14"/>
                  <w:szCs w:val="14"/>
                  <w:rPrChange w:id="646"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7D634" w14:textId="1A94AC9C" w:rsidR="00F00943" w:rsidRPr="002B5730" w:rsidRDefault="00F00943" w:rsidP="00F00943">
            <w:pPr>
              <w:pStyle w:val="BodyText"/>
              <w:spacing w:before="162" w:line="480" w:lineRule="auto"/>
              <w:ind w:right="-90"/>
              <w:jc w:val="center"/>
              <w:rPr>
                <w:ins w:id="647" w:author="Hardik Malhotra" w:date="2021-09-10T18:01:00Z"/>
                <w:rFonts w:ascii="Verdana" w:hAnsi="Verdana"/>
                <w:bCs/>
                <w:color w:val="000000" w:themeColor="text1"/>
                <w:sz w:val="14"/>
                <w:szCs w:val="14"/>
              </w:rPr>
            </w:pPr>
            <w:ins w:id="648" w:author="Hardik Malhotra" w:date="2021-09-10T18:02:00Z">
              <w:r w:rsidRPr="002B5730">
                <w:rPr>
                  <w:rFonts w:ascii="Verdana" w:hAnsi="Verdana"/>
                  <w:bCs/>
                  <w:color w:val="000000" w:themeColor="text1"/>
                  <w:sz w:val="14"/>
                  <w:szCs w:val="14"/>
                  <w:rPrChange w:id="649"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50180A1" w14:textId="54AE8EA6" w:rsidR="00F00943" w:rsidRPr="002B5730" w:rsidRDefault="00F00943" w:rsidP="00F00943">
            <w:pPr>
              <w:pStyle w:val="BodyText"/>
              <w:spacing w:before="162" w:line="480" w:lineRule="auto"/>
              <w:ind w:right="-90"/>
              <w:jc w:val="center"/>
              <w:rPr>
                <w:ins w:id="650" w:author="Hardik Malhotra" w:date="2021-09-10T18:01:00Z"/>
                <w:rFonts w:ascii="Verdana" w:hAnsi="Verdana"/>
                <w:bCs/>
                <w:color w:val="000000" w:themeColor="text1"/>
                <w:sz w:val="14"/>
                <w:szCs w:val="14"/>
              </w:rPr>
            </w:pPr>
            <w:ins w:id="651" w:author="Hardik Malhotra" w:date="2021-09-10T18:02:00Z">
              <w:r w:rsidRPr="002B5730">
                <w:rPr>
                  <w:rFonts w:ascii="Verdana" w:hAnsi="Verdana"/>
                  <w:bCs/>
                  <w:color w:val="000000" w:themeColor="text1"/>
                  <w:sz w:val="14"/>
                  <w:szCs w:val="14"/>
                  <w:rPrChange w:id="652" w:author="Hardik Malhotra" w:date="2021-09-10T18:0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45B05E01" w14:textId="47A35610" w:rsidR="00F00943" w:rsidRPr="002B5730" w:rsidRDefault="00F00943" w:rsidP="00F00943">
            <w:pPr>
              <w:pStyle w:val="BodyText"/>
              <w:spacing w:before="162" w:line="480" w:lineRule="auto"/>
              <w:ind w:right="-90"/>
              <w:jc w:val="center"/>
              <w:rPr>
                <w:ins w:id="653" w:author="Hardik Malhotra" w:date="2021-09-10T18:01:00Z"/>
                <w:rFonts w:ascii="Verdana" w:hAnsi="Verdana"/>
                <w:bCs/>
                <w:color w:val="000000" w:themeColor="text1"/>
                <w:sz w:val="14"/>
                <w:szCs w:val="14"/>
              </w:rPr>
            </w:pPr>
            <w:ins w:id="654" w:author="Hardik Malhotra" w:date="2021-09-10T18:02:00Z">
              <w:r w:rsidRPr="002B5730">
                <w:rPr>
                  <w:rFonts w:ascii="Verdana" w:hAnsi="Verdana"/>
                  <w:bCs/>
                  <w:color w:val="000000" w:themeColor="text1"/>
                  <w:sz w:val="14"/>
                  <w:szCs w:val="14"/>
                  <w:rPrChange w:id="655"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A132B13" w14:textId="602982E5" w:rsidR="00F00943" w:rsidRPr="002B5730" w:rsidRDefault="00F00943" w:rsidP="00F00943">
            <w:pPr>
              <w:pStyle w:val="BodyText"/>
              <w:spacing w:before="162" w:line="480" w:lineRule="auto"/>
              <w:ind w:right="-90"/>
              <w:jc w:val="center"/>
              <w:rPr>
                <w:ins w:id="656" w:author="Hardik Malhotra" w:date="2021-09-10T18:01:00Z"/>
                <w:rFonts w:ascii="Verdana" w:hAnsi="Verdana"/>
                <w:bCs/>
                <w:color w:val="000000" w:themeColor="text1"/>
                <w:sz w:val="14"/>
                <w:szCs w:val="14"/>
              </w:rPr>
            </w:pPr>
            <w:ins w:id="657" w:author="Hardik Malhotra" w:date="2021-09-10T18:02:00Z">
              <w:r w:rsidRPr="002B5730">
                <w:rPr>
                  <w:rFonts w:ascii="Verdana" w:hAnsi="Verdana"/>
                  <w:bCs/>
                  <w:color w:val="000000" w:themeColor="text1"/>
                  <w:sz w:val="14"/>
                  <w:szCs w:val="14"/>
                  <w:rPrChange w:id="658"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C684227" w14:textId="338F784A" w:rsidR="00F00943" w:rsidRPr="002B5730" w:rsidRDefault="00F00943" w:rsidP="00F00943">
            <w:pPr>
              <w:pStyle w:val="BodyText"/>
              <w:spacing w:before="162" w:line="480" w:lineRule="auto"/>
              <w:ind w:right="-90"/>
              <w:jc w:val="center"/>
              <w:rPr>
                <w:ins w:id="659" w:author="Hardik Malhotra" w:date="2021-09-10T18:01:00Z"/>
                <w:rFonts w:ascii="Verdana" w:hAnsi="Verdana"/>
                <w:bCs/>
                <w:color w:val="000000" w:themeColor="text1"/>
                <w:sz w:val="14"/>
                <w:szCs w:val="14"/>
              </w:rPr>
            </w:pPr>
            <w:ins w:id="660" w:author="Hardik Malhotra" w:date="2021-09-10T18:02:00Z">
              <w:r w:rsidRPr="002B5730">
                <w:rPr>
                  <w:rFonts w:ascii="Verdana" w:hAnsi="Verdana"/>
                  <w:bCs/>
                  <w:color w:val="000000" w:themeColor="text1"/>
                  <w:sz w:val="14"/>
                  <w:szCs w:val="14"/>
                  <w:rPrChange w:id="661" w:author="Hardik Malhotra" w:date="2021-09-10T18:02: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6BED298" w14:textId="22067458" w:rsidR="00F00943" w:rsidRPr="002B5730" w:rsidRDefault="00F00943" w:rsidP="00F00943">
            <w:pPr>
              <w:pStyle w:val="BodyText"/>
              <w:spacing w:before="162" w:line="480" w:lineRule="auto"/>
              <w:ind w:right="-90"/>
              <w:jc w:val="center"/>
              <w:rPr>
                <w:ins w:id="662" w:author="Hardik Malhotra" w:date="2021-09-10T18:01:00Z"/>
                <w:rFonts w:ascii="Verdana" w:hAnsi="Verdana"/>
                <w:bCs/>
                <w:color w:val="000000" w:themeColor="text1"/>
                <w:sz w:val="14"/>
                <w:szCs w:val="14"/>
              </w:rPr>
            </w:pPr>
            <w:ins w:id="663" w:author="Hardik Malhotra" w:date="2021-09-10T18:02:00Z">
              <w:r w:rsidRPr="002B5730">
                <w:rPr>
                  <w:rFonts w:ascii="Verdana" w:hAnsi="Verdana"/>
                  <w:bCs/>
                  <w:color w:val="000000" w:themeColor="text1"/>
                  <w:sz w:val="14"/>
                  <w:szCs w:val="14"/>
                  <w:rPrChange w:id="664" w:author="Hardik Malhotra" w:date="2021-09-10T18:02:00Z">
                    <w:rPr>
                      <w:b/>
                      <w:bCs/>
                      <w:sz w:val="20"/>
                      <w:szCs w:val="20"/>
                    </w:rPr>
                  </w:rPrChange>
                </w:rPr>
                <w:t>20.00</w:t>
              </w:r>
            </w:ins>
          </w:p>
        </w:tc>
      </w:tr>
      <w:tr w:rsidR="002B5730" w:rsidRPr="002B5730" w14:paraId="22539220" w14:textId="77777777" w:rsidTr="000627CD">
        <w:trPr>
          <w:trHeight w:val="86"/>
          <w:ins w:id="665" w:author="Hardik Malhotra" w:date="2021-09-10T18:04:00Z"/>
        </w:trPr>
        <w:tc>
          <w:tcPr>
            <w:tcW w:w="789" w:type="dxa"/>
            <w:shd w:val="clear" w:color="auto" w:fill="FFFFFF"/>
            <w:tcMar>
              <w:top w:w="15" w:type="dxa"/>
              <w:left w:w="15" w:type="dxa"/>
              <w:bottom w:w="0" w:type="dxa"/>
              <w:right w:w="15" w:type="dxa"/>
            </w:tcMar>
            <w:vAlign w:val="center"/>
          </w:tcPr>
          <w:p w14:paraId="603871DC" w14:textId="602899C3" w:rsidR="00F00943" w:rsidRPr="002B5730" w:rsidRDefault="00F00943" w:rsidP="00F00943">
            <w:pPr>
              <w:pStyle w:val="BodyText"/>
              <w:spacing w:before="162" w:line="480" w:lineRule="auto"/>
              <w:ind w:right="-90"/>
              <w:jc w:val="center"/>
              <w:rPr>
                <w:ins w:id="666" w:author="Hardik Malhotra" w:date="2021-09-10T18:04:00Z"/>
                <w:rFonts w:ascii="Verdana" w:hAnsi="Verdana"/>
                <w:bCs/>
                <w:color w:val="000000" w:themeColor="text1"/>
                <w:sz w:val="14"/>
                <w:szCs w:val="14"/>
              </w:rPr>
            </w:pPr>
            <w:ins w:id="667" w:author="Hardik Malhotra" w:date="2021-09-10T18:04: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074FF94" w14:textId="35D5743A" w:rsidR="00F00943" w:rsidRPr="002B5730" w:rsidRDefault="00F00943" w:rsidP="00F00943">
            <w:pPr>
              <w:pStyle w:val="BodyText"/>
              <w:spacing w:before="162" w:line="480" w:lineRule="auto"/>
              <w:ind w:right="-90"/>
              <w:jc w:val="center"/>
              <w:rPr>
                <w:ins w:id="668" w:author="Hardik Malhotra" w:date="2021-09-10T18:04:00Z"/>
                <w:rFonts w:ascii="Verdana" w:hAnsi="Verdana"/>
                <w:bCs/>
                <w:color w:val="000000" w:themeColor="text1"/>
                <w:sz w:val="14"/>
                <w:szCs w:val="14"/>
              </w:rPr>
            </w:pPr>
            <w:ins w:id="669" w:author="Hardik Malhotra" w:date="2021-09-10T18:04:00Z">
              <w:r w:rsidRPr="002B5730">
                <w:rPr>
                  <w:rFonts w:ascii="Verdana" w:hAnsi="Verdana"/>
                  <w:bCs/>
                  <w:color w:val="000000" w:themeColor="text1"/>
                  <w:sz w:val="14"/>
                  <w:szCs w:val="14"/>
                </w:rPr>
                <w:t>Rest of APAC</w:t>
              </w:r>
            </w:ins>
          </w:p>
        </w:tc>
        <w:tc>
          <w:tcPr>
            <w:tcW w:w="789" w:type="dxa"/>
            <w:shd w:val="clear" w:color="auto" w:fill="FFFFFF"/>
            <w:tcMar>
              <w:top w:w="15" w:type="dxa"/>
              <w:left w:w="15" w:type="dxa"/>
              <w:bottom w:w="0" w:type="dxa"/>
              <w:right w:w="15" w:type="dxa"/>
            </w:tcMar>
            <w:vAlign w:val="center"/>
          </w:tcPr>
          <w:p w14:paraId="537DB7DE" w14:textId="715E3499" w:rsidR="00F00943" w:rsidRPr="002B5730" w:rsidRDefault="00F00943" w:rsidP="00F00943">
            <w:pPr>
              <w:pStyle w:val="BodyText"/>
              <w:spacing w:before="162" w:line="480" w:lineRule="auto"/>
              <w:ind w:right="-90"/>
              <w:jc w:val="center"/>
              <w:rPr>
                <w:ins w:id="670" w:author="Hardik Malhotra" w:date="2021-09-10T18:04:00Z"/>
                <w:rFonts w:ascii="Verdana" w:hAnsi="Verdana"/>
                <w:bCs/>
                <w:color w:val="000000" w:themeColor="text1"/>
                <w:sz w:val="14"/>
                <w:szCs w:val="14"/>
              </w:rPr>
            </w:pPr>
            <w:ins w:id="671" w:author="Hardik Malhotra" w:date="2021-09-10T18:0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9039718" w14:textId="4614B3E4" w:rsidR="00F00943" w:rsidRPr="002B5730" w:rsidRDefault="00F00943" w:rsidP="00F00943">
            <w:pPr>
              <w:pStyle w:val="BodyText"/>
              <w:spacing w:before="162" w:line="480" w:lineRule="auto"/>
              <w:ind w:right="-90"/>
              <w:jc w:val="center"/>
              <w:rPr>
                <w:ins w:id="672" w:author="Hardik Malhotra" w:date="2021-09-10T18:04:00Z"/>
                <w:rFonts w:ascii="Verdana" w:hAnsi="Verdana"/>
                <w:bCs/>
                <w:color w:val="000000" w:themeColor="text1"/>
                <w:sz w:val="14"/>
                <w:szCs w:val="14"/>
              </w:rPr>
            </w:pPr>
            <w:ins w:id="673" w:author="Hardik Malhotra" w:date="2021-09-10T18:0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C82639" w14:textId="428F5F41" w:rsidR="00F00943" w:rsidRPr="002B5730" w:rsidRDefault="00F00943" w:rsidP="00F00943">
            <w:pPr>
              <w:pStyle w:val="BodyText"/>
              <w:spacing w:before="162" w:line="480" w:lineRule="auto"/>
              <w:ind w:right="-90"/>
              <w:jc w:val="center"/>
              <w:rPr>
                <w:ins w:id="674" w:author="Hardik Malhotra" w:date="2021-09-10T18:04:00Z"/>
                <w:rFonts w:ascii="Verdana" w:hAnsi="Verdana"/>
                <w:bCs/>
                <w:color w:val="000000" w:themeColor="text1"/>
                <w:sz w:val="14"/>
                <w:szCs w:val="14"/>
              </w:rPr>
            </w:pPr>
            <w:ins w:id="675" w:author="Hardik Malhotra" w:date="2021-09-10T18:04:00Z">
              <w:r w:rsidRPr="002B5730">
                <w:rPr>
                  <w:rFonts w:ascii="Verdana" w:hAnsi="Verdana"/>
                  <w:bCs/>
                  <w:color w:val="000000" w:themeColor="text1"/>
                  <w:sz w:val="14"/>
                  <w:szCs w:val="14"/>
                  <w:rPrChange w:id="676"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4E6F1C84" w14:textId="114623E5" w:rsidR="00F00943" w:rsidRPr="002B5730" w:rsidRDefault="00F00943" w:rsidP="00F00943">
            <w:pPr>
              <w:pStyle w:val="BodyText"/>
              <w:spacing w:before="162" w:line="480" w:lineRule="auto"/>
              <w:ind w:right="-90"/>
              <w:jc w:val="center"/>
              <w:rPr>
                <w:ins w:id="677" w:author="Hardik Malhotra" w:date="2021-09-10T18:04:00Z"/>
                <w:rFonts w:ascii="Verdana" w:hAnsi="Verdana"/>
                <w:bCs/>
                <w:color w:val="000000" w:themeColor="text1"/>
                <w:sz w:val="14"/>
                <w:szCs w:val="14"/>
              </w:rPr>
            </w:pPr>
            <w:ins w:id="678" w:author="Hardik Malhotra" w:date="2021-09-10T18:04:00Z">
              <w:r w:rsidRPr="002B5730">
                <w:rPr>
                  <w:rFonts w:ascii="Verdana" w:hAnsi="Verdana"/>
                  <w:bCs/>
                  <w:color w:val="000000" w:themeColor="text1"/>
                  <w:sz w:val="14"/>
                  <w:szCs w:val="14"/>
                  <w:rPrChange w:id="679"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5DC8E" w14:textId="4ADBD584" w:rsidR="00F00943" w:rsidRPr="002B5730" w:rsidRDefault="00F00943" w:rsidP="00F00943">
            <w:pPr>
              <w:pStyle w:val="BodyText"/>
              <w:spacing w:before="162" w:line="480" w:lineRule="auto"/>
              <w:ind w:right="-90"/>
              <w:jc w:val="center"/>
              <w:rPr>
                <w:ins w:id="680" w:author="Hardik Malhotra" w:date="2021-09-10T18:04:00Z"/>
                <w:rFonts w:ascii="Verdana" w:hAnsi="Verdana"/>
                <w:bCs/>
                <w:color w:val="000000" w:themeColor="text1"/>
                <w:sz w:val="14"/>
                <w:szCs w:val="14"/>
              </w:rPr>
            </w:pPr>
            <w:ins w:id="681" w:author="Hardik Malhotra" w:date="2021-09-10T18:04:00Z">
              <w:r w:rsidRPr="002B5730">
                <w:rPr>
                  <w:rFonts w:ascii="Verdana" w:hAnsi="Verdana"/>
                  <w:bCs/>
                  <w:color w:val="000000" w:themeColor="text1"/>
                  <w:sz w:val="14"/>
                  <w:szCs w:val="14"/>
                  <w:rPrChange w:id="682"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510AFCF1" w14:textId="6E9B142C" w:rsidR="00F00943" w:rsidRPr="002B5730" w:rsidRDefault="00F00943" w:rsidP="00F00943">
            <w:pPr>
              <w:pStyle w:val="BodyText"/>
              <w:spacing w:before="162" w:line="480" w:lineRule="auto"/>
              <w:ind w:right="-90"/>
              <w:jc w:val="center"/>
              <w:rPr>
                <w:ins w:id="683" w:author="Hardik Malhotra" w:date="2021-09-10T18:04:00Z"/>
                <w:rFonts w:ascii="Verdana" w:hAnsi="Verdana"/>
                <w:bCs/>
                <w:color w:val="000000" w:themeColor="text1"/>
                <w:sz w:val="14"/>
                <w:szCs w:val="14"/>
              </w:rPr>
            </w:pPr>
            <w:ins w:id="684" w:author="Hardik Malhotra" w:date="2021-09-10T18:04:00Z">
              <w:r w:rsidRPr="002B5730">
                <w:rPr>
                  <w:rFonts w:ascii="Verdana" w:hAnsi="Verdana"/>
                  <w:bCs/>
                  <w:color w:val="000000" w:themeColor="text1"/>
                  <w:sz w:val="14"/>
                  <w:szCs w:val="14"/>
                  <w:rPrChange w:id="685"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D967CB9" w14:textId="4E61D96A" w:rsidR="00F00943" w:rsidRPr="002B5730" w:rsidRDefault="00F00943" w:rsidP="00F00943">
            <w:pPr>
              <w:pStyle w:val="BodyText"/>
              <w:spacing w:before="162" w:line="480" w:lineRule="auto"/>
              <w:ind w:right="-90"/>
              <w:jc w:val="center"/>
              <w:rPr>
                <w:ins w:id="686" w:author="Hardik Malhotra" w:date="2021-09-10T18:04:00Z"/>
                <w:rFonts w:ascii="Verdana" w:hAnsi="Verdana"/>
                <w:bCs/>
                <w:color w:val="000000" w:themeColor="text1"/>
                <w:sz w:val="14"/>
                <w:szCs w:val="14"/>
              </w:rPr>
            </w:pPr>
            <w:ins w:id="687" w:author="Hardik Malhotra" w:date="2021-09-10T18:04:00Z">
              <w:r w:rsidRPr="002B5730">
                <w:rPr>
                  <w:rFonts w:ascii="Verdana" w:hAnsi="Verdana"/>
                  <w:bCs/>
                  <w:color w:val="000000" w:themeColor="text1"/>
                  <w:sz w:val="14"/>
                  <w:szCs w:val="14"/>
                  <w:rPrChange w:id="688"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013B9084" w14:textId="1ADE940C" w:rsidR="00F00943" w:rsidRPr="002B5730" w:rsidRDefault="00F00943" w:rsidP="00F00943">
            <w:pPr>
              <w:pStyle w:val="BodyText"/>
              <w:spacing w:before="162" w:line="480" w:lineRule="auto"/>
              <w:ind w:right="-90"/>
              <w:jc w:val="center"/>
              <w:rPr>
                <w:ins w:id="689" w:author="Hardik Malhotra" w:date="2021-09-10T18:04:00Z"/>
                <w:rFonts w:ascii="Verdana" w:hAnsi="Verdana"/>
                <w:bCs/>
                <w:color w:val="000000" w:themeColor="text1"/>
                <w:sz w:val="14"/>
                <w:szCs w:val="14"/>
              </w:rPr>
            </w:pPr>
            <w:ins w:id="690" w:author="Hardik Malhotra" w:date="2021-09-10T18:04:00Z">
              <w:r w:rsidRPr="002B5730">
                <w:rPr>
                  <w:rFonts w:ascii="Verdana" w:hAnsi="Verdana"/>
                  <w:bCs/>
                  <w:color w:val="000000" w:themeColor="text1"/>
                  <w:sz w:val="14"/>
                  <w:szCs w:val="14"/>
                  <w:rPrChange w:id="691"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6523BA1E" w14:textId="67E25059" w:rsidR="00F00943" w:rsidRPr="002B5730" w:rsidRDefault="00F00943" w:rsidP="00F00943">
            <w:pPr>
              <w:pStyle w:val="BodyText"/>
              <w:spacing w:before="162" w:line="480" w:lineRule="auto"/>
              <w:ind w:right="-90"/>
              <w:jc w:val="center"/>
              <w:rPr>
                <w:ins w:id="692" w:author="Hardik Malhotra" w:date="2021-09-10T18:04:00Z"/>
                <w:rFonts w:ascii="Verdana" w:hAnsi="Verdana"/>
                <w:bCs/>
                <w:color w:val="000000" w:themeColor="text1"/>
                <w:sz w:val="14"/>
                <w:szCs w:val="14"/>
              </w:rPr>
            </w:pPr>
            <w:ins w:id="693" w:author="Hardik Malhotra" w:date="2021-09-10T18:04:00Z">
              <w:r w:rsidRPr="002B5730">
                <w:rPr>
                  <w:rFonts w:ascii="Verdana" w:hAnsi="Verdana"/>
                  <w:bCs/>
                  <w:color w:val="000000" w:themeColor="text1"/>
                  <w:sz w:val="14"/>
                  <w:szCs w:val="14"/>
                  <w:rPrChange w:id="694"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6A80A83" w14:textId="703144D0" w:rsidR="00F00943" w:rsidRPr="002B5730" w:rsidRDefault="00F00943" w:rsidP="00F00943">
            <w:pPr>
              <w:pStyle w:val="BodyText"/>
              <w:spacing w:before="162" w:line="480" w:lineRule="auto"/>
              <w:ind w:right="-90"/>
              <w:jc w:val="center"/>
              <w:rPr>
                <w:ins w:id="695" w:author="Hardik Malhotra" w:date="2021-09-10T18:04:00Z"/>
                <w:rFonts w:ascii="Verdana" w:hAnsi="Verdana"/>
                <w:bCs/>
                <w:color w:val="000000" w:themeColor="text1"/>
                <w:sz w:val="14"/>
                <w:szCs w:val="14"/>
              </w:rPr>
            </w:pPr>
            <w:ins w:id="696" w:author="Hardik Malhotra" w:date="2021-09-10T18:04:00Z">
              <w:r w:rsidRPr="002B5730">
                <w:rPr>
                  <w:rFonts w:ascii="Verdana" w:hAnsi="Verdana"/>
                  <w:bCs/>
                  <w:color w:val="000000" w:themeColor="text1"/>
                  <w:sz w:val="14"/>
                  <w:szCs w:val="14"/>
                  <w:rPrChange w:id="697"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7FAF7" w14:textId="2D29E1A4" w:rsidR="00F00943" w:rsidRPr="002B5730" w:rsidRDefault="00F00943" w:rsidP="00F00943">
            <w:pPr>
              <w:pStyle w:val="BodyText"/>
              <w:spacing w:before="162" w:line="480" w:lineRule="auto"/>
              <w:ind w:right="-90"/>
              <w:jc w:val="center"/>
              <w:rPr>
                <w:ins w:id="698" w:author="Hardik Malhotra" w:date="2021-09-10T18:04:00Z"/>
                <w:rFonts w:ascii="Verdana" w:hAnsi="Verdana"/>
                <w:bCs/>
                <w:color w:val="000000" w:themeColor="text1"/>
                <w:sz w:val="14"/>
                <w:szCs w:val="14"/>
              </w:rPr>
            </w:pPr>
            <w:ins w:id="699" w:author="Hardik Malhotra" w:date="2021-09-10T18:04:00Z">
              <w:r w:rsidRPr="002B5730">
                <w:rPr>
                  <w:rFonts w:ascii="Verdana" w:hAnsi="Verdana"/>
                  <w:bCs/>
                  <w:color w:val="000000" w:themeColor="text1"/>
                  <w:sz w:val="14"/>
                  <w:szCs w:val="14"/>
                  <w:rPrChange w:id="700" w:author="Hardik Malhotra" w:date="2021-09-10T18:04:00Z">
                    <w:rPr>
                      <w:sz w:val="20"/>
                      <w:szCs w:val="20"/>
                    </w:rPr>
                  </w:rPrChange>
                </w:rPr>
                <w:t>20.00</w:t>
              </w:r>
            </w:ins>
          </w:p>
        </w:tc>
      </w:tr>
      <w:tr w:rsidR="002B5730" w:rsidRPr="002B5730" w14:paraId="0DE97A85" w14:textId="77777777" w:rsidTr="000627CD">
        <w:trPr>
          <w:trHeight w:val="86"/>
        </w:trPr>
        <w:tc>
          <w:tcPr>
            <w:tcW w:w="789" w:type="dxa"/>
            <w:shd w:val="clear" w:color="auto" w:fill="FFFFFF"/>
            <w:tcMar>
              <w:top w:w="15" w:type="dxa"/>
              <w:left w:w="15" w:type="dxa"/>
              <w:bottom w:w="0" w:type="dxa"/>
              <w:right w:w="15" w:type="dxa"/>
            </w:tcMar>
            <w:vAlign w:val="center"/>
            <w:hideMark/>
          </w:tcPr>
          <w:p w14:paraId="466ECE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3EA9B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A50F7B3" w14:textId="12AA07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1" w:author="Hardik Malhotra" w:date="2021-09-10T18:0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0F3B77C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76DE5F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4E1C90D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90" w:type="dxa"/>
            <w:shd w:val="clear" w:color="auto" w:fill="FFFFFF"/>
            <w:tcMar>
              <w:top w:w="15" w:type="dxa"/>
              <w:left w:w="15" w:type="dxa"/>
              <w:bottom w:w="0" w:type="dxa"/>
              <w:right w:w="15" w:type="dxa"/>
            </w:tcMar>
            <w:vAlign w:val="center"/>
            <w:hideMark/>
          </w:tcPr>
          <w:p w14:paraId="38EE87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31E2D71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666338D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90" w:type="dxa"/>
            <w:shd w:val="clear" w:color="auto" w:fill="FFFFFF"/>
            <w:tcMar>
              <w:top w:w="15" w:type="dxa"/>
              <w:left w:w="15" w:type="dxa"/>
              <w:bottom w:w="0" w:type="dxa"/>
              <w:right w:w="15" w:type="dxa"/>
            </w:tcMar>
            <w:vAlign w:val="center"/>
            <w:hideMark/>
          </w:tcPr>
          <w:p w14:paraId="078890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89" w:type="dxa"/>
            <w:shd w:val="clear" w:color="auto" w:fill="FFFFFF"/>
            <w:tcMar>
              <w:top w:w="15" w:type="dxa"/>
              <w:left w:w="15" w:type="dxa"/>
              <w:bottom w:w="0" w:type="dxa"/>
              <w:right w:w="15" w:type="dxa"/>
            </w:tcMar>
            <w:vAlign w:val="center"/>
            <w:hideMark/>
          </w:tcPr>
          <w:p w14:paraId="1D2ED7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477.12</w:t>
            </w:r>
          </w:p>
        </w:tc>
        <w:tc>
          <w:tcPr>
            <w:tcW w:w="789" w:type="dxa"/>
            <w:shd w:val="clear" w:color="auto" w:fill="FFFFFF"/>
            <w:tcMar>
              <w:top w:w="15" w:type="dxa"/>
              <w:left w:w="15" w:type="dxa"/>
              <w:bottom w:w="0" w:type="dxa"/>
              <w:right w:w="15" w:type="dxa"/>
            </w:tcMar>
            <w:vAlign w:val="center"/>
            <w:hideMark/>
          </w:tcPr>
          <w:p w14:paraId="2902E6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482.12</w:t>
            </w:r>
          </w:p>
        </w:tc>
        <w:tc>
          <w:tcPr>
            <w:tcW w:w="790" w:type="dxa"/>
            <w:shd w:val="clear" w:color="auto" w:fill="FFFFFF"/>
            <w:tcMar>
              <w:top w:w="15" w:type="dxa"/>
              <w:left w:w="15" w:type="dxa"/>
              <w:bottom w:w="0" w:type="dxa"/>
              <w:right w:w="15" w:type="dxa"/>
            </w:tcMar>
            <w:vAlign w:val="center"/>
            <w:hideMark/>
          </w:tcPr>
          <w:p w14:paraId="6F6196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487.12</w:t>
            </w:r>
          </w:p>
        </w:tc>
      </w:tr>
      <w:tr w:rsidR="002B5730" w:rsidRPr="002B5730" w14:paraId="1F74FDAD" w14:textId="77777777" w:rsidTr="000627CD">
        <w:trPr>
          <w:trHeight w:val="86"/>
        </w:trPr>
        <w:tc>
          <w:tcPr>
            <w:tcW w:w="789" w:type="dxa"/>
            <w:shd w:val="clear" w:color="auto" w:fill="FFFFFF"/>
            <w:tcMar>
              <w:top w:w="15" w:type="dxa"/>
              <w:left w:w="15" w:type="dxa"/>
              <w:bottom w:w="0" w:type="dxa"/>
              <w:right w:w="15" w:type="dxa"/>
            </w:tcMar>
            <w:vAlign w:val="center"/>
            <w:hideMark/>
          </w:tcPr>
          <w:p w14:paraId="510DEC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Europe</w:t>
            </w:r>
          </w:p>
        </w:tc>
        <w:tc>
          <w:tcPr>
            <w:tcW w:w="789" w:type="dxa"/>
            <w:shd w:val="clear" w:color="auto" w:fill="FFFFFF"/>
            <w:tcMar>
              <w:top w:w="15" w:type="dxa"/>
              <w:left w:w="15" w:type="dxa"/>
              <w:bottom w:w="0" w:type="dxa"/>
              <w:right w:w="15" w:type="dxa"/>
            </w:tcMar>
            <w:vAlign w:val="center"/>
            <w:hideMark/>
          </w:tcPr>
          <w:p w14:paraId="1E2F115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0EB979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7C6B42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789" w:type="dxa"/>
            <w:shd w:val="clear" w:color="auto" w:fill="FFFFFF"/>
            <w:tcMar>
              <w:top w:w="15" w:type="dxa"/>
              <w:left w:w="15" w:type="dxa"/>
              <w:bottom w:w="0" w:type="dxa"/>
              <w:right w:w="15" w:type="dxa"/>
            </w:tcMar>
            <w:vAlign w:val="bottom"/>
            <w:hideMark/>
          </w:tcPr>
          <w:p w14:paraId="39DAE388" w14:textId="3447090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2" w:author="Hardik Malhotra" w:date="2021-09-10T18:05:00Z">
              <w:r w:rsidRPr="002B5730">
                <w:rPr>
                  <w:rFonts w:ascii="Verdana" w:hAnsi="Verdana"/>
                  <w:bCs/>
                  <w:color w:val="000000" w:themeColor="text1"/>
                  <w:sz w:val="14"/>
                  <w:szCs w:val="14"/>
                  <w:rPrChange w:id="703" w:author="Hardik Malhotra" w:date="2021-09-10T18:06:00Z">
                    <w:rPr>
                      <w:sz w:val="20"/>
                      <w:szCs w:val="20"/>
                    </w:rPr>
                  </w:rPrChange>
                </w:rPr>
                <w:t>25.00</w:t>
              </w:r>
            </w:ins>
            <w:del w:id="704"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1D57995F" w14:textId="2180B20B"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5" w:author="Hardik Malhotra" w:date="2021-09-10T18:05:00Z">
              <w:r w:rsidRPr="002B5730">
                <w:rPr>
                  <w:rFonts w:ascii="Verdana" w:hAnsi="Verdana"/>
                  <w:bCs/>
                  <w:color w:val="000000" w:themeColor="text1"/>
                  <w:sz w:val="14"/>
                  <w:szCs w:val="14"/>
                  <w:rPrChange w:id="706" w:author="Hardik Malhotra" w:date="2021-09-10T18:06:00Z">
                    <w:rPr>
                      <w:sz w:val="20"/>
                      <w:szCs w:val="20"/>
                    </w:rPr>
                  </w:rPrChange>
                </w:rPr>
                <w:t>25.00</w:t>
              </w:r>
            </w:ins>
            <w:del w:id="707"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44A3977F" w14:textId="314E7BA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8" w:author="Hardik Malhotra" w:date="2021-09-10T18:05:00Z">
              <w:r w:rsidRPr="002B5730">
                <w:rPr>
                  <w:rFonts w:ascii="Verdana" w:hAnsi="Verdana"/>
                  <w:bCs/>
                  <w:color w:val="000000" w:themeColor="text1"/>
                  <w:sz w:val="14"/>
                  <w:szCs w:val="14"/>
                  <w:rPrChange w:id="709" w:author="Hardik Malhotra" w:date="2021-09-10T18:06:00Z">
                    <w:rPr>
                      <w:sz w:val="20"/>
                      <w:szCs w:val="20"/>
                    </w:rPr>
                  </w:rPrChange>
                </w:rPr>
                <w:t>25.00</w:t>
              </w:r>
            </w:ins>
            <w:del w:id="710"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52F7AFA3" w14:textId="5E5A2C7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1" w:author="Hardik Malhotra" w:date="2021-09-10T18:05:00Z">
              <w:r w:rsidRPr="002B5730">
                <w:rPr>
                  <w:rFonts w:ascii="Verdana" w:hAnsi="Verdana"/>
                  <w:bCs/>
                  <w:color w:val="000000" w:themeColor="text1"/>
                  <w:sz w:val="14"/>
                  <w:szCs w:val="14"/>
                  <w:rPrChange w:id="712" w:author="Hardik Malhotra" w:date="2021-09-10T18:06:00Z">
                    <w:rPr>
                      <w:sz w:val="20"/>
                      <w:szCs w:val="20"/>
                    </w:rPr>
                  </w:rPrChange>
                </w:rPr>
                <w:t>25.00</w:t>
              </w:r>
            </w:ins>
            <w:del w:id="713"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319EB84" w14:textId="1B1F592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4" w:author="Hardik Malhotra" w:date="2021-09-10T18:05:00Z">
              <w:r w:rsidRPr="002B5730">
                <w:rPr>
                  <w:rFonts w:ascii="Verdana" w:hAnsi="Verdana"/>
                  <w:bCs/>
                  <w:color w:val="000000" w:themeColor="text1"/>
                  <w:sz w:val="14"/>
                  <w:szCs w:val="14"/>
                  <w:rPrChange w:id="715" w:author="Hardik Malhotra" w:date="2021-09-10T18:06:00Z">
                    <w:rPr>
                      <w:sz w:val="20"/>
                      <w:szCs w:val="20"/>
                    </w:rPr>
                  </w:rPrChange>
                </w:rPr>
                <w:t>25.00</w:t>
              </w:r>
            </w:ins>
            <w:del w:id="716"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146CDEA1" w14:textId="2A74286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7" w:author="Hardik Malhotra" w:date="2021-09-10T18:05:00Z">
              <w:r w:rsidRPr="002B5730">
                <w:rPr>
                  <w:rFonts w:ascii="Verdana" w:hAnsi="Verdana"/>
                  <w:bCs/>
                  <w:color w:val="000000" w:themeColor="text1"/>
                  <w:sz w:val="14"/>
                  <w:szCs w:val="14"/>
                  <w:rPrChange w:id="718" w:author="Hardik Malhotra" w:date="2021-09-10T18:06:00Z">
                    <w:rPr>
                      <w:sz w:val="20"/>
                      <w:szCs w:val="20"/>
                    </w:rPr>
                  </w:rPrChange>
                </w:rPr>
                <w:t>0.00</w:t>
              </w:r>
            </w:ins>
            <w:del w:id="719"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FA57865" w14:textId="238A85E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0" w:author="Hardik Malhotra" w:date="2021-09-10T18:05:00Z">
              <w:r w:rsidRPr="002B5730">
                <w:rPr>
                  <w:rFonts w:ascii="Verdana" w:hAnsi="Verdana"/>
                  <w:bCs/>
                  <w:color w:val="000000" w:themeColor="text1"/>
                  <w:sz w:val="14"/>
                  <w:szCs w:val="14"/>
                  <w:rPrChange w:id="721" w:author="Hardik Malhotra" w:date="2021-09-10T18:06:00Z">
                    <w:rPr>
                      <w:sz w:val="20"/>
                      <w:szCs w:val="20"/>
                    </w:rPr>
                  </w:rPrChange>
                </w:rPr>
                <w:t>0.00</w:t>
              </w:r>
            </w:ins>
            <w:del w:id="722"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7A08841E" w14:textId="729497A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3" w:author="Hardik Malhotra" w:date="2021-09-10T18:05:00Z">
              <w:r w:rsidRPr="002B5730">
                <w:rPr>
                  <w:rFonts w:ascii="Verdana" w:hAnsi="Verdana"/>
                  <w:bCs/>
                  <w:color w:val="000000" w:themeColor="text1"/>
                  <w:sz w:val="14"/>
                  <w:szCs w:val="14"/>
                  <w:rPrChange w:id="724" w:author="Hardik Malhotra" w:date="2021-09-10T18:06:00Z">
                    <w:rPr>
                      <w:sz w:val="20"/>
                      <w:szCs w:val="20"/>
                    </w:rPr>
                  </w:rPrChange>
                </w:rPr>
                <w:t>0.00</w:t>
              </w:r>
            </w:ins>
            <w:del w:id="725" w:author="Hardik Malhotra" w:date="2021-09-10T18:05:00Z">
              <w:r w:rsidRPr="002B5730" w:rsidDel="00B9590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3C17367" w14:textId="5B30E9C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6" w:author="Hardik Malhotra" w:date="2021-09-10T18:05:00Z">
              <w:r w:rsidRPr="002B5730">
                <w:rPr>
                  <w:rFonts w:ascii="Verdana" w:hAnsi="Verdana"/>
                  <w:bCs/>
                  <w:color w:val="000000" w:themeColor="text1"/>
                  <w:sz w:val="14"/>
                  <w:szCs w:val="14"/>
                  <w:rPrChange w:id="727" w:author="Hardik Malhotra" w:date="2021-09-10T18:06:00Z">
                    <w:rPr>
                      <w:sz w:val="20"/>
                      <w:szCs w:val="20"/>
                    </w:rPr>
                  </w:rPrChange>
                </w:rPr>
                <w:t>0.00</w:t>
              </w:r>
            </w:ins>
            <w:del w:id="728" w:author="Hardik Malhotra" w:date="2021-09-10T18:05:00Z">
              <w:r w:rsidRPr="002B5730" w:rsidDel="00B9590A">
                <w:rPr>
                  <w:rFonts w:ascii="Verdana" w:hAnsi="Verdana"/>
                  <w:bCs/>
                  <w:color w:val="000000" w:themeColor="text1"/>
                  <w:sz w:val="14"/>
                  <w:szCs w:val="14"/>
                </w:rPr>
                <w:delText>0.00</w:delText>
              </w:r>
            </w:del>
          </w:p>
        </w:tc>
      </w:tr>
      <w:tr w:rsidR="002B5730" w:rsidRPr="002B5730" w14:paraId="6B0FDCAE" w14:textId="77777777" w:rsidTr="000627CD">
        <w:trPr>
          <w:trHeight w:val="86"/>
        </w:trPr>
        <w:tc>
          <w:tcPr>
            <w:tcW w:w="789" w:type="dxa"/>
            <w:shd w:val="clear" w:color="auto" w:fill="FFFFFF"/>
            <w:tcMar>
              <w:top w:w="15" w:type="dxa"/>
              <w:left w:w="15" w:type="dxa"/>
              <w:bottom w:w="0" w:type="dxa"/>
              <w:right w:w="15" w:type="dxa"/>
            </w:tcMar>
            <w:vAlign w:val="center"/>
            <w:hideMark/>
          </w:tcPr>
          <w:p w14:paraId="6634A5B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CC675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4A26A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55E07F1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2077A950" w14:textId="73813B8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9" w:author="Hardik Malhotra" w:date="2021-09-10T18:06:00Z">
              <w:r w:rsidRPr="002B5730">
                <w:rPr>
                  <w:rFonts w:ascii="Verdana" w:hAnsi="Verdana"/>
                  <w:bCs/>
                  <w:color w:val="000000" w:themeColor="text1"/>
                  <w:sz w:val="14"/>
                  <w:szCs w:val="14"/>
                  <w:rPrChange w:id="730" w:author="Hardik Malhotra" w:date="2021-09-10T18:06:00Z">
                    <w:rPr>
                      <w:sz w:val="20"/>
                      <w:szCs w:val="20"/>
                    </w:rPr>
                  </w:rPrChange>
                </w:rPr>
                <w:t>0.00</w:t>
              </w:r>
            </w:ins>
            <w:del w:id="731"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9A71863" w14:textId="5F0B42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2" w:author="Hardik Malhotra" w:date="2021-09-10T18:06:00Z">
              <w:r w:rsidRPr="002B5730">
                <w:rPr>
                  <w:rFonts w:ascii="Verdana" w:hAnsi="Verdana"/>
                  <w:bCs/>
                  <w:color w:val="000000" w:themeColor="text1"/>
                  <w:sz w:val="14"/>
                  <w:szCs w:val="14"/>
                  <w:rPrChange w:id="733" w:author="Hardik Malhotra" w:date="2021-09-10T18:06:00Z">
                    <w:rPr>
                      <w:sz w:val="20"/>
                      <w:szCs w:val="20"/>
                    </w:rPr>
                  </w:rPrChange>
                </w:rPr>
                <w:t>0.00</w:t>
              </w:r>
            </w:ins>
            <w:del w:id="734"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0A5F5BE5" w14:textId="74CF025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5" w:author="Hardik Malhotra" w:date="2021-09-10T18:06:00Z">
              <w:r w:rsidRPr="002B5730">
                <w:rPr>
                  <w:rFonts w:ascii="Verdana" w:hAnsi="Verdana"/>
                  <w:bCs/>
                  <w:color w:val="000000" w:themeColor="text1"/>
                  <w:sz w:val="14"/>
                  <w:szCs w:val="14"/>
                  <w:rPrChange w:id="736" w:author="Hardik Malhotra" w:date="2021-09-10T18:06:00Z">
                    <w:rPr>
                      <w:sz w:val="20"/>
                      <w:szCs w:val="20"/>
                    </w:rPr>
                  </w:rPrChange>
                </w:rPr>
                <w:t>0.00</w:t>
              </w:r>
            </w:ins>
            <w:del w:id="737"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07551013" w14:textId="7D32F82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8" w:author="Hardik Malhotra" w:date="2021-09-10T18:06:00Z">
              <w:r w:rsidRPr="002B5730">
                <w:rPr>
                  <w:rFonts w:ascii="Verdana" w:hAnsi="Verdana"/>
                  <w:bCs/>
                  <w:color w:val="000000" w:themeColor="text1"/>
                  <w:sz w:val="14"/>
                  <w:szCs w:val="14"/>
                  <w:rPrChange w:id="739" w:author="Hardik Malhotra" w:date="2021-09-10T18:06:00Z">
                    <w:rPr>
                      <w:sz w:val="20"/>
                      <w:szCs w:val="20"/>
                    </w:rPr>
                  </w:rPrChange>
                </w:rPr>
                <w:t>0.00</w:t>
              </w:r>
            </w:ins>
            <w:del w:id="740"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65565F00" w14:textId="4FE792DF"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1" w:author="Hardik Malhotra" w:date="2021-09-10T18:06:00Z">
              <w:r w:rsidRPr="002B5730">
                <w:rPr>
                  <w:rFonts w:ascii="Verdana" w:hAnsi="Verdana"/>
                  <w:bCs/>
                  <w:color w:val="000000" w:themeColor="text1"/>
                  <w:sz w:val="14"/>
                  <w:szCs w:val="14"/>
                  <w:rPrChange w:id="742" w:author="Hardik Malhotra" w:date="2021-09-10T18:06:00Z">
                    <w:rPr>
                      <w:sz w:val="20"/>
                      <w:szCs w:val="20"/>
                    </w:rPr>
                  </w:rPrChange>
                </w:rPr>
                <w:t>0.00</w:t>
              </w:r>
            </w:ins>
            <w:del w:id="743"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D876262" w14:textId="7ADAF0E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4" w:author="Hardik Malhotra" w:date="2021-09-10T18:06:00Z">
              <w:r w:rsidRPr="002B5730">
                <w:rPr>
                  <w:rFonts w:ascii="Verdana" w:hAnsi="Verdana"/>
                  <w:bCs/>
                  <w:color w:val="000000" w:themeColor="text1"/>
                  <w:sz w:val="14"/>
                  <w:szCs w:val="14"/>
                  <w:rPrChange w:id="745" w:author="Hardik Malhotra" w:date="2021-09-10T18:06:00Z">
                    <w:rPr>
                      <w:sz w:val="20"/>
                      <w:szCs w:val="20"/>
                    </w:rPr>
                  </w:rPrChange>
                </w:rPr>
                <w:t>30.00</w:t>
              </w:r>
            </w:ins>
            <w:del w:id="746"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DD62C36" w14:textId="54D1DFF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7" w:author="Hardik Malhotra" w:date="2021-09-10T18:06:00Z">
              <w:r w:rsidRPr="002B5730">
                <w:rPr>
                  <w:rFonts w:ascii="Verdana" w:hAnsi="Verdana"/>
                  <w:bCs/>
                  <w:color w:val="000000" w:themeColor="text1"/>
                  <w:sz w:val="14"/>
                  <w:szCs w:val="14"/>
                  <w:rPrChange w:id="748" w:author="Hardik Malhotra" w:date="2021-09-10T18:06:00Z">
                    <w:rPr>
                      <w:sz w:val="20"/>
                      <w:szCs w:val="20"/>
                    </w:rPr>
                  </w:rPrChange>
                </w:rPr>
                <w:t>30.00</w:t>
              </w:r>
            </w:ins>
            <w:del w:id="749"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6C6AC897" w14:textId="60E05EBE"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50" w:author="Hardik Malhotra" w:date="2021-09-10T18:06:00Z">
              <w:r w:rsidRPr="002B5730">
                <w:rPr>
                  <w:rFonts w:ascii="Verdana" w:hAnsi="Verdana"/>
                  <w:bCs/>
                  <w:color w:val="000000" w:themeColor="text1"/>
                  <w:sz w:val="14"/>
                  <w:szCs w:val="14"/>
                  <w:rPrChange w:id="751" w:author="Hardik Malhotra" w:date="2021-09-10T18:06:00Z">
                    <w:rPr>
                      <w:sz w:val="20"/>
                      <w:szCs w:val="20"/>
                    </w:rPr>
                  </w:rPrChange>
                </w:rPr>
                <w:t>30.00</w:t>
              </w:r>
            </w:ins>
            <w:del w:id="752" w:author="Hardik Malhotra" w:date="2021-09-10T18:06:00Z">
              <w:r w:rsidRPr="002B5730" w:rsidDel="00B33DB9">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579E32CE" w14:textId="783C2AC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53" w:author="Hardik Malhotra" w:date="2021-09-10T18:06:00Z">
              <w:r w:rsidRPr="002B5730">
                <w:rPr>
                  <w:rFonts w:ascii="Verdana" w:hAnsi="Verdana"/>
                  <w:bCs/>
                  <w:color w:val="000000" w:themeColor="text1"/>
                  <w:sz w:val="14"/>
                  <w:szCs w:val="14"/>
                  <w:rPrChange w:id="754" w:author="Hardik Malhotra" w:date="2021-09-10T18:06:00Z">
                    <w:rPr>
                      <w:sz w:val="20"/>
                      <w:szCs w:val="20"/>
                    </w:rPr>
                  </w:rPrChange>
                </w:rPr>
                <w:t>30.00</w:t>
              </w:r>
            </w:ins>
            <w:del w:id="755" w:author="Hardik Malhotra" w:date="2021-09-10T18:06:00Z">
              <w:r w:rsidRPr="002B5730" w:rsidDel="00B33DB9">
                <w:rPr>
                  <w:rFonts w:ascii="Verdana" w:hAnsi="Verdana"/>
                  <w:bCs/>
                  <w:color w:val="000000" w:themeColor="text1"/>
                  <w:sz w:val="14"/>
                  <w:szCs w:val="14"/>
                </w:rPr>
                <w:delText>40.00</w:delText>
              </w:r>
            </w:del>
          </w:p>
        </w:tc>
      </w:tr>
      <w:tr w:rsidR="002B5730" w:rsidRPr="002B5730" w14:paraId="090940A5" w14:textId="77777777" w:rsidTr="000627CD">
        <w:trPr>
          <w:trHeight w:val="86"/>
        </w:trPr>
        <w:tc>
          <w:tcPr>
            <w:tcW w:w="789" w:type="dxa"/>
            <w:shd w:val="clear" w:color="auto" w:fill="FFFFFF"/>
            <w:tcMar>
              <w:top w:w="15" w:type="dxa"/>
              <w:left w:w="15" w:type="dxa"/>
              <w:bottom w:w="0" w:type="dxa"/>
              <w:right w:w="15" w:type="dxa"/>
            </w:tcMar>
            <w:vAlign w:val="center"/>
            <w:hideMark/>
          </w:tcPr>
          <w:p w14:paraId="5A91E2D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29B928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F57808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Frankfurt</w:t>
            </w:r>
          </w:p>
        </w:tc>
        <w:tc>
          <w:tcPr>
            <w:tcW w:w="790" w:type="dxa"/>
            <w:shd w:val="clear" w:color="auto" w:fill="FFFFFF"/>
            <w:tcMar>
              <w:top w:w="15" w:type="dxa"/>
              <w:left w:w="15" w:type="dxa"/>
              <w:bottom w:w="0" w:type="dxa"/>
              <w:right w:w="15" w:type="dxa"/>
            </w:tcMar>
            <w:vAlign w:val="center"/>
            <w:hideMark/>
          </w:tcPr>
          <w:p w14:paraId="1AE97F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789" w:type="dxa"/>
            <w:shd w:val="clear" w:color="auto" w:fill="FFFFFF"/>
            <w:tcMar>
              <w:top w:w="15" w:type="dxa"/>
              <w:left w:w="15" w:type="dxa"/>
              <w:bottom w:w="0" w:type="dxa"/>
              <w:right w:w="15" w:type="dxa"/>
            </w:tcMar>
            <w:vAlign w:val="center"/>
            <w:hideMark/>
          </w:tcPr>
          <w:p w14:paraId="0AC1930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F335D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097A49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90FBB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9152E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B775E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532CC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EC67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0571D3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D3CA701" w14:textId="77777777" w:rsidTr="000627CD">
        <w:trPr>
          <w:trHeight w:val="86"/>
        </w:trPr>
        <w:tc>
          <w:tcPr>
            <w:tcW w:w="789" w:type="dxa"/>
            <w:shd w:val="clear" w:color="auto" w:fill="FFFFFF"/>
            <w:tcMar>
              <w:top w:w="15" w:type="dxa"/>
              <w:left w:w="15" w:type="dxa"/>
              <w:bottom w:w="0" w:type="dxa"/>
              <w:right w:w="15" w:type="dxa"/>
            </w:tcMar>
            <w:vAlign w:val="center"/>
            <w:hideMark/>
          </w:tcPr>
          <w:p w14:paraId="4301B61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3B4248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20EAB03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Dusslinge</w:t>
            </w:r>
            <w:proofErr w:type="spellEnd"/>
          </w:p>
        </w:tc>
        <w:tc>
          <w:tcPr>
            <w:tcW w:w="790" w:type="dxa"/>
            <w:shd w:val="clear" w:color="auto" w:fill="FFFFFF"/>
            <w:tcMar>
              <w:top w:w="15" w:type="dxa"/>
              <w:left w:w="15" w:type="dxa"/>
              <w:bottom w:w="0" w:type="dxa"/>
              <w:right w:w="15" w:type="dxa"/>
            </w:tcMar>
            <w:vAlign w:val="center"/>
            <w:hideMark/>
          </w:tcPr>
          <w:p w14:paraId="66768E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789" w:type="dxa"/>
            <w:shd w:val="clear" w:color="auto" w:fill="FFFFFF"/>
            <w:tcMar>
              <w:top w:w="15" w:type="dxa"/>
              <w:left w:w="15" w:type="dxa"/>
              <w:bottom w:w="0" w:type="dxa"/>
              <w:right w:w="15" w:type="dxa"/>
            </w:tcMar>
            <w:vAlign w:val="center"/>
            <w:hideMark/>
          </w:tcPr>
          <w:p w14:paraId="6D3A86D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95466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5E1F9C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37871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245F0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0383B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4A506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FA5A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407A41D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21984C5" w14:textId="77777777" w:rsidTr="000627CD">
        <w:trPr>
          <w:trHeight w:val="86"/>
          <w:ins w:id="756" w:author="Hardik Malhotra" w:date="2021-09-10T18:05:00Z"/>
        </w:trPr>
        <w:tc>
          <w:tcPr>
            <w:tcW w:w="789" w:type="dxa"/>
            <w:shd w:val="clear" w:color="auto" w:fill="FFFFFF"/>
            <w:tcMar>
              <w:top w:w="15" w:type="dxa"/>
              <w:left w:w="15" w:type="dxa"/>
              <w:bottom w:w="0" w:type="dxa"/>
              <w:right w:w="15" w:type="dxa"/>
            </w:tcMar>
            <w:vAlign w:val="center"/>
          </w:tcPr>
          <w:p w14:paraId="4C476C62" w14:textId="5DE9FD63" w:rsidR="00F00943" w:rsidRPr="002B5730" w:rsidRDefault="00F00943" w:rsidP="00F00943">
            <w:pPr>
              <w:pStyle w:val="BodyText"/>
              <w:spacing w:before="162" w:line="480" w:lineRule="auto"/>
              <w:ind w:right="-90"/>
              <w:jc w:val="center"/>
              <w:rPr>
                <w:ins w:id="757" w:author="Hardik Malhotra" w:date="2021-09-10T18:05:00Z"/>
                <w:rFonts w:ascii="Verdana" w:hAnsi="Verdana"/>
                <w:bCs/>
                <w:color w:val="000000" w:themeColor="text1"/>
                <w:sz w:val="14"/>
                <w:szCs w:val="14"/>
              </w:rPr>
            </w:pPr>
            <w:ins w:id="758"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15CC55" w14:textId="74AAA52A" w:rsidR="00F00943" w:rsidRPr="002B5730" w:rsidRDefault="00F00943" w:rsidP="00F00943">
            <w:pPr>
              <w:pStyle w:val="BodyText"/>
              <w:spacing w:before="162" w:line="480" w:lineRule="auto"/>
              <w:ind w:right="-90"/>
              <w:jc w:val="center"/>
              <w:rPr>
                <w:ins w:id="759" w:author="Hardik Malhotra" w:date="2021-09-10T18:05:00Z"/>
                <w:rFonts w:ascii="Verdana" w:hAnsi="Verdana"/>
                <w:bCs/>
                <w:color w:val="000000" w:themeColor="text1"/>
                <w:sz w:val="14"/>
                <w:szCs w:val="14"/>
              </w:rPr>
            </w:pPr>
            <w:ins w:id="760"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3E4CC5D3" w14:textId="78C4219C" w:rsidR="00F00943" w:rsidRPr="002B5730" w:rsidRDefault="00F00943" w:rsidP="00F00943">
            <w:pPr>
              <w:pStyle w:val="BodyText"/>
              <w:spacing w:before="162" w:line="480" w:lineRule="auto"/>
              <w:ind w:right="-90"/>
              <w:jc w:val="center"/>
              <w:rPr>
                <w:ins w:id="761" w:author="Hardik Malhotra" w:date="2021-09-10T18:05:00Z"/>
                <w:rFonts w:ascii="Verdana" w:hAnsi="Verdana"/>
                <w:bCs/>
                <w:color w:val="000000" w:themeColor="text1"/>
                <w:sz w:val="14"/>
                <w:szCs w:val="14"/>
              </w:rPr>
            </w:pPr>
            <w:ins w:id="762" w:author="Hardik Malhotra" w:date="2021-09-10T18:05: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24E0DB1" w14:textId="425B9725" w:rsidR="00F00943" w:rsidRPr="002B5730" w:rsidRDefault="00F00943" w:rsidP="00F00943">
            <w:pPr>
              <w:pStyle w:val="BodyText"/>
              <w:spacing w:before="162" w:line="480" w:lineRule="auto"/>
              <w:ind w:right="-90"/>
              <w:jc w:val="center"/>
              <w:rPr>
                <w:ins w:id="763" w:author="Hardik Malhotra" w:date="2021-09-10T18:05:00Z"/>
                <w:rFonts w:ascii="Verdana" w:hAnsi="Verdana"/>
                <w:bCs/>
                <w:color w:val="000000" w:themeColor="text1"/>
                <w:sz w:val="14"/>
                <w:szCs w:val="14"/>
              </w:rPr>
            </w:pPr>
            <w:ins w:id="764" w:author="Hardik Malhotra" w:date="2021-09-10T18:0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76FF134" w14:textId="5F755998" w:rsidR="00F00943" w:rsidRPr="002B5730" w:rsidRDefault="00F00943" w:rsidP="00F00943">
            <w:pPr>
              <w:pStyle w:val="BodyText"/>
              <w:spacing w:before="162" w:line="480" w:lineRule="auto"/>
              <w:ind w:right="-90"/>
              <w:jc w:val="center"/>
              <w:rPr>
                <w:ins w:id="765" w:author="Hardik Malhotra" w:date="2021-09-10T18:05:00Z"/>
                <w:rFonts w:ascii="Verdana" w:hAnsi="Verdana"/>
                <w:bCs/>
                <w:color w:val="000000" w:themeColor="text1"/>
                <w:sz w:val="14"/>
                <w:szCs w:val="14"/>
              </w:rPr>
            </w:pPr>
            <w:ins w:id="766" w:author="Hardik Malhotra" w:date="2021-09-10T18:05:00Z">
              <w:r w:rsidRPr="002B5730">
                <w:rPr>
                  <w:rFonts w:ascii="Verdana" w:hAnsi="Verdana"/>
                  <w:bCs/>
                  <w:color w:val="000000" w:themeColor="text1"/>
                  <w:sz w:val="14"/>
                  <w:szCs w:val="14"/>
                  <w:rPrChange w:id="767"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C8530AF" w14:textId="33FB0C76" w:rsidR="00F00943" w:rsidRPr="002B5730" w:rsidRDefault="00F00943" w:rsidP="00F00943">
            <w:pPr>
              <w:pStyle w:val="BodyText"/>
              <w:spacing w:before="162" w:line="480" w:lineRule="auto"/>
              <w:ind w:right="-90"/>
              <w:jc w:val="center"/>
              <w:rPr>
                <w:ins w:id="768" w:author="Hardik Malhotra" w:date="2021-09-10T18:05:00Z"/>
                <w:rFonts w:ascii="Verdana" w:hAnsi="Verdana"/>
                <w:bCs/>
                <w:color w:val="000000" w:themeColor="text1"/>
                <w:sz w:val="14"/>
                <w:szCs w:val="14"/>
              </w:rPr>
            </w:pPr>
            <w:ins w:id="769" w:author="Hardik Malhotra" w:date="2021-09-10T18:05:00Z">
              <w:r w:rsidRPr="002B5730">
                <w:rPr>
                  <w:rFonts w:ascii="Verdana" w:hAnsi="Verdana"/>
                  <w:bCs/>
                  <w:color w:val="000000" w:themeColor="text1"/>
                  <w:sz w:val="14"/>
                  <w:szCs w:val="14"/>
                  <w:rPrChange w:id="770"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6CA9666A" w14:textId="4119E874" w:rsidR="00F00943" w:rsidRPr="002B5730" w:rsidRDefault="00F00943" w:rsidP="00F00943">
            <w:pPr>
              <w:pStyle w:val="BodyText"/>
              <w:spacing w:before="162" w:line="480" w:lineRule="auto"/>
              <w:ind w:right="-90"/>
              <w:jc w:val="center"/>
              <w:rPr>
                <w:ins w:id="771" w:author="Hardik Malhotra" w:date="2021-09-10T18:05:00Z"/>
                <w:rFonts w:ascii="Verdana" w:hAnsi="Verdana"/>
                <w:bCs/>
                <w:color w:val="000000" w:themeColor="text1"/>
                <w:sz w:val="14"/>
                <w:szCs w:val="14"/>
              </w:rPr>
            </w:pPr>
            <w:ins w:id="772" w:author="Hardik Malhotra" w:date="2021-09-10T18:05:00Z">
              <w:r w:rsidRPr="002B5730">
                <w:rPr>
                  <w:rFonts w:ascii="Verdana" w:hAnsi="Verdana"/>
                  <w:bCs/>
                  <w:color w:val="000000" w:themeColor="text1"/>
                  <w:sz w:val="14"/>
                  <w:szCs w:val="14"/>
                  <w:rPrChange w:id="773"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9CADD3B" w14:textId="19F77EF6" w:rsidR="00F00943" w:rsidRPr="002B5730" w:rsidRDefault="00F00943" w:rsidP="00F00943">
            <w:pPr>
              <w:pStyle w:val="BodyText"/>
              <w:spacing w:before="162" w:line="480" w:lineRule="auto"/>
              <w:ind w:right="-90"/>
              <w:jc w:val="center"/>
              <w:rPr>
                <w:ins w:id="774" w:author="Hardik Malhotra" w:date="2021-09-10T18:05:00Z"/>
                <w:rFonts w:ascii="Verdana" w:hAnsi="Verdana"/>
                <w:bCs/>
                <w:color w:val="000000" w:themeColor="text1"/>
                <w:sz w:val="14"/>
                <w:szCs w:val="14"/>
              </w:rPr>
            </w:pPr>
            <w:ins w:id="775" w:author="Hardik Malhotra" w:date="2021-09-10T18:05:00Z">
              <w:r w:rsidRPr="002B5730">
                <w:rPr>
                  <w:rFonts w:ascii="Verdana" w:hAnsi="Verdana"/>
                  <w:bCs/>
                  <w:color w:val="000000" w:themeColor="text1"/>
                  <w:sz w:val="14"/>
                  <w:szCs w:val="14"/>
                  <w:rPrChange w:id="776"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695E97D" w14:textId="46CE6E85" w:rsidR="00F00943" w:rsidRPr="002B5730" w:rsidRDefault="00F00943" w:rsidP="00F00943">
            <w:pPr>
              <w:pStyle w:val="BodyText"/>
              <w:spacing w:before="162" w:line="480" w:lineRule="auto"/>
              <w:ind w:right="-90"/>
              <w:jc w:val="center"/>
              <w:rPr>
                <w:ins w:id="777" w:author="Hardik Malhotra" w:date="2021-09-10T18:05:00Z"/>
                <w:rFonts w:ascii="Verdana" w:hAnsi="Verdana"/>
                <w:bCs/>
                <w:color w:val="000000" w:themeColor="text1"/>
                <w:sz w:val="14"/>
                <w:szCs w:val="14"/>
              </w:rPr>
            </w:pPr>
            <w:ins w:id="778" w:author="Hardik Malhotra" w:date="2021-09-10T18:05:00Z">
              <w:r w:rsidRPr="002B5730">
                <w:rPr>
                  <w:rFonts w:ascii="Verdana" w:hAnsi="Verdana"/>
                  <w:bCs/>
                  <w:color w:val="000000" w:themeColor="text1"/>
                  <w:sz w:val="14"/>
                  <w:szCs w:val="14"/>
                  <w:rPrChange w:id="779"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02B3E12" w14:textId="7872C545" w:rsidR="00F00943" w:rsidRPr="002B5730" w:rsidRDefault="00F00943" w:rsidP="00F00943">
            <w:pPr>
              <w:pStyle w:val="BodyText"/>
              <w:spacing w:before="162" w:line="480" w:lineRule="auto"/>
              <w:ind w:right="-90"/>
              <w:jc w:val="center"/>
              <w:rPr>
                <w:ins w:id="780" w:author="Hardik Malhotra" w:date="2021-09-10T18:05:00Z"/>
                <w:rFonts w:ascii="Verdana" w:hAnsi="Verdana"/>
                <w:bCs/>
                <w:color w:val="000000" w:themeColor="text1"/>
                <w:sz w:val="14"/>
                <w:szCs w:val="14"/>
              </w:rPr>
            </w:pPr>
            <w:ins w:id="781" w:author="Hardik Malhotra" w:date="2021-09-10T18:05:00Z">
              <w:r w:rsidRPr="002B5730">
                <w:rPr>
                  <w:rFonts w:ascii="Verdana" w:hAnsi="Verdana"/>
                  <w:bCs/>
                  <w:color w:val="000000" w:themeColor="text1"/>
                  <w:sz w:val="14"/>
                  <w:szCs w:val="14"/>
                  <w:rPrChange w:id="782"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5F91455" w14:textId="6606E9EA" w:rsidR="00F00943" w:rsidRPr="002B5730" w:rsidRDefault="00F00943" w:rsidP="00F00943">
            <w:pPr>
              <w:pStyle w:val="BodyText"/>
              <w:spacing w:before="162" w:line="480" w:lineRule="auto"/>
              <w:ind w:right="-90"/>
              <w:jc w:val="center"/>
              <w:rPr>
                <w:ins w:id="783" w:author="Hardik Malhotra" w:date="2021-09-10T18:05:00Z"/>
                <w:rFonts w:ascii="Verdana" w:hAnsi="Verdana"/>
                <w:bCs/>
                <w:color w:val="000000" w:themeColor="text1"/>
                <w:sz w:val="14"/>
                <w:szCs w:val="14"/>
              </w:rPr>
            </w:pPr>
            <w:ins w:id="784" w:author="Hardik Malhotra" w:date="2021-09-10T18:05:00Z">
              <w:r w:rsidRPr="002B5730">
                <w:rPr>
                  <w:rFonts w:ascii="Verdana" w:hAnsi="Verdana"/>
                  <w:bCs/>
                  <w:color w:val="000000" w:themeColor="text1"/>
                  <w:sz w:val="14"/>
                  <w:szCs w:val="14"/>
                  <w:rPrChange w:id="785"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F8DA18C" w14:textId="3248ADF8" w:rsidR="00F00943" w:rsidRPr="002B5730" w:rsidRDefault="00F00943" w:rsidP="00F00943">
            <w:pPr>
              <w:pStyle w:val="BodyText"/>
              <w:spacing w:before="162" w:line="480" w:lineRule="auto"/>
              <w:ind w:right="-90"/>
              <w:jc w:val="center"/>
              <w:rPr>
                <w:ins w:id="786" w:author="Hardik Malhotra" w:date="2021-09-10T18:05:00Z"/>
                <w:rFonts w:ascii="Verdana" w:hAnsi="Verdana"/>
                <w:bCs/>
                <w:color w:val="000000" w:themeColor="text1"/>
                <w:sz w:val="14"/>
                <w:szCs w:val="14"/>
              </w:rPr>
            </w:pPr>
            <w:ins w:id="787" w:author="Hardik Malhotra" w:date="2021-09-10T18:05:00Z">
              <w:r w:rsidRPr="002B5730">
                <w:rPr>
                  <w:rFonts w:ascii="Verdana" w:hAnsi="Verdana"/>
                  <w:bCs/>
                  <w:color w:val="000000" w:themeColor="text1"/>
                  <w:sz w:val="14"/>
                  <w:szCs w:val="14"/>
                  <w:rPrChange w:id="788"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77B5931" w14:textId="2946D584" w:rsidR="00F00943" w:rsidRPr="002B5730" w:rsidRDefault="00F00943" w:rsidP="00F00943">
            <w:pPr>
              <w:pStyle w:val="BodyText"/>
              <w:spacing w:before="162" w:line="480" w:lineRule="auto"/>
              <w:ind w:right="-90"/>
              <w:jc w:val="center"/>
              <w:rPr>
                <w:ins w:id="789" w:author="Hardik Malhotra" w:date="2021-09-10T18:05:00Z"/>
                <w:rFonts w:ascii="Verdana" w:hAnsi="Verdana"/>
                <w:bCs/>
                <w:color w:val="000000" w:themeColor="text1"/>
                <w:sz w:val="14"/>
                <w:szCs w:val="14"/>
              </w:rPr>
            </w:pPr>
            <w:ins w:id="790" w:author="Hardik Malhotra" w:date="2021-09-10T18:05:00Z">
              <w:r w:rsidRPr="002B5730">
                <w:rPr>
                  <w:rFonts w:ascii="Verdana" w:hAnsi="Verdana"/>
                  <w:bCs/>
                  <w:color w:val="000000" w:themeColor="text1"/>
                  <w:sz w:val="14"/>
                  <w:szCs w:val="14"/>
                  <w:rPrChange w:id="791" w:author="Hardik Malhotra" w:date="2021-09-10T18:06:00Z">
                    <w:rPr>
                      <w:sz w:val="20"/>
                      <w:szCs w:val="20"/>
                    </w:rPr>
                  </w:rPrChange>
                </w:rPr>
                <w:t>10.00</w:t>
              </w:r>
            </w:ins>
          </w:p>
        </w:tc>
      </w:tr>
      <w:tr w:rsidR="002B5730" w:rsidRPr="002B5730" w14:paraId="0174808F" w14:textId="77777777" w:rsidTr="000627CD">
        <w:trPr>
          <w:trHeight w:val="86"/>
          <w:ins w:id="792" w:author="Hardik Malhotra" w:date="2021-09-10T18:04:00Z"/>
        </w:trPr>
        <w:tc>
          <w:tcPr>
            <w:tcW w:w="789" w:type="dxa"/>
            <w:shd w:val="clear" w:color="auto" w:fill="FFFFFF"/>
            <w:tcMar>
              <w:top w:w="15" w:type="dxa"/>
              <w:left w:w="15" w:type="dxa"/>
              <w:bottom w:w="0" w:type="dxa"/>
              <w:right w:w="15" w:type="dxa"/>
            </w:tcMar>
            <w:vAlign w:val="center"/>
          </w:tcPr>
          <w:p w14:paraId="2BC33A0E" w14:textId="7EC1E338" w:rsidR="00F00943" w:rsidRPr="002B5730" w:rsidRDefault="00F00943" w:rsidP="00F00943">
            <w:pPr>
              <w:pStyle w:val="BodyText"/>
              <w:spacing w:before="162" w:line="480" w:lineRule="auto"/>
              <w:ind w:right="-90"/>
              <w:jc w:val="center"/>
              <w:rPr>
                <w:ins w:id="793" w:author="Hardik Malhotra" w:date="2021-09-10T18:04:00Z"/>
                <w:rFonts w:ascii="Verdana" w:hAnsi="Verdana"/>
                <w:bCs/>
                <w:color w:val="000000" w:themeColor="text1"/>
                <w:sz w:val="14"/>
                <w:szCs w:val="14"/>
              </w:rPr>
            </w:pPr>
            <w:ins w:id="794"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B96E620" w14:textId="6F36D8FF" w:rsidR="00F00943" w:rsidRPr="002B5730" w:rsidRDefault="00F00943" w:rsidP="00F00943">
            <w:pPr>
              <w:pStyle w:val="BodyText"/>
              <w:spacing w:before="162" w:line="480" w:lineRule="auto"/>
              <w:ind w:right="-90"/>
              <w:jc w:val="center"/>
              <w:rPr>
                <w:ins w:id="795" w:author="Hardik Malhotra" w:date="2021-09-10T18:04:00Z"/>
                <w:rFonts w:ascii="Verdana" w:hAnsi="Verdana"/>
                <w:bCs/>
                <w:color w:val="000000" w:themeColor="text1"/>
                <w:sz w:val="14"/>
                <w:szCs w:val="14"/>
              </w:rPr>
            </w:pPr>
            <w:ins w:id="796"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67075EEC" w14:textId="0A14AB18" w:rsidR="00F00943" w:rsidRPr="002B5730" w:rsidRDefault="00F00943" w:rsidP="00F00943">
            <w:pPr>
              <w:pStyle w:val="BodyText"/>
              <w:spacing w:before="162" w:line="480" w:lineRule="auto"/>
              <w:ind w:right="-90"/>
              <w:jc w:val="center"/>
              <w:rPr>
                <w:ins w:id="797" w:author="Hardik Malhotra" w:date="2021-09-10T18:04:00Z"/>
                <w:rFonts w:ascii="Verdana" w:hAnsi="Verdana"/>
                <w:bCs/>
                <w:color w:val="000000" w:themeColor="text1"/>
                <w:sz w:val="14"/>
                <w:szCs w:val="14"/>
              </w:rPr>
            </w:pPr>
            <w:ins w:id="798" w:author="Hardik Malhotra" w:date="2021-09-10T18:0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0D162F8" w14:textId="70F8FB59" w:rsidR="00F00943" w:rsidRPr="002B5730" w:rsidRDefault="00F00943" w:rsidP="00F00943">
            <w:pPr>
              <w:pStyle w:val="BodyText"/>
              <w:spacing w:before="162" w:line="480" w:lineRule="auto"/>
              <w:ind w:right="-90"/>
              <w:jc w:val="center"/>
              <w:rPr>
                <w:ins w:id="799" w:author="Hardik Malhotra" w:date="2021-09-10T18:04:00Z"/>
                <w:rFonts w:ascii="Verdana" w:hAnsi="Verdana"/>
                <w:bCs/>
                <w:color w:val="000000" w:themeColor="text1"/>
                <w:sz w:val="14"/>
                <w:szCs w:val="14"/>
              </w:rPr>
            </w:pPr>
            <w:ins w:id="800" w:author="Hardik Malhotra" w:date="2021-09-10T18:0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BCE98C4" w14:textId="355BE823" w:rsidR="00F00943" w:rsidRPr="002B5730" w:rsidRDefault="00F00943" w:rsidP="00F00943">
            <w:pPr>
              <w:pStyle w:val="BodyText"/>
              <w:spacing w:before="162" w:line="480" w:lineRule="auto"/>
              <w:ind w:right="-90"/>
              <w:jc w:val="center"/>
              <w:rPr>
                <w:ins w:id="801" w:author="Hardik Malhotra" w:date="2021-09-10T18:04:00Z"/>
                <w:rFonts w:ascii="Verdana" w:hAnsi="Verdana"/>
                <w:bCs/>
                <w:color w:val="000000" w:themeColor="text1"/>
                <w:sz w:val="14"/>
                <w:szCs w:val="14"/>
              </w:rPr>
            </w:pPr>
            <w:ins w:id="802" w:author="Hardik Malhotra" w:date="2021-09-10T18:06:00Z">
              <w:r w:rsidRPr="002B5730">
                <w:rPr>
                  <w:rFonts w:ascii="Verdana" w:hAnsi="Verdana"/>
                  <w:bCs/>
                  <w:color w:val="000000" w:themeColor="text1"/>
                  <w:sz w:val="14"/>
                  <w:szCs w:val="14"/>
                  <w:rPrChange w:id="803"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5FC7546B" w14:textId="21E566A0" w:rsidR="00F00943" w:rsidRPr="002B5730" w:rsidRDefault="00F00943" w:rsidP="00F00943">
            <w:pPr>
              <w:pStyle w:val="BodyText"/>
              <w:spacing w:before="162" w:line="480" w:lineRule="auto"/>
              <w:ind w:right="-90"/>
              <w:jc w:val="center"/>
              <w:rPr>
                <w:ins w:id="804" w:author="Hardik Malhotra" w:date="2021-09-10T18:04:00Z"/>
                <w:rFonts w:ascii="Verdana" w:hAnsi="Verdana"/>
                <w:bCs/>
                <w:color w:val="000000" w:themeColor="text1"/>
                <w:sz w:val="14"/>
                <w:szCs w:val="14"/>
              </w:rPr>
            </w:pPr>
            <w:ins w:id="805" w:author="Hardik Malhotra" w:date="2021-09-10T18:06:00Z">
              <w:r w:rsidRPr="002B5730">
                <w:rPr>
                  <w:rFonts w:ascii="Verdana" w:hAnsi="Verdana"/>
                  <w:bCs/>
                  <w:color w:val="000000" w:themeColor="text1"/>
                  <w:sz w:val="14"/>
                  <w:szCs w:val="14"/>
                  <w:rPrChange w:id="806"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7CFE7611" w14:textId="789ECEC7" w:rsidR="00F00943" w:rsidRPr="002B5730" w:rsidRDefault="00F00943" w:rsidP="00F00943">
            <w:pPr>
              <w:pStyle w:val="BodyText"/>
              <w:spacing w:before="162" w:line="480" w:lineRule="auto"/>
              <w:ind w:right="-90"/>
              <w:jc w:val="center"/>
              <w:rPr>
                <w:ins w:id="807" w:author="Hardik Malhotra" w:date="2021-09-10T18:04:00Z"/>
                <w:rFonts w:ascii="Verdana" w:hAnsi="Verdana"/>
                <w:bCs/>
                <w:color w:val="000000" w:themeColor="text1"/>
                <w:sz w:val="14"/>
                <w:szCs w:val="14"/>
              </w:rPr>
            </w:pPr>
            <w:ins w:id="808" w:author="Hardik Malhotra" w:date="2021-09-10T18:06:00Z">
              <w:r w:rsidRPr="002B5730">
                <w:rPr>
                  <w:rFonts w:ascii="Verdana" w:hAnsi="Verdana"/>
                  <w:bCs/>
                  <w:color w:val="000000" w:themeColor="text1"/>
                  <w:sz w:val="14"/>
                  <w:szCs w:val="14"/>
                  <w:rPrChange w:id="809"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046B47" w14:textId="7F6FB382" w:rsidR="00F00943" w:rsidRPr="002B5730" w:rsidRDefault="00F00943" w:rsidP="00F00943">
            <w:pPr>
              <w:pStyle w:val="BodyText"/>
              <w:spacing w:before="162" w:line="480" w:lineRule="auto"/>
              <w:ind w:right="-90"/>
              <w:jc w:val="center"/>
              <w:rPr>
                <w:ins w:id="810" w:author="Hardik Malhotra" w:date="2021-09-10T18:04:00Z"/>
                <w:rFonts w:ascii="Verdana" w:hAnsi="Verdana"/>
                <w:bCs/>
                <w:color w:val="000000" w:themeColor="text1"/>
                <w:sz w:val="14"/>
                <w:szCs w:val="14"/>
              </w:rPr>
            </w:pPr>
            <w:ins w:id="811" w:author="Hardik Malhotra" w:date="2021-09-10T18:06:00Z">
              <w:r w:rsidRPr="002B5730">
                <w:rPr>
                  <w:rFonts w:ascii="Verdana" w:hAnsi="Verdana"/>
                  <w:bCs/>
                  <w:color w:val="000000" w:themeColor="text1"/>
                  <w:sz w:val="14"/>
                  <w:szCs w:val="14"/>
                  <w:rPrChange w:id="812"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945B6F" w14:textId="7B466EF2" w:rsidR="00F00943" w:rsidRPr="002B5730" w:rsidRDefault="00F00943" w:rsidP="00F00943">
            <w:pPr>
              <w:pStyle w:val="BodyText"/>
              <w:spacing w:before="162" w:line="480" w:lineRule="auto"/>
              <w:ind w:right="-90"/>
              <w:jc w:val="center"/>
              <w:rPr>
                <w:ins w:id="813" w:author="Hardik Malhotra" w:date="2021-09-10T18:04:00Z"/>
                <w:rFonts w:ascii="Verdana" w:hAnsi="Verdana"/>
                <w:bCs/>
                <w:color w:val="000000" w:themeColor="text1"/>
                <w:sz w:val="14"/>
                <w:szCs w:val="14"/>
              </w:rPr>
            </w:pPr>
            <w:ins w:id="814" w:author="Hardik Malhotra" w:date="2021-09-10T18:06:00Z">
              <w:r w:rsidRPr="002B5730">
                <w:rPr>
                  <w:rFonts w:ascii="Verdana" w:hAnsi="Verdana"/>
                  <w:bCs/>
                  <w:color w:val="000000" w:themeColor="text1"/>
                  <w:sz w:val="14"/>
                  <w:szCs w:val="14"/>
                  <w:rPrChange w:id="815"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5B848697" w14:textId="581B2955" w:rsidR="00F00943" w:rsidRPr="002B5730" w:rsidRDefault="00F00943" w:rsidP="00F00943">
            <w:pPr>
              <w:pStyle w:val="BodyText"/>
              <w:spacing w:before="162" w:line="480" w:lineRule="auto"/>
              <w:ind w:right="-90"/>
              <w:jc w:val="center"/>
              <w:rPr>
                <w:ins w:id="816" w:author="Hardik Malhotra" w:date="2021-09-10T18:04:00Z"/>
                <w:rFonts w:ascii="Verdana" w:hAnsi="Verdana"/>
                <w:bCs/>
                <w:color w:val="000000" w:themeColor="text1"/>
                <w:sz w:val="14"/>
                <w:szCs w:val="14"/>
              </w:rPr>
            </w:pPr>
            <w:ins w:id="817" w:author="Hardik Malhotra" w:date="2021-09-10T18:06:00Z">
              <w:r w:rsidRPr="002B5730">
                <w:rPr>
                  <w:rFonts w:ascii="Verdana" w:hAnsi="Verdana"/>
                  <w:bCs/>
                  <w:color w:val="000000" w:themeColor="text1"/>
                  <w:sz w:val="14"/>
                  <w:szCs w:val="14"/>
                  <w:rPrChange w:id="818"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062C43D3" w14:textId="250D7F9E" w:rsidR="00F00943" w:rsidRPr="002B5730" w:rsidRDefault="00F00943" w:rsidP="00F00943">
            <w:pPr>
              <w:pStyle w:val="BodyText"/>
              <w:spacing w:before="162" w:line="480" w:lineRule="auto"/>
              <w:ind w:right="-90"/>
              <w:jc w:val="center"/>
              <w:rPr>
                <w:ins w:id="819" w:author="Hardik Malhotra" w:date="2021-09-10T18:04:00Z"/>
                <w:rFonts w:ascii="Verdana" w:hAnsi="Verdana"/>
                <w:bCs/>
                <w:color w:val="000000" w:themeColor="text1"/>
                <w:sz w:val="14"/>
                <w:szCs w:val="14"/>
              </w:rPr>
            </w:pPr>
            <w:ins w:id="820" w:author="Hardik Malhotra" w:date="2021-09-10T18:06:00Z">
              <w:r w:rsidRPr="002B5730">
                <w:rPr>
                  <w:rFonts w:ascii="Verdana" w:hAnsi="Verdana"/>
                  <w:bCs/>
                  <w:color w:val="000000" w:themeColor="text1"/>
                  <w:sz w:val="14"/>
                  <w:szCs w:val="14"/>
                  <w:rPrChange w:id="821"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6B329785" w14:textId="11E58CCB" w:rsidR="00F00943" w:rsidRPr="002B5730" w:rsidRDefault="00F00943" w:rsidP="00F00943">
            <w:pPr>
              <w:pStyle w:val="BodyText"/>
              <w:spacing w:before="162" w:line="480" w:lineRule="auto"/>
              <w:ind w:right="-90"/>
              <w:jc w:val="center"/>
              <w:rPr>
                <w:ins w:id="822" w:author="Hardik Malhotra" w:date="2021-09-10T18:04:00Z"/>
                <w:rFonts w:ascii="Verdana" w:hAnsi="Verdana"/>
                <w:bCs/>
                <w:color w:val="000000" w:themeColor="text1"/>
                <w:sz w:val="14"/>
                <w:szCs w:val="14"/>
              </w:rPr>
            </w:pPr>
            <w:ins w:id="823" w:author="Hardik Malhotra" w:date="2021-09-10T18:06:00Z">
              <w:r w:rsidRPr="002B5730">
                <w:rPr>
                  <w:rFonts w:ascii="Verdana" w:hAnsi="Verdana"/>
                  <w:bCs/>
                  <w:color w:val="000000" w:themeColor="text1"/>
                  <w:sz w:val="14"/>
                  <w:szCs w:val="14"/>
                  <w:rPrChange w:id="824" w:author="Hardik Malhotra" w:date="2021-09-10T18:06:00Z">
                    <w:rPr>
                      <w:b/>
                      <w:bCs/>
                      <w:sz w:val="20"/>
                      <w:szCs w:val="20"/>
                    </w:rPr>
                  </w:rPrChange>
                </w:rPr>
                <w:t>80.00</w:t>
              </w:r>
            </w:ins>
          </w:p>
        </w:tc>
        <w:tc>
          <w:tcPr>
            <w:tcW w:w="790" w:type="dxa"/>
            <w:shd w:val="clear" w:color="auto" w:fill="FFFFFF"/>
            <w:tcMar>
              <w:top w:w="15" w:type="dxa"/>
              <w:left w:w="15" w:type="dxa"/>
              <w:bottom w:w="0" w:type="dxa"/>
              <w:right w:w="15" w:type="dxa"/>
            </w:tcMar>
            <w:vAlign w:val="bottom"/>
          </w:tcPr>
          <w:p w14:paraId="0EEBA70E" w14:textId="2E570AA9" w:rsidR="00F00943" w:rsidRPr="002B5730" w:rsidRDefault="00F00943" w:rsidP="00F00943">
            <w:pPr>
              <w:pStyle w:val="BodyText"/>
              <w:spacing w:before="162" w:line="480" w:lineRule="auto"/>
              <w:ind w:right="-90"/>
              <w:jc w:val="center"/>
              <w:rPr>
                <w:ins w:id="825" w:author="Hardik Malhotra" w:date="2021-09-10T18:04:00Z"/>
                <w:rFonts w:ascii="Verdana" w:hAnsi="Verdana"/>
                <w:bCs/>
                <w:color w:val="000000" w:themeColor="text1"/>
                <w:sz w:val="14"/>
                <w:szCs w:val="14"/>
              </w:rPr>
            </w:pPr>
            <w:ins w:id="826" w:author="Hardik Malhotra" w:date="2021-09-10T18:06:00Z">
              <w:r w:rsidRPr="002B5730">
                <w:rPr>
                  <w:rFonts w:ascii="Verdana" w:hAnsi="Verdana"/>
                  <w:bCs/>
                  <w:color w:val="000000" w:themeColor="text1"/>
                  <w:sz w:val="14"/>
                  <w:szCs w:val="14"/>
                  <w:rPrChange w:id="827" w:author="Hardik Malhotra" w:date="2021-09-10T18:06:00Z">
                    <w:rPr>
                      <w:b/>
                      <w:bCs/>
                      <w:sz w:val="20"/>
                      <w:szCs w:val="20"/>
                    </w:rPr>
                  </w:rPrChange>
                </w:rPr>
                <w:t>80.00</w:t>
              </w:r>
            </w:ins>
          </w:p>
        </w:tc>
      </w:tr>
      <w:tr w:rsidR="002B5730" w:rsidRPr="002B5730" w14:paraId="36F9C4DB" w14:textId="77777777" w:rsidTr="000627CD">
        <w:trPr>
          <w:trHeight w:val="86"/>
        </w:trPr>
        <w:tc>
          <w:tcPr>
            <w:tcW w:w="789" w:type="dxa"/>
            <w:shd w:val="clear" w:color="auto" w:fill="FFFFFF"/>
            <w:tcMar>
              <w:top w:w="15" w:type="dxa"/>
              <w:left w:w="15" w:type="dxa"/>
              <w:bottom w:w="0" w:type="dxa"/>
              <w:right w:w="15" w:type="dxa"/>
            </w:tcMar>
            <w:vAlign w:val="center"/>
            <w:hideMark/>
          </w:tcPr>
          <w:p w14:paraId="0ADF99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08BA7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France</w:t>
            </w:r>
          </w:p>
        </w:tc>
        <w:tc>
          <w:tcPr>
            <w:tcW w:w="789" w:type="dxa"/>
            <w:shd w:val="clear" w:color="auto" w:fill="FFFFFF"/>
            <w:tcMar>
              <w:top w:w="15" w:type="dxa"/>
              <w:left w:w="15" w:type="dxa"/>
              <w:bottom w:w="0" w:type="dxa"/>
              <w:right w:w="15" w:type="dxa"/>
            </w:tcMar>
            <w:vAlign w:val="center"/>
            <w:hideMark/>
          </w:tcPr>
          <w:p w14:paraId="4CE680D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Drocourt</w:t>
            </w:r>
            <w:proofErr w:type="spellEnd"/>
          </w:p>
        </w:tc>
        <w:tc>
          <w:tcPr>
            <w:tcW w:w="790" w:type="dxa"/>
            <w:shd w:val="clear" w:color="auto" w:fill="FFFFFF"/>
            <w:tcMar>
              <w:top w:w="15" w:type="dxa"/>
              <w:left w:w="15" w:type="dxa"/>
              <w:bottom w:w="0" w:type="dxa"/>
              <w:right w:w="15" w:type="dxa"/>
            </w:tcMar>
            <w:vAlign w:val="center"/>
            <w:hideMark/>
          </w:tcPr>
          <w:p w14:paraId="41E9532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F27EEF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A072D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0699B6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E7BD40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F82C6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06C7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A19309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369D33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DD9C8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17FE3EE" w14:textId="77777777" w:rsidTr="000627CD">
        <w:trPr>
          <w:trHeight w:val="86"/>
          <w:ins w:id="828" w:author="Hardik Malhotra" w:date="2021-09-10T18:07:00Z"/>
        </w:trPr>
        <w:tc>
          <w:tcPr>
            <w:tcW w:w="789" w:type="dxa"/>
            <w:shd w:val="clear" w:color="auto" w:fill="FFFFFF"/>
            <w:tcMar>
              <w:top w:w="15" w:type="dxa"/>
              <w:left w:w="15" w:type="dxa"/>
              <w:bottom w:w="0" w:type="dxa"/>
              <w:right w:w="15" w:type="dxa"/>
            </w:tcMar>
            <w:vAlign w:val="center"/>
          </w:tcPr>
          <w:p w14:paraId="63150B36" w14:textId="44F84D7D" w:rsidR="00F00943" w:rsidRPr="002B5730" w:rsidRDefault="00F00943" w:rsidP="00F00943">
            <w:pPr>
              <w:pStyle w:val="BodyText"/>
              <w:spacing w:before="162" w:line="480" w:lineRule="auto"/>
              <w:ind w:right="-90"/>
              <w:jc w:val="center"/>
              <w:rPr>
                <w:ins w:id="829" w:author="Hardik Malhotra" w:date="2021-09-10T18:07:00Z"/>
                <w:rFonts w:ascii="Verdana" w:hAnsi="Verdana"/>
                <w:bCs/>
                <w:color w:val="000000" w:themeColor="text1"/>
                <w:sz w:val="14"/>
                <w:szCs w:val="14"/>
              </w:rPr>
            </w:pPr>
            <w:ins w:id="830"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95C0A15" w14:textId="04C19DEA" w:rsidR="00F00943" w:rsidRPr="002B5730" w:rsidRDefault="00F00943" w:rsidP="00F00943">
            <w:pPr>
              <w:pStyle w:val="BodyText"/>
              <w:spacing w:before="162" w:line="480" w:lineRule="auto"/>
              <w:ind w:right="-90"/>
              <w:jc w:val="center"/>
              <w:rPr>
                <w:ins w:id="831" w:author="Hardik Malhotra" w:date="2021-09-10T18:07:00Z"/>
                <w:rFonts w:ascii="Verdana" w:hAnsi="Verdana"/>
                <w:bCs/>
                <w:color w:val="000000" w:themeColor="text1"/>
                <w:sz w:val="14"/>
                <w:szCs w:val="14"/>
              </w:rPr>
            </w:pPr>
            <w:ins w:id="832"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AFB9DF3" w14:textId="017778A9" w:rsidR="00F00943" w:rsidRPr="002B5730" w:rsidRDefault="00F00943" w:rsidP="00F00943">
            <w:pPr>
              <w:pStyle w:val="BodyText"/>
              <w:spacing w:before="162" w:line="480" w:lineRule="auto"/>
              <w:ind w:right="-90"/>
              <w:jc w:val="center"/>
              <w:rPr>
                <w:ins w:id="833" w:author="Hardik Malhotra" w:date="2021-09-10T18:07:00Z"/>
                <w:rFonts w:ascii="Verdana" w:hAnsi="Verdana"/>
                <w:bCs/>
                <w:color w:val="000000" w:themeColor="text1"/>
                <w:sz w:val="14"/>
                <w:szCs w:val="14"/>
              </w:rPr>
            </w:pPr>
            <w:ins w:id="834" w:author="Hardik Malhotra" w:date="2021-09-10T18:0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41E73058" w14:textId="5D7ADF6B" w:rsidR="00F00943" w:rsidRPr="002B5730" w:rsidRDefault="00F00943" w:rsidP="00F00943">
            <w:pPr>
              <w:pStyle w:val="BodyText"/>
              <w:spacing w:before="162" w:line="480" w:lineRule="auto"/>
              <w:ind w:right="-90"/>
              <w:jc w:val="center"/>
              <w:rPr>
                <w:ins w:id="835" w:author="Hardik Malhotra" w:date="2021-09-10T18:07:00Z"/>
                <w:rFonts w:ascii="Verdana" w:hAnsi="Verdana"/>
                <w:bCs/>
                <w:color w:val="000000" w:themeColor="text1"/>
                <w:sz w:val="14"/>
                <w:szCs w:val="14"/>
              </w:rPr>
            </w:pPr>
            <w:ins w:id="836" w:author="Hardik Malhotra" w:date="2021-09-10T18:0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D367B3B" w14:textId="508C7D12" w:rsidR="00F00943" w:rsidRPr="002B5730" w:rsidRDefault="00F00943" w:rsidP="00F00943">
            <w:pPr>
              <w:pStyle w:val="BodyText"/>
              <w:spacing w:before="162" w:line="480" w:lineRule="auto"/>
              <w:ind w:right="-90"/>
              <w:jc w:val="center"/>
              <w:rPr>
                <w:ins w:id="837" w:author="Hardik Malhotra" w:date="2021-09-10T18:07:00Z"/>
                <w:rFonts w:ascii="Verdana" w:hAnsi="Verdana"/>
                <w:bCs/>
                <w:color w:val="000000" w:themeColor="text1"/>
                <w:sz w:val="14"/>
                <w:szCs w:val="14"/>
              </w:rPr>
            </w:pPr>
            <w:ins w:id="838" w:author="Hardik Malhotra" w:date="2021-09-10T18:08:00Z">
              <w:r w:rsidRPr="002B5730">
                <w:rPr>
                  <w:rFonts w:ascii="Verdana" w:hAnsi="Verdana"/>
                  <w:bCs/>
                  <w:color w:val="000000" w:themeColor="text1"/>
                  <w:sz w:val="14"/>
                  <w:szCs w:val="14"/>
                  <w:rPrChange w:id="839"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E22696B" w14:textId="38A6FF45" w:rsidR="00F00943" w:rsidRPr="002B5730" w:rsidRDefault="00F00943" w:rsidP="00F00943">
            <w:pPr>
              <w:pStyle w:val="BodyText"/>
              <w:spacing w:before="162" w:line="480" w:lineRule="auto"/>
              <w:ind w:right="-90"/>
              <w:jc w:val="center"/>
              <w:rPr>
                <w:ins w:id="840" w:author="Hardik Malhotra" w:date="2021-09-10T18:07:00Z"/>
                <w:rFonts w:ascii="Verdana" w:hAnsi="Verdana"/>
                <w:bCs/>
                <w:color w:val="000000" w:themeColor="text1"/>
                <w:sz w:val="14"/>
                <w:szCs w:val="14"/>
              </w:rPr>
            </w:pPr>
            <w:ins w:id="841" w:author="Hardik Malhotra" w:date="2021-09-10T18:08:00Z">
              <w:r w:rsidRPr="002B5730">
                <w:rPr>
                  <w:rFonts w:ascii="Verdana" w:hAnsi="Verdana"/>
                  <w:bCs/>
                  <w:color w:val="000000" w:themeColor="text1"/>
                  <w:sz w:val="14"/>
                  <w:szCs w:val="14"/>
                  <w:rPrChange w:id="842"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5932DF53" w14:textId="799BCAD6" w:rsidR="00F00943" w:rsidRPr="002B5730" w:rsidRDefault="00F00943" w:rsidP="00F00943">
            <w:pPr>
              <w:pStyle w:val="BodyText"/>
              <w:spacing w:before="162" w:line="480" w:lineRule="auto"/>
              <w:ind w:right="-90"/>
              <w:jc w:val="center"/>
              <w:rPr>
                <w:ins w:id="843" w:author="Hardik Malhotra" w:date="2021-09-10T18:07:00Z"/>
                <w:rFonts w:ascii="Verdana" w:hAnsi="Verdana"/>
                <w:bCs/>
                <w:color w:val="000000" w:themeColor="text1"/>
                <w:sz w:val="14"/>
                <w:szCs w:val="14"/>
              </w:rPr>
            </w:pPr>
            <w:ins w:id="844" w:author="Hardik Malhotra" w:date="2021-09-10T18:08:00Z">
              <w:r w:rsidRPr="002B5730">
                <w:rPr>
                  <w:rFonts w:ascii="Verdana" w:hAnsi="Verdana"/>
                  <w:bCs/>
                  <w:color w:val="000000" w:themeColor="text1"/>
                  <w:sz w:val="14"/>
                  <w:szCs w:val="14"/>
                  <w:rPrChange w:id="845"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FAE4880" w14:textId="68C16C99" w:rsidR="00F00943" w:rsidRPr="002B5730" w:rsidRDefault="00F00943" w:rsidP="00F00943">
            <w:pPr>
              <w:pStyle w:val="BodyText"/>
              <w:spacing w:before="162" w:line="480" w:lineRule="auto"/>
              <w:ind w:right="-90"/>
              <w:jc w:val="center"/>
              <w:rPr>
                <w:ins w:id="846" w:author="Hardik Malhotra" w:date="2021-09-10T18:07:00Z"/>
                <w:rFonts w:ascii="Verdana" w:hAnsi="Verdana"/>
                <w:bCs/>
                <w:color w:val="000000" w:themeColor="text1"/>
                <w:sz w:val="14"/>
                <w:szCs w:val="14"/>
              </w:rPr>
            </w:pPr>
            <w:ins w:id="847" w:author="Hardik Malhotra" w:date="2021-09-10T18:08:00Z">
              <w:r w:rsidRPr="002B5730">
                <w:rPr>
                  <w:rFonts w:ascii="Verdana" w:hAnsi="Verdana"/>
                  <w:bCs/>
                  <w:color w:val="000000" w:themeColor="text1"/>
                  <w:sz w:val="14"/>
                  <w:szCs w:val="14"/>
                  <w:rPrChange w:id="848"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2C2005B5" w14:textId="5F702955" w:rsidR="00F00943" w:rsidRPr="002B5730" w:rsidRDefault="00F00943" w:rsidP="00F00943">
            <w:pPr>
              <w:pStyle w:val="BodyText"/>
              <w:spacing w:before="162" w:line="480" w:lineRule="auto"/>
              <w:ind w:right="-90"/>
              <w:jc w:val="center"/>
              <w:rPr>
                <w:ins w:id="849" w:author="Hardik Malhotra" w:date="2021-09-10T18:07:00Z"/>
                <w:rFonts w:ascii="Verdana" w:hAnsi="Verdana"/>
                <w:bCs/>
                <w:color w:val="000000" w:themeColor="text1"/>
                <w:sz w:val="14"/>
                <w:szCs w:val="14"/>
              </w:rPr>
            </w:pPr>
            <w:ins w:id="850" w:author="Hardik Malhotra" w:date="2021-09-10T18:08:00Z">
              <w:r w:rsidRPr="002B5730">
                <w:rPr>
                  <w:rFonts w:ascii="Verdana" w:hAnsi="Verdana"/>
                  <w:bCs/>
                  <w:color w:val="000000" w:themeColor="text1"/>
                  <w:sz w:val="14"/>
                  <w:szCs w:val="14"/>
                  <w:rPrChange w:id="851"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6387B4DD" w14:textId="6CEE9677" w:rsidR="00F00943" w:rsidRPr="002B5730" w:rsidRDefault="00F00943" w:rsidP="00F00943">
            <w:pPr>
              <w:pStyle w:val="BodyText"/>
              <w:spacing w:before="162" w:line="480" w:lineRule="auto"/>
              <w:ind w:right="-90"/>
              <w:jc w:val="center"/>
              <w:rPr>
                <w:ins w:id="852" w:author="Hardik Malhotra" w:date="2021-09-10T18:07:00Z"/>
                <w:rFonts w:ascii="Verdana" w:hAnsi="Verdana"/>
                <w:bCs/>
                <w:color w:val="000000" w:themeColor="text1"/>
                <w:sz w:val="14"/>
                <w:szCs w:val="14"/>
              </w:rPr>
            </w:pPr>
            <w:ins w:id="853" w:author="Hardik Malhotra" w:date="2021-09-10T18:08:00Z">
              <w:r w:rsidRPr="002B5730">
                <w:rPr>
                  <w:rFonts w:ascii="Verdana" w:hAnsi="Verdana"/>
                  <w:bCs/>
                  <w:color w:val="000000" w:themeColor="text1"/>
                  <w:sz w:val="14"/>
                  <w:szCs w:val="14"/>
                  <w:rPrChange w:id="854"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8326065" w14:textId="180F4559" w:rsidR="00F00943" w:rsidRPr="002B5730" w:rsidRDefault="00F00943" w:rsidP="00F00943">
            <w:pPr>
              <w:pStyle w:val="BodyText"/>
              <w:spacing w:before="162" w:line="480" w:lineRule="auto"/>
              <w:ind w:right="-90"/>
              <w:jc w:val="center"/>
              <w:rPr>
                <w:ins w:id="855" w:author="Hardik Malhotra" w:date="2021-09-10T18:07:00Z"/>
                <w:rFonts w:ascii="Verdana" w:hAnsi="Verdana"/>
                <w:bCs/>
                <w:color w:val="000000" w:themeColor="text1"/>
                <w:sz w:val="14"/>
                <w:szCs w:val="14"/>
              </w:rPr>
            </w:pPr>
            <w:ins w:id="856" w:author="Hardik Malhotra" w:date="2021-09-10T18:08:00Z">
              <w:r w:rsidRPr="002B5730">
                <w:rPr>
                  <w:rFonts w:ascii="Verdana" w:hAnsi="Verdana"/>
                  <w:bCs/>
                  <w:color w:val="000000" w:themeColor="text1"/>
                  <w:sz w:val="14"/>
                  <w:szCs w:val="14"/>
                  <w:rPrChange w:id="857"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FA8E1EC" w14:textId="1CE43363" w:rsidR="00F00943" w:rsidRPr="002B5730" w:rsidRDefault="00F00943" w:rsidP="00F00943">
            <w:pPr>
              <w:pStyle w:val="BodyText"/>
              <w:spacing w:before="162" w:line="480" w:lineRule="auto"/>
              <w:ind w:right="-90"/>
              <w:jc w:val="center"/>
              <w:rPr>
                <w:ins w:id="858" w:author="Hardik Malhotra" w:date="2021-09-10T18:07:00Z"/>
                <w:rFonts w:ascii="Verdana" w:hAnsi="Verdana"/>
                <w:bCs/>
                <w:color w:val="000000" w:themeColor="text1"/>
                <w:sz w:val="14"/>
                <w:szCs w:val="14"/>
              </w:rPr>
            </w:pPr>
            <w:ins w:id="859" w:author="Hardik Malhotra" w:date="2021-09-10T18:08:00Z">
              <w:r w:rsidRPr="002B5730">
                <w:rPr>
                  <w:rFonts w:ascii="Verdana" w:hAnsi="Verdana"/>
                  <w:bCs/>
                  <w:color w:val="000000" w:themeColor="text1"/>
                  <w:sz w:val="14"/>
                  <w:szCs w:val="14"/>
                  <w:rPrChange w:id="860"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3CF015C4" w14:textId="79941E73" w:rsidR="00F00943" w:rsidRPr="002B5730" w:rsidRDefault="00F00943" w:rsidP="00F00943">
            <w:pPr>
              <w:pStyle w:val="BodyText"/>
              <w:spacing w:before="162" w:line="480" w:lineRule="auto"/>
              <w:ind w:right="-90"/>
              <w:jc w:val="center"/>
              <w:rPr>
                <w:ins w:id="861" w:author="Hardik Malhotra" w:date="2021-09-10T18:07:00Z"/>
                <w:rFonts w:ascii="Verdana" w:hAnsi="Verdana"/>
                <w:bCs/>
                <w:color w:val="000000" w:themeColor="text1"/>
                <w:sz w:val="14"/>
                <w:szCs w:val="14"/>
              </w:rPr>
            </w:pPr>
            <w:ins w:id="862" w:author="Hardik Malhotra" w:date="2021-09-10T18:08:00Z">
              <w:r w:rsidRPr="002B5730">
                <w:rPr>
                  <w:rFonts w:ascii="Verdana" w:hAnsi="Verdana"/>
                  <w:bCs/>
                  <w:color w:val="000000" w:themeColor="text1"/>
                  <w:sz w:val="14"/>
                  <w:szCs w:val="14"/>
                  <w:rPrChange w:id="863" w:author="Hardik Malhotra" w:date="2021-09-10T18:09:00Z">
                    <w:rPr>
                      <w:sz w:val="20"/>
                      <w:szCs w:val="20"/>
                    </w:rPr>
                  </w:rPrChange>
                </w:rPr>
                <w:t>5.00</w:t>
              </w:r>
            </w:ins>
          </w:p>
        </w:tc>
      </w:tr>
      <w:tr w:rsidR="002B5730" w:rsidRPr="002B5730" w14:paraId="42C5866D" w14:textId="77777777" w:rsidTr="000627CD">
        <w:trPr>
          <w:trHeight w:val="86"/>
          <w:ins w:id="864" w:author="Hardik Malhotra" w:date="2021-09-10T18:07:00Z"/>
        </w:trPr>
        <w:tc>
          <w:tcPr>
            <w:tcW w:w="789" w:type="dxa"/>
            <w:shd w:val="clear" w:color="auto" w:fill="FFFFFF"/>
            <w:tcMar>
              <w:top w:w="15" w:type="dxa"/>
              <w:left w:w="15" w:type="dxa"/>
              <w:bottom w:w="0" w:type="dxa"/>
              <w:right w:w="15" w:type="dxa"/>
            </w:tcMar>
            <w:vAlign w:val="center"/>
          </w:tcPr>
          <w:p w14:paraId="0D3BB3D3" w14:textId="740045B3" w:rsidR="00F00943" w:rsidRPr="002B5730" w:rsidRDefault="00F00943" w:rsidP="00F00943">
            <w:pPr>
              <w:pStyle w:val="BodyText"/>
              <w:spacing w:before="162" w:line="480" w:lineRule="auto"/>
              <w:ind w:right="-90"/>
              <w:jc w:val="center"/>
              <w:rPr>
                <w:ins w:id="865" w:author="Hardik Malhotra" w:date="2021-09-10T18:07:00Z"/>
                <w:rFonts w:ascii="Verdana" w:hAnsi="Verdana"/>
                <w:bCs/>
                <w:color w:val="000000" w:themeColor="text1"/>
                <w:sz w:val="14"/>
                <w:szCs w:val="14"/>
              </w:rPr>
            </w:pPr>
            <w:ins w:id="866"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66E638B" w14:textId="497ECCC7" w:rsidR="00F00943" w:rsidRPr="002B5730" w:rsidRDefault="00F00943" w:rsidP="00F00943">
            <w:pPr>
              <w:pStyle w:val="BodyText"/>
              <w:spacing w:before="162" w:line="480" w:lineRule="auto"/>
              <w:ind w:right="-90"/>
              <w:jc w:val="center"/>
              <w:rPr>
                <w:ins w:id="867" w:author="Hardik Malhotra" w:date="2021-09-10T18:07:00Z"/>
                <w:rFonts w:ascii="Verdana" w:hAnsi="Verdana"/>
                <w:bCs/>
                <w:color w:val="000000" w:themeColor="text1"/>
                <w:sz w:val="14"/>
                <w:szCs w:val="14"/>
              </w:rPr>
            </w:pPr>
            <w:ins w:id="868"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3EDA6B0" w14:textId="4127CE4B" w:rsidR="00F00943" w:rsidRPr="002B5730" w:rsidRDefault="00F00943" w:rsidP="00F00943">
            <w:pPr>
              <w:pStyle w:val="BodyText"/>
              <w:spacing w:before="162" w:line="480" w:lineRule="auto"/>
              <w:ind w:right="-90"/>
              <w:jc w:val="center"/>
              <w:rPr>
                <w:ins w:id="869" w:author="Hardik Malhotra" w:date="2021-09-10T18:07:00Z"/>
                <w:rFonts w:ascii="Verdana" w:hAnsi="Verdana"/>
                <w:bCs/>
                <w:color w:val="000000" w:themeColor="text1"/>
                <w:sz w:val="14"/>
                <w:szCs w:val="14"/>
              </w:rPr>
            </w:pPr>
            <w:ins w:id="870" w:author="Hardik Malhotra" w:date="2021-09-10T18:0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F206397" w14:textId="07506116" w:rsidR="00F00943" w:rsidRPr="002B5730" w:rsidRDefault="00F00943" w:rsidP="00F00943">
            <w:pPr>
              <w:pStyle w:val="BodyText"/>
              <w:spacing w:before="162" w:line="480" w:lineRule="auto"/>
              <w:ind w:right="-90"/>
              <w:jc w:val="center"/>
              <w:rPr>
                <w:ins w:id="871" w:author="Hardik Malhotra" w:date="2021-09-10T18:07:00Z"/>
                <w:rFonts w:ascii="Verdana" w:hAnsi="Verdana"/>
                <w:bCs/>
                <w:color w:val="000000" w:themeColor="text1"/>
                <w:sz w:val="14"/>
                <w:szCs w:val="14"/>
              </w:rPr>
            </w:pPr>
            <w:ins w:id="872" w:author="Hardik Malhotra" w:date="2021-09-10T18:0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994D6E" w14:textId="4951E0B1" w:rsidR="00F00943" w:rsidRPr="002B5730" w:rsidRDefault="00F00943" w:rsidP="00F00943">
            <w:pPr>
              <w:pStyle w:val="BodyText"/>
              <w:spacing w:before="162" w:line="480" w:lineRule="auto"/>
              <w:ind w:right="-90"/>
              <w:jc w:val="center"/>
              <w:rPr>
                <w:ins w:id="873" w:author="Hardik Malhotra" w:date="2021-09-10T18:07:00Z"/>
                <w:rFonts w:ascii="Verdana" w:hAnsi="Verdana"/>
                <w:bCs/>
                <w:color w:val="000000" w:themeColor="text1"/>
                <w:sz w:val="14"/>
                <w:szCs w:val="14"/>
              </w:rPr>
            </w:pPr>
            <w:ins w:id="874" w:author="Hardik Malhotra" w:date="2021-09-10T18:08:00Z">
              <w:r w:rsidRPr="002B5730">
                <w:rPr>
                  <w:rFonts w:ascii="Verdana" w:hAnsi="Verdana"/>
                  <w:bCs/>
                  <w:color w:val="000000" w:themeColor="text1"/>
                  <w:sz w:val="14"/>
                  <w:szCs w:val="14"/>
                  <w:rPrChange w:id="875"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C3C49ED" w14:textId="6525C66F" w:rsidR="00F00943" w:rsidRPr="002B5730" w:rsidRDefault="00F00943" w:rsidP="00F00943">
            <w:pPr>
              <w:pStyle w:val="BodyText"/>
              <w:spacing w:before="162" w:line="480" w:lineRule="auto"/>
              <w:ind w:right="-90"/>
              <w:jc w:val="center"/>
              <w:rPr>
                <w:ins w:id="876" w:author="Hardik Malhotra" w:date="2021-09-10T18:07:00Z"/>
                <w:rFonts w:ascii="Verdana" w:hAnsi="Verdana"/>
                <w:bCs/>
                <w:color w:val="000000" w:themeColor="text1"/>
                <w:sz w:val="14"/>
                <w:szCs w:val="14"/>
              </w:rPr>
            </w:pPr>
            <w:ins w:id="877" w:author="Hardik Malhotra" w:date="2021-09-10T18:08:00Z">
              <w:r w:rsidRPr="002B5730">
                <w:rPr>
                  <w:rFonts w:ascii="Verdana" w:hAnsi="Verdana"/>
                  <w:bCs/>
                  <w:color w:val="000000" w:themeColor="text1"/>
                  <w:sz w:val="14"/>
                  <w:szCs w:val="14"/>
                  <w:rPrChange w:id="878"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FED088D" w14:textId="753A6BE2" w:rsidR="00F00943" w:rsidRPr="002B5730" w:rsidRDefault="00F00943" w:rsidP="00F00943">
            <w:pPr>
              <w:pStyle w:val="BodyText"/>
              <w:spacing w:before="162" w:line="480" w:lineRule="auto"/>
              <w:ind w:right="-90"/>
              <w:jc w:val="center"/>
              <w:rPr>
                <w:ins w:id="879" w:author="Hardik Malhotra" w:date="2021-09-10T18:07:00Z"/>
                <w:rFonts w:ascii="Verdana" w:hAnsi="Verdana"/>
                <w:bCs/>
                <w:color w:val="000000" w:themeColor="text1"/>
                <w:sz w:val="14"/>
                <w:szCs w:val="14"/>
              </w:rPr>
            </w:pPr>
            <w:ins w:id="880" w:author="Hardik Malhotra" w:date="2021-09-10T18:08:00Z">
              <w:r w:rsidRPr="002B5730">
                <w:rPr>
                  <w:rFonts w:ascii="Verdana" w:hAnsi="Verdana"/>
                  <w:bCs/>
                  <w:color w:val="000000" w:themeColor="text1"/>
                  <w:sz w:val="14"/>
                  <w:szCs w:val="14"/>
                  <w:rPrChange w:id="881"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36DE204" w14:textId="5D49BBF4" w:rsidR="00F00943" w:rsidRPr="002B5730" w:rsidRDefault="00F00943" w:rsidP="00F00943">
            <w:pPr>
              <w:pStyle w:val="BodyText"/>
              <w:spacing w:before="162" w:line="480" w:lineRule="auto"/>
              <w:ind w:right="-90"/>
              <w:jc w:val="center"/>
              <w:rPr>
                <w:ins w:id="882" w:author="Hardik Malhotra" w:date="2021-09-10T18:07:00Z"/>
                <w:rFonts w:ascii="Verdana" w:hAnsi="Verdana"/>
                <w:bCs/>
                <w:color w:val="000000" w:themeColor="text1"/>
                <w:sz w:val="14"/>
                <w:szCs w:val="14"/>
              </w:rPr>
            </w:pPr>
            <w:ins w:id="883" w:author="Hardik Malhotra" w:date="2021-09-10T18:08:00Z">
              <w:r w:rsidRPr="002B5730">
                <w:rPr>
                  <w:rFonts w:ascii="Verdana" w:hAnsi="Verdana"/>
                  <w:bCs/>
                  <w:color w:val="000000" w:themeColor="text1"/>
                  <w:sz w:val="14"/>
                  <w:szCs w:val="14"/>
                  <w:rPrChange w:id="884"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984704B" w14:textId="70BC6D68" w:rsidR="00F00943" w:rsidRPr="002B5730" w:rsidRDefault="00F00943" w:rsidP="00F00943">
            <w:pPr>
              <w:pStyle w:val="BodyText"/>
              <w:spacing w:before="162" w:line="480" w:lineRule="auto"/>
              <w:ind w:right="-90"/>
              <w:jc w:val="center"/>
              <w:rPr>
                <w:ins w:id="885" w:author="Hardik Malhotra" w:date="2021-09-10T18:07:00Z"/>
                <w:rFonts w:ascii="Verdana" w:hAnsi="Verdana"/>
                <w:bCs/>
                <w:color w:val="000000" w:themeColor="text1"/>
                <w:sz w:val="14"/>
                <w:szCs w:val="14"/>
              </w:rPr>
            </w:pPr>
            <w:ins w:id="886" w:author="Hardik Malhotra" w:date="2021-09-10T18:08:00Z">
              <w:r w:rsidRPr="002B5730">
                <w:rPr>
                  <w:rFonts w:ascii="Verdana" w:hAnsi="Verdana"/>
                  <w:bCs/>
                  <w:color w:val="000000" w:themeColor="text1"/>
                  <w:sz w:val="14"/>
                  <w:szCs w:val="14"/>
                  <w:rPrChange w:id="887"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8D4D9F7" w14:textId="07BE32F5" w:rsidR="00F00943" w:rsidRPr="002B5730" w:rsidRDefault="00F00943" w:rsidP="00F00943">
            <w:pPr>
              <w:pStyle w:val="BodyText"/>
              <w:spacing w:before="162" w:line="480" w:lineRule="auto"/>
              <w:ind w:right="-90"/>
              <w:jc w:val="center"/>
              <w:rPr>
                <w:ins w:id="888" w:author="Hardik Malhotra" w:date="2021-09-10T18:07:00Z"/>
                <w:rFonts w:ascii="Verdana" w:hAnsi="Verdana"/>
                <w:bCs/>
                <w:color w:val="000000" w:themeColor="text1"/>
                <w:sz w:val="14"/>
                <w:szCs w:val="14"/>
              </w:rPr>
            </w:pPr>
            <w:ins w:id="889" w:author="Hardik Malhotra" w:date="2021-09-10T18:08:00Z">
              <w:r w:rsidRPr="002B5730">
                <w:rPr>
                  <w:rFonts w:ascii="Verdana" w:hAnsi="Verdana"/>
                  <w:bCs/>
                  <w:color w:val="000000" w:themeColor="text1"/>
                  <w:sz w:val="14"/>
                  <w:szCs w:val="14"/>
                  <w:rPrChange w:id="890"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8BAC814" w14:textId="26B5A45E" w:rsidR="00F00943" w:rsidRPr="002B5730" w:rsidRDefault="00F00943" w:rsidP="00F00943">
            <w:pPr>
              <w:pStyle w:val="BodyText"/>
              <w:spacing w:before="162" w:line="480" w:lineRule="auto"/>
              <w:ind w:right="-90"/>
              <w:jc w:val="center"/>
              <w:rPr>
                <w:ins w:id="891" w:author="Hardik Malhotra" w:date="2021-09-10T18:07:00Z"/>
                <w:rFonts w:ascii="Verdana" w:hAnsi="Verdana"/>
                <w:bCs/>
                <w:color w:val="000000" w:themeColor="text1"/>
                <w:sz w:val="14"/>
                <w:szCs w:val="14"/>
              </w:rPr>
            </w:pPr>
            <w:ins w:id="892" w:author="Hardik Malhotra" w:date="2021-09-10T18:08:00Z">
              <w:r w:rsidRPr="002B5730">
                <w:rPr>
                  <w:rFonts w:ascii="Verdana" w:hAnsi="Verdana"/>
                  <w:bCs/>
                  <w:color w:val="000000" w:themeColor="text1"/>
                  <w:sz w:val="14"/>
                  <w:szCs w:val="14"/>
                  <w:rPrChange w:id="893"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509A57BE" w14:textId="216F68F1" w:rsidR="00F00943" w:rsidRPr="002B5730" w:rsidRDefault="00F00943" w:rsidP="00F00943">
            <w:pPr>
              <w:pStyle w:val="BodyText"/>
              <w:spacing w:before="162" w:line="480" w:lineRule="auto"/>
              <w:ind w:right="-90"/>
              <w:jc w:val="center"/>
              <w:rPr>
                <w:ins w:id="894" w:author="Hardik Malhotra" w:date="2021-09-10T18:07:00Z"/>
                <w:rFonts w:ascii="Verdana" w:hAnsi="Verdana"/>
                <w:bCs/>
                <w:color w:val="000000" w:themeColor="text1"/>
                <w:sz w:val="14"/>
                <w:szCs w:val="14"/>
              </w:rPr>
            </w:pPr>
            <w:ins w:id="895" w:author="Hardik Malhotra" w:date="2021-09-10T18:08:00Z">
              <w:r w:rsidRPr="002B5730">
                <w:rPr>
                  <w:rFonts w:ascii="Verdana" w:hAnsi="Verdana"/>
                  <w:bCs/>
                  <w:color w:val="000000" w:themeColor="text1"/>
                  <w:sz w:val="14"/>
                  <w:szCs w:val="14"/>
                  <w:rPrChange w:id="896"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C2501DE" w14:textId="4A19A145" w:rsidR="00F00943" w:rsidRPr="002B5730" w:rsidRDefault="00F00943" w:rsidP="00F00943">
            <w:pPr>
              <w:pStyle w:val="BodyText"/>
              <w:spacing w:before="162" w:line="480" w:lineRule="auto"/>
              <w:ind w:right="-90"/>
              <w:jc w:val="center"/>
              <w:rPr>
                <w:ins w:id="897" w:author="Hardik Malhotra" w:date="2021-09-10T18:07:00Z"/>
                <w:rFonts w:ascii="Verdana" w:hAnsi="Verdana"/>
                <w:bCs/>
                <w:color w:val="000000" w:themeColor="text1"/>
                <w:sz w:val="14"/>
                <w:szCs w:val="14"/>
              </w:rPr>
            </w:pPr>
            <w:ins w:id="898" w:author="Hardik Malhotra" w:date="2021-09-10T18:08:00Z">
              <w:r w:rsidRPr="002B5730">
                <w:rPr>
                  <w:rFonts w:ascii="Verdana" w:hAnsi="Verdana"/>
                  <w:bCs/>
                  <w:color w:val="000000" w:themeColor="text1"/>
                  <w:sz w:val="14"/>
                  <w:szCs w:val="14"/>
                  <w:rPrChange w:id="899" w:author="Hardik Malhotra" w:date="2021-09-10T18:09:00Z">
                    <w:rPr>
                      <w:b/>
                      <w:bCs/>
                      <w:sz w:val="20"/>
                      <w:szCs w:val="20"/>
                    </w:rPr>
                  </w:rPrChange>
                </w:rPr>
                <w:t>20.00</w:t>
              </w:r>
            </w:ins>
          </w:p>
        </w:tc>
      </w:tr>
      <w:tr w:rsidR="002B5730" w:rsidRPr="002B5730" w14:paraId="4780247D" w14:textId="77777777" w:rsidTr="000627CD">
        <w:trPr>
          <w:trHeight w:val="86"/>
        </w:trPr>
        <w:tc>
          <w:tcPr>
            <w:tcW w:w="789" w:type="dxa"/>
            <w:shd w:val="clear" w:color="auto" w:fill="FFFFFF"/>
            <w:tcMar>
              <w:top w:w="15" w:type="dxa"/>
              <w:left w:w="15" w:type="dxa"/>
              <w:bottom w:w="0" w:type="dxa"/>
              <w:right w:w="15" w:type="dxa"/>
            </w:tcMar>
            <w:vAlign w:val="center"/>
            <w:hideMark/>
          </w:tcPr>
          <w:p w14:paraId="2701D19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BD3358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40B926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Monfalcone</w:t>
            </w:r>
            <w:proofErr w:type="spellEnd"/>
          </w:p>
        </w:tc>
        <w:tc>
          <w:tcPr>
            <w:tcW w:w="790" w:type="dxa"/>
            <w:shd w:val="clear" w:color="auto" w:fill="FFFFFF"/>
            <w:tcMar>
              <w:top w:w="15" w:type="dxa"/>
              <w:left w:w="15" w:type="dxa"/>
              <w:bottom w:w="0" w:type="dxa"/>
              <w:right w:w="15" w:type="dxa"/>
            </w:tcMar>
            <w:vAlign w:val="center"/>
            <w:hideMark/>
          </w:tcPr>
          <w:p w14:paraId="19F6A3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25E2EF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DFA9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1989CC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36C3B0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C6728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C94020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51DC4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6209DCC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2F6818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BA10DA4" w14:textId="77777777" w:rsidTr="000627CD">
        <w:trPr>
          <w:trHeight w:val="86"/>
        </w:trPr>
        <w:tc>
          <w:tcPr>
            <w:tcW w:w="789" w:type="dxa"/>
            <w:shd w:val="clear" w:color="auto" w:fill="FFFFFF"/>
            <w:tcMar>
              <w:top w:w="15" w:type="dxa"/>
              <w:left w:w="15" w:type="dxa"/>
              <w:bottom w:w="0" w:type="dxa"/>
              <w:right w:w="15" w:type="dxa"/>
            </w:tcMar>
            <w:vAlign w:val="center"/>
            <w:hideMark/>
          </w:tcPr>
          <w:p w14:paraId="1A04A84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B86F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219E4F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Brembate</w:t>
            </w:r>
            <w:proofErr w:type="spellEnd"/>
            <w:r w:rsidRPr="002B5730">
              <w:rPr>
                <w:rFonts w:ascii="Verdana" w:hAnsi="Verdana"/>
                <w:bCs/>
                <w:color w:val="000000" w:themeColor="text1"/>
                <w:sz w:val="14"/>
                <w:szCs w:val="14"/>
              </w:rPr>
              <w:t xml:space="preserve"> Sopra</w:t>
            </w:r>
          </w:p>
        </w:tc>
        <w:tc>
          <w:tcPr>
            <w:tcW w:w="790" w:type="dxa"/>
            <w:shd w:val="clear" w:color="auto" w:fill="FFFFFF"/>
            <w:tcMar>
              <w:top w:w="15" w:type="dxa"/>
              <w:left w:w="15" w:type="dxa"/>
              <w:bottom w:w="0" w:type="dxa"/>
              <w:right w:w="15" w:type="dxa"/>
            </w:tcMar>
            <w:vAlign w:val="center"/>
            <w:hideMark/>
          </w:tcPr>
          <w:p w14:paraId="515E773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w:t>
            </w:r>
            <w:proofErr w:type="spellEnd"/>
            <w:r w:rsidRPr="002B5730">
              <w:rPr>
                <w:rFonts w:ascii="Verdana" w:hAnsi="Verdana"/>
                <w:bCs/>
                <w:color w:val="000000" w:themeColor="text1"/>
                <w:sz w:val="14"/>
                <w:szCs w:val="14"/>
              </w:rPr>
              <w:t xml:space="preserve"> S.P.A.</w:t>
            </w:r>
          </w:p>
        </w:tc>
        <w:tc>
          <w:tcPr>
            <w:tcW w:w="789" w:type="dxa"/>
            <w:shd w:val="clear" w:color="auto" w:fill="FFFFFF"/>
            <w:tcMar>
              <w:top w:w="15" w:type="dxa"/>
              <w:left w:w="15" w:type="dxa"/>
              <w:bottom w:w="0" w:type="dxa"/>
              <w:right w:w="15" w:type="dxa"/>
            </w:tcMar>
            <w:vAlign w:val="center"/>
            <w:hideMark/>
          </w:tcPr>
          <w:p w14:paraId="30104C2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463F7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2DFDCD7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C10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144F8A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4A799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359EB0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23EF7C4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357EC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r>
      <w:tr w:rsidR="002B5730" w:rsidRPr="002B5730" w14:paraId="2967553C" w14:textId="77777777" w:rsidTr="000627CD">
        <w:trPr>
          <w:trHeight w:val="86"/>
          <w:ins w:id="900" w:author="Hardik Malhotra" w:date="2021-09-10T18:10:00Z"/>
        </w:trPr>
        <w:tc>
          <w:tcPr>
            <w:tcW w:w="789" w:type="dxa"/>
            <w:shd w:val="clear" w:color="auto" w:fill="FFFFFF"/>
            <w:tcMar>
              <w:top w:w="15" w:type="dxa"/>
              <w:left w:w="15" w:type="dxa"/>
              <w:bottom w:w="0" w:type="dxa"/>
              <w:right w:w="15" w:type="dxa"/>
            </w:tcMar>
            <w:vAlign w:val="center"/>
          </w:tcPr>
          <w:p w14:paraId="2C559E3A" w14:textId="53653289" w:rsidR="00AC40D7" w:rsidRPr="002B5730" w:rsidRDefault="00AC40D7" w:rsidP="00AC40D7">
            <w:pPr>
              <w:pStyle w:val="BodyText"/>
              <w:spacing w:before="162" w:line="480" w:lineRule="auto"/>
              <w:ind w:right="-90"/>
              <w:jc w:val="center"/>
              <w:rPr>
                <w:ins w:id="901" w:author="Hardik Malhotra" w:date="2021-09-10T18:10:00Z"/>
                <w:rFonts w:ascii="Verdana" w:hAnsi="Verdana"/>
                <w:bCs/>
                <w:color w:val="000000" w:themeColor="text1"/>
                <w:sz w:val="14"/>
                <w:szCs w:val="14"/>
              </w:rPr>
            </w:pPr>
            <w:ins w:id="902"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A3EDAF" w14:textId="6C50914D" w:rsidR="00AC40D7" w:rsidRPr="002B5730" w:rsidRDefault="00AC40D7" w:rsidP="00AC40D7">
            <w:pPr>
              <w:pStyle w:val="BodyText"/>
              <w:spacing w:before="162" w:line="480" w:lineRule="auto"/>
              <w:ind w:right="-90"/>
              <w:jc w:val="center"/>
              <w:rPr>
                <w:ins w:id="903" w:author="Hardik Malhotra" w:date="2021-09-10T18:10:00Z"/>
                <w:rFonts w:ascii="Verdana" w:hAnsi="Verdana"/>
                <w:bCs/>
                <w:color w:val="000000" w:themeColor="text1"/>
                <w:sz w:val="14"/>
                <w:szCs w:val="14"/>
              </w:rPr>
            </w:pPr>
            <w:ins w:id="904"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AE251E2" w14:textId="140D15AD" w:rsidR="00AC40D7" w:rsidRPr="002B5730" w:rsidRDefault="00AC40D7" w:rsidP="00AC40D7">
            <w:pPr>
              <w:pStyle w:val="BodyText"/>
              <w:spacing w:before="162" w:line="480" w:lineRule="auto"/>
              <w:ind w:right="-90"/>
              <w:jc w:val="center"/>
              <w:rPr>
                <w:ins w:id="905" w:author="Hardik Malhotra" w:date="2021-09-10T18:10:00Z"/>
                <w:rFonts w:ascii="Verdana" w:hAnsi="Verdana"/>
                <w:bCs/>
                <w:color w:val="000000" w:themeColor="text1"/>
                <w:sz w:val="14"/>
                <w:szCs w:val="14"/>
              </w:rPr>
            </w:pPr>
            <w:ins w:id="906" w:author="Hardik Malhotra" w:date="2021-09-10T18:1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76BEF98" w14:textId="5332BB14" w:rsidR="00AC40D7" w:rsidRPr="002B5730" w:rsidRDefault="00AC40D7" w:rsidP="00AC40D7">
            <w:pPr>
              <w:pStyle w:val="BodyText"/>
              <w:spacing w:before="162" w:line="480" w:lineRule="auto"/>
              <w:ind w:right="-90"/>
              <w:jc w:val="center"/>
              <w:rPr>
                <w:ins w:id="907" w:author="Hardik Malhotra" w:date="2021-09-10T18:10:00Z"/>
                <w:rFonts w:ascii="Verdana" w:hAnsi="Verdana"/>
                <w:bCs/>
                <w:color w:val="000000" w:themeColor="text1"/>
                <w:sz w:val="14"/>
                <w:szCs w:val="14"/>
              </w:rPr>
            </w:pPr>
            <w:ins w:id="908" w:author="Hardik Malhotra" w:date="2021-09-10T18:1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2D35F4D" w14:textId="7A597ED3" w:rsidR="00AC40D7" w:rsidRPr="002B5730" w:rsidRDefault="00AC40D7" w:rsidP="00AC40D7">
            <w:pPr>
              <w:pStyle w:val="BodyText"/>
              <w:spacing w:before="162" w:line="480" w:lineRule="auto"/>
              <w:ind w:right="-90"/>
              <w:jc w:val="center"/>
              <w:rPr>
                <w:ins w:id="909" w:author="Hardik Malhotra" w:date="2021-09-10T18:10:00Z"/>
                <w:rFonts w:ascii="Verdana" w:hAnsi="Verdana"/>
                <w:bCs/>
                <w:color w:val="000000" w:themeColor="text1"/>
                <w:sz w:val="14"/>
                <w:szCs w:val="14"/>
              </w:rPr>
            </w:pPr>
            <w:ins w:id="910" w:author="Hardik Malhotra" w:date="2021-09-10T18:12:00Z">
              <w:r w:rsidRPr="002B5730">
                <w:rPr>
                  <w:rFonts w:ascii="Verdana" w:hAnsi="Verdana"/>
                  <w:bCs/>
                  <w:color w:val="000000" w:themeColor="text1"/>
                  <w:sz w:val="14"/>
                  <w:szCs w:val="14"/>
                  <w:rPrChange w:id="911"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31FBF8F2" w14:textId="56635172" w:rsidR="00AC40D7" w:rsidRPr="002B5730" w:rsidRDefault="00AC40D7" w:rsidP="00AC40D7">
            <w:pPr>
              <w:pStyle w:val="BodyText"/>
              <w:spacing w:before="162" w:line="480" w:lineRule="auto"/>
              <w:ind w:right="-90"/>
              <w:jc w:val="center"/>
              <w:rPr>
                <w:ins w:id="912" w:author="Hardik Malhotra" w:date="2021-09-10T18:10:00Z"/>
                <w:rFonts w:ascii="Verdana" w:hAnsi="Verdana"/>
                <w:bCs/>
                <w:color w:val="000000" w:themeColor="text1"/>
                <w:sz w:val="14"/>
                <w:szCs w:val="14"/>
              </w:rPr>
            </w:pPr>
            <w:ins w:id="913" w:author="Hardik Malhotra" w:date="2021-09-10T18:12:00Z">
              <w:r w:rsidRPr="002B5730">
                <w:rPr>
                  <w:rFonts w:ascii="Verdana" w:hAnsi="Verdana"/>
                  <w:bCs/>
                  <w:color w:val="000000" w:themeColor="text1"/>
                  <w:sz w:val="14"/>
                  <w:szCs w:val="14"/>
                  <w:rPrChange w:id="914"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2A8A2C04" w14:textId="3B3878BA" w:rsidR="00AC40D7" w:rsidRPr="002B5730" w:rsidRDefault="00AC40D7" w:rsidP="00AC40D7">
            <w:pPr>
              <w:pStyle w:val="BodyText"/>
              <w:spacing w:before="162" w:line="480" w:lineRule="auto"/>
              <w:ind w:right="-90"/>
              <w:jc w:val="center"/>
              <w:rPr>
                <w:ins w:id="915" w:author="Hardik Malhotra" w:date="2021-09-10T18:10:00Z"/>
                <w:rFonts w:ascii="Verdana" w:hAnsi="Verdana"/>
                <w:bCs/>
                <w:color w:val="000000" w:themeColor="text1"/>
                <w:sz w:val="14"/>
                <w:szCs w:val="14"/>
              </w:rPr>
            </w:pPr>
            <w:ins w:id="916" w:author="Hardik Malhotra" w:date="2021-09-10T18:12:00Z">
              <w:r w:rsidRPr="002B5730">
                <w:rPr>
                  <w:rFonts w:ascii="Verdana" w:hAnsi="Verdana"/>
                  <w:bCs/>
                  <w:color w:val="000000" w:themeColor="text1"/>
                  <w:sz w:val="14"/>
                  <w:szCs w:val="14"/>
                  <w:rPrChange w:id="917"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11C74F9A" w14:textId="007C4A25" w:rsidR="00AC40D7" w:rsidRPr="002B5730" w:rsidRDefault="00AC40D7" w:rsidP="00AC40D7">
            <w:pPr>
              <w:pStyle w:val="BodyText"/>
              <w:spacing w:before="162" w:line="480" w:lineRule="auto"/>
              <w:ind w:right="-90"/>
              <w:jc w:val="center"/>
              <w:rPr>
                <w:ins w:id="918" w:author="Hardik Malhotra" w:date="2021-09-10T18:10:00Z"/>
                <w:rFonts w:ascii="Verdana" w:hAnsi="Verdana"/>
                <w:bCs/>
                <w:color w:val="000000" w:themeColor="text1"/>
                <w:sz w:val="14"/>
                <w:szCs w:val="14"/>
              </w:rPr>
            </w:pPr>
            <w:ins w:id="919" w:author="Hardik Malhotra" w:date="2021-09-10T18:12:00Z">
              <w:r w:rsidRPr="002B5730">
                <w:rPr>
                  <w:rFonts w:ascii="Verdana" w:hAnsi="Verdana"/>
                  <w:bCs/>
                  <w:color w:val="000000" w:themeColor="text1"/>
                  <w:sz w:val="14"/>
                  <w:szCs w:val="14"/>
                  <w:rPrChange w:id="920"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264578A0" w14:textId="3B35275D" w:rsidR="00AC40D7" w:rsidRPr="002B5730" w:rsidRDefault="00AC40D7" w:rsidP="00AC40D7">
            <w:pPr>
              <w:pStyle w:val="BodyText"/>
              <w:spacing w:before="162" w:line="480" w:lineRule="auto"/>
              <w:ind w:right="-90"/>
              <w:jc w:val="center"/>
              <w:rPr>
                <w:ins w:id="921" w:author="Hardik Malhotra" w:date="2021-09-10T18:10:00Z"/>
                <w:rFonts w:ascii="Verdana" w:hAnsi="Verdana"/>
                <w:bCs/>
                <w:color w:val="000000" w:themeColor="text1"/>
                <w:sz w:val="14"/>
                <w:szCs w:val="14"/>
              </w:rPr>
            </w:pPr>
            <w:ins w:id="922" w:author="Hardik Malhotra" w:date="2021-09-10T18:12:00Z">
              <w:r w:rsidRPr="002B5730">
                <w:rPr>
                  <w:rFonts w:ascii="Verdana" w:hAnsi="Verdana"/>
                  <w:bCs/>
                  <w:color w:val="000000" w:themeColor="text1"/>
                  <w:sz w:val="14"/>
                  <w:szCs w:val="14"/>
                  <w:rPrChange w:id="923"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2315602" w14:textId="0133DDED" w:rsidR="00AC40D7" w:rsidRPr="002B5730" w:rsidRDefault="00AC40D7" w:rsidP="00AC40D7">
            <w:pPr>
              <w:pStyle w:val="BodyText"/>
              <w:spacing w:before="162" w:line="480" w:lineRule="auto"/>
              <w:ind w:right="-90"/>
              <w:jc w:val="center"/>
              <w:rPr>
                <w:ins w:id="924" w:author="Hardik Malhotra" w:date="2021-09-10T18:10:00Z"/>
                <w:rFonts w:ascii="Verdana" w:hAnsi="Verdana"/>
                <w:bCs/>
                <w:color w:val="000000" w:themeColor="text1"/>
                <w:sz w:val="14"/>
                <w:szCs w:val="14"/>
              </w:rPr>
            </w:pPr>
            <w:ins w:id="925" w:author="Hardik Malhotra" w:date="2021-09-10T18:12:00Z">
              <w:r w:rsidRPr="002B5730">
                <w:rPr>
                  <w:rFonts w:ascii="Verdana" w:hAnsi="Verdana"/>
                  <w:bCs/>
                  <w:color w:val="000000" w:themeColor="text1"/>
                  <w:sz w:val="14"/>
                  <w:szCs w:val="14"/>
                  <w:rPrChange w:id="926"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49BD7A4B" w14:textId="3DD58272" w:rsidR="00AC40D7" w:rsidRPr="002B5730" w:rsidRDefault="00AC40D7" w:rsidP="00AC40D7">
            <w:pPr>
              <w:pStyle w:val="BodyText"/>
              <w:spacing w:before="162" w:line="480" w:lineRule="auto"/>
              <w:ind w:right="-90"/>
              <w:jc w:val="center"/>
              <w:rPr>
                <w:ins w:id="927" w:author="Hardik Malhotra" w:date="2021-09-10T18:10:00Z"/>
                <w:rFonts w:ascii="Verdana" w:hAnsi="Verdana"/>
                <w:bCs/>
                <w:color w:val="000000" w:themeColor="text1"/>
                <w:sz w:val="14"/>
                <w:szCs w:val="14"/>
              </w:rPr>
            </w:pPr>
            <w:ins w:id="928" w:author="Hardik Malhotra" w:date="2021-09-10T18:12:00Z">
              <w:r w:rsidRPr="002B5730">
                <w:rPr>
                  <w:rFonts w:ascii="Verdana" w:hAnsi="Verdana"/>
                  <w:bCs/>
                  <w:color w:val="000000" w:themeColor="text1"/>
                  <w:sz w:val="14"/>
                  <w:szCs w:val="14"/>
                  <w:rPrChange w:id="929"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05097AD9" w14:textId="42FA35D8" w:rsidR="00AC40D7" w:rsidRPr="002B5730" w:rsidRDefault="00AC40D7" w:rsidP="00AC40D7">
            <w:pPr>
              <w:pStyle w:val="BodyText"/>
              <w:spacing w:before="162" w:line="480" w:lineRule="auto"/>
              <w:ind w:right="-90"/>
              <w:jc w:val="center"/>
              <w:rPr>
                <w:ins w:id="930" w:author="Hardik Malhotra" w:date="2021-09-10T18:10:00Z"/>
                <w:rFonts w:ascii="Verdana" w:hAnsi="Verdana"/>
                <w:bCs/>
                <w:color w:val="000000" w:themeColor="text1"/>
                <w:sz w:val="14"/>
                <w:szCs w:val="14"/>
              </w:rPr>
            </w:pPr>
            <w:ins w:id="931" w:author="Hardik Malhotra" w:date="2021-09-10T18:12:00Z">
              <w:r w:rsidRPr="002B5730">
                <w:rPr>
                  <w:rFonts w:ascii="Verdana" w:hAnsi="Verdana"/>
                  <w:bCs/>
                  <w:color w:val="000000" w:themeColor="text1"/>
                  <w:sz w:val="14"/>
                  <w:szCs w:val="14"/>
                  <w:rPrChange w:id="932"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7BA8403" w14:textId="13F06A07" w:rsidR="00AC40D7" w:rsidRPr="002B5730" w:rsidRDefault="00AC40D7" w:rsidP="00AC40D7">
            <w:pPr>
              <w:pStyle w:val="BodyText"/>
              <w:spacing w:before="162" w:line="480" w:lineRule="auto"/>
              <w:ind w:right="-90"/>
              <w:jc w:val="center"/>
              <w:rPr>
                <w:ins w:id="933" w:author="Hardik Malhotra" w:date="2021-09-10T18:10:00Z"/>
                <w:rFonts w:ascii="Verdana" w:hAnsi="Verdana"/>
                <w:bCs/>
                <w:color w:val="000000" w:themeColor="text1"/>
                <w:sz w:val="14"/>
                <w:szCs w:val="14"/>
              </w:rPr>
            </w:pPr>
            <w:ins w:id="934" w:author="Hardik Malhotra" w:date="2021-09-10T18:12:00Z">
              <w:r w:rsidRPr="002B5730">
                <w:rPr>
                  <w:rFonts w:ascii="Verdana" w:hAnsi="Verdana"/>
                  <w:bCs/>
                  <w:color w:val="000000" w:themeColor="text1"/>
                  <w:sz w:val="14"/>
                  <w:szCs w:val="14"/>
                  <w:rPrChange w:id="935" w:author="Hardik Malhotra" w:date="2021-09-10T18:12:00Z">
                    <w:rPr>
                      <w:sz w:val="20"/>
                      <w:szCs w:val="20"/>
                    </w:rPr>
                  </w:rPrChange>
                </w:rPr>
                <w:t>0.00</w:t>
              </w:r>
            </w:ins>
          </w:p>
        </w:tc>
      </w:tr>
      <w:tr w:rsidR="002B5730" w:rsidRPr="002B5730" w14:paraId="0A778038" w14:textId="77777777" w:rsidTr="000627CD">
        <w:trPr>
          <w:trHeight w:val="86"/>
          <w:ins w:id="936" w:author="Hardik Malhotra" w:date="2021-09-10T18:10:00Z"/>
        </w:trPr>
        <w:tc>
          <w:tcPr>
            <w:tcW w:w="789" w:type="dxa"/>
            <w:shd w:val="clear" w:color="auto" w:fill="FFFFFF"/>
            <w:tcMar>
              <w:top w:w="15" w:type="dxa"/>
              <w:left w:w="15" w:type="dxa"/>
              <w:bottom w:w="0" w:type="dxa"/>
              <w:right w:w="15" w:type="dxa"/>
            </w:tcMar>
            <w:vAlign w:val="center"/>
          </w:tcPr>
          <w:p w14:paraId="7F9B0F92" w14:textId="69E32783" w:rsidR="00AC40D7" w:rsidRPr="002B5730" w:rsidRDefault="00AC40D7" w:rsidP="00AC40D7">
            <w:pPr>
              <w:pStyle w:val="BodyText"/>
              <w:spacing w:before="162" w:line="480" w:lineRule="auto"/>
              <w:ind w:right="-90"/>
              <w:jc w:val="center"/>
              <w:rPr>
                <w:ins w:id="937" w:author="Hardik Malhotra" w:date="2021-09-10T18:10:00Z"/>
                <w:rFonts w:ascii="Verdana" w:hAnsi="Verdana"/>
                <w:bCs/>
                <w:color w:val="000000" w:themeColor="text1"/>
                <w:sz w:val="14"/>
                <w:szCs w:val="14"/>
              </w:rPr>
            </w:pPr>
            <w:ins w:id="938"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AB1554A" w14:textId="4A6FC633" w:rsidR="00AC40D7" w:rsidRPr="002B5730" w:rsidRDefault="00AC40D7" w:rsidP="00AC40D7">
            <w:pPr>
              <w:pStyle w:val="BodyText"/>
              <w:spacing w:before="162" w:line="480" w:lineRule="auto"/>
              <w:ind w:right="-90"/>
              <w:jc w:val="center"/>
              <w:rPr>
                <w:ins w:id="939" w:author="Hardik Malhotra" w:date="2021-09-10T18:10:00Z"/>
                <w:rFonts w:ascii="Verdana" w:hAnsi="Verdana"/>
                <w:bCs/>
                <w:color w:val="000000" w:themeColor="text1"/>
                <w:sz w:val="14"/>
                <w:szCs w:val="14"/>
              </w:rPr>
            </w:pPr>
            <w:ins w:id="940"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021DE77" w14:textId="50D99480" w:rsidR="00AC40D7" w:rsidRPr="002B5730" w:rsidRDefault="00AC40D7" w:rsidP="00AC40D7">
            <w:pPr>
              <w:pStyle w:val="BodyText"/>
              <w:spacing w:before="162" w:line="480" w:lineRule="auto"/>
              <w:ind w:right="-90"/>
              <w:jc w:val="center"/>
              <w:rPr>
                <w:ins w:id="941" w:author="Hardik Malhotra" w:date="2021-09-10T18:10:00Z"/>
                <w:rFonts w:ascii="Verdana" w:hAnsi="Verdana"/>
                <w:bCs/>
                <w:color w:val="000000" w:themeColor="text1"/>
                <w:sz w:val="14"/>
                <w:szCs w:val="14"/>
              </w:rPr>
            </w:pPr>
            <w:ins w:id="942" w:author="Hardik Malhotra" w:date="2021-09-10T18:1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6021F8" w14:textId="6E61151B" w:rsidR="00AC40D7" w:rsidRPr="002B5730" w:rsidRDefault="00AC40D7" w:rsidP="00AC40D7">
            <w:pPr>
              <w:pStyle w:val="BodyText"/>
              <w:spacing w:before="162" w:line="480" w:lineRule="auto"/>
              <w:ind w:right="-90"/>
              <w:jc w:val="center"/>
              <w:rPr>
                <w:ins w:id="943" w:author="Hardik Malhotra" w:date="2021-09-10T18:10:00Z"/>
                <w:rFonts w:ascii="Verdana" w:hAnsi="Verdana"/>
                <w:bCs/>
                <w:color w:val="000000" w:themeColor="text1"/>
                <w:sz w:val="14"/>
                <w:szCs w:val="14"/>
              </w:rPr>
            </w:pPr>
            <w:ins w:id="944" w:author="Hardik Malhotra" w:date="2021-09-10T18:1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03FD6A" w14:textId="092037C2" w:rsidR="00AC40D7" w:rsidRPr="002B5730" w:rsidRDefault="00AC40D7" w:rsidP="00AC40D7">
            <w:pPr>
              <w:pStyle w:val="BodyText"/>
              <w:spacing w:before="162" w:line="480" w:lineRule="auto"/>
              <w:ind w:right="-90"/>
              <w:jc w:val="center"/>
              <w:rPr>
                <w:ins w:id="945" w:author="Hardik Malhotra" w:date="2021-09-10T18:10:00Z"/>
                <w:rFonts w:ascii="Verdana" w:hAnsi="Verdana"/>
                <w:bCs/>
                <w:color w:val="000000" w:themeColor="text1"/>
                <w:sz w:val="14"/>
                <w:szCs w:val="14"/>
              </w:rPr>
            </w:pPr>
            <w:ins w:id="946" w:author="Hardik Malhotra" w:date="2021-09-10T18:12:00Z">
              <w:r w:rsidRPr="002B5730">
                <w:rPr>
                  <w:rFonts w:ascii="Verdana" w:hAnsi="Verdana"/>
                  <w:bCs/>
                  <w:color w:val="000000" w:themeColor="text1"/>
                  <w:sz w:val="14"/>
                  <w:szCs w:val="14"/>
                  <w:rPrChange w:id="947"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691D96F5" w14:textId="3407BD35" w:rsidR="00AC40D7" w:rsidRPr="002B5730" w:rsidRDefault="00AC40D7" w:rsidP="00AC40D7">
            <w:pPr>
              <w:pStyle w:val="BodyText"/>
              <w:spacing w:before="162" w:line="480" w:lineRule="auto"/>
              <w:ind w:right="-90"/>
              <w:jc w:val="center"/>
              <w:rPr>
                <w:ins w:id="948" w:author="Hardik Malhotra" w:date="2021-09-10T18:10:00Z"/>
                <w:rFonts w:ascii="Verdana" w:hAnsi="Verdana"/>
                <w:bCs/>
                <w:color w:val="000000" w:themeColor="text1"/>
                <w:sz w:val="14"/>
                <w:szCs w:val="14"/>
              </w:rPr>
            </w:pPr>
            <w:ins w:id="949" w:author="Hardik Malhotra" w:date="2021-09-10T18:12:00Z">
              <w:r w:rsidRPr="002B5730">
                <w:rPr>
                  <w:rFonts w:ascii="Verdana" w:hAnsi="Verdana"/>
                  <w:bCs/>
                  <w:color w:val="000000" w:themeColor="text1"/>
                  <w:sz w:val="14"/>
                  <w:szCs w:val="14"/>
                  <w:rPrChange w:id="950"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2F3531D6" w14:textId="27F268C8" w:rsidR="00AC40D7" w:rsidRPr="002B5730" w:rsidRDefault="00AC40D7" w:rsidP="00AC40D7">
            <w:pPr>
              <w:pStyle w:val="BodyText"/>
              <w:spacing w:before="162" w:line="480" w:lineRule="auto"/>
              <w:ind w:right="-90"/>
              <w:jc w:val="center"/>
              <w:rPr>
                <w:ins w:id="951" w:author="Hardik Malhotra" w:date="2021-09-10T18:10:00Z"/>
                <w:rFonts w:ascii="Verdana" w:hAnsi="Verdana"/>
                <w:bCs/>
                <w:color w:val="000000" w:themeColor="text1"/>
                <w:sz w:val="14"/>
                <w:szCs w:val="14"/>
              </w:rPr>
            </w:pPr>
            <w:ins w:id="952" w:author="Hardik Malhotra" w:date="2021-09-10T18:12:00Z">
              <w:r w:rsidRPr="002B5730">
                <w:rPr>
                  <w:rFonts w:ascii="Verdana" w:hAnsi="Verdana"/>
                  <w:bCs/>
                  <w:color w:val="000000" w:themeColor="text1"/>
                  <w:sz w:val="14"/>
                  <w:szCs w:val="14"/>
                  <w:rPrChange w:id="953"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6C5A9BF" w14:textId="19AA81EC" w:rsidR="00AC40D7" w:rsidRPr="002B5730" w:rsidRDefault="00AC40D7" w:rsidP="00AC40D7">
            <w:pPr>
              <w:pStyle w:val="BodyText"/>
              <w:spacing w:before="162" w:line="480" w:lineRule="auto"/>
              <w:ind w:right="-90"/>
              <w:jc w:val="center"/>
              <w:rPr>
                <w:ins w:id="954" w:author="Hardik Malhotra" w:date="2021-09-10T18:10:00Z"/>
                <w:rFonts w:ascii="Verdana" w:hAnsi="Verdana"/>
                <w:bCs/>
                <w:color w:val="000000" w:themeColor="text1"/>
                <w:sz w:val="14"/>
                <w:szCs w:val="14"/>
              </w:rPr>
            </w:pPr>
            <w:ins w:id="955" w:author="Hardik Malhotra" w:date="2021-09-10T18:12:00Z">
              <w:r w:rsidRPr="002B5730">
                <w:rPr>
                  <w:rFonts w:ascii="Verdana" w:hAnsi="Verdana"/>
                  <w:bCs/>
                  <w:color w:val="000000" w:themeColor="text1"/>
                  <w:sz w:val="14"/>
                  <w:szCs w:val="14"/>
                  <w:rPrChange w:id="956"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80DD769" w14:textId="3D46F63A" w:rsidR="00AC40D7" w:rsidRPr="002B5730" w:rsidRDefault="00AC40D7" w:rsidP="00AC40D7">
            <w:pPr>
              <w:pStyle w:val="BodyText"/>
              <w:spacing w:before="162" w:line="480" w:lineRule="auto"/>
              <w:ind w:right="-90"/>
              <w:jc w:val="center"/>
              <w:rPr>
                <w:ins w:id="957" w:author="Hardik Malhotra" w:date="2021-09-10T18:10:00Z"/>
                <w:rFonts w:ascii="Verdana" w:hAnsi="Verdana"/>
                <w:bCs/>
                <w:color w:val="000000" w:themeColor="text1"/>
                <w:sz w:val="14"/>
                <w:szCs w:val="14"/>
              </w:rPr>
            </w:pPr>
            <w:ins w:id="958" w:author="Hardik Malhotra" w:date="2021-09-10T18:12:00Z">
              <w:r w:rsidRPr="002B5730">
                <w:rPr>
                  <w:rFonts w:ascii="Verdana" w:hAnsi="Verdana"/>
                  <w:bCs/>
                  <w:color w:val="000000" w:themeColor="text1"/>
                  <w:sz w:val="14"/>
                  <w:szCs w:val="14"/>
                  <w:rPrChange w:id="959"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160D9484" w14:textId="6660F173" w:rsidR="00AC40D7" w:rsidRPr="002B5730" w:rsidRDefault="00AC40D7" w:rsidP="00AC40D7">
            <w:pPr>
              <w:pStyle w:val="BodyText"/>
              <w:spacing w:before="162" w:line="480" w:lineRule="auto"/>
              <w:ind w:right="-90"/>
              <w:jc w:val="center"/>
              <w:rPr>
                <w:ins w:id="960" w:author="Hardik Malhotra" w:date="2021-09-10T18:10:00Z"/>
                <w:rFonts w:ascii="Verdana" w:hAnsi="Verdana"/>
                <w:bCs/>
                <w:color w:val="000000" w:themeColor="text1"/>
                <w:sz w:val="14"/>
                <w:szCs w:val="14"/>
              </w:rPr>
            </w:pPr>
            <w:ins w:id="961" w:author="Hardik Malhotra" w:date="2021-09-10T18:12:00Z">
              <w:r w:rsidRPr="002B5730">
                <w:rPr>
                  <w:rFonts w:ascii="Verdana" w:hAnsi="Verdana"/>
                  <w:bCs/>
                  <w:color w:val="000000" w:themeColor="text1"/>
                  <w:sz w:val="14"/>
                  <w:szCs w:val="14"/>
                  <w:rPrChange w:id="962"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207365D" w14:textId="301BB593" w:rsidR="00AC40D7" w:rsidRPr="002B5730" w:rsidRDefault="00AC40D7" w:rsidP="00AC40D7">
            <w:pPr>
              <w:pStyle w:val="BodyText"/>
              <w:spacing w:before="162" w:line="480" w:lineRule="auto"/>
              <w:ind w:right="-90"/>
              <w:jc w:val="center"/>
              <w:rPr>
                <w:ins w:id="963" w:author="Hardik Malhotra" w:date="2021-09-10T18:10:00Z"/>
                <w:rFonts w:ascii="Verdana" w:hAnsi="Verdana"/>
                <w:bCs/>
                <w:color w:val="000000" w:themeColor="text1"/>
                <w:sz w:val="14"/>
                <w:szCs w:val="14"/>
              </w:rPr>
            </w:pPr>
            <w:ins w:id="964" w:author="Hardik Malhotra" w:date="2021-09-10T18:12:00Z">
              <w:r w:rsidRPr="002B5730">
                <w:rPr>
                  <w:rFonts w:ascii="Verdana" w:hAnsi="Verdana"/>
                  <w:bCs/>
                  <w:color w:val="000000" w:themeColor="text1"/>
                  <w:sz w:val="14"/>
                  <w:szCs w:val="14"/>
                  <w:rPrChange w:id="965"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9BD6049" w14:textId="3211985A" w:rsidR="00AC40D7" w:rsidRPr="002B5730" w:rsidRDefault="00AC40D7" w:rsidP="00AC40D7">
            <w:pPr>
              <w:pStyle w:val="BodyText"/>
              <w:spacing w:before="162" w:line="480" w:lineRule="auto"/>
              <w:ind w:right="-90"/>
              <w:jc w:val="center"/>
              <w:rPr>
                <w:ins w:id="966" w:author="Hardik Malhotra" w:date="2021-09-10T18:10:00Z"/>
                <w:rFonts w:ascii="Verdana" w:hAnsi="Verdana"/>
                <w:bCs/>
                <w:color w:val="000000" w:themeColor="text1"/>
                <w:sz w:val="14"/>
                <w:szCs w:val="14"/>
              </w:rPr>
            </w:pPr>
            <w:ins w:id="967" w:author="Hardik Malhotra" w:date="2021-09-10T18:12:00Z">
              <w:r w:rsidRPr="002B5730">
                <w:rPr>
                  <w:rFonts w:ascii="Verdana" w:hAnsi="Verdana"/>
                  <w:bCs/>
                  <w:color w:val="000000" w:themeColor="text1"/>
                  <w:sz w:val="14"/>
                  <w:szCs w:val="14"/>
                  <w:rPrChange w:id="968"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41238379" w14:textId="680E8744" w:rsidR="00AC40D7" w:rsidRPr="002B5730" w:rsidRDefault="00AC40D7" w:rsidP="00AC40D7">
            <w:pPr>
              <w:pStyle w:val="BodyText"/>
              <w:spacing w:before="162" w:line="480" w:lineRule="auto"/>
              <w:ind w:right="-90"/>
              <w:jc w:val="center"/>
              <w:rPr>
                <w:ins w:id="969" w:author="Hardik Malhotra" w:date="2021-09-10T18:10:00Z"/>
                <w:rFonts w:ascii="Verdana" w:hAnsi="Verdana"/>
                <w:bCs/>
                <w:color w:val="000000" w:themeColor="text1"/>
                <w:sz w:val="14"/>
                <w:szCs w:val="14"/>
              </w:rPr>
            </w:pPr>
            <w:ins w:id="970" w:author="Hardik Malhotra" w:date="2021-09-10T18:12:00Z">
              <w:r w:rsidRPr="002B5730">
                <w:rPr>
                  <w:rFonts w:ascii="Verdana" w:hAnsi="Verdana"/>
                  <w:bCs/>
                  <w:color w:val="000000" w:themeColor="text1"/>
                  <w:sz w:val="14"/>
                  <w:szCs w:val="14"/>
                  <w:rPrChange w:id="971" w:author="Hardik Malhotra" w:date="2021-09-10T18:12:00Z">
                    <w:rPr>
                      <w:b/>
                      <w:bCs/>
                      <w:sz w:val="20"/>
                      <w:szCs w:val="20"/>
                    </w:rPr>
                  </w:rPrChange>
                </w:rPr>
                <w:t>23.00</w:t>
              </w:r>
            </w:ins>
          </w:p>
        </w:tc>
      </w:tr>
      <w:tr w:rsidR="002B5730" w:rsidRPr="002B5730" w14:paraId="0CB9D369" w14:textId="77777777" w:rsidTr="000627CD">
        <w:trPr>
          <w:trHeight w:val="86"/>
        </w:trPr>
        <w:tc>
          <w:tcPr>
            <w:tcW w:w="789" w:type="dxa"/>
            <w:shd w:val="clear" w:color="auto" w:fill="FFFFFF"/>
            <w:tcMar>
              <w:top w:w="15" w:type="dxa"/>
              <w:left w:w="15" w:type="dxa"/>
              <w:bottom w:w="0" w:type="dxa"/>
              <w:right w:w="15" w:type="dxa"/>
            </w:tcMar>
            <w:vAlign w:val="center"/>
            <w:hideMark/>
          </w:tcPr>
          <w:p w14:paraId="4C952D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1F53C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Switzerland</w:t>
            </w:r>
          </w:p>
        </w:tc>
        <w:tc>
          <w:tcPr>
            <w:tcW w:w="789" w:type="dxa"/>
            <w:shd w:val="clear" w:color="auto" w:fill="FFFFFF"/>
            <w:tcMar>
              <w:top w:w="15" w:type="dxa"/>
              <w:left w:w="15" w:type="dxa"/>
              <w:bottom w:w="0" w:type="dxa"/>
              <w:right w:w="15" w:type="dxa"/>
            </w:tcMar>
            <w:vAlign w:val="center"/>
            <w:hideMark/>
          </w:tcPr>
          <w:p w14:paraId="082959F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Schaffhausen</w:t>
            </w:r>
          </w:p>
        </w:tc>
        <w:tc>
          <w:tcPr>
            <w:tcW w:w="790" w:type="dxa"/>
            <w:shd w:val="clear" w:color="auto" w:fill="FFFFFF"/>
            <w:tcMar>
              <w:top w:w="15" w:type="dxa"/>
              <w:left w:w="15" w:type="dxa"/>
              <w:bottom w:w="0" w:type="dxa"/>
              <w:right w:w="15" w:type="dxa"/>
            </w:tcMar>
            <w:vAlign w:val="center"/>
            <w:hideMark/>
          </w:tcPr>
          <w:p w14:paraId="356C162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AOC - </w:t>
            </w:r>
            <w:proofErr w:type="spellStart"/>
            <w:r w:rsidRPr="002B5730">
              <w:rPr>
                <w:rFonts w:ascii="Verdana" w:hAnsi="Verdana"/>
                <w:bCs/>
                <w:color w:val="000000" w:themeColor="text1"/>
                <w:sz w:val="14"/>
                <w:szCs w:val="14"/>
              </w:rPr>
              <w:t>Aliancys</w:t>
            </w:r>
            <w:proofErr w:type="spellEnd"/>
          </w:p>
        </w:tc>
        <w:tc>
          <w:tcPr>
            <w:tcW w:w="789" w:type="dxa"/>
            <w:shd w:val="clear" w:color="auto" w:fill="FFFFFF"/>
            <w:tcMar>
              <w:top w:w="15" w:type="dxa"/>
              <w:left w:w="15" w:type="dxa"/>
              <w:bottom w:w="0" w:type="dxa"/>
              <w:right w:w="15" w:type="dxa"/>
            </w:tcMar>
            <w:vAlign w:val="center"/>
            <w:hideMark/>
          </w:tcPr>
          <w:p w14:paraId="0E9A47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FBAE2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F9206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019D1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97AE5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ABC4E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51041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A549B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08B9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2F846111" w14:textId="77777777" w:rsidTr="000627CD">
        <w:trPr>
          <w:trHeight w:val="86"/>
          <w:ins w:id="972" w:author="Hardik Malhotra" w:date="2021-09-10T18:14:00Z"/>
        </w:trPr>
        <w:tc>
          <w:tcPr>
            <w:tcW w:w="789" w:type="dxa"/>
            <w:shd w:val="clear" w:color="auto" w:fill="FFFFFF"/>
            <w:tcMar>
              <w:top w:w="15" w:type="dxa"/>
              <w:left w:w="15" w:type="dxa"/>
              <w:bottom w:w="0" w:type="dxa"/>
              <w:right w:w="15" w:type="dxa"/>
            </w:tcMar>
            <w:vAlign w:val="center"/>
          </w:tcPr>
          <w:p w14:paraId="7E84A2B6" w14:textId="0BAE3656" w:rsidR="00AC40D7" w:rsidRPr="002B5730" w:rsidRDefault="00AC40D7" w:rsidP="00AC40D7">
            <w:pPr>
              <w:pStyle w:val="BodyText"/>
              <w:spacing w:before="162" w:line="480" w:lineRule="auto"/>
              <w:ind w:right="-90"/>
              <w:jc w:val="center"/>
              <w:rPr>
                <w:ins w:id="973" w:author="Hardik Malhotra" w:date="2021-09-10T18:14:00Z"/>
                <w:rFonts w:ascii="Verdana" w:hAnsi="Verdana"/>
                <w:bCs/>
                <w:color w:val="000000" w:themeColor="text1"/>
                <w:sz w:val="14"/>
                <w:szCs w:val="14"/>
              </w:rPr>
            </w:pPr>
            <w:ins w:id="974" w:author="Hardik Malhotra" w:date="2021-09-10T18:14: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1631767" w14:textId="35673C70" w:rsidR="00AC40D7" w:rsidRPr="002B5730" w:rsidRDefault="00AC40D7" w:rsidP="00AC40D7">
            <w:pPr>
              <w:pStyle w:val="BodyText"/>
              <w:spacing w:before="162" w:line="480" w:lineRule="auto"/>
              <w:ind w:right="-90"/>
              <w:jc w:val="center"/>
              <w:rPr>
                <w:ins w:id="975" w:author="Hardik Malhotra" w:date="2021-09-10T18:14:00Z"/>
                <w:rFonts w:ascii="Verdana" w:hAnsi="Verdana"/>
                <w:bCs/>
                <w:color w:val="000000" w:themeColor="text1"/>
                <w:sz w:val="14"/>
                <w:szCs w:val="14"/>
              </w:rPr>
            </w:pPr>
            <w:ins w:id="976"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1185AADB" w14:textId="5A38664E" w:rsidR="00AC40D7" w:rsidRPr="002B5730" w:rsidRDefault="00AC40D7" w:rsidP="00AC40D7">
            <w:pPr>
              <w:pStyle w:val="BodyText"/>
              <w:spacing w:before="162" w:line="480" w:lineRule="auto"/>
              <w:ind w:right="-90"/>
              <w:jc w:val="center"/>
              <w:rPr>
                <w:ins w:id="977" w:author="Hardik Malhotra" w:date="2021-09-10T18:14:00Z"/>
                <w:rFonts w:ascii="Verdana" w:hAnsi="Verdana"/>
                <w:bCs/>
                <w:color w:val="000000" w:themeColor="text1"/>
                <w:sz w:val="14"/>
                <w:szCs w:val="14"/>
              </w:rPr>
            </w:pPr>
            <w:ins w:id="978" w:author="Hardik Malhotra" w:date="2021-09-10T18:14:00Z">
              <w:r w:rsidRPr="002B5730">
                <w:rPr>
                  <w:rFonts w:ascii="Verdana" w:hAnsi="Verdana"/>
                  <w:bCs/>
                  <w:color w:val="000000" w:themeColor="text1"/>
                  <w:sz w:val="14"/>
                  <w:szCs w:val="14"/>
                </w:rPr>
                <w:t>Othe</w:t>
              </w:r>
            </w:ins>
            <w:ins w:id="979" w:author="Hardik Malhotra" w:date="2021-09-10T18:15:00Z">
              <w:r w:rsidRPr="002B5730">
                <w:rPr>
                  <w:rFonts w:ascii="Verdana" w:hAnsi="Verdana"/>
                  <w:bCs/>
                  <w:color w:val="000000" w:themeColor="text1"/>
                  <w:sz w:val="14"/>
                  <w:szCs w:val="14"/>
                </w:rPr>
                <w:t>rs</w:t>
              </w:r>
            </w:ins>
          </w:p>
        </w:tc>
        <w:tc>
          <w:tcPr>
            <w:tcW w:w="790" w:type="dxa"/>
            <w:shd w:val="clear" w:color="auto" w:fill="FFFFFF"/>
            <w:tcMar>
              <w:top w:w="15" w:type="dxa"/>
              <w:left w:w="15" w:type="dxa"/>
              <w:bottom w:w="0" w:type="dxa"/>
              <w:right w:w="15" w:type="dxa"/>
            </w:tcMar>
            <w:vAlign w:val="center"/>
          </w:tcPr>
          <w:p w14:paraId="4FF83E44" w14:textId="2A6272FF" w:rsidR="00AC40D7" w:rsidRPr="002B5730" w:rsidRDefault="00AC40D7" w:rsidP="00AC40D7">
            <w:pPr>
              <w:pStyle w:val="BodyText"/>
              <w:spacing w:before="162" w:line="480" w:lineRule="auto"/>
              <w:ind w:right="-90"/>
              <w:jc w:val="center"/>
              <w:rPr>
                <w:ins w:id="980" w:author="Hardik Malhotra" w:date="2021-09-10T18:14:00Z"/>
                <w:rFonts w:ascii="Verdana" w:hAnsi="Verdana"/>
                <w:bCs/>
                <w:color w:val="000000" w:themeColor="text1"/>
                <w:sz w:val="14"/>
                <w:szCs w:val="14"/>
              </w:rPr>
            </w:pPr>
            <w:ins w:id="981" w:author="Hardik Malhotra" w:date="2021-09-10T18:1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179A514" w14:textId="40F60E2A" w:rsidR="00AC40D7" w:rsidRPr="002B5730" w:rsidRDefault="00AC40D7" w:rsidP="00AC40D7">
            <w:pPr>
              <w:pStyle w:val="BodyText"/>
              <w:spacing w:before="162" w:line="480" w:lineRule="auto"/>
              <w:ind w:right="-90"/>
              <w:jc w:val="center"/>
              <w:rPr>
                <w:ins w:id="982" w:author="Hardik Malhotra" w:date="2021-09-10T18:14:00Z"/>
                <w:rFonts w:ascii="Verdana" w:hAnsi="Verdana"/>
                <w:bCs/>
                <w:color w:val="000000" w:themeColor="text1"/>
                <w:sz w:val="14"/>
                <w:szCs w:val="14"/>
              </w:rPr>
            </w:pPr>
            <w:ins w:id="983" w:author="Hardik Malhotra" w:date="2021-09-10T18:15:00Z">
              <w:r w:rsidRPr="002B5730">
                <w:rPr>
                  <w:rFonts w:ascii="Verdana" w:hAnsi="Verdana"/>
                  <w:bCs/>
                  <w:color w:val="000000" w:themeColor="text1"/>
                  <w:sz w:val="14"/>
                  <w:szCs w:val="14"/>
                  <w:rPrChange w:id="984"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2BE92BC" w14:textId="3A8A4331" w:rsidR="00AC40D7" w:rsidRPr="002B5730" w:rsidRDefault="00AC40D7" w:rsidP="00AC40D7">
            <w:pPr>
              <w:pStyle w:val="BodyText"/>
              <w:spacing w:before="162" w:line="480" w:lineRule="auto"/>
              <w:ind w:right="-90"/>
              <w:jc w:val="center"/>
              <w:rPr>
                <w:ins w:id="985" w:author="Hardik Malhotra" w:date="2021-09-10T18:14:00Z"/>
                <w:rFonts w:ascii="Verdana" w:hAnsi="Verdana"/>
                <w:bCs/>
                <w:color w:val="000000" w:themeColor="text1"/>
                <w:sz w:val="14"/>
                <w:szCs w:val="14"/>
              </w:rPr>
            </w:pPr>
            <w:ins w:id="986" w:author="Hardik Malhotra" w:date="2021-09-10T18:15:00Z">
              <w:r w:rsidRPr="002B5730">
                <w:rPr>
                  <w:rFonts w:ascii="Verdana" w:hAnsi="Verdana"/>
                  <w:bCs/>
                  <w:color w:val="000000" w:themeColor="text1"/>
                  <w:sz w:val="14"/>
                  <w:szCs w:val="14"/>
                  <w:rPrChange w:id="987"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540FFF0D" w14:textId="654071C9" w:rsidR="00AC40D7" w:rsidRPr="002B5730" w:rsidRDefault="00AC40D7" w:rsidP="00AC40D7">
            <w:pPr>
              <w:pStyle w:val="BodyText"/>
              <w:spacing w:before="162" w:line="480" w:lineRule="auto"/>
              <w:ind w:right="-90"/>
              <w:jc w:val="center"/>
              <w:rPr>
                <w:ins w:id="988" w:author="Hardik Malhotra" w:date="2021-09-10T18:14:00Z"/>
                <w:rFonts w:ascii="Verdana" w:hAnsi="Verdana"/>
                <w:bCs/>
                <w:color w:val="000000" w:themeColor="text1"/>
                <w:sz w:val="14"/>
                <w:szCs w:val="14"/>
              </w:rPr>
            </w:pPr>
            <w:ins w:id="989" w:author="Hardik Malhotra" w:date="2021-09-10T18:15:00Z">
              <w:r w:rsidRPr="002B5730">
                <w:rPr>
                  <w:rFonts w:ascii="Verdana" w:hAnsi="Verdana"/>
                  <w:bCs/>
                  <w:color w:val="000000" w:themeColor="text1"/>
                  <w:sz w:val="14"/>
                  <w:szCs w:val="14"/>
                  <w:rPrChange w:id="990"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04B88961" w14:textId="745A14B1" w:rsidR="00AC40D7" w:rsidRPr="002B5730" w:rsidRDefault="00AC40D7" w:rsidP="00AC40D7">
            <w:pPr>
              <w:pStyle w:val="BodyText"/>
              <w:spacing w:before="162" w:line="480" w:lineRule="auto"/>
              <w:ind w:right="-90"/>
              <w:jc w:val="center"/>
              <w:rPr>
                <w:ins w:id="991" w:author="Hardik Malhotra" w:date="2021-09-10T18:14:00Z"/>
                <w:rFonts w:ascii="Verdana" w:hAnsi="Verdana"/>
                <w:bCs/>
                <w:color w:val="000000" w:themeColor="text1"/>
                <w:sz w:val="14"/>
                <w:szCs w:val="14"/>
              </w:rPr>
            </w:pPr>
            <w:ins w:id="992" w:author="Hardik Malhotra" w:date="2021-09-10T18:15:00Z">
              <w:r w:rsidRPr="002B5730">
                <w:rPr>
                  <w:rFonts w:ascii="Verdana" w:hAnsi="Verdana"/>
                  <w:bCs/>
                  <w:color w:val="000000" w:themeColor="text1"/>
                  <w:sz w:val="14"/>
                  <w:szCs w:val="14"/>
                  <w:rPrChange w:id="993"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67AFC65" w14:textId="3ED8C0FD" w:rsidR="00AC40D7" w:rsidRPr="002B5730" w:rsidRDefault="00AC40D7" w:rsidP="00AC40D7">
            <w:pPr>
              <w:pStyle w:val="BodyText"/>
              <w:spacing w:before="162" w:line="480" w:lineRule="auto"/>
              <w:ind w:right="-90"/>
              <w:jc w:val="center"/>
              <w:rPr>
                <w:ins w:id="994" w:author="Hardik Malhotra" w:date="2021-09-10T18:14:00Z"/>
                <w:rFonts w:ascii="Verdana" w:hAnsi="Verdana"/>
                <w:bCs/>
                <w:color w:val="000000" w:themeColor="text1"/>
                <w:sz w:val="14"/>
                <w:szCs w:val="14"/>
              </w:rPr>
            </w:pPr>
            <w:ins w:id="995" w:author="Hardik Malhotra" w:date="2021-09-10T18:15:00Z">
              <w:r w:rsidRPr="002B5730">
                <w:rPr>
                  <w:rFonts w:ascii="Verdana" w:hAnsi="Verdana"/>
                  <w:bCs/>
                  <w:color w:val="000000" w:themeColor="text1"/>
                  <w:sz w:val="14"/>
                  <w:szCs w:val="14"/>
                  <w:rPrChange w:id="996"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27318456" w14:textId="1C7078F6" w:rsidR="00AC40D7" w:rsidRPr="002B5730" w:rsidRDefault="00AC40D7" w:rsidP="00AC40D7">
            <w:pPr>
              <w:pStyle w:val="BodyText"/>
              <w:spacing w:before="162" w:line="480" w:lineRule="auto"/>
              <w:ind w:right="-90"/>
              <w:jc w:val="center"/>
              <w:rPr>
                <w:ins w:id="997" w:author="Hardik Malhotra" w:date="2021-09-10T18:14:00Z"/>
                <w:rFonts w:ascii="Verdana" w:hAnsi="Verdana"/>
                <w:bCs/>
                <w:color w:val="000000" w:themeColor="text1"/>
                <w:sz w:val="14"/>
                <w:szCs w:val="14"/>
              </w:rPr>
            </w:pPr>
            <w:ins w:id="998" w:author="Hardik Malhotra" w:date="2021-09-10T18:15:00Z">
              <w:r w:rsidRPr="002B5730">
                <w:rPr>
                  <w:rFonts w:ascii="Verdana" w:hAnsi="Verdana"/>
                  <w:bCs/>
                  <w:color w:val="000000" w:themeColor="text1"/>
                  <w:sz w:val="14"/>
                  <w:szCs w:val="14"/>
                  <w:rPrChange w:id="999"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1AEA252" w14:textId="21DD410C" w:rsidR="00AC40D7" w:rsidRPr="002B5730" w:rsidRDefault="00AC40D7" w:rsidP="00AC40D7">
            <w:pPr>
              <w:pStyle w:val="BodyText"/>
              <w:spacing w:before="162" w:line="480" w:lineRule="auto"/>
              <w:ind w:right="-90"/>
              <w:jc w:val="center"/>
              <w:rPr>
                <w:ins w:id="1000" w:author="Hardik Malhotra" w:date="2021-09-10T18:14:00Z"/>
                <w:rFonts w:ascii="Verdana" w:hAnsi="Verdana"/>
                <w:bCs/>
                <w:color w:val="000000" w:themeColor="text1"/>
                <w:sz w:val="14"/>
                <w:szCs w:val="14"/>
              </w:rPr>
            </w:pPr>
            <w:ins w:id="1001" w:author="Hardik Malhotra" w:date="2021-09-10T18:15:00Z">
              <w:r w:rsidRPr="002B5730">
                <w:rPr>
                  <w:rFonts w:ascii="Verdana" w:hAnsi="Verdana"/>
                  <w:bCs/>
                  <w:color w:val="000000" w:themeColor="text1"/>
                  <w:sz w:val="14"/>
                  <w:szCs w:val="14"/>
                  <w:rPrChange w:id="1002"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1395FDC8" w14:textId="40152E5E" w:rsidR="00AC40D7" w:rsidRPr="002B5730" w:rsidRDefault="00AC40D7" w:rsidP="00AC40D7">
            <w:pPr>
              <w:pStyle w:val="BodyText"/>
              <w:spacing w:before="162" w:line="480" w:lineRule="auto"/>
              <w:ind w:right="-90"/>
              <w:jc w:val="center"/>
              <w:rPr>
                <w:ins w:id="1003" w:author="Hardik Malhotra" w:date="2021-09-10T18:14:00Z"/>
                <w:rFonts w:ascii="Verdana" w:hAnsi="Verdana"/>
                <w:bCs/>
                <w:color w:val="000000" w:themeColor="text1"/>
                <w:sz w:val="14"/>
                <w:szCs w:val="14"/>
              </w:rPr>
            </w:pPr>
            <w:ins w:id="1004" w:author="Hardik Malhotra" w:date="2021-09-10T18:15:00Z">
              <w:r w:rsidRPr="002B5730">
                <w:rPr>
                  <w:rFonts w:ascii="Verdana" w:hAnsi="Verdana"/>
                  <w:bCs/>
                  <w:color w:val="000000" w:themeColor="text1"/>
                  <w:sz w:val="14"/>
                  <w:szCs w:val="14"/>
                  <w:rPrChange w:id="1005"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7C359AE6" w14:textId="07A0B128" w:rsidR="00AC40D7" w:rsidRPr="002B5730" w:rsidRDefault="00AC40D7" w:rsidP="00AC40D7">
            <w:pPr>
              <w:pStyle w:val="BodyText"/>
              <w:spacing w:before="162" w:line="480" w:lineRule="auto"/>
              <w:ind w:right="-90"/>
              <w:jc w:val="center"/>
              <w:rPr>
                <w:ins w:id="1006" w:author="Hardik Malhotra" w:date="2021-09-10T18:14:00Z"/>
                <w:rFonts w:ascii="Verdana" w:hAnsi="Verdana"/>
                <w:bCs/>
                <w:color w:val="000000" w:themeColor="text1"/>
                <w:sz w:val="14"/>
                <w:szCs w:val="14"/>
              </w:rPr>
            </w:pPr>
            <w:ins w:id="1007" w:author="Hardik Malhotra" w:date="2021-09-10T18:15:00Z">
              <w:r w:rsidRPr="002B5730">
                <w:rPr>
                  <w:rFonts w:ascii="Verdana" w:hAnsi="Verdana"/>
                  <w:bCs/>
                  <w:color w:val="000000" w:themeColor="text1"/>
                  <w:sz w:val="14"/>
                  <w:szCs w:val="14"/>
                  <w:rPrChange w:id="1008" w:author="Hardik Malhotra" w:date="2021-09-10T18:15:00Z">
                    <w:rPr>
                      <w:sz w:val="20"/>
                      <w:szCs w:val="20"/>
                    </w:rPr>
                  </w:rPrChange>
                </w:rPr>
                <w:t>0.00</w:t>
              </w:r>
            </w:ins>
          </w:p>
        </w:tc>
      </w:tr>
      <w:tr w:rsidR="002B5730" w:rsidRPr="002B5730" w14:paraId="5F95B4D9" w14:textId="77777777" w:rsidTr="000627CD">
        <w:trPr>
          <w:trHeight w:val="86"/>
          <w:ins w:id="1009" w:author="Hardik Malhotra" w:date="2021-09-10T18:14:00Z"/>
        </w:trPr>
        <w:tc>
          <w:tcPr>
            <w:tcW w:w="789" w:type="dxa"/>
            <w:shd w:val="clear" w:color="auto" w:fill="FFFFFF"/>
            <w:tcMar>
              <w:top w:w="15" w:type="dxa"/>
              <w:left w:w="15" w:type="dxa"/>
              <w:bottom w:w="0" w:type="dxa"/>
              <w:right w:w="15" w:type="dxa"/>
            </w:tcMar>
            <w:vAlign w:val="center"/>
          </w:tcPr>
          <w:p w14:paraId="58F25096" w14:textId="54865B32" w:rsidR="00AC40D7" w:rsidRPr="002B5730" w:rsidRDefault="00AC40D7" w:rsidP="00AC40D7">
            <w:pPr>
              <w:pStyle w:val="BodyText"/>
              <w:spacing w:before="162" w:line="480" w:lineRule="auto"/>
              <w:ind w:right="-90"/>
              <w:jc w:val="center"/>
              <w:rPr>
                <w:ins w:id="1010" w:author="Hardik Malhotra" w:date="2021-09-10T18:14:00Z"/>
                <w:rFonts w:ascii="Verdana" w:hAnsi="Verdana"/>
                <w:bCs/>
                <w:color w:val="000000" w:themeColor="text1"/>
                <w:sz w:val="14"/>
                <w:szCs w:val="14"/>
              </w:rPr>
            </w:pPr>
            <w:ins w:id="1011" w:author="Hardik Malhotra" w:date="2021-09-10T18:14: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30A7557" w14:textId="41656415" w:rsidR="00AC40D7" w:rsidRPr="002B5730" w:rsidRDefault="00AC40D7" w:rsidP="00AC40D7">
            <w:pPr>
              <w:pStyle w:val="BodyText"/>
              <w:spacing w:before="162" w:line="480" w:lineRule="auto"/>
              <w:ind w:right="-90"/>
              <w:jc w:val="center"/>
              <w:rPr>
                <w:ins w:id="1012" w:author="Hardik Malhotra" w:date="2021-09-10T18:14:00Z"/>
                <w:rFonts w:ascii="Verdana" w:hAnsi="Verdana"/>
                <w:bCs/>
                <w:color w:val="000000" w:themeColor="text1"/>
                <w:sz w:val="14"/>
                <w:szCs w:val="14"/>
              </w:rPr>
            </w:pPr>
            <w:ins w:id="1013"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23446532" w14:textId="7E43572F" w:rsidR="00AC40D7" w:rsidRPr="002B5730" w:rsidRDefault="00AC40D7" w:rsidP="00913ABB">
            <w:pPr>
              <w:pStyle w:val="BodyText"/>
              <w:spacing w:before="162" w:line="480" w:lineRule="auto"/>
              <w:ind w:right="-90"/>
              <w:jc w:val="center"/>
              <w:rPr>
                <w:ins w:id="1014" w:author="Hardik Malhotra" w:date="2021-09-10T18:14:00Z"/>
                <w:rFonts w:ascii="Verdana" w:hAnsi="Verdana"/>
                <w:bCs/>
                <w:color w:val="000000" w:themeColor="text1"/>
                <w:sz w:val="14"/>
                <w:szCs w:val="14"/>
              </w:rPr>
            </w:pPr>
            <w:ins w:id="1015" w:author="Hardik Malhotra" w:date="2021-09-10T18:1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1EAF9CC" w14:textId="247E9C07" w:rsidR="00AC40D7" w:rsidRPr="002B5730" w:rsidRDefault="00AC40D7" w:rsidP="00AC40D7">
            <w:pPr>
              <w:pStyle w:val="BodyText"/>
              <w:spacing w:before="162" w:line="480" w:lineRule="auto"/>
              <w:ind w:right="-90"/>
              <w:jc w:val="center"/>
              <w:rPr>
                <w:ins w:id="1016" w:author="Hardik Malhotra" w:date="2021-09-10T18:14:00Z"/>
                <w:rFonts w:ascii="Verdana" w:hAnsi="Verdana"/>
                <w:bCs/>
                <w:color w:val="000000" w:themeColor="text1"/>
                <w:sz w:val="14"/>
                <w:szCs w:val="14"/>
              </w:rPr>
            </w:pPr>
            <w:ins w:id="1017" w:author="Hardik Malhotra" w:date="2021-09-10T18: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7E7DB749" w14:textId="3AB8F950" w:rsidR="00AC40D7" w:rsidRPr="002B5730" w:rsidRDefault="00AC40D7" w:rsidP="00AC40D7">
            <w:pPr>
              <w:pStyle w:val="BodyText"/>
              <w:spacing w:before="162" w:line="480" w:lineRule="auto"/>
              <w:ind w:right="-90"/>
              <w:jc w:val="center"/>
              <w:rPr>
                <w:ins w:id="1018" w:author="Hardik Malhotra" w:date="2021-09-10T18:14:00Z"/>
                <w:rFonts w:ascii="Verdana" w:hAnsi="Verdana"/>
                <w:bCs/>
                <w:color w:val="000000" w:themeColor="text1"/>
                <w:sz w:val="14"/>
                <w:szCs w:val="14"/>
              </w:rPr>
            </w:pPr>
            <w:ins w:id="1019" w:author="Hardik Malhotra" w:date="2021-09-10T18:15:00Z">
              <w:r w:rsidRPr="002B5730">
                <w:rPr>
                  <w:rFonts w:ascii="Verdana" w:hAnsi="Verdana"/>
                  <w:bCs/>
                  <w:color w:val="000000" w:themeColor="text1"/>
                  <w:sz w:val="14"/>
                  <w:szCs w:val="14"/>
                  <w:rPrChange w:id="1020"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D63DB" w14:textId="65414B3A" w:rsidR="00AC40D7" w:rsidRPr="002B5730" w:rsidRDefault="00AC40D7" w:rsidP="00AC40D7">
            <w:pPr>
              <w:pStyle w:val="BodyText"/>
              <w:spacing w:before="162" w:line="480" w:lineRule="auto"/>
              <w:ind w:right="-90"/>
              <w:jc w:val="center"/>
              <w:rPr>
                <w:ins w:id="1021" w:author="Hardik Malhotra" w:date="2021-09-10T18:14:00Z"/>
                <w:rFonts w:ascii="Verdana" w:hAnsi="Verdana"/>
                <w:bCs/>
                <w:color w:val="000000" w:themeColor="text1"/>
                <w:sz w:val="14"/>
                <w:szCs w:val="14"/>
              </w:rPr>
            </w:pPr>
            <w:ins w:id="1022" w:author="Hardik Malhotra" w:date="2021-09-10T18:15:00Z">
              <w:r w:rsidRPr="002B5730">
                <w:rPr>
                  <w:rFonts w:ascii="Verdana" w:hAnsi="Verdana"/>
                  <w:bCs/>
                  <w:color w:val="000000" w:themeColor="text1"/>
                  <w:sz w:val="14"/>
                  <w:szCs w:val="14"/>
                  <w:rPrChange w:id="1023"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291C979C" w14:textId="14EFCFC2" w:rsidR="00AC40D7" w:rsidRPr="002B5730" w:rsidRDefault="00AC40D7" w:rsidP="00AC40D7">
            <w:pPr>
              <w:pStyle w:val="BodyText"/>
              <w:spacing w:before="162" w:line="480" w:lineRule="auto"/>
              <w:ind w:right="-90"/>
              <w:jc w:val="center"/>
              <w:rPr>
                <w:ins w:id="1024" w:author="Hardik Malhotra" w:date="2021-09-10T18:14:00Z"/>
                <w:rFonts w:ascii="Verdana" w:hAnsi="Verdana"/>
                <w:bCs/>
                <w:color w:val="000000" w:themeColor="text1"/>
                <w:sz w:val="14"/>
                <w:szCs w:val="14"/>
              </w:rPr>
            </w:pPr>
            <w:ins w:id="1025" w:author="Hardik Malhotra" w:date="2021-09-10T18:15:00Z">
              <w:r w:rsidRPr="002B5730">
                <w:rPr>
                  <w:rFonts w:ascii="Verdana" w:hAnsi="Verdana"/>
                  <w:bCs/>
                  <w:color w:val="000000" w:themeColor="text1"/>
                  <w:sz w:val="14"/>
                  <w:szCs w:val="14"/>
                  <w:rPrChange w:id="1026"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8F10759" w14:textId="4F01F73A" w:rsidR="00AC40D7" w:rsidRPr="002B5730" w:rsidRDefault="00AC40D7" w:rsidP="00AC40D7">
            <w:pPr>
              <w:pStyle w:val="BodyText"/>
              <w:spacing w:before="162" w:line="480" w:lineRule="auto"/>
              <w:ind w:right="-90"/>
              <w:jc w:val="center"/>
              <w:rPr>
                <w:ins w:id="1027" w:author="Hardik Malhotra" w:date="2021-09-10T18:14:00Z"/>
                <w:rFonts w:ascii="Verdana" w:hAnsi="Verdana"/>
                <w:bCs/>
                <w:color w:val="000000" w:themeColor="text1"/>
                <w:sz w:val="14"/>
                <w:szCs w:val="14"/>
              </w:rPr>
            </w:pPr>
            <w:ins w:id="1028" w:author="Hardik Malhotra" w:date="2021-09-10T18:15:00Z">
              <w:r w:rsidRPr="002B5730">
                <w:rPr>
                  <w:rFonts w:ascii="Verdana" w:hAnsi="Verdana"/>
                  <w:bCs/>
                  <w:color w:val="000000" w:themeColor="text1"/>
                  <w:sz w:val="14"/>
                  <w:szCs w:val="14"/>
                  <w:rPrChange w:id="1029"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61B3CCB4" w14:textId="19765D4A" w:rsidR="00AC40D7" w:rsidRPr="002B5730" w:rsidRDefault="00AC40D7" w:rsidP="00AC40D7">
            <w:pPr>
              <w:pStyle w:val="BodyText"/>
              <w:spacing w:before="162" w:line="480" w:lineRule="auto"/>
              <w:ind w:right="-90"/>
              <w:jc w:val="center"/>
              <w:rPr>
                <w:ins w:id="1030" w:author="Hardik Malhotra" w:date="2021-09-10T18:14:00Z"/>
                <w:rFonts w:ascii="Verdana" w:hAnsi="Verdana"/>
                <w:bCs/>
                <w:color w:val="000000" w:themeColor="text1"/>
                <w:sz w:val="14"/>
                <w:szCs w:val="14"/>
              </w:rPr>
            </w:pPr>
            <w:ins w:id="1031" w:author="Hardik Malhotra" w:date="2021-09-10T18:15:00Z">
              <w:r w:rsidRPr="002B5730">
                <w:rPr>
                  <w:rFonts w:ascii="Verdana" w:hAnsi="Verdana"/>
                  <w:bCs/>
                  <w:color w:val="000000" w:themeColor="text1"/>
                  <w:sz w:val="14"/>
                  <w:szCs w:val="14"/>
                  <w:rPrChange w:id="1032"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49C0FA65" w14:textId="6CE5A4F7" w:rsidR="00AC40D7" w:rsidRPr="002B5730" w:rsidRDefault="00AC40D7" w:rsidP="00AC40D7">
            <w:pPr>
              <w:pStyle w:val="BodyText"/>
              <w:spacing w:before="162" w:line="480" w:lineRule="auto"/>
              <w:ind w:right="-90"/>
              <w:jc w:val="center"/>
              <w:rPr>
                <w:ins w:id="1033" w:author="Hardik Malhotra" w:date="2021-09-10T18:14:00Z"/>
                <w:rFonts w:ascii="Verdana" w:hAnsi="Verdana"/>
                <w:bCs/>
                <w:color w:val="000000" w:themeColor="text1"/>
                <w:sz w:val="14"/>
                <w:szCs w:val="14"/>
              </w:rPr>
            </w:pPr>
            <w:ins w:id="1034" w:author="Hardik Malhotra" w:date="2021-09-10T18:15:00Z">
              <w:r w:rsidRPr="002B5730">
                <w:rPr>
                  <w:rFonts w:ascii="Verdana" w:hAnsi="Verdana"/>
                  <w:bCs/>
                  <w:color w:val="000000" w:themeColor="text1"/>
                  <w:sz w:val="14"/>
                  <w:szCs w:val="14"/>
                  <w:rPrChange w:id="1035"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B52C8D7" w14:textId="40F683B4" w:rsidR="00AC40D7" w:rsidRPr="002B5730" w:rsidRDefault="00AC40D7" w:rsidP="00AC40D7">
            <w:pPr>
              <w:pStyle w:val="BodyText"/>
              <w:spacing w:before="162" w:line="480" w:lineRule="auto"/>
              <w:ind w:right="-90"/>
              <w:jc w:val="center"/>
              <w:rPr>
                <w:ins w:id="1036" w:author="Hardik Malhotra" w:date="2021-09-10T18:14:00Z"/>
                <w:rFonts w:ascii="Verdana" w:hAnsi="Verdana"/>
                <w:bCs/>
                <w:color w:val="000000" w:themeColor="text1"/>
                <w:sz w:val="14"/>
                <w:szCs w:val="14"/>
              </w:rPr>
            </w:pPr>
            <w:ins w:id="1037" w:author="Hardik Malhotra" w:date="2021-09-10T18:15:00Z">
              <w:r w:rsidRPr="002B5730">
                <w:rPr>
                  <w:rFonts w:ascii="Verdana" w:hAnsi="Verdana"/>
                  <w:bCs/>
                  <w:color w:val="000000" w:themeColor="text1"/>
                  <w:sz w:val="14"/>
                  <w:szCs w:val="14"/>
                  <w:rPrChange w:id="1038"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1EF92E9" w14:textId="4C27607D" w:rsidR="00AC40D7" w:rsidRPr="002B5730" w:rsidRDefault="00AC40D7" w:rsidP="00AC40D7">
            <w:pPr>
              <w:pStyle w:val="BodyText"/>
              <w:spacing w:before="162" w:line="480" w:lineRule="auto"/>
              <w:ind w:right="-90"/>
              <w:jc w:val="center"/>
              <w:rPr>
                <w:ins w:id="1039" w:author="Hardik Malhotra" w:date="2021-09-10T18:14:00Z"/>
                <w:rFonts w:ascii="Verdana" w:hAnsi="Verdana"/>
                <w:bCs/>
                <w:color w:val="000000" w:themeColor="text1"/>
                <w:sz w:val="14"/>
                <w:szCs w:val="14"/>
              </w:rPr>
            </w:pPr>
            <w:ins w:id="1040" w:author="Hardik Malhotra" w:date="2021-09-10T18:15:00Z">
              <w:r w:rsidRPr="002B5730">
                <w:rPr>
                  <w:rFonts w:ascii="Verdana" w:hAnsi="Verdana"/>
                  <w:bCs/>
                  <w:color w:val="000000" w:themeColor="text1"/>
                  <w:sz w:val="14"/>
                  <w:szCs w:val="14"/>
                  <w:rPrChange w:id="1041"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5EE3ADF7" w14:textId="1DAD7BEC" w:rsidR="00AC40D7" w:rsidRPr="002B5730" w:rsidRDefault="00AC40D7" w:rsidP="00AC40D7">
            <w:pPr>
              <w:pStyle w:val="BodyText"/>
              <w:spacing w:before="162" w:line="480" w:lineRule="auto"/>
              <w:ind w:right="-90"/>
              <w:jc w:val="center"/>
              <w:rPr>
                <w:ins w:id="1042" w:author="Hardik Malhotra" w:date="2021-09-10T18:14:00Z"/>
                <w:rFonts w:ascii="Verdana" w:hAnsi="Verdana"/>
                <w:bCs/>
                <w:color w:val="000000" w:themeColor="text1"/>
                <w:sz w:val="14"/>
                <w:szCs w:val="14"/>
              </w:rPr>
            </w:pPr>
            <w:ins w:id="1043" w:author="Hardik Malhotra" w:date="2021-09-10T18:15:00Z">
              <w:r w:rsidRPr="002B5730">
                <w:rPr>
                  <w:rFonts w:ascii="Verdana" w:hAnsi="Verdana"/>
                  <w:bCs/>
                  <w:color w:val="000000" w:themeColor="text1"/>
                  <w:sz w:val="14"/>
                  <w:szCs w:val="14"/>
                  <w:rPrChange w:id="1044" w:author="Hardik Malhotra" w:date="2021-09-10T18:15:00Z">
                    <w:rPr>
                      <w:b/>
                      <w:bCs/>
                      <w:sz w:val="20"/>
                      <w:szCs w:val="20"/>
                    </w:rPr>
                  </w:rPrChange>
                </w:rPr>
                <w:t>5.00</w:t>
              </w:r>
            </w:ins>
          </w:p>
        </w:tc>
      </w:tr>
      <w:tr w:rsidR="002B5730" w:rsidRPr="002B5730" w14:paraId="2D01EA72" w14:textId="77777777" w:rsidTr="000627CD">
        <w:trPr>
          <w:trHeight w:val="86"/>
        </w:trPr>
        <w:tc>
          <w:tcPr>
            <w:tcW w:w="789" w:type="dxa"/>
            <w:shd w:val="clear" w:color="auto" w:fill="FFFFFF"/>
            <w:tcMar>
              <w:top w:w="15" w:type="dxa"/>
              <w:left w:w="15" w:type="dxa"/>
              <w:bottom w:w="0" w:type="dxa"/>
              <w:right w:w="15" w:type="dxa"/>
            </w:tcMar>
            <w:vAlign w:val="center"/>
            <w:hideMark/>
          </w:tcPr>
          <w:p w14:paraId="4FF0102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47A96E8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Netherlands</w:t>
            </w:r>
          </w:p>
        </w:tc>
        <w:tc>
          <w:tcPr>
            <w:tcW w:w="789" w:type="dxa"/>
            <w:shd w:val="clear" w:color="auto" w:fill="FFFFFF"/>
            <w:tcMar>
              <w:top w:w="15" w:type="dxa"/>
              <w:left w:w="15" w:type="dxa"/>
              <w:bottom w:w="0" w:type="dxa"/>
              <w:right w:w="15" w:type="dxa"/>
            </w:tcMar>
            <w:vAlign w:val="center"/>
            <w:hideMark/>
          </w:tcPr>
          <w:p w14:paraId="4A03201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Ohio</w:t>
            </w:r>
          </w:p>
        </w:tc>
        <w:tc>
          <w:tcPr>
            <w:tcW w:w="790" w:type="dxa"/>
            <w:shd w:val="clear" w:color="auto" w:fill="FFFFFF"/>
            <w:tcMar>
              <w:top w:w="15" w:type="dxa"/>
              <w:left w:w="15" w:type="dxa"/>
              <w:bottom w:w="0" w:type="dxa"/>
              <w:right w:w="15" w:type="dxa"/>
            </w:tcMar>
            <w:vAlign w:val="center"/>
            <w:hideMark/>
          </w:tcPr>
          <w:p w14:paraId="74F3F34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789" w:type="dxa"/>
            <w:shd w:val="clear" w:color="auto" w:fill="FFFFFF"/>
            <w:tcMar>
              <w:top w:w="15" w:type="dxa"/>
              <w:left w:w="15" w:type="dxa"/>
              <w:bottom w:w="0" w:type="dxa"/>
              <w:right w:w="15" w:type="dxa"/>
            </w:tcMar>
            <w:vAlign w:val="center"/>
            <w:hideMark/>
          </w:tcPr>
          <w:p w14:paraId="4DC865C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BF5305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284BC0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7D1F6B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97D440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5A6E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40299B2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732B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0FC8FF9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AD02696" w14:textId="77777777" w:rsidTr="000627CD">
        <w:trPr>
          <w:trHeight w:val="86"/>
          <w:ins w:id="1045" w:author="Hardik Malhotra" w:date="2021-09-10T18:27:00Z"/>
        </w:trPr>
        <w:tc>
          <w:tcPr>
            <w:tcW w:w="789" w:type="dxa"/>
            <w:shd w:val="clear" w:color="auto" w:fill="FFFFFF"/>
            <w:tcMar>
              <w:top w:w="15" w:type="dxa"/>
              <w:left w:w="15" w:type="dxa"/>
              <w:bottom w:w="0" w:type="dxa"/>
              <w:right w:w="15" w:type="dxa"/>
            </w:tcMar>
            <w:vAlign w:val="center"/>
          </w:tcPr>
          <w:p w14:paraId="2D086035" w14:textId="5DC77052" w:rsidR="00E062C4" w:rsidRPr="002B5730" w:rsidRDefault="00E062C4" w:rsidP="00E062C4">
            <w:pPr>
              <w:pStyle w:val="BodyText"/>
              <w:spacing w:before="162" w:line="480" w:lineRule="auto"/>
              <w:ind w:right="-90"/>
              <w:jc w:val="center"/>
              <w:rPr>
                <w:ins w:id="1046" w:author="Hardik Malhotra" w:date="2021-09-10T18:27:00Z"/>
                <w:rFonts w:ascii="Verdana" w:hAnsi="Verdana"/>
                <w:bCs/>
                <w:color w:val="000000" w:themeColor="text1"/>
                <w:sz w:val="14"/>
                <w:szCs w:val="14"/>
              </w:rPr>
            </w:pPr>
            <w:ins w:id="1047"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55FAD58" w14:textId="472CF4F9" w:rsidR="00E062C4" w:rsidRPr="002B5730" w:rsidRDefault="00E062C4" w:rsidP="00E062C4">
            <w:pPr>
              <w:pStyle w:val="BodyText"/>
              <w:spacing w:before="162" w:line="480" w:lineRule="auto"/>
              <w:ind w:right="-90"/>
              <w:jc w:val="center"/>
              <w:rPr>
                <w:ins w:id="1048" w:author="Hardik Malhotra" w:date="2021-09-10T18:27:00Z"/>
                <w:rFonts w:ascii="Verdana" w:hAnsi="Verdana"/>
                <w:bCs/>
                <w:color w:val="000000" w:themeColor="text1"/>
                <w:sz w:val="14"/>
                <w:szCs w:val="14"/>
              </w:rPr>
            </w:pPr>
            <w:ins w:id="1049"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3289DC84" w14:textId="7DC1A2AD" w:rsidR="00E062C4" w:rsidRPr="002B5730" w:rsidRDefault="00E062C4" w:rsidP="00E062C4">
            <w:pPr>
              <w:pStyle w:val="BodyText"/>
              <w:spacing w:before="162" w:line="480" w:lineRule="auto"/>
              <w:ind w:right="-90"/>
              <w:jc w:val="center"/>
              <w:rPr>
                <w:ins w:id="1050" w:author="Hardik Malhotra" w:date="2021-09-10T18:27:00Z"/>
                <w:rFonts w:ascii="Verdana" w:hAnsi="Verdana"/>
                <w:bCs/>
                <w:color w:val="000000" w:themeColor="text1"/>
                <w:sz w:val="14"/>
                <w:szCs w:val="14"/>
              </w:rPr>
            </w:pPr>
            <w:ins w:id="1051" w:author="Hardik Malhotra" w:date="2021-09-10T18:27: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DDD7BBB" w14:textId="6B61C57C" w:rsidR="00E062C4" w:rsidRPr="002B5730" w:rsidRDefault="00E062C4" w:rsidP="00E062C4">
            <w:pPr>
              <w:pStyle w:val="BodyText"/>
              <w:spacing w:before="162" w:line="480" w:lineRule="auto"/>
              <w:ind w:right="-90"/>
              <w:jc w:val="center"/>
              <w:rPr>
                <w:ins w:id="1052" w:author="Hardik Malhotra" w:date="2021-09-10T18:27:00Z"/>
                <w:rFonts w:ascii="Verdana" w:hAnsi="Verdana"/>
                <w:bCs/>
                <w:color w:val="000000" w:themeColor="text1"/>
                <w:sz w:val="14"/>
                <w:szCs w:val="14"/>
              </w:rPr>
            </w:pPr>
            <w:ins w:id="1053" w:author="Hardik Malhotra" w:date="2021-09-10T18:27: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64E0B595" w14:textId="229D2ADF" w:rsidR="00E062C4" w:rsidRPr="002B5730" w:rsidRDefault="00E062C4" w:rsidP="00E062C4">
            <w:pPr>
              <w:pStyle w:val="BodyText"/>
              <w:spacing w:before="162" w:line="480" w:lineRule="auto"/>
              <w:ind w:right="-90"/>
              <w:jc w:val="center"/>
              <w:rPr>
                <w:ins w:id="1054" w:author="Hardik Malhotra" w:date="2021-09-10T18:27:00Z"/>
                <w:rFonts w:ascii="Verdana" w:hAnsi="Verdana"/>
                <w:bCs/>
                <w:color w:val="000000" w:themeColor="text1"/>
                <w:sz w:val="14"/>
                <w:szCs w:val="14"/>
              </w:rPr>
            </w:pPr>
            <w:ins w:id="1055" w:author="Hardik Malhotra" w:date="2021-09-10T18:28:00Z">
              <w:r w:rsidRPr="002B5730">
                <w:rPr>
                  <w:rFonts w:ascii="Verdana" w:hAnsi="Verdana"/>
                  <w:bCs/>
                  <w:color w:val="000000" w:themeColor="text1"/>
                  <w:sz w:val="14"/>
                  <w:szCs w:val="14"/>
                  <w:rPrChange w:id="1056"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1BA310B0" w14:textId="028269B5" w:rsidR="00E062C4" w:rsidRPr="002B5730" w:rsidRDefault="00E062C4" w:rsidP="00E062C4">
            <w:pPr>
              <w:pStyle w:val="BodyText"/>
              <w:spacing w:before="162" w:line="480" w:lineRule="auto"/>
              <w:ind w:right="-90"/>
              <w:jc w:val="center"/>
              <w:rPr>
                <w:ins w:id="1057" w:author="Hardik Malhotra" w:date="2021-09-10T18:27:00Z"/>
                <w:rFonts w:ascii="Verdana" w:hAnsi="Verdana"/>
                <w:bCs/>
                <w:color w:val="000000" w:themeColor="text1"/>
                <w:sz w:val="14"/>
                <w:szCs w:val="14"/>
              </w:rPr>
            </w:pPr>
            <w:ins w:id="1058" w:author="Hardik Malhotra" w:date="2021-09-10T18:28:00Z">
              <w:r w:rsidRPr="002B5730">
                <w:rPr>
                  <w:rFonts w:ascii="Verdana" w:hAnsi="Verdana"/>
                  <w:bCs/>
                  <w:color w:val="000000" w:themeColor="text1"/>
                  <w:sz w:val="14"/>
                  <w:szCs w:val="14"/>
                  <w:rPrChange w:id="1059"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59C3F791" w14:textId="601DFD2C" w:rsidR="00E062C4" w:rsidRPr="002B5730" w:rsidRDefault="00E062C4" w:rsidP="00E062C4">
            <w:pPr>
              <w:pStyle w:val="BodyText"/>
              <w:spacing w:before="162" w:line="480" w:lineRule="auto"/>
              <w:ind w:right="-90"/>
              <w:jc w:val="center"/>
              <w:rPr>
                <w:ins w:id="1060" w:author="Hardik Malhotra" w:date="2021-09-10T18:27:00Z"/>
                <w:rFonts w:ascii="Verdana" w:hAnsi="Verdana"/>
                <w:bCs/>
                <w:color w:val="000000" w:themeColor="text1"/>
                <w:sz w:val="14"/>
                <w:szCs w:val="14"/>
              </w:rPr>
            </w:pPr>
            <w:ins w:id="1061" w:author="Hardik Malhotra" w:date="2021-09-10T18:28:00Z">
              <w:r w:rsidRPr="002B5730">
                <w:rPr>
                  <w:rFonts w:ascii="Verdana" w:hAnsi="Verdana"/>
                  <w:bCs/>
                  <w:color w:val="000000" w:themeColor="text1"/>
                  <w:sz w:val="14"/>
                  <w:szCs w:val="14"/>
                  <w:rPrChange w:id="1062"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DFD6864" w14:textId="79867892" w:rsidR="00E062C4" w:rsidRPr="002B5730" w:rsidRDefault="00E062C4" w:rsidP="00E062C4">
            <w:pPr>
              <w:pStyle w:val="BodyText"/>
              <w:spacing w:before="162" w:line="480" w:lineRule="auto"/>
              <w:ind w:right="-90"/>
              <w:jc w:val="center"/>
              <w:rPr>
                <w:ins w:id="1063" w:author="Hardik Malhotra" w:date="2021-09-10T18:27:00Z"/>
                <w:rFonts w:ascii="Verdana" w:hAnsi="Verdana"/>
                <w:bCs/>
                <w:color w:val="000000" w:themeColor="text1"/>
                <w:sz w:val="14"/>
                <w:szCs w:val="14"/>
              </w:rPr>
            </w:pPr>
            <w:ins w:id="1064" w:author="Hardik Malhotra" w:date="2021-09-10T18:28:00Z">
              <w:r w:rsidRPr="002B5730">
                <w:rPr>
                  <w:rFonts w:ascii="Verdana" w:hAnsi="Verdana"/>
                  <w:bCs/>
                  <w:color w:val="000000" w:themeColor="text1"/>
                  <w:sz w:val="14"/>
                  <w:szCs w:val="14"/>
                  <w:rPrChange w:id="1065"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0D9AA1B1" w14:textId="36CC65FC" w:rsidR="00E062C4" w:rsidRPr="002B5730" w:rsidRDefault="00E062C4" w:rsidP="00E062C4">
            <w:pPr>
              <w:pStyle w:val="BodyText"/>
              <w:spacing w:before="162" w:line="480" w:lineRule="auto"/>
              <w:ind w:right="-90"/>
              <w:jc w:val="center"/>
              <w:rPr>
                <w:ins w:id="1066" w:author="Hardik Malhotra" w:date="2021-09-10T18:27:00Z"/>
                <w:rFonts w:ascii="Verdana" w:hAnsi="Verdana"/>
                <w:bCs/>
                <w:color w:val="000000" w:themeColor="text1"/>
                <w:sz w:val="14"/>
                <w:szCs w:val="14"/>
              </w:rPr>
            </w:pPr>
            <w:ins w:id="1067" w:author="Hardik Malhotra" w:date="2021-09-10T18:28:00Z">
              <w:r w:rsidRPr="002B5730">
                <w:rPr>
                  <w:rFonts w:ascii="Verdana" w:hAnsi="Verdana"/>
                  <w:bCs/>
                  <w:color w:val="000000" w:themeColor="text1"/>
                  <w:sz w:val="14"/>
                  <w:szCs w:val="14"/>
                  <w:rPrChange w:id="1068"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039C338" w14:textId="5A715295" w:rsidR="00E062C4" w:rsidRPr="002B5730" w:rsidRDefault="00E062C4" w:rsidP="00E062C4">
            <w:pPr>
              <w:pStyle w:val="BodyText"/>
              <w:spacing w:before="162" w:line="480" w:lineRule="auto"/>
              <w:ind w:right="-90"/>
              <w:jc w:val="center"/>
              <w:rPr>
                <w:ins w:id="1069" w:author="Hardik Malhotra" w:date="2021-09-10T18:27:00Z"/>
                <w:rFonts w:ascii="Verdana" w:hAnsi="Verdana"/>
                <w:bCs/>
                <w:color w:val="000000" w:themeColor="text1"/>
                <w:sz w:val="14"/>
                <w:szCs w:val="14"/>
              </w:rPr>
            </w:pPr>
            <w:ins w:id="1070" w:author="Hardik Malhotra" w:date="2021-09-10T18:28:00Z">
              <w:r w:rsidRPr="002B5730">
                <w:rPr>
                  <w:rFonts w:ascii="Verdana" w:hAnsi="Verdana"/>
                  <w:bCs/>
                  <w:color w:val="000000" w:themeColor="text1"/>
                  <w:sz w:val="14"/>
                  <w:szCs w:val="14"/>
                  <w:rPrChange w:id="1071"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302EC7F" w14:textId="4879F665" w:rsidR="00E062C4" w:rsidRPr="002B5730" w:rsidRDefault="00E062C4" w:rsidP="00E062C4">
            <w:pPr>
              <w:pStyle w:val="BodyText"/>
              <w:spacing w:before="162" w:line="480" w:lineRule="auto"/>
              <w:ind w:right="-90"/>
              <w:jc w:val="center"/>
              <w:rPr>
                <w:ins w:id="1072" w:author="Hardik Malhotra" w:date="2021-09-10T18:27:00Z"/>
                <w:rFonts w:ascii="Verdana" w:hAnsi="Verdana"/>
                <w:bCs/>
                <w:color w:val="000000" w:themeColor="text1"/>
                <w:sz w:val="14"/>
                <w:szCs w:val="14"/>
              </w:rPr>
            </w:pPr>
            <w:ins w:id="1073" w:author="Hardik Malhotra" w:date="2021-09-10T18:28:00Z">
              <w:r w:rsidRPr="002B5730">
                <w:rPr>
                  <w:rFonts w:ascii="Verdana" w:hAnsi="Verdana"/>
                  <w:bCs/>
                  <w:color w:val="000000" w:themeColor="text1"/>
                  <w:sz w:val="14"/>
                  <w:szCs w:val="14"/>
                  <w:rPrChange w:id="1074"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6237A3F8" w14:textId="09EE597C" w:rsidR="00E062C4" w:rsidRPr="002B5730" w:rsidRDefault="00E062C4" w:rsidP="00E062C4">
            <w:pPr>
              <w:pStyle w:val="BodyText"/>
              <w:spacing w:before="162" w:line="480" w:lineRule="auto"/>
              <w:ind w:right="-90"/>
              <w:jc w:val="center"/>
              <w:rPr>
                <w:ins w:id="1075" w:author="Hardik Malhotra" w:date="2021-09-10T18:27:00Z"/>
                <w:rFonts w:ascii="Verdana" w:hAnsi="Verdana"/>
                <w:bCs/>
                <w:color w:val="000000" w:themeColor="text1"/>
                <w:sz w:val="14"/>
                <w:szCs w:val="14"/>
              </w:rPr>
            </w:pPr>
            <w:ins w:id="1076" w:author="Hardik Malhotra" w:date="2021-09-10T18:28:00Z">
              <w:r w:rsidRPr="002B5730">
                <w:rPr>
                  <w:rFonts w:ascii="Verdana" w:hAnsi="Verdana"/>
                  <w:bCs/>
                  <w:color w:val="000000" w:themeColor="text1"/>
                  <w:sz w:val="14"/>
                  <w:szCs w:val="14"/>
                  <w:rPrChange w:id="1077"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B9A5589" w14:textId="17EBA6E4" w:rsidR="00E062C4" w:rsidRPr="002B5730" w:rsidRDefault="00E062C4" w:rsidP="00E062C4">
            <w:pPr>
              <w:pStyle w:val="BodyText"/>
              <w:spacing w:before="162" w:line="480" w:lineRule="auto"/>
              <w:ind w:right="-90"/>
              <w:jc w:val="center"/>
              <w:rPr>
                <w:ins w:id="1078" w:author="Hardik Malhotra" w:date="2021-09-10T18:27:00Z"/>
                <w:rFonts w:ascii="Verdana" w:hAnsi="Verdana"/>
                <w:bCs/>
                <w:color w:val="000000" w:themeColor="text1"/>
                <w:sz w:val="14"/>
                <w:szCs w:val="14"/>
              </w:rPr>
            </w:pPr>
            <w:ins w:id="1079" w:author="Hardik Malhotra" w:date="2021-09-10T18:28:00Z">
              <w:r w:rsidRPr="002B5730">
                <w:rPr>
                  <w:rFonts w:ascii="Verdana" w:hAnsi="Verdana"/>
                  <w:bCs/>
                  <w:color w:val="000000" w:themeColor="text1"/>
                  <w:sz w:val="14"/>
                  <w:szCs w:val="14"/>
                  <w:rPrChange w:id="1080" w:author="Hardik Malhotra" w:date="2021-09-10T18:28:00Z">
                    <w:rPr>
                      <w:sz w:val="20"/>
                      <w:szCs w:val="20"/>
                    </w:rPr>
                  </w:rPrChange>
                </w:rPr>
                <w:t>0.00</w:t>
              </w:r>
            </w:ins>
          </w:p>
        </w:tc>
      </w:tr>
      <w:tr w:rsidR="002B5730" w:rsidRPr="002B5730" w14:paraId="2A011572" w14:textId="77777777" w:rsidTr="000627CD">
        <w:trPr>
          <w:trHeight w:val="86"/>
          <w:ins w:id="1081" w:author="Hardik Malhotra" w:date="2021-09-10T18:27:00Z"/>
        </w:trPr>
        <w:tc>
          <w:tcPr>
            <w:tcW w:w="789" w:type="dxa"/>
            <w:shd w:val="clear" w:color="auto" w:fill="FFFFFF"/>
            <w:tcMar>
              <w:top w:w="15" w:type="dxa"/>
              <w:left w:w="15" w:type="dxa"/>
              <w:bottom w:w="0" w:type="dxa"/>
              <w:right w:w="15" w:type="dxa"/>
            </w:tcMar>
            <w:vAlign w:val="center"/>
          </w:tcPr>
          <w:p w14:paraId="44811AA9" w14:textId="22BEBF9D" w:rsidR="00E062C4" w:rsidRPr="002B5730" w:rsidRDefault="00E062C4" w:rsidP="00E062C4">
            <w:pPr>
              <w:pStyle w:val="BodyText"/>
              <w:spacing w:before="162" w:line="480" w:lineRule="auto"/>
              <w:ind w:right="-90"/>
              <w:jc w:val="center"/>
              <w:rPr>
                <w:ins w:id="1082" w:author="Hardik Malhotra" w:date="2021-09-10T18:27:00Z"/>
                <w:rFonts w:ascii="Verdana" w:hAnsi="Verdana"/>
                <w:bCs/>
                <w:color w:val="000000" w:themeColor="text1"/>
                <w:sz w:val="14"/>
                <w:szCs w:val="14"/>
              </w:rPr>
            </w:pPr>
            <w:ins w:id="1083"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7E8A767" w14:textId="0AC9A4A2" w:rsidR="00E062C4" w:rsidRPr="002B5730" w:rsidRDefault="00E062C4" w:rsidP="00E062C4">
            <w:pPr>
              <w:pStyle w:val="BodyText"/>
              <w:spacing w:before="162" w:line="480" w:lineRule="auto"/>
              <w:ind w:right="-90"/>
              <w:jc w:val="center"/>
              <w:rPr>
                <w:ins w:id="1084" w:author="Hardik Malhotra" w:date="2021-09-10T18:27:00Z"/>
                <w:rFonts w:ascii="Verdana" w:hAnsi="Verdana"/>
                <w:bCs/>
                <w:color w:val="000000" w:themeColor="text1"/>
                <w:sz w:val="14"/>
                <w:szCs w:val="14"/>
              </w:rPr>
            </w:pPr>
            <w:ins w:id="1085"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236AE460" w14:textId="7C0C8D6F" w:rsidR="00E062C4" w:rsidRPr="002B5730" w:rsidRDefault="00E062C4" w:rsidP="00E062C4">
            <w:pPr>
              <w:pStyle w:val="BodyText"/>
              <w:spacing w:before="162" w:line="480" w:lineRule="auto"/>
              <w:ind w:right="-90"/>
              <w:jc w:val="center"/>
              <w:rPr>
                <w:ins w:id="1086" w:author="Hardik Malhotra" w:date="2021-09-10T18:27:00Z"/>
                <w:rFonts w:ascii="Verdana" w:hAnsi="Verdana"/>
                <w:bCs/>
                <w:color w:val="000000" w:themeColor="text1"/>
                <w:sz w:val="14"/>
                <w:szCs w:val="14"/>
              </w:rPr>
            </w:pPr>
            <w:ins w:id="1087" w:author="Hardik Malhotra" w:date="2021-09-10T18:27:00Z">
              <w:r w:rsidRPr="002B5730">
                <w:rPr>
                  <w:rFonts w:ascii="Verdana" w:hAnsi="Verdana"/>
                  <w:bCs/>
                  <w:color w:val="000000" w:themeColor="text1"/>
                  <w:sz w:val="14"/>
                  <w:szCs w:val="14"/>
                </w:rPr>
                <w:t>To</w:t>
              </w:r>
            </w:ins>
            <w:ins w:id="1088" w:author="Hardik Malhotra" w:date="2021-09-10T18:28:00Z">
              <w:r w:rsidRPr="002B5730">
                <w:rPr>
                  <w:rFonts w:ascii="Verdana" w:hAnsi="Verdana"/>
                  <w:bCs/>
                  <w:color w:val="000000" w:themeColor="text1"/>
                  <w:sz w:val="14"/>
                  <w:szCs w:val="14"/>
                </w:rPr>
                <w:t>tal</w:t>
              </w:r>
            </w:ins>
          </w:p>
        </w:tc>
        <w:tc>
          <w:tcPr>
            <w:tcW w:w="790" w:type="dxa"/>
            <w:shd w:val="clear" w:color="auto" w:fill="FFFFFF"/>
            <w:tcMar>
              <w:top w:w="15" w:type="dxa"/>
              <w:left w:w="15" w:type="dxa"/>
              <w:bottom w:w="0" w:type="dxa"/>
              <w:right w:w="15" w:type="dxa"/>
            </w:tcMar>
            <w:vAlign w:val="center"/>
          </w:tcPr>
          <w:p w14:paraId="56C7F510" w14:textId="76D44EEA" w:rsidR="00E062C4" w:rsidRPr="002B5730" w:rsidRDefault="00E062C4" w:rsidP="00E062C4">
            <w:pPr>
              <w:pStyle w:val="BodyText"/>
              <w:spacing w:before="162" w:line="480" w:lineRule="auto"/>
              <w:ind w:right="-90"/>
              <w:jc w:val="center"/>
              <w:rPr>
                <w:ins w:id="1089" w:author="Hardik Malhotra" w:date="2021-09-10T18:27:00Z"/>
                <w:rFonts w:ascii="Verdana" w:hAnsi="Verdana"/>
                <w:bCs/>
                <w:color w:val="000000" w:themeColor="text1"/>
                <w:sz w:val="14"/>
                <w:szCs w:val="14"/>
              </w:rPr>
            </w:pPr>
            <w:ins w:id="1090" w:author="Hardik Malhotra" w:date="2021-09-10T18:2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50115DDF" w14:textId="466E3F30" w:rsidR="00E062C4" w:rsidRPr="002B5730" w:rsidRDefault="00E062C4" w:rsidP="00E062C4">
            <w:pPr>
              <w:pStyle w:val="BodyText"/>
              <w:spacing w:before="162" w:line="480" w:lineRule="auto"/>
              <w:ind w:right="-90"/>
              <w:jc w:val="center"/>
              <w:rPr>
                <w:ins w:id="1091" w:author="Hardik Malhotra" w:date="2021-09-10T18:27:00Z"/>
                <w:rFonts w:ascii="Verdana" w:hAnsi="Verdana"/>
                <w:bCs/>
                <w:color w:val="000000" w:themeColor="text1"/>
                <w:sz w:val="14"/>
                <w:szCs w:val="14"/>
              </w:rPr>
            </w:pPr>
            <w:ins w:id="1092" w:author="Hardik Malhotra" w:date="2021-09-10T18:28:00Z">
              <w:r w:rsidRPr="002B5730">
                <w:rPr>
                  <w:rFonts w:ascii="Verdana" w:hAnsi="Verdana"/>
                  <w:bCs/>
                  <w:color w:val="000000" w:themeColor="text1"/>
                  <w:sz w:val="14"/>
                  <w:szCs w:val="14"/>
                  <w:rPrChange w:id="1093"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454B25E7" w14:textId="0E7ADD6C" w:rsidR="00E062C4" w:rsidRPr="002B5730" w:rsidRDefault="00E062C4" w:rsidP="00E062C4">
            <w:pPr>
              <w:pStyle w:val="BodyText"/>
              <w:spacing w:before="162" w:line="480" w:lineRule="auto"/>
              <w:ind w:right="-90"/>
              <w:jc w:val="center"/>
              <w:rPr>
                <w:ins w:id="1094" w:author="Hardik Malhotra" w:date="2021-09-10T18:27:00Z"/>
                <w:rFonts w:ascii="Verdana" w:hAnsi="Verdana"/>
                <w:bCs/>
                <w:color w:val="000000" w:themeColor="text1"/>
                <w:sz w:val="14"/>
                <w:szCs w:val="14"/>
              </w:rPr>
            </w:pPr>
            <w:ins w:id="1095" w:author="Hardik Malhotra" w:date="2021-09-10T18:28:00Z">
              <w:r w:rsidRPr="002B5730">
                <w:rPr>
                  <w:rFonts w:ascii="Verdana" w:hAnsi="Verdana"/>
                  <w:bCs/>
                  <w:color w:val="000000" w:themeColor="text1"/>
                  <w:sz w:val="14"/>
                  <w:szCs w:val="14"/>
                  <w:rPrChange w:id="1096"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6EF9EC5A" w14:textId="1A8D2891" w:rsidR="00E062C4" w:rsidRPr="002B5730" w:rsidRDefault="00E062C4" w:rsidP="00E062C4">
            <w:pPr>
              <w:pStyle w:val="BodyText"/>
              <w:spacing w:before="162" w:line="480" w:lineRule="auto"/>
              <w:ind w:right="-90"/>
              <w:jc w:val="center"/>
              <w:rPr>
                <w:ins w:id="1097" w:author="Hardik Malhotra" w:date="2021-09-10T18:27:00Z"/>
                <w:rFonts w:ascii="Verdana" w:hAnsi="Verdana"/>
                <w:bCs/>
                <w:color w:val="000000" w:themeColor="text1"/>
                <w:sz w:val="14"/>
                <w:szCs w:val="14"/>
              </w:rPr>
            </w:pPr>
            <w:ins w:id="1098" w:author="Hardik Malhotra" w:date="2021-09-10T18:28:00Z">
              <w:r w:rsidRPr="002B5730">
                <w:rPr>
                  <w:rFonts w:ascii="Verdana" w:hAnsi="Verdana"/>
                  <w:bCs/>
                  <w:color w:val="000000" w:themeColor="text1"/>
                  <w:sz w:val="14"/>
                  <w:szCs w:val="14"/>
                  <w:rPrChange w:id="1099"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4ED25F2" w14:textId="3459FC39" w:rsidR="00E062C4" w:rsidRPr="002B5730" w:rsidRDefault="00E062C4" w:rsidP="00E062C4">
            <w:pPr>
              <w:pStyle w:val="BodyText"/>
              <w:spacing w:before="162" w:line="480" w:lineRule="auto"/>
              <w:ind w:right="-90"/>
              <w:jc w:val="center"/>
              <w:rPr>
                <w:ins w:id="1100" w:author="Hardik Malhotra" w:date="2021-09-10T18:27:00Z"/>
                <w:rFonts w:ascii="Verdana" w:hAnsi="Verdana"/>
                <w:bCs/>
                <w:color w:val="000000" w:themeColor="text1"/>
                <w:sz w:val="14"/>
                <w:szCs w:val="14"/>
              </w:rPr>
            </w:pPr>
            <w:ins w:id="1101" w:author="Hardik Malhotra" w:date="2021-09-10T18:28:00Z">
              <w:r w:rsidRPr="002B5730">
                <w:rPr>
                  <w:rFonts w:ascii="Verdana" w:hAnsi="Verdana"/>
                  <w:bCs/>
                  <w:color w:val="000000" w:themeColor="text1"/>
                  <w:sz w:val="14"/>
                  <w:szCs w:val="14"/>
                  <w:rPrChange w:id="1102"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18D56219" w14:textId="7B2DDD5C" w:rsidR="00E062C4" w:rsidRPr="002B5730" w:rsidRDefault="00E062C4" w:rsidP="00E062C4">
            <w:pPr>
              <w:pStyle w:val="BodyText"/>
              <w:spacing w:before="162" w:line="480" w:lineRule="auto"/>
              <w:ind w:right="-90"/>
              <w:jc w:val="center"/>
              <w:rPr>
                <w:ins w:id="1103" w:author="Hardik Malhotra" w:date="2021-09-10T18:27:00Z"/>
                <w:rFonts w:ascii="Verdana" w:hAnsi="Verdana"/>
                <w:bCs/>
                <w:color w:val="000000" w:themeColor="text1"/>
                <w:sz w:val="14"/>
                <w:szCs w:val="14"/>
              </w:rPr>
            </w:pPr>
            <w:ins w:id="1104" w:author="Hardik Malhotra" w:date="2021-09-10T18:28:00Z">
              <w:r w:rsidRPr="002B5730">
                <w:rPr>
                  <w:rFonts w:ascii="Verdana" w:hAnsi="Verdana"/>
                  <w:bCs/>
                  <w:color w:val="000000" w:themeColor="text1"/>
                  <w:sz w:val="14"/>
                  <w:szCs w:val="14"/>
                  <w:rPrChange w:id="1105"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4D2120DD" w14:textId="29921DA4" w:rsidR="00E062C4" w:rsidRPr="002B5730" w:rsidRDefault="00E062C4" w:rsidP="00E062C4">
            <w:pPr>
              <w:pStyle w:val="BodyText"/>
              <w:spacing w:before="162" w:line="480" w:lineRule="auto"/>
              <w:ind w:right="-90"/>
              <w:jc w:val="center"/>
              <w:rPr>
                <w:ins w:id="1106" w:author="Hardik Malhotra" w:date="2021-09-10T18:27:00Z"/>
                <w:rFonts w:ascii="Verdana" w:hAnsi="Verdana"/>
                <w:bCs/>
                <w:color w:val="000000" w:themeColor="text1"/>
                <w:sz w:val="14"/>
                <w:szCs w:val="14"/>
              </w:rPr>
            </w:pPr>
            <w:ins w:id="1107" w:author="Hardik Malhotra" w:date="2021-09-10T18:28:00Z">
              <w:r w:rsidRPr="002B5730">
                <w:rPr>
                  <w:rFonts w:ascii="Verdana" w:hAnsi="Verdana"/>
                  <w:bCs/>
                  <w:color w:val="000000" w:themeColor="text1"/>
                  <w:sz w:val="14"/>
                  <w:szCs w:val="14"/>
                  <w:rPrChange w:id="1108"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AF69894" w14:textId="6587E2EF" w:rsidR="00E062C4" w:rsidRPr="002B5730" w:rsidRDefault="00E062C4" w:rsidP="00E062C4">
            <w:pPr>
              <w:pStyle w:val="BodyText"/>
              <w:spacing w:before="162" w:line="480" w:lineRule="auto"/>
              <w:ind w:right="-90"/>
              <w:jc w:val="center"/>
              <w:rPr>
                <w:ins w:id="1109" w:author="Hardik Malhotra" w:date="2021-09-10T18:27:00Z"/>
                <w:rFonts w:ascii="Verdana" w:hAnsi="Verdana"/>
                <w:bCs/>
                <w:color w:val="000000" w:themeColor="text1"/>
                <w:sz w:val="14"/>
                <w:szCs w:val="14"/>
              </w:rPr>
            </w:pPr>
            <w:ins w:id="1110" w:author="Hardik Malhotra" w:date="2021-09-10T18:28:00Z">
              <w:r w:rsidRPr="002B5730">
                <w:rPr>
                  <w:rFonts w:ascii="Verdana" w:hAnsi="Verdana"/>
                  <w:bCs/>
                  <w:color w:val="000000" w:themeColor="text1"/>
                  <w:sz w:val="14"/>
                  <w:szCs w:val="14"/>
                  <w:rPrChange w:id="1111"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31481486" w14:textId="2919DA2B" w:rsidR="00E062C4" w:rsidRPr="002B5730" w:rsidRDefault="00E062C4" w:rsidP="00E062C4">
            <w:pPr>
              <w:pStyle w:val="BodyText"/>
              <w:spacing w:before="162" w:line="480" w:lineRule="auto"/>
              <w:ind w:right="-90"/>
              <w:jc w:val="center"/>
              <w:rPr>
                <w:ins w:id="1112" w:author="Hardik Malhotra" w:date="2021-09-10T18:27:00Z"/>
                <w:rFonts w:ascii="Verdana" w:hAnsi="Verdana"/>
                <w:bCs/>
                <w:color w:val="000000" w:themeColor="text1"/>
                <w:sz w:val="14"/>
                <w:szCs w:val="14"/>
              </w:rPr>
            </w:pPr>
            <w:ins w:id="1113" w:author="Hardik Malhotra" w:date="2021-09-10T18:28:00Z">
              <w:r w:rsidRPr="002B5730">
                <w:rPr>
                  <w:rFonts w:ascii="Verdana" w:hAnsi="Verdana"/>
                  <w:bCs/>
                  <w:color w:val="000000" w:themeColor="text1"/>
                  <w:sz w:val="14"/>
                  <w:szCs w:val="14"/>
                  <w:rPrChange w:id="1114"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35481958" w14:textId="5FD37A50" w:rsidR="00E062C4" w:rsidRPr="002B5730" w:rsidRDefault="00E062C4" w:rsidP="00E062C4">
            <w:pPr>
              <w:pStyle w:val="BodyText"/>
              <w:spacing w:before="162" w:line="480" w:lineRule="auto"/>
              <w:ind w:right="-90"/>
              <w:jc w:val="center"/>
              <w:rPr>
                <w:ins w:id="1115" w:author="Hardik Malhotra" w:date="2021-09-10T18:27:00Z"/>
                <w:rFonts w:ascii="Verdana" w:hAnsi="Verdana"/>
                <w:bCs/>
                <w:color w:val="000000" w:themeColor="text1"/>
                <w:sz w:val="14"/>
                <w:szCs w:val="14"/>
              </w:rPr>
            </w:pPr>
            <w:ins w:id="1116" w:author="Hardik Malhotra" w:date="2021-09-10T18:28:00Z">
              <w:r w:rsidRPr="002B5730">
                <w:rPr>
                  <w:rFonts w:ascii="Verdana" w:hAnsi="Verdana"/>
                  <w:bCs/>
                  <w:color w:val="000000" w:themeColor="text1"/>
                  <w:sz w:val="14"/>
                  <w:szCs w:val="14"/>
                  <w:rPrChange w:id="1117" w:author="Hardik Malhotra" w:date="2021-09-10T18:28:00Z">
                    <w:rPr>
                      <w:b/>
                      <w:bCs/>
                      <w:sz w:val="20"/>
                      <w:szCs w:val="20"/>
                    </w:rPr>
                  </w:rPrChange>
                </w:rPr>
                <w:t>30.00</w:t>
              </w:r>
            </w:ins>
          </w:p>
        </w:tc>
      </w:tr>
      <w:tr w:rsidR="002B5730" w:rsidRPr="002B5730" w14:paraId="7CB33C4E" w14:textId="77777777" w:rsidTr="000627CD">
        <w:trPr>
          <w:trHeight w:val="86"/>
        </w:trPr>
        <w:tc>
          <w:tcPr>
            <w:tcW w:w="789" w:type="dxa"/>
            <w:shd w:val="clear" w:color="auto" w:fill="FFFFFF"/>
            <w:tcMar>
              <w:top w:w="15" w:type="dxa"/>
              <w:left w:w="15" w:type="dxa"/>
              <w:bottom w:w="0" w:type="dxa"/>
              <w:right w:w="15" w:type="dxa"/>
            </w:tcMar>
            <w:vAlign w:val="center"/>
            <w:hideMark/>
          </w:tcPr>
          <w:p w14:paraId="3D8BDFC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A155A6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Russia</w:t>
            </w:r>
          </w:p>
        </w:tc>
        <w:tc>
          <w:tcPr>
            <w:tcW w:w="789" w:type="dxa"/>
            <w:shd w:val="clear" w:color="auto" w:fill="FFFFFF"/>
            <w:tcMar>
              <w:top w:w="15" w:type="dxa"/>
              <w:left w:w="15" w:type="dxa"/>
              <w:bottom w:w="0" w:type="dxa"/>
              <w:right w:w="15" w:type="dxa"/>
            </w:tcMar>
            <w:vAlign w:val="center"/>
            <w:hideMark/>
          </w:tcPr>
          <w:p w14:paraId="603A956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Pisticci</w:t>
            </w:r>
            <w:proofErr w:type="spellEnd"/>
          </w:p>
        </w:tc>
        <w:tc>
          <w:tcPr>
            <w:tcW w:w="790" w:type="dxa"/>
            <w:shd w:val="clear" w:color="auto" w:fill="FFFFFF"/>
            <w:tcMar>
              <w:top w:w="15" w:type="dxa"/>
              <w:left w:w="15" w:type="dxa"/>
              <w:bottom w:w="0" w:type="dxa"/>
              <w:right w:w="15" w:type="dxa"/>
            </w:tcMar>
            <w:vAlign w:val="center"/>
            <w:hideMark/>
          </w:tcPr>
          <w:p w14:paraId="4281BA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789" w:type="dxa"/>
            <w:shd w:val="clear" w:color="auto" w:fill="FFFFFF"/>
            <w:tcMar>
              <w:top w:w="15" w:type="dxa"/>
              <w:left w:w="15" w:type="dxa"/>
              <w:bottom w:w="0" w:type="dxa"/>
              <w:right w:w="15" w:type="dxa"/>
            </w:tcMar>
            <w:vAlign w:val="center"/>
            <w:hideMark/>
          </w:tcPr>
          <w:p w14:paraId="05E166C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33124F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6483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E19A3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8A82F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7327E8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72C58F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5D821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3D54E3C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0932220" w14:textId="77777777" w:rsidTr="000627CD">
        <w:trPr>
          <w:trHeight w:val="86"/>
          <w:ins w:id="1118" w:author="Hardik Malhotra" w:date="2021-09-10T18:28:00Z"/>
        </w:trPr>
        <w:tc>
          <w:tcPr>
            <w:tcW w:w="789" w:type="dxa"/>
            <w:shd w:val="clear" w:color="auto" w:fill="FFFFFF"/>
            <w:tcMar>
              <w:top w:w="15" w:type="dxa"/>
              <w:left w:w="15" w:type="dxa"/>
              <w:bottom w:w="0" w:type="dxa"/>
              <w:right w:w="15" w:type="dxa"/>
            </w:tcMar>
            <w:vAlign w:val="center"/>
          </w:tcPr>
          <w:p w14:paraId="1ECB2F40" w14:textId="36571586" w:rsidR="00E062C4" w:rsidRPr="002B5730" w:rsidRDefault="00E062C4" w:rsidP="00E062C4">
            <w:pPr>
              <w:pStyle w:val="BodyText"/>
              <w:spacing w:before="162" w:line="480" w:lineRule="auto"/>
              <w:ind w:right="-90"/>
              <w:jc w:val="center"/>
              <w:rPr>
                <w:ins w:id="1119" w:author="Hardik Malhotra" w:date="2021-09-10T18:28:00Z"/>
                <w:rFonts w:ascii="Verdana" w:hAnsi="Verdana"/>
                <w:bCs/>
                <w:color w:val="000000" w:themeColor="text1"/>
                <w:sz w:val="14"/>
                <w:szCs w:val="14"/>
              </w:rPr>
            </w:pPr>
            <w:ins w:id="1120" w:author="Hardik Malhotra" w:date="2021-09-10T18:30:00Z">
              <w:r w:rsidRPr="002B5730">
                <w:rPr>
                  <w:rFonts w:ascii="Verdana" w:hAnsi="Verdana"/>
                  <w:bCs/>
                  <w:color w:val="000000" w:themeColor="text1"/>
                  <w:sz w:val="14"/>
                  <w:szCs w:val="14"/>
                </w:rPr>
                <w:lastRenderedPageBreak/>
                <w:t>Europe</w:t>
              </w:r>
            </w:ins>
          </w:p>
        </w:tc>
        <w:tc>
          <w:tcPr>
            <w:tcW w:w="789" w:type="dxa"/>
            <w:shd w:val="clear" w:color="auto" w:fill="FFFFFF"/>
            <w:tcMar>
              <w:top w:w="15" w:type="dxa"/>
              <w:left w:w="15" w:type="dxa"/>
              <w:bottom w:w="0" w:type="dxa"/>
              <w:right w:w="15" w:type="dxa"/>
            </w:tcMar>
            <w:vAlign w:val="center"/>
          </w:tcPr>
          <w:p w14:paraId="73E05E53" w14:textId="45E18794" w:rsidR="00E062C4" w:rsidRPr="002B5730" w:rsidRDefault="00E062C4" w:rsidP="00E062C4">
            <w:pPr>
              <w:pStyle w:val="BodyText"/>
              <w:spacing w:before="162" w:line="480" w:lineRule="auto"/>
              <w:ind w:right="-90"/>
              <w:jc w:val="center"/>
              <w:rPr>
                <w:ins w:id="1121" w:author="Hardik Malhotra" w:date="2021-09-10T18:28:00Z"/>
                <w:rFonts w:ascii="Verdana" w:hAnsi="Verdana"/>
                <w:bCs/>
                <w:color w:val="000000" w:themeColor="text1"/>
                <w:sz w:val="14"/>
                <w:szCs w:val="14"/>
              </w:rPr>
            </w:pPr>
            <w:ins w:id="1122"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018F7936" w14:textId="5B47CF4E" w:rsidR="00E062C4" w:rsidRPr="002B5730" w:rsidRDefault="00E062C4" w:rsidP="00E062C4">
            <w:pPr>
              <w:pStyle w:val="BodyText"/>
              <w:spacing w:before="162" w:line="480" w:lineRule="auto"/>
              <w:ind w:right="-90"/>
              <w:jc w:val="center"/>
              <w:rPr>
                <w:ins w:id="1123" w:author="Hardik Malhotra" w:date="2021-09-10T18:28:00Z"/>
                <w:rFonts w:ascii="Verdana" w:hAnsi="Verdana"/>
                <w:bCs/>
                <w:color w:val="000000" w:themeColor="text1"/>
                <w:sz w:val="14"/>
                <w:szCs w:val="14"/>
              </w:rPr>
            </w:pPr>
            <w:ins w:id="1124" w:author="Hardik Malhotra" w:date="2021-09-10T18:3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829C52F" w14:textId="7304F1DD" w:rsidR="00E062C4" w:rsidRPr="002B5730" w:rsidRDefault="00E062C4" w:rsidP="00E062C4">
            <w:pPr>
              <w:pStyle w:val="BodyText"/>
              <w:spacing w:before="162" w:line="480" w:lineRule="auto"/>
              <w:ind w:right="-90"/>
              <w:jc w:val="center"/>
              <w:rPr>
                <w:ins w:id="1125" w:author="Hardik Malhotra" w:date="2021-09-10T18:28:00Z"/>
                <w:rFonts w:ascii="Verdana" w:hAnsi="Verdana"/>
                <w:bCs/>
                <w:color w:val="000000" w:themeColor="text1"/>
                <w:sz w:val="14"/>
                <w:szCs w:val="14"/>
              </w:rPr>
            </w:pPr>
            <w:ins w:id="1126" w:author="Hardik Malhotra" w:date="2021-09-10T18:3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57EA198" w14:textId="0D358FE8" w:rsidR="00E062C4" w:rsidRPr="002B5730" w:rsidRDefault="00E062C4" w:rsidP="00E062C4">
            <w:pPr>
              <w:pStyle w:val="BodyText"/>
              <w:spacing w:before="162" w:line="480" w:lineRule="auto"/>
              <w:ind w:right="-90"/>
              <w:jc w:val="center"/>
              <w:rPr>
                <w:ins w:id="1127" w:author="Hardik Malhotra" w:date="2021-09-10T18:28:00Z"/>
                <w:rFonts w:ascii="Verdana" w:hAnsi="Verdana"/>
                <w:bCs/>
                <w:color w:val="000000" w:themeColor="text1"/>
                <w:sz w:val="14"/>
                <w:szCs w:val="14"/>
              </w:rPr>
            </w:pPr>
            <w:ins w:id="1128" w:author="Hardik Malhotra" w:date="2021-09-10T18:31:00Z">
              <w:r w:rsidRPr="002B5730">
                <w:rPr>
                  <w:rFonts w:ascii="Verdana" w:hAnsi="Verdana"/>
                  <w:bCs/>
                  <w:color w:val="000000" w:themeColor="text1"/>
                  <w:sz w:val="14"/>
                  <w:szCs w:val="14"/>
                  <w:rPrChange w:id="1129"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60A43D3" w14:textId="5ADE7EC3" w:rsidR="00E062C4" w:rsidRPr="002B5730" w:rsidRDefault="00E062C4" w:rsidP="00E062C4">
            <w:pPr>
              <w:pStyle w:val="BodyText"/>
              <w:spacing w:before="162" w:line="480" w:lineRule="auto"/>
              <w:ind w:right="-90"/>
              <w:jc w:val="center"/>
              <w:rPr>
                <w:ins w:id="1130" w:author="Hardik Malhotra" w:date="2021-09-10T18:28:00Z"/>
                <w:rFonts w:ascii="Verdana" w:hAnsi="Verdana"/>
                <w:bCs/>
                <w:color w:val="000000" w:themeColor="text1"/>
                <w:sz w:val="14"/>
                <w:szCs w:val="14"/>
              </w:rPr>
            </w:pPr>
            <w:ins w:id="1131" w:author="Hardik Malhotra" w:date="2021-09-10T18:31:00Z">
              <w:r w:rsidRPr="002B5730">
                <w:rPr>
                  <w:rFonts w:ascii="Verdana" w:hAnsi="Verdana"/>
                  <w:bCs/>
                  <w:color w:val="000000" w:themeColor="text1"/>
                  <w:sz w:val="14"/>
                  <w:szCs w:val="14"/>
                  <w:rPrChange w:id="1132"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22D8B605" w14:textId="24B1E39F" w:rsidR="00E062C4" w:rsidRPr="002B5730" w:rsidRDefault="00E062C4" w:rsidP="00E062C4">
            <w:pPr>
              <w:pStyle w:val="BodyText"/>
              <w:spacing w:before="162" w:line="480" w:lineRule="auto"/>
              <w:ind w:right="-90"/>
              <w:jc w:val="center"/>
              <w:rPr>
                <w:ins w:id="1133" w:author="Hardik Malhotra" w:date="2021-09-10T18:28:00Z"/>
                <w:rFonts w:ascii="Verdana" w:hAnsi="Verdana"/>
                <w:bCs/>
                <w:color w:val="000000" w:themeColor="text1"/>
                <w:sz w:val="14"/>
                <w:szCs w:val="14"/>
              </w:rPr>
            </w:pPr>
            <w:ins w:id="1134" w:author="Hardik Malhotra" w:date="2021-09-10T18:31:00Z">
              <w:r w:rsidRPr="002B5730">
                <w:rPr>
                  <w:rFonts w:ascii="Verdana" w:hAnsi="Verdana"/>
                  <w:bCs/>
                  <w:color w:val="000000" w:themeColor="text1"/>
                  <w:sz w:val="14"/>
                  <w:szCs w:val="14"/>
                  <w:rPrChange w:id="1135"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6ECB926A" w14:textId="57760A00" w:rsidR="00E062C4" w:rsidRPr="002B5730" w:rsidRDefault="00E062C4" w:rsidP="00E062C4">
            <w:pPr>
              <w:pStyle w:val="BodyText"/>
              <w:spacing w:before="162" w:line="480" w:lineRule="auto"/>
              <w:ind w:right="-90"/>
              <w:jc w:val="center"/>
              <w:rPr>
                <w:ins w:id="1136" w:author="Hardik Malhotra" w:date="2021-09-10T18:28:00Z"/>
                <w:rFonts w:ascii="Verdana" w:hAnsi="Verdana"/>
                <w:bCs/>
                <w:color w:val="000000" w:themeColor="text1"/>
                <w:sz w:val="14"/>
                <w:szCs w:val="14"/>
              </w:rPr>
            </w:pPr>
            <w:ins w:id="1137" w:author="Hardik Malhotra" w:date="2021-09-10T18:31:00Z">
              <w:r w:rsidRPr="002B5730">
                <w:rPr>
                  <w:rFonts w:ascii="Verdana" w:hAnsi="Verdana"/>
                  <w:bCs/>
                  <w:color w:val="000000" w:themeColor="text1"/>
                  <w:sz w:val="14"/>
                  <w:szCs w:val="14"/>
                  <w:rPrChange w:id="1138"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2BCD9FB" w14:textId="666A8787" w:rsidR="00E062C4" w:rsidRPr="002B5730" w:rsidRDefault="00E062C4" w:rsidP="00E062C4">
            <w:pPr>
              <w:pStyle w:val="BodyText"/>
              <w:spacing w:before="162" w:line="480" w:lineRule="auto"/>
              <w:ind w:right="-90"/>
              <w:jc w:val="center"/>
              <w:rPr>
                <w:ins w:id="1139" w:author="Hardik Malhotra" w:date="2021-09-10T18:28:00Z"/>
                <w:rFonts w:ascii="Verdana" w:hAnsi="Verdana"/>
                <w:bCs/>
                <w:color w:val="000000" w:themeColor="text1"/>
                <w:sz w:val="14"/>
                <w:szCs w:val="14"/>
              </w:rPr>
            </w:pPr>
            <w:ins w:id="1140" w:author="Hardik Malhotra" w:date="2021-09-10T18:31:00Z">
              <w:r w:rsidRPr="002B5730">
                <w:rPr>
                  <w:rFonts w:ascii="Verdana" w:hAnsi="Verdana"/>
                  <w:bCs/>
                  <w:color w:val="000000" w:themeColor="text1"/>
                  <w:sz w:val="14"/>
                  <w:szCs w:val="14"/>
                  <w:rPrChange w:id="1141"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2033431" w14:textId="1FDE249B" w:rsidR="00E062C4" w:rsidRPr="002B5730" w:rsidRDefault="00E062C4" w:rsidP="00E062C4">
            <w:pPr>
              <w:pStyle w:val="BodyText"/>
              <w:spacing w:before="162" w:line="480" w:lineRule="auto"/>
              <w:ind w:right="-90"/>
              <w:jc w:val="center"/>
              <w:rPr>
                <w:ins w:id="1142" w:author="Hardik Malhotra" w:date="2021-09-10T18:28:00Z"/>
                <w:rFonts w:ascii="Verdana" w:hAnsi="Verdana"/>
                <w:bCs/>
                <w:color w:val="000000" w:themeColor="text1"/>
                <w:sz w:val="14"/>
                <w:szCs w:val="14"/>
              </w:rPr>
            </w:pPr>
            <w:ins w:id="1143" w:author="Hardik Malhotra" w:date="2021-09-10T18:31:00Z">
              <w:r w:rsidRPr="002B5730">
                <w:rPr>
                  <w:rFonts w:ascii="Verdana" w:hAnsi="Verdana"/>
                  <w:bCs/>
                  <w:color w:val="000000" w:themeColor="text1"/>
                  <w:sz w:val="14"/>
                  <w:szCs w:val="14"/>
                  <w:rPrChange w:id="1144"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7FF63CF9" w14:textId="282F0AA1" w:rsidR="00E062C4" w:rsidRPr="002B5730" w:rsidRDefault="00E062C4" w:rsidP="00E062C4">
            <w:pPr>
              <w:pStyle w:val="BodyText"/>
              <w:spacing w:before="162" w:line="480" w:lineRule="auto"/>
              <w:ind w:right="-90"/>
              <w:jc w:val="center"/>
              <w:rPr>
                <w:ins w:id="1145" w:author="Hardik Malhotra" w:date="2021-09-10T18:28:00Z"/>
                <w:rFonts w:ascii="Verdana" w:hAnsi="Verdana"/>
                <w:bCs/>
                <w:color w:val="000000" w:themeColor="text1"/>
                <w:sz w:val="14"/>
                <w:szCs w:val="14"/>
              </w:rPr>
            </w:pPr>
            <w:ins w:id="1146" w:author="Hardik Malhotra" w:date="2021-09-10T18:31:00Z">
              <w:r w:rsidRPr="002B5730">
                <w:rPr>
                  <w:rFonts w:ascii="Verdana" w:hAnsi="Verdana"/>
                  <w:bCs/>
                  <w:color w:val="000000" w:themeColor="text1"/>
                  <w:sz w:val="14"/>
                  <w:szCs w:val="14"/>
                  <w:rPrChange w:id="1147"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248E225B" w14:textId="2FB77E6F" w:rsidR="00E062C4" w:rsidRPr="002B5730" w:rsidRDefault="00E062C4" w:rsidP="00E062C4">
            <w:pPr>
              <w:pStyle w:val="BodyText"/>
              <w:spacing w:before="162" w:line="480" w:lineRule="auto"/>
              <w:ind w:right="-90"/>
              <w:jc w:val="center"/>
              <w:rPr>
                <w:ins w:id="1148" w:author="Hardik Malhotra" w:date="2021-09-10T18:28:00Z"/>
                <w:rFonts w:ascii="Verdana" w:hAnsi="Verdana"/>
                <w:bCs/>
                <w:color w:val="000000" w:themeColor="text1"/>
                <w:sz w:val="14"/>
                <w:szCs w:val="14"/>
              </w:rPr>
            </w:pPr>
            <w:ins w:id="1149" w:author="Hardik Malhotra" w:date="2021-09-10T18:31:00Z">
              <w:r w:rsidRPr="002B5730">
                <w:rPr>
                  <w:rFonts w:ascii="Verdana" w:hAnsi="Verdana"/>
                  <w:bCs/>
                  <w:color w:val="000000" w:themeColor="text1"/>
                  <w:sz w:val="14"/>
                  <w:szCs w:val="14"/>
                  <w:rPrChange w:id="1150"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BC8C74F" w14:textId="2D7A27CA" w:rsidR="00E062C4" w:rsidRPr="002B5730" w:rsidRDefault="00E062C4" w:rsidP="00E062C4">
            <w:pPr>
              <w:pStyle w:val="BodyText"/>
              <w:spacing w:before="162" w:line="480" w:lineRule="auto"/>
              <w:ind w:right="-90"/>
              <w:jc w:val="center"/>
              <w:rPr>
                <w:ins w:id="1151" w:author="Hardik Malhotra" w:date="2021-09-10T18:28:00Z"/>
                <w:rFonts w:ascii="Verdana" w:hAnsi="Verdana"/>
                <w:bCs/>
                <w:color w:val="000000" w:themeColor="text1"/>
                <w:sz w:val="14"/>
                <w:szCs w:val="14"/>
              </w:rPr>
            </w:pPr>
            <w:ins w:id="1152" w:author="Hardik Malhotra" w:date="2021-09-10T18:31:00Z">
              <w:r w:rsidRPr="002B5730">
                <w:rPr>
                  <w:rFonts w:ascii="Verdana" w:hAnsi="Verdana"/>
                  <w:bCs/>
                  <w:color w:val="000000" w:themeColor="text1"/>
                  <w:sz w:val="14"/>
                  <w:szCs w:val="14"/>
                  <w:rPrChange w:id="1153" w:author="Hardik Malhotra" w:date="2021-09-10T18:31:00Z">
                    <w:rPr>
                      <w:sz w:val="20"/>
                      <w:szCs w:val="20"/>
                    </w:rPr>
                  </w:rPrChange>
                </w:rPr>
                <w:t>0.00</w:t>
              </w:r>
            </w:ins>
          </w:p>
        </w:tc>
      </w:tr>
      <w:tr w:rsidR="002B5730" w:rsidRPr="002B5730" w14:paraId="2DAF2020" w14:textId="77777777" w:rsidTr="000627CD">
        <w:trPr>
          <w:trHeight w:val="86"/>
          <w:ins w:id="1154" w:author="Hardik Malhotra" w:date="2021-09-10T18:28:00Z"/>
        </w:trPr>
        <w:tc>
          <w:tcPr>
            <w:tcW w:w="789" w:type="dxa"/>
            <w:shd w:val="clear" w:color="auto" w:fill="FFFFFF"/>
            <w:tcMar>
              <w:top w:w="15" w:type="dxa"/>
              <w:left w:w="15" w:type="dxa"/>
              <w:bottom w:w="0" w:type="dxa"/>
              <w:right w:w="15" w:type="dxa"/>
            </w:tcMar>
            <w:vAlign w:val="center"/>
          </w:tcPr>
          <w:p w14:paraId="7B3031EF" w14:textId="781B00B2" w:rsidR="00E062C4" w:rsidRPr="002B5730" w:rsidRDefault="00E062C4" w:rsidP="00E062C4">
            <w:pPr>
              <w:pStyle w:val="BodyText"/>
              <w:spacing w:before="162" w:line="480" w:lineRule="auto"/>
              <w:ind w:right="-90"/>
              <w:jc w:val="center"/>
              <w:rPr>
                <w:ins w:id="1155" w:author="Hardik Malhotra" w:date="2021-09-10T18:28:00Z"/>
                <w:rFonts w:ascii="Verdana" w:hAnsi="Verdana"/>
                <w:bCs/>
                <w:color w:val="000000" w:themeColor="text1"/>
                <w:sz w:val="14"/>
                <w:szCs w:val="14"/>
              </w:rPr>
            </w:pPr>
            <w:ins w:id="1156" w:author="Hardik Malhotra" w:date="2021-09-10T18:3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2F89257" w14:textId="3EF694E4" w:rsidR="00E062C4" w:rsidRPr="002B5730" w:rsidRDefault="00E062C4" w:rsidP="00E062C4">
            <w:pPr>
              <w:pStyle w:val="BodyText"/>
              <w:spacing w:before="162" w:line="480" w:lineRule="auto"/>
              <w:ind w:right="-90"/>
              <w:jc w:val="center"/>
              <w:rPr>
                <w:ins w:id="1157" w:author="Hardik Malhotra" w:date="2021-09-10T18:28:00Z"/>
                <w:rFonts w:ascii="Verdana" w:hAnsi="Verdana"/>
                <w:bCs/>
                <w:color w:val="000000" w:themeColor="text1"/>
                <w:sz w:val="14"/>
                <w:szCs w:val="14"/>
              </w:rPr>
            </w:pPr>
            <w:ins w:id="1158"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1512D878" w14:textId="5C2F4557" w:rsidR="00E062C4" w:rsidRPr="002B5730" w:rsidRDefault="00E062C4" w:rsidP="00E062C4">
            <w:pPr>
              <w:pStyle w:val="BodyText"/>
              <w:spacing w:before="162" w:line="480" w:lineRule="auto"/>
              <w:ind w:right="-90"/>
              <w:jc w:val="center"/>
              <w:rPr>
                <w:ins w:id="1159" w:author="Hardik Malhotra" w:date="2021-09-10T18:28:00Z"/>
                <w:rFonts w:ascii="Verdana" w:hAnsi="Verdana"/>
                <w:bCs/>
                <w:color w:val="000000" w:themeColor="text1"/>
                <w:sz w:val="14"/>
                <w:szCs w:val="14"/>
              </w:rPr>
            </w:pPr>
            <w:ins w:id="1160" w:author="Hardik Malhotra" w:date="2021-09-10T18:3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0F07244E" w14:textId="38B054F0" w:rsidR="00E062C4" w:rsidRPr="002B5730" w:rsidRDefault="00E062C4" w:rsidP="00E062C4">
            <w:pPr>
              <w:pStyle w:val="BodyText"/>
              <w:spacing w:before="162" w:line="480" w:lineRule="auto"/>
              <w:ind w:right="-90"/>
              <w:jc w:val="center"/>
              <w:rPr>
                <w:ins w:id="1161" w:author="Hardik Malhotra" w:date="2021-09-10T18:28:00Z"/>
                <w:rFonts w:ascii="Verdana" w:hAnsi="Verdana"/>
                <w:bCs/>
                <w:color w:val="000000" w:themeColor="text1"/>
                <w:sz w:val="14"/>
                <w:szCs w:val="14"/>
              </w:rPr>
            </w:pPr>
            <w:ins w:id="1162" w:author="Hardik Malhotra" w:date="2021-09-10T18:3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0086B00" w14:textId="42554474" w:rsidR="00E062C4" w:rsidRPr="002B5730" w:rsidRDefault="00E062C4" w:rsidP="00E062C4">
            <w:pPr>
              <w:pStyle w:val="BodyText"/>
              <w:spacing w:before="162" w:line="480" w:lineRule="auto"/>
              <w:ind w:right="-90"/>
              <w:jc w:val="center"/>
              <w:rPr>
                <w:ins w:id="1163" w:author="Hardik Malhotra" w:date="2021-09-10T18:28:00Z"/>
                <w:rFonts w:ascii="Verdana" w:hAnsi="Verdana"/>
                <w:bCs/>
                <w:color w:val="000000" w:themeColor="text1"/>
                <w:sz w:val="14"/>
                <w:szCs w:val="14"/>
              </w:rPr>
            </w:pPr>
            <w:ins w:id="1164" w:author="Hardik Malhotra" w:date="2021-09-10T18:31:00Z">
              <w:r w:rsidRPr="002B5730">
                <w:rPr>
                  <w:rFonts w:ascii="Verdana" w:hAnsi="Verdana"/>
                  <w:bCs/>
                  <w:color w:val="000000" w:themeColor="text1"/>
                  <w:sz w:val="14"/>
                  <w:szCs w:val="14"/>
                  <w:rPrChange w:id="1165"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DFDAE58" w14:textId="5C2FE856" w:rsidR="00E062C4" w:rsidRPr="002B5730" w:rsidRDefault="00E062C4" w:rsidP="00E062C4">
            <w:pPr>
              <w:pStyle w:val="BodyText"/>
              <w:spacing w:before="162" w:line="480" w:lineRule="auto"/>
              <w:ind w:right="-90"/>
              <w:jc w:val="center"/>
              <w:rPr>
                <w:ins w:id="1166" w:author="Hardik Malhotra" w:date="2021-09-10T18:28:00Z"/>
                <w:rFonts w:ascii="Verdana" w:hAnsi="Verdana"/>
                <w:bCs/>
                <w:color w:val="000000" w:themeColor="text1"/>
                <w:sz w:val="14"/>
                <w:szCs w:val="14"/>
              </w:rPr>
            </w:pPr>
            <w:ins w:id="1167" w:author="Hardik Malhotra" w:date="2021-09-10T18:31:00Z">
              <w:r w:rsidRPr="002B5730">
                <w:rPr>
                  <w:rFonts w:ascii="Verdana" w:hAnsi="Verdana"/>
                  <w:bCs/>
                  <w:color w:val="000000" w:themeColor="text1"/>
                  <w:sz w:val="14"/>
                  <w:szCs w:val="14"/>
                  <w:rPrChange w:id="1168"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081673E3" w14:textId="34F10F0C" w:rsidR="00E062C4" w:rsidRPr="002B5730" w:rsidRDefault="00E062C4" w:rsidP="00E062C4">
            <w:pPr>
              <w:pStyle w:val="BodyText"/>
              <w:spacing w:before="162" w:line="480" w:lineRule="auto"/>
              <w:ind w:right="-90"/>
              <w:jc w:val="center"/>
              <w:rPr>
                <w:ins w:id="1169" w:author="Hardik Malhotra" w:date="2021-09-10T18:28:00Z"/>
                <w:rFonts w:ascii="Verdana" w:hAnsi="Verdana"/>
                <w:bCs/>
                <w:color w:val="000000" w:themeColor="text1"/>
                <w:sz w:val="14"/>
                <w:szCs w:val="14"/>
              </w:rPr>
            </w:pPr>
            <w:ins w:id="1170" w:author="Hardik Malhotra" w:date="2021-09-10T18:31:00Z">
              <w:r w:rsidRPr="002B5730">
                <w:rPr>
                  <w:rFonts w:ascii="Verdana" w:hAnsi="Verdana"/>
                  <w:bCs/>
                  <w:color w:val="000000" w:themeColor="text1"/>
                  <w:sz w:val="14"/>
                  <w:szCs w:val="14"/>
                  <w:rPrChange w:id="1171"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0688023" w14:textId="1EDB171A" w:rsidR="00E062C4" w:rsidRPr="002B5730" w:rsidRDefault="00E062C4" w:rsidP="00E062C4">
            <w:pPr>
              <w:pStyle w:val="BodyText"/>
              <w:spacing w:before="162" w:line="480" w:lineRule="auto"/>
              <w:ind w:right="-90"/>
              <w:jc w:val="center"/>
              <w:rPr>
                <w:ins w:id="1172" w:author="Hardik Malhotra" w:date="2021-09-10T18:28:00Z"/>
                <w:rFonts w:ascii="Verdana" w:hAnsi="Verdana"/>
                <w:bCs/>
                <w:color w:val="000000" w:themeColor="text1"/>
                <w:sz w:val="14"/>
                <w:szCs w:val="14"/>
              </w:rPr>
            </w:pPr>
            <w:ins w:id="1173" w:author="Hardik Malhotra" w:date="2021-09-10T18:31:00Z">
              <w:r w:rsidRPr="002B5730">
                <w:rPr>
                  <w:rFonts w:ascii="Verdana" w:hAnsi="Verdana"/>
                  <w:bCs/>
                  <w:color w:val="000000" w:themeColor="text1"/>
                  <w:sz w:val="14"/>
                  <w:szCs w:val="14"/>
                  <w:rPrChange w:id="1174"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408B328" w14:textId="56120ED2" w:rsidR="00E062C4" w:rsidRPr="002B5730" w:rsidRDefault="00E062C4" w:rsidP="00E062C4">
            <w:pPr>
              <w:pStyle w:val="BodyText"/>
              <w:spacing w:before="162" w:line="480" w:lineRule="auto"/>
              <w:ind w:right="-90"/>
              <w:jc w:val="center"/>
              <w:rPr>
                <w:ins w:id="1175" w:author="Hardik Malhotra" w:date="2021-09-10T18:28:00Z"/>
                <w:rFonts w:ascii="Verdana" w:hAnsi="Verdana"/>
                <w:bCs/>
                <w:color w:val="000000" w:themeColor="text1"/>
                <w:sz w:val="14"/>
                <w:szCs w:val="14"/>
              </w:rPr>
            </w:pPr>
            <w:ins w:id="1176" w:author="Hardik Malhotra" w:date="2021-09-10T18:31:00Z">
              <w:r w:rsidRPr="002B5730">
                <w:rPr>
                  <w:rFonts w:ascii="Verdana" w:hAnsi="Verdana"/>
                  <w:bCs/>
                  <w:color w:val="000000" w:themeColor="text1"/>
                  <w:sz w:val="14"/>
                  <w:szCs w:val="14"/>
                  <w:rPrChange w:id="1177"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7CCDC358" w14:textId="0DCF67FB" w:rsidR="00E062C4" w:rsidRPr="002B5730" w:rsidRDefault="00E062C4" w:rsidP="00E062C4">
            <w:pPr>
              <w:pStyle w:val="BodyText"/>
              <w:spacing w:before="162" w:line="480" w:lineRule="auto"/>
              <w:ind w:right="-90"/>
              <w:jc w:val="center"/>
              <w:rPr>
                <w:ins w:id="1178" w:author="Hardik Malhotra" w:date="2021-09-10T18:28:00Z"/>
                <w:rFonts w:ascii="Verdana" w:hAnsi="Verdana"/>
                <w:bCs/>
                <w:color w:val="000000" w:themeColor="text1"/>
                <w:sz w:val="14"/>
                <w:szCs w:val="14"/>
              </w:rPr>
            </w:pPr>
            <w:ins w:id="1179" w:author="Hardik Malhotra" w:date="2021-09-10T18:31:00Z">
              <w:r w:rsidRPr="002B5730">
                <w:rPr>
                  <w:rFonts w:ascii="Verdana" w:hAnsi="Verdana"/>
                  <w:bCs/>
                  <w:color w:val="000000" w:themeColor="text1"/>
                  <w:sz w:val="14"/>
                  <w:szCs w:val="14"/>
                  <w:rPrChange w:id="1180"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CCC018C" w14:textId="68D4CBEB" w:rsidR="00E062C4" w:rsidRPr="002B5730" w:rsidRDefault="00E062C4" w:rsidP="00E062C4">
            <w:pPr>
              <w:pStyle w:val="BodyText"/>
              <w:spacing w:before="162" w:line="480" w:lineRule="auto"/>
              <w:ind w:right="-90"/>
              <w:jc w:val="center"/>
              <w:rPr>
                <w:ins w:id="1181" w:author="Hardik Malhotra" w:date="2021-09-10T18:28:00Z"/>
                <w:rFonts w:ascii="Verdana" w:hAnsi="Verdana"/>
                <w:bCs/>
                <w:color w:val="000000" w:themeColor="text1"/>
                <w:sz w:val="14"/>
                <w:szCs w:val="14"/>
              </w:rPr>
            </w:pPr>
            <w:ins w:id="1182" w:author="Hardik Malhotra" w:date="2021-09-10T18:31:00Z">
              <w:r w:rsidRPr="002B5730">
                <w:rPr>
                  <w:rFonts w:ascii="Verdana" w:hAnsi="Verdana"/>
                  <w:bCs/>
                  <w:color w:val="000000" w:themeColor="text1"/>
                  <w:sz w:val="14"/>
                  <w:szCs w:val="14"/>
                  <w:rPrChange w:id="1183"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39645E5B" w14:textId="469FD801" w:rsidR="00E062C4" w:rsidRPr="002B5730" w:rsidRDefault="00E062C4" w:rsidP="00E062C4">
            <w:pPr>
              <w:pStyle w:val="BodyText"/>
              <w:spacing w:before="162" w:line="480" w:lineRule="auto"/>
              <w:ind w:right="-90"/>
              <w:jc w:val="center"/>
              <w:rPr>
                <w:ins w:id="1184" w:author="Hardik Malhotra" w:date="2021-09-10T18:28:00Z"/>
                <w:rFonts w:ascii="Verdana" w:hAnsi="Verdana"/>
                <w:bCs/>
                <w:color w:val="000000" w:themeColor="text1"/>
                <w:sz w:val="14"/>
                <w:szCs w:val="14"/>
              </w:rPr>
            </w:pPr>
            <w:ins w:id="1185" w:author="Hardik Malhotra" w:date="2021-09-10T18:31:00Z">
              <w:r w:rsidRPr="002B5730">
                <w:rPr>
                  <w:rFonts w:ascii="Verdana" w:hAnsi="Verdana"/>
                  <w:bCs/>
                  <w:color w:val="000000" w:themeColor="text1"/>
                  <w:sz w:val="14"/>
                  <w:szCs w:val="14"/>
                  <w:rPrChange w:id="1186"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A84A4B2" w14:textId="7D2E6BD6" w:rsidR="00E062C4" w:rsidRPr="002B5730" w:rsidRDefault="00E062C4" w:rsidP="00E062C4">
            <w:pPr>
              <w:pStyle w:val="BodyText"/>
              <w:spacing w:before="162" w:line="480" w:lineRule="auto"/>
              <w:ind w:right="-90"/>
              <w:jc w:val="center"/>
              <w:rPr>
                <w:ins w:id="1187" w:author="Hardik Malhotra" w:date="2021-09-10T18:28:00Z"/>
                <w:rFonts w:ascii="Verdana" w:hAnsi="Verdana"/>
                <w:bCs/>
                <w:color w:val="000000" w:themeColor="text1"/>
                <w:sz w:val="14"/>
                <w:szCs w:val="14"/>
              </w:rPr>
            </w:pPr>
            <w:ins w:id="1188" w:author="Hardik Malhotra" w:date="2021-09-10T18:31:00Z">
              <w:r w:rsidRPr="002B5730">
                <w:rPr>
                  <w:rFonts w:ascii="Verdana" w:hAnsi="Verdana"/>
                  <w:bCs/>
                  <w:color w:val="000000" w:themeColor="text1"/>
                  <w:sz w:val="14"/>
                  <w:szCs w:val="14"/>
                  <w:rPrChange w:id="1189" w:author="Hardik Malhotra" w:date="2021-09-10T18:31:00Z">
                    <w:rPr>
                      <w:b/>
                      <w:bCs/>
                      <w:sz w:val="20"/>
                      <w:szCs w:val="20"/>
                    </w:rPr>
                  </w:rPrChange>
                </w:rPr>
                <w:t>15.00</w:t>
              </w:r>
            </w:ins>
          </w:p>
        </w:tc>
      </w:tr>
      <w:tr w:rsidR="002B5730" w:rsidRPr="002B5730" w14:paraId="79A1375C" w14:textId="77777777" w:rsidTr="000627CD">
        <w:trPr>
          <w:trHeight w:val="86"/>
        </w:trPr>
        <w:tc>
          <w:tcPr>
            <w:tcW w:w="789" w:type="dxa"/>
            <w:shd w:val="clear" w:color="auto" w:fill="FFFFFF"/>
            <w:tcMar>
              <w:top w:w="15" w:type="dxa"/>
              <w:left w:w="15" w:type="dxa"/>
              <w:bottom w:w="0" w:type="dxa"/>
              <w:right w:w="15" w:type="dxa"/>
            </w:tcMar>
            <w:vAlign w:val="center"/>
            <w:hideMark/>
          </w:tcPr>
          <w:p w14:paraId="031D759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C343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United Kingdom</w:t>
            </w:r>
          </w:p>
        </w:tc>
        <w:tc>
          <w:tcPr>
            <w:tcW w:w="789" w:type="dxa"/>
            <w:shd w:val="clear" w:color="auto" w:fill="FFFFFF"/>
            <w:tcMar>
              <w:top w:w="15" w:type="dxa"/>
              <w:left w:w="15" w:type="dxa"/>
              <w:bottom w:w="0" w:type="dxa"/>
              <w:right w:w="15" w:type="dxa"/>
            </w:tcMar>
            <w:vAlign w:val="center"/>
            <w:hideMark/>
          </w:tcPr>
          <w:p w14:paraId="1A547F2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Wollaston</w:t>
            </w:r>
          </w:p>
        </w:tc>
        <w:tc>
          <w:tcPr>
            <w:tcW w:w="790" w:type="dxa"/>
            <w:shd w:val="clear" w:color="auto" w:fill="FFFFFF"/>
            <w:tcMar>
              <w:top w:w="15" w:type="dxa"/>
              <w:left w:w="15" w:type="dxa"/>
              <w:bottom w:w="0" w:type="dxa"/>
              <w:right w:w="15" w:type="dxa"/>
            </w:tcMar>
            <w:vAlign w:val="center"/>
            <w:hideMark/>
          </w:tcPr>
          <w:p w14:paraId="369E423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705F5CB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75F5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5D379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29AF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23375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3FA74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00A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4472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1EE2F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B89B3A9" w14:textId="77777777" w:rsidTr="000627CD">
        <w:trPr>
          <w:trHeight w:val="86"/>
          <w:ins w:id="1190" w:author="Hardik Malhotra" w:date="2021-09-10T18:58:00Z"/>
        </w:trPr>
        <w:tc>
          <w:tcPr>
            <w:tcW w:w="789" w:type="dxa"/>
            <w:shd w:val="clear" w:color="auto" w:fill="FFFFFF"/>
            <w:tcMar>
              <w:top w:w="15" w:type="dxa"/>
              <w:left w:w="15" w:type="dxa"/>
              <w:bottom w:w="0" w:type="dxa"/>
              <w:right w:w="15" w:type="dxa"/>
            </w:tcMar>
            <w:vAlign w:val="center"/>
          </w:tcPr>
          <w:p w14:paraId="4CD952E5" w14:textId="64F6733A" w:rsidR="00D8123B" w:rsidRPr="002B5730" w:rsidRDefault="00D8123B" w:rsidP="00D8123B">
            <w:pPr>
              <w:pStyle w:val="BodyText"/>
              <w:spacing w:before="162" w:line="480" w:lineRule="auto"/>
              <w:ind w:right="-90"/>
              <w:jc w:val="center"/>
              <w:rPr>
                <w:ins w:id="1191" w:author="Hardik Malhotra" w:date="2021-09-10T18:58:00Z"/>
                <w:rFonts w:ascii="Verdana" w:hAnsi="Verdana"/>
                <w:bCs/>
                <w:color w:val="000000" w:themeColor="text1"/>
                <w:sz w:val="14"/>
                <w:szCs w:val="14"/>
              </w:rPr>
            </w:pPr>
            <w:ins w:id="1192"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84E0750" w14:textId="5DAF5907" w:rsidR="00D8123B" w:rsidRPr="002B5730" w:rsidRDefault="00D8123B" w:rsidP="00D8123B">
            <w:pPr>
              <w:pStyle w:val="BodyText"/>
              <w:spacing w:before="162" w:line="480" w:lineRule="auto"/>
              <w:ind w:right="-90"/>
              <w:jc w:val="center"/>
              <w:rPr>
                <w:ins w:id="1193" w:author="Hardik Malhotra" w:date="2021-09-10T18:58:00Z"/>
                <w:rFonts w:ascii="Verdana" w:hAnsi="Verdana"/>
                <w:bCs/>
                <w:color w:val="000000" w:themeColor="text1"/>
                <w:sz w:val="14"/>
                <w:szCs w:val="14"/>
              </w:rPr>
            </w:pPr>
            <w:ins w:id="1194"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747B6605" w14:textId="1411F266" w:rsidR="00D8123B" w:rsidRPr="002B5730" w:rsidRDefault="00D8123B" w:rsidP="00D8123B">
            <w:pPr>
              <w:pStyle w:val="BodyText"/>
              <w:spacing w:before="162" w:line="480" w:lineRule="auto"/>
              <w:ind w:right="-90"/>
              <w:jc w:val="center"/>
              <w:rPr>
                <w:ins w:id="1195" w:author="Hardik Malhotra" w:date="2021-09-10T18:58:00Z"/>
                <w:rFonts w:ascii="Verdana" w:hAnsi="Verdana"/>
                <w:bCs/>
                <w:color w:val="000000" w:themeColor="text1"/>
                <w:sz w:val="14"/>
                <w:szCs w:val="14"/>
              </w:rPr>
            </w:pPr>
            <w:ins w:id="1196" w:author="Hardik Malhotra" w:date="2021-09-10T18:5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D05C57A" w14:textId="0DCFC4BA" w:rsidR="00D8123B" w:rsidRPr="002B5730" w:rsidRDefault="00D8123B" w:rsidP="00D8123B">
            <w:pPr>
              <w:pStyle w:val="BodyText"/>
              <w:spacing w:before="162" w:line="480" w:lineRule="auto"/>
              <w:ind w:right="-90"/>
              <w:jc w:val="center"/>
              <w:rPr>
                <w:ins w:id="1197" w:author="Hardik Malhotra" w:date="2021-09-10T18:58:00Z"/>
                <w:rFonts w:ascii="Verdana" w:hAnsi="Verdana"/>
                <w:bCs/>
                <w:color w:val="000000" w:themeColor="text1"/>
                <w:sz w:val="14"/>
                <w:szCs w:val="14"/>
              </w:rPr>
            </w:pPr>
            <w:ins w:id="1198" w:author="Hardik Malhotra" w:date="2021-09-10T18:5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175B64F" w14:textId="4A8299EF" w:rsidR="00D8123B" w:rsidRPr="002B5730" w:rsidRDefault="00D8123B" w:rsidP="00D8123B">
            <w:pPr>
              <w:pStyle w:val="BodyText"/>
              <w:spacing w:before="162" w:line="480" w:lineRule="auto"/>
              <w:ind w:right="-90"/>
              <w:jc w:val="center"/>
              <w:rPr>
                <w:ins w:id="1199" w:author="Hardik Malhotra" w:date="2021-09-10T18:58:00Z"/>
                <w:rFonts w:ascii="Verdana" w:hAnsi="Verdana"/>
                <w:bCs/>
                <w:color w:val="000000" w:themeColor="text1"/>
                <w:sz w:val="14"/>
                <w:szCs w:val="14"/>
              </w:rPr>
            </w:pPr>
            <w:ins w:id="1200" w:author="Hardik Malhotra" w:date="2021-09-10T19:00:00Z">
              <w:r w:rsidRPr="002B5730">
                <w:rPr>
                  <w:rFonts w:ascii="Verdana" w:hAnsi="Verdana"/>
                  <w:bCs/>
                  <w:color w:val="000000" w:themeColor="text1"/>
                  <w:sz w:val="14"/>
                  <w:szCs w:val="14"/>
                  <w:rPrChange w:id="1201"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BDFB823" w14:textId="0F58547F" w:rsidR="00D8123B" w:rsidRPr="002B5730" w:rsidRDefault="00D8123B" w:rsidP="00D8123B">
            <w:pPr>
              <w:pStyle w:val="BodyText"/>
              <w:spacing w:before="162" w:line="480" w:lineRule="auto"/>
              <w:ind w:right="-90"/>
              <w:jc w:val="center"/>
              <w:rPr>
                <w:ins w:id="1202" w:author="Hardik Malhotra" w:date="2021-09-10T18:58:00Z"/>
                <w:rFonts w:ascii="Verdana" w:hAnsi="Verdana"/>
                <w:bCs/>
                <w:color w:val="000000" w:themeColor="text1"/>
                <w:sz w:val="14"/>
                <w:szCs w:val="14"/>
              </w:rPr>
            </w:pPr>
            <w:ins w:id="1203" w:author="Hardik Malhotra" w:date="2021-09-10T19:00:00Z">
              <w:r w:rsidRPr="002B5730">
                <w:rPr>
                  <w:rFonts w:ascii="Verdana" w:hAnsi="Verdana"/>
                  <w:bCs/>
                  <w:color w:val="000000" w:themeColor="text1"/>
                  <w:sz w:val="14"/>
                  <w:szCs w:val="14"/>
                  <w:rPrChange w:id="1204"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10A7DC7A" w14:textId="4AAE4A7A" w:rsidR="00D8123B" w:rsidRPr="002B5730" w:rsidRDefault="00D8123B" w:rsidP="00D8123B">
            <w:pPr>
              <w:pStyle w:val="BodyText"/>
              <w:spacing w:before="162" w:line="480" w:lineRule="auto"/>
              <w:ind w:right="-90"/>
              <w:jc w:val="center"/>
              <w:rPr>
                <w:ins w:id="1205" w:author="Hardik Malhotra" w:date="2021-09-10T18:58:00Z"/>
                <w:rFonts w:ascii="Verdana" w:hAnsi="Verdana"/>
                <w:bCs/>
                <w:color w:val="000000" w:themeColor="text1"/>
                <w:sz w:val="14"/>
                <w:szCs w:val="14"/>
              </w:rPr>
            </w:pPr>
            <w:ins w:id="1206" w:author="Hardik Malhotra" w:date="2021-09-10T19:00:00Z">
              <w:r w:rsidRPr="002B5730">
                <w:rPr>
                  <w:rFonts w:ascii="Verdana" w:hAnsi="Verdana"/>
                  <w:bCs/>
                  <w:color w:val="000000" w:themeColor="text1"/>
                  <w:sz w:val="14"/>
                  <w:szCs w:val="14"/>
                  <w:rPrChange w:id="1207"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12C1EBEC" w14:textId="1B6C08F5" w:rsidR="00D8123B" w:rsidRPr="002B5730" w:rsidRDefault="00D8123B" w:rsidP="00D8123B">
            <w:pPr>
              <w:pStyle w:val="BodyText"/>
              <w:spacing w:before="162" w:line="480" w:lineRule="auto"/>
              <w:ind w:right="-90"/>
              <w:jc w:val="center"/>
              <w:rPr>
                <w:ins w:id="1208" w:author="Hardik Malhotra" w:date="2021-09-10T18:58:00Z"/>
                <w:rFonts w:ascii="Verdana" w:hAnsi="Verdana"/>
                <w:bCs/>
                <w:color w:val="000000" w:themeColor="text1"/>
                <w:sz w:val="14"/>
                <w:szCs w:val="14"/>
              </w:rPr>
            </w:pPr>
            <w:ins w:id="1209" w:author="Hardik Malhotra" w:date="2021-09-10T19:00:00Z">
              <w:r w:rsidRPr="002B5730">
                <w:rPr>
                  <w:rFonts w:ascii="Verdana" w:hAnsi="Verdana"/>
                  <w:bCs/>
                  <w:color w:val="000000" w:themeColor="text1"/>
                  <w:sz w:val="14"/>
                  <w:szCs w:val="14"/>
                  <w:rPrChange w:id="1210"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48467AB" w14:textId="1AA0624B" w:rsidR="00D8123B" w:rsidRPr="002B5730" w:rsidRDefault="00D8123B" w:rsidP="00D8123B">
            <w:pPr>
              <w:pStyle w:val="BodyText"/>
              <w:spacing w:before="162" w:line="480" w:lineRule="auto"/>
              <w:ind w:right="-90"/>
              <w:jc w:val="center"/>
              <w:rPr>
                <w:ins w:id="1211" w:author="Hardik Malhotra" w:date="2021-09-10T18:58:00Z"/>
                <w:rFonts w:ascii="Verdana" w:hAnsi="Verdana"/>
                <w:bCs/>
                <w:color w:val="000000" w:themeColor="text1"/>
                <w:sz w:val="14"/>
                <w:szCs w:val="14"/>
              </w:rPr>
            </w:pPr>
            <w:ins w:id="1212" w:author="Hardik Malhotra" w:date="2021-09-10T19:00:00Z">
              <w:r w:rsidRPr="002B5730">
                <w:rPr>
                  <w:rFonts w:ascii="Verdana" w:hAnsi="Verdana"/>
                  <w:bCs/>
                  <w:color w:val="000000" w:themeColor="text1"/>
                  <w:sz w:val="14"/>
                  <w:szCs w:val="14"/>
                  <w:rPrChange w:id="1213"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5689E808" w14:textId="15E78F12" w:rsidR="00D8123B" w:rsidRPr="002B5730" w:rsidRDefault="00D8123B" w:rsidP="00D8123B">
            <w:pPr>
              <w:pStyle w:val="BodyText"/>
              <w:spacing w:before="162" w:line="480" w:lineRule="auto"/>
              <w:ind w:right="-90"/>
              <w:jc w:val="center"/>
              <w:rPr>
                <w:ins w:id="1214" w:author="Hardik Malhotra" w:date="2021-09-10T18:58:00Z"/>
                <w:rFonts w:ascii="Verdana" w:hAnsi="Verdana"/>
                <w:bCs/>
                <w:color w:val="000000" w:themeColor="text1"/>
                <w:sz w:val="14"/>
                <w:szCs w:val="14"/>
              </w:rPr>
            </w:pPr>
            <w:ins w:id="1215" w:author="Hardik Malhotra" w:date="2021-09-10T19:00:00Z">
              <w:r w:rsidRPr="002B5730">
                <w:rPr>
                  <w:rFonts w:ascii="Verdana" w:hAnsi="Verdana"/>
                  <w:bCs/>
                  <w:color w:val="000000" w:themeColor="text1"/>
                  <w:sz w:val="14"/>
                  <w:szCs w:val="14"/>
                  <w:rPrChange w:id="1216"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03975DBE" w14:textId="6F686560" w:rsidR="00D8123B" w:rsidRPr="002B5730" w:rsidRDefault="00D8123B" w:rsidP="00D8123B">
            <w:pPr>
              <w:pStyle w:val="BodyText"/>
              <w:spacing w:before="162" w:line="480" w:lineRule="auto"/>
              <w:ind w:right="-90"/>
              <w:jc w:val="center"/>
              <w:rPr>
                <w:ins w:id="1217" w:author="Hardik Malhotra" w:date="2021-09-10T18:58:00Z"/>
                <w:rFonts w:ascii="Verdana" w:hAnsi="Verdana"/>
                <w:bCs/>
                <w:color w:val="000000" w:themeColor="text1"/>
                <w:sz w:val="14"/>
                <w:szCs w:val="14"/>
              </w:rPr>
            </w:pPr>
            <w:ins w:id="1218" w:author="Hardik Malhotra" w:date="2021-09-10T19:00:00Z">
              <w:r w:rsidRPr="002B5730">
                <w:rPr>
                  <w:rFonts w:ascii="Verdana" w:hAnsi="Verdana"/>
                  <w:bCs/>
                  <w:color w:val="000000" w:themeColor="text1"/>
                  <w:sz w:val="14"/>
                  <w:szCs w:val="14"/>
                  <w:rPrChange w:id="1219"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60F3E58A" w14:textId="13060ACA" w:rsidR="00D8123B" w:rsidRPr="002B5730" w:rsidRDefault="00D8123B" w:rsidP="00D8123B">
            <w:pPr>
              <w:pStyle w:val="BodyText"/>
              <w:spacing w:before="162" w:line="480" w:lineRule="auto"/>
              <w:ind w:right="-90"/>
              <w:jc w:val="center"/>
              <w:rPr>
                <w:ins w:id="1220" w:author="Hardik Malhotra" w:date="2021-09-10T18:58:00Z"/>
                <w:rFonts w:ascii="Verdana" w:hAnsi="Verdana"/>
                <w:bCs/>
                <w:color w:val="000000" w:themeColor="text1"/>
                <w:sz w:val="14"/>
                <w:szCs w:val="14"/>
              </w:rPr>
            </w:pPr>
            <w:ins w:id="1221" w:author="Hardik Malhotra" w:date="2021-09-10T19:00:00Z">
              <w:r w:rsidRPr="002B5730">
                <w:rPr>
                  <w:rFonts w:ascii="Verdana" w:hAnsi="Verdana"/>
                  <w:bCs/>
                  <w:color w:val="000000" w:themeColor="text1"/>
                  <w:sz w:val="14"/>
                  <w:szCs w:val="14"/>
                  <w:rPrChange w:id="1222"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07B9BCB9" w14:textId="69D8A50C" w:rsidR="00D8123B" w:rsidRPr="002B5730" w:rsidRDefault="00D8123B" w:rsidP="00D8123B">
            <w:pPr>
              <w:pStyle w:val="BodyText"/>
              <w:spacing w:before="162" w:line="480" w:lineRule="auto"/>
              <w:ind w:right="-90"/>
              <w:jc w:val="center"/>
              <w:rPr>
                <w:ins w:id="1223" w:author="Hardik Malhotra" w:date="2021-09-10T18:58:00Z"/>
                <w:rFonts w:ascii="Verdana" w:hAnsi="Verdana"/>
                <w:bCs/>
                <w:color w:val="000000" w:themeColor="text1"/>
                <w:sz w:val="14"/>
                <w:szCs w:val="14"/>
              </w:rPr>
            </w:pPr>
            <w:ins w:id="1224" w:author="Hardik Malhotra" w:date="2021-09-10T19:00:00Z">
              <w:r w:rsidRPr="002B5730">
                <w:rPr>
                  <w:rFonts w:ascii="Verdana" w:hAnsi="Verdana"/>
                  <w:bCs/>
                  <w:color w:val="000000" w:themeColor="text1"/>
                  <w:sz w:val="14"/>
                  <w:szCs w:val="14"/>
                  <w:rPrChange w:id="1225" w:author="Hardik Malhotra" w:date="2021-09-10T19:00:00Z">
                    <w:rPr>
                      <w:sz w:val="20"/>
                      <w:szCs w:val="20"/>
                    </w:rPr>
                  </w:rPrChange>
                </w:rPr>
                <w:t>0.00</w:t>
              </w:r>
            </w:ins>
          </w:p>
        </w:tc>
      </w:tr>
      <w:tr w:rsidR="002B5730" w:rsidRPr="002B5730" w14:paraId="5A1F64C0" w14:textId="77777777" w:rsidTr="000627CD">
        <w:trPr>
          <w:trHeight w:val="86"/>
          <w:ins w:id="1226" w:author="Hardik Malhotra" w:date="2021-09-10T18:58:00Z"/>
        </w:trPr>
        <w:tc>
          <w:tcPr>
            <w:tcW w:w="789" w:type="dxa"/>
            <w:shd w:val="clear" w:color="auto" w:fill="FFFFFF"/>
            <w:tcMar>
              <w:top w:w="15" w:type="dxa"/>
              <w:left w:w="15" w:type="dxa"/>
              <w:bottom w:w="0" w:type="dxa"/>
              <w:right w:w="15" w:type="dxa"/>
            </w:tcMar>
            <w:vAlign w:val="center"/>
          </w:tcPr>
          <w:p w14:paraId="51A7C363" w14:textId="0C22B9D4" w:rsidR="00D8123B" w:rsidRPr="002B5730" w:rsidRDefault="00D8123B" w:rsidP="00D8123B">
            <w:pPr>
              <w:pStyle w:val="BodyText"/>
              <w:spacing w:before="162" w:line="480" w:lineRule="auto"/>
              <w:ind w:right="-90"/>
              <w:jc w:val="center"/>
              <w:rPr>
                <w:ins w:id="1227" w:author="Hardik Malhotra" w:date="2021-09-10T18:58:00Z"/>
                <w:rFonts w:ascii="Verdana" w:hAnsi="Verdana"/>
                <w:bCs/>
                <w:color w:val="000000" w:themeColor="text1"/>
                <w:sz w:val="14"/>
                <w:szCs w:val="14"/>
              </w:rPr>
            </w:pPr>
            <w:ins w:id="1228"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BFF9E8F" w14:textId="2B3FA6AD" w:rsidR="00D8123B" w:rsidRPr="002B5730" w:rsidRDefault="00D8123B" w:rsidP="00D8123B">
            <w:pPr>
              <w:pStyle w:val="BodyText"/>
              <w:spacing w:before="162" w:line="480" w:lineRule="auto"/>
              <w:ind w:right="-90"/>
              <w:jc w:val="center"/>
              <w:rPr>
                <w:ins w:id="1229" w:author="Hardik Malhotra" w:date="2021-09-10T18:58:00Z"/>
                <w:rFonts w:ascii="Verdana" w:hAnsi="Verdana"/>
                <w:bCs/>
                <w:color w:val="000000" w:themeColor="text1"/>
                <w:sz w:val="14"/>
                <w:szCs w:val="14"/>
              </w:rPr>
            </w:pPr>
            <w:ins w:id="1230"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08729584" w14:textId="55DB8A63" w:rsidR="00D8123B" w:rsidRPr="002B5730" w:rsidRDefault="00D8123B" w:rsidP="00D8123B">
            <w:pPr>
              <w:pStyle w:val="BodyText"/>
              <w:spacing w:before="162" w:line="480" w:lineRule="auto"/>
              <w:ind w:right="-90"/>
              <w:jc w:val="center"/>
              <w:rPr>
                <w:ins w:id="1231" w:author="Hardik Malhotra" w:date="2021-09-10T18:58:00Z"/>
                <w:rFonts w:ascii="Verdana" w:hAnsi="Verdana"/>
                <w:bCs/>
                <w:color w:val="000000" w:themeColor="text1"/>
                <w:sz w:val="14"/>
                <w:szCs w:val="14"/>
              </w:rPr>
            </w:pPr>
            <w:ins w:id="1232" w:author="Hardik Malhotra" w:date="2021-09-10T18:5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DE99F5" w14:textId="7B314093" w:rsidR="00D8123B" w:rsidRPr="002B5730" w:rsidRDefault="00D8123B" w:rsidP="00913ABB">
            <w:pPr>
              <w:pStyle w:val="BodyText"/>
              <w:spacing w:before="162" w:line="480" w:lineRule="auto"/>
              <w:ind w:right="-90"/>
              <w:jc w:val="center"/>
              <w:rPr>
                <w:ins w:id="1233" w:author="Hardik Malhotra" w:date="2021-09-10T18:58:00Z"/>
                <w:rFonts w:ascii="Verdana" w:hAnsi="Verdana"/>
                <w:bCs/>
                <w:color w:val="000000" w:themeColor="text1"/>
                <w:sz w:val="14"/>
                <w:szCs w:val="14"/>
              </w:rPr>
            </w:pPr>
            <w:ins w:id="1234" w:author="Hardik Malhotra" w:date="2021-09-10T18:5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CC51DE7" w14:textId="16B11AED" w:rsidR="00D8123B" w:rsidRPr="002B5730" w:rsidRDefault="00D8123B" w:rsidP="00D8123B">
            <w:pPr>
              <w:pStyle w:val="BodyText"/>
              <w:spacing w:before="162" w:line="480" w:lineRule="auto"/>
              <w:ind w:right="-90"/>
              <w:jc w:val="center"/>
              <w:rPr>
                <w:ins w:id="1235" w:author="Hardik Malhotra" w:date="2021-09-10T18:58:00Z"/>
                <w:rFonts w:ascii="Verdana" w:hAnsi="Verdana"/>
                <w:bCs/>
                <w:color w:val="000000" w:themeColor="text1"/>
                <w:sz w:val="14"/>
                <w:szCs w:val="14"/>
              </w:rPr>
            </w:pPr>
            <w:ins w:id="1236" w:author="Hardik Malhotra" w:date="2021-09-10T19:01:00Z">
              <w:r w:rsidRPr="002B5730">
                <w:rPr>
                  <w:rFonts w:ascii="Verdana" w:hAnsi="Verdana"/>
                  <w:bCs/>
                  <w:color w:val="000000" w:themeColor="text1"/>
                  <w:sz w:val="14"/>
                  <w:szCs w:val="14"/>
                  <w:rPrChange w:id="1237"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118EEDA" w14:textId="2362C539" w:rsidR="00D8123B" w:rsidRPr="002B5730" w:rsidRDefault="00D8123B" w:rsidP="00D8123B">
            <w:pPr>
              <w:pStyle w:val="BodyText"/>
              <w:spacing w:before="162" w:line="480" w:lineRule="auto"/>
              <w:ind w:right="-90"/>
              <w:jc w:val="center"/>
              <w:rPr>
                <w:ins w:id="1238" w:author="Hardik Malhotra" w:date="2021-09-10T18:58:00Z"/>
                <w:rFonts w:ascii="Verdana" w:hAnsi="Verdana"/>
                <w:bCs/>
                <w:color w:val="000000" w:themeColor="text1"/>
                <w:sz w:val="14"/>
                <w:szCs w:val="14"/>
              </w:rPr>
            </w:pPr>
            <w:ins w:id="1239" w:author="Hardik Malhotra" w:date="2021-09-10T19:01:00Z">
              <w:r w:rsidRPr="002B5730">
                <w:rPr>
                  <w:rFonts w:ascii="Verdana" w:hAnsi="Verdana"/>
                  <w:bCs/>
                  <w:color w:val="000000" w:themeColor="text1"/>
                  <w:sz w:val="14"/>
                  <w:szCs w:val="14"/>
                  <w:rPrChange w:id="1240"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48FE30E" w14:textId="1F34EE5B" w:rsidR="00D8123B" w:rsidRPr="002B5730" w:rsidRDefault="00D8123B" w:rsidP="00D8123B">
            <w:pPr>
              <w:pStyle w:val="BodyText"/>
              <w:spacing w:before="162" w:line="480" w:lineRule="auto"/>
              <w:ind w:right="-90"/>
              <w:jc w:val="center"/>
              <w:rPr>
                <w:ins w:id="1241" w:author="Hardik Malhotra" w:date="2021-09-10T18:58:00Z"/>
                <w:rFonts w:ascii="Verdana" w:hAnsi="Verdana"/>
                <w:bCs/>
                <w:color w:val="000000" w:themeColor="text1"/>
                <w:sz w:val="14"/>
                <w:szCs w:val="14"/>
              </w:rPr>
            </w:pPr>
            <w:ins w:id="1242" w:author="Hardik Malhotra" w:date="2021-09-10T19:01:00Z">
              <w:r w:rsidRPr="002B5730">
                <w:rPr>
                  <w:rFonts w:ascii="Verdana" w:hAnsi="Verdana"/>
                  <w:bCs/>
                  <w:color w:val="000000" w:themeColor="text1"/>
                  <w:sz w:val="14"/>
                  <w:szCs w:val="14"/>
                  <w:rPrChange w:id="1243"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F068354" w14:textId="4CA8D9F2" w:rsidR="00D8123B" w:rsidRPr="002B5730" w:rsidRDefault="00D8123B" w:rsidP="00D8123B">
            <w:pPr>
              <w:pStyle w:val="BodyText"/>
              <w:spacing w:before="162" w:line="480" w:lineRule="auto"/>
              <w:ind w:right="-90"/>
              <w:jc w:val="center"/>
              <w:rPr>
                <w:ins w:id="1244" w:author="Hardik Malhotra" w:date="2021-09-10T18:58:00Z"/>
                <w:rFonts w:ascii="Verdana" w:hAnsi="Verdana"/>
                <w:bCs/>
                <w:color w:val="000000" w:themeColor="text1"/>
                <w:sz w:val="14"/>
                <w:szCs w:val="14"/>
              </w:rPr>
            </w:pPr>
            <w:ins w:id="1245" w:author="Hardik Malhotra" w:date="2021-09-10T19:01:00Z">
              <w:r w:rsidRPr="002B5730">
                <w:rPr>
                  <w:rFonts w:ascii="Verdana" w:hAnsi="Verdana"/>
                  <w:bCs/>
                  <w:color w:val="000000" w:themeColor="text1"/>
                  <w:sz w:val="14"/>
                  <w:szCs w:val="14"/>
                  <w:rPrChange w:id="1246"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7E8EEEE" w14:textId="04BDFE4C" w:rsidR="00D8123B" w:rsidRPr="002B5730" w:rsidRDefault="00D8123B" w:rsidP="00D8123B">
            <w:pPr>
              <w:pStyle w:val="BodyText"/>
              <w:spacing w:before="162" w:line="480" w:lineRule="auto"/>
              <w:ind w:right="-90"/>
              <w:jc w:val="center"/>
              <w:rPr>
                <w:ins w:id="1247" w:author="Hardik Malhotra" w:date="2021-09-10T18:58:00Z"/>
                <w:rFonts w:ascii="Verdana" w:hAnsi="Verdana"/>
                <w:bCs/>
                <w:color w:val="000000" w:themeColor="text1"/>
                <w:sz w:val="14"/>
                <w:szCs w:val="14"/>
              </w:rPr>
            </w:pPr>
            <w:ins w:id="1248" w:author="Hardik Malhotra" w:date="2021-09-10T19:01:00Z">
              <w:r w:rsidRPr="002B5730">
                <w:rPr>
                  <w:rFonts w:ascii="Verdana" w:hAnsi="Verdana"/>
                  <w:bCs/>
                  <w:color w:val="000000" w:themeColor="text1"/>
                  <w:sz w:val="14"/>
                  <w:szCs w:val="14"/>
                  <w:rPrChange w:id="1249"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E22E9E4" w14:textId="07D153DF" w:rsidR="00D8123B" w:rsidRPr="002B5730" w:rsidRDefault="00D8123B" w:rsidP="00D8123B">
            <w:pPr>
              <w:pStyle w:val="BodyText"/>
              <w:spacing w:before="162" w:line="480" w:lineRule="auto"/>
              <w:ind w:right="-90"/>
              <w:jc w:val="center"/>
              <w:rPr>
                <w:ins w:id="1250" w:author="Hardik Malhotra" w:date="2021-09-10T18:58:00Z"/>
                <w:rFonts w:ascii="Verdana" w:hAnsi="Verdana"/>
                <w:bCs/>
                <w:color w:val="000000" w:themeColor="text1"/>
                <w:sz w:val="14"/>
                <w:szCs w:val="14"/>
              </w:rPr>
            </w:pPr>
            <w:ins w:id="1251" w:author="Hardik Malhotra" w:date="2021-09-10T19:01:00Z">
              <w:r w:rsidRPr="002B5730">
                <w:rPr>
                  <w:rFonts w:ascii="Verdana" w:hAnsi="Verdana"/>
                  <w:bCs/>
                  <w:color w:val="000000" w:themeColor="text1"/>
                  <w:sz w:val="14"/>
                  <w:szCs w:val="14"/>
                  <w:rPrChange w:id="1252"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C73A9F8" w14:textId="048B5693" w:rsidR="00D8123B" w:rsidRPr="002B5730" w:rsidRDefault="00D8123B" w:rsidP="00D8123B">
            <w:pPr>
              <w:pStyle w:val="BodyText"/>
              <w:spacing w:before="162" w:line="480" w:lineRule="auto"/>
              <w:ind w:right="-90"/>
              <w:jc w:val="center"/>
              <w:rPr>
                <w:ins w:id="1253" w:author="Hardik Malhotra" w:date="2021-09-10T18:58:00Z"/>
                <w:rFonts w:ascii="Verdana" w:hAnsi="Verdana"/>
                <w:bCs/>
                <w:color w:val="000000" w:themeColor="text1"/>
                <w:sz w:val="14"/>
                <w:szCs w:val="14"/>
              </w:rPr>
            </w:pPr>
            <w:ins w:id="1254" w:author="Hardik Malhotra" w:date="2021-09-10T19:01:00Z">
              <w:r w:rsidRPr="002B5730">
                <w:rPr>
                  <w:rFonts w:ascii="Verdana" w:hAnsi="Verdana"/>
                  <w:bCs/>
                  <w:color w:val="000000" w:themeColor="text1"/>
                  <w:sz w:val="14"/>
                  <w:szCs w:val="14"/>
                  <w:rPrChange w:id="1255"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C4C5646" w14:textId="70850098" w:rsidR="00D8123B" w:rsidRPr="002B5730" w:rsidRDefault="00D8123B" w:rsidP="00D8123B">
            <w:pPr>
              <w:pStyle w:val="BodyText"/>
              <w:spacing w:before="162" w:line="480" w:lineRule="auto"/>
              <w:ind w:right="-90"/>
              <w:jc w:val="center"/>
              <w:rPr>
                <w:ins w:id="1256" w:author="Hardik Malhotra" w:date="2021-09-10T18:58:00Z"/>
                <w:rFonts w:ascii="Verdana" w:hAnsi="Verdana"/>
                <w:bCs/>
                <w:color w:val="000000" w:themeColor="text1"/>
                <w:sz w:val="14"/>
                <w:szCs w:val="14"/>
              </w:rPr>
            </w:pPr>
            <w:ins w:id="1257" w:author="Hardik Malhotra" w:date="2021-09-10T19:01:00Z">
              <w:r w:rsidRPr="002B5730">
                <w:rPr>
                  <w:rFonts w:ascii="Verdana" w:hAnsi="Verdana"/>
                  <w:bCs/>
                  <w:color w:val="000000" w:themeColor="text1"/>
                  <w:sz w:val="14"/>
                  <w:szCs w:val="14"/>
                  <w:rPrChange w:id="1258"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796AAB3" w14:textId="3974B417" w:rsidR="00D8123B" w:rsidRPr="002B5730" w:rsidRDefault="00D8123B" w:rsidP="00D8123B">
            <w:pPr>
              <w:pStyle w:val="BodyText"/>
              <w:spacing w:before="162" w:line="480" w:lineRule="auto"/>
              <w:ind w:right="-90"/>
              <w:jc w:val="center"/>
              <w:rPr>
                <w:ins w:id="1259" w:author="Hardik Malhotra" w:date="2021-09-10T18:58:00Z"/>
                <w:rFonts w:ascii="Verdana" w:hAnsi="Verdana"/>
                <w:bCs/>
                <w:color w:val="000000" w:themeColor="text1"/>
                <w:sz w:val="14"/>
                <w:szCs w:val="14"/>
              </w:rPr>
            </w:pPr>
            <w:ins w:id="1260" w:author="Hardik Malhotra" w:date="2021-09-10T19:01:00Z">
              <w:r w:rsidRPr="002B5730">
                <w:rPr>
                  <w:rFonts w:ascii="Verdana" w:hAnsi="Verdana"/>
                  <w:bCs/>
                  <w:color w:val="000000" w:themeColor="text1"/>
                  <w:sz w:val="14"/>
                  <w:szCs w:val="14"/>
                  <w:rPrChange w:id="1261" w:author="Hardik Malhotra" w:date="2021-09-10T19:01:00Z">
                    <w:rPr>
                      <w:b/>
                      <w:bCs/>
                      <w:sz w:val="20"/>
                      <w:szCs w:val="20"/>
                    </w:rPr>
                  </w:rPrChange>
                </w:rPr>
                <w:t>20.00</w:t>
              </w:r>
            </w:ins>
          </w:p>
        </w:tc>
      </w:tr>
      <w:tr w:rsidR="002B5730" w:rsidRPr="002B5730" w14:paraId="1B8B08E2" w14:textId="77777777" w:rsidTr="000627CD">
        <w:trPr>
          <w:trHeight w:val="86"/>
          <w:ins w:id="1262" w:author="Hardik Malhotra" w:date="2021-09-10T19:01:00Z"/>
        </w:trPr>
        <w:tc>
          <w:tcPr>
            <w:tcW w:w="789" w:type="dxa"/>
            <w:shd w:val="clear" w:color="auto" w:fill="FFFFFF"/>
            <w:tcMar>
              <w:top w:w="15" w:type="dxa"/>
              <w:left w:w="15" w:type="dxa"/>
              <w:bottom w:w="0" w:type="dxa"/>
              <w:right w:w="15" w:type="dxa"/>
            </w:tcMar>
            <w:vAlign w:val="center"/>
          </w:tcPr>
          <w:p w14:paraId="33C7AE50" w14:textId="247953D9" w:rsidR="00D8123B" w:rsidRPr="002B5730" w:rsidRDefault="00D8123B" w:rsidP="00D8123B">
            <w:pPr>
              <w:pStyle w:val="BodyText"/>
              <w:spacing w:before="162" w:line="480" w:lineRule="auto"/>
              <w:ind w:right="-90"/>
              <w:jc w:val="center"/>
              <w:rPr>
                <w:ins w:id="1263" w:author="Hardik Malhotra" w:date="2021-09-10T19:01:00Z"/>
                <w:rFonts w:ascii="Verdana" w:hAnsi="Verdana"/>
                <w:bCs/>
                <w:color w:val="000000" w:themeColor="text1"/>
                <w:sz w:val="14"/>
                <w:szCs w:val="14"/>
              </w:rPr>
            </w:pPr>
            <w:ins w:id="1264" w:author="Hardik Malhotra" w:date="2021-09-10T19:01: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E76F9B9" w14:textId="730905DB" w:rsidR="00D8123B" w:rsidRPr="002B5730" w:rsidRDefault="00D8123B" w:rsidP="00913ABB">
            <w:pPr>
              <w:pStyle w:val="BodyText"/>
              <w:spacing w:before="162" w:line="480" w:lineRule="auto"/>
              <w:ind w:right="-90"/>
              <w:jc w:val="center"/>
              <w:rPr>
                <w:ins w:id="1265" w:author="Hardik Malhotra" w:date="2021-09-10T19:01:00Z"/>
                <w:rFonts w:ascii="Verdana" w:hAnsi="Verdana"/>
                <w:bCs/>
                <w:color w:val="000000" w:themeColor="text1"/>
                <w:sz w:val="14"/>
                <w:szCs w:val="14"/>
              </w:rPr>
            </w:pPr>
            <w:ins w:id="1266" w:author="Hardik Malhotra" w:date="2021-09-10T19:01:00Z">
              <w:r w:rsidRPr="002B5730">
                <w:rPr>
                  <w:rFonts w:ascii="Verdana" w:hAnsi="Verdana"/>
                  <w:bCs/>
                  <w:color w:val="000000" w:themeColor="text1"/>
                  <w:sz w:val="14"/>
                  <w:szCs w:val="14"/>
                </w:rPr>
                <w:t>Rest of Eu</w:t>
              </w:r>
            </w:ins>
            <w:ins w:id="1267" w:author="Hardik Malhotra" w:date="2021-09-10T19:02:00Z">
              <w:r w:rsidRPr="002B5730">
                <w:rPr>
                  <w:rFonts w:ascii="Verdana" w:hAnsi="Verdana"/>
                  <w:bCs/>
                  <w:color w:val="000000" w:themeColor="text1"/>
                  <w:sz w:val="14"/>
                  <w:szCs w:val="14"/>
                </w:rPr>
                <w:t>rope</w:t>
              </w:r>
            </w:ins>
          </w:p>
        </w:tc>
        <w:tc>
          <w:tcPr>
            <w:tcW w:w="789" w:type="dxa"/>
            <w:shd w:val="clear" w:color="auto" w:fill="FFFFFF"/>
            <w:tcMar>
              <w:top w:w="15" w:type="dxa"/>
              <w:left w:w="15" w:type="dxa"/>
              <w:bottom w:w="0" w:type="dxa"/>
              <w:right w:w="15" w:type="dxa"/>
            </w:tcMar>
            <w:vAlign w:val="center"/>
          </w:tcPr>
          <w:p w14:paraId="0556ECB3" w14:textId="72E7A562" w:rsidR="00D8123B" w:rsidRPr="002B5730" w:rsidRDefault="00D8123B" w:rsidP="00D8123B">
            <w:pPr>
              <w:pStyle w:val="BodyText"/>
              <w:spacing w:before="162" w:line="480" w:lineRule="auto"/>
              <w:ind w:right="-90"/>
              <w:jc w:val="center"/>
              <w:rPr>
                <w:ins w:id="1268" w:author="Hardik Malhotra" w:date="2021-09-10T19:01:00Z"/>
                <w:rFonts w:ascii="Verdana" w:hAnsi="Verdana"/>
                <w:bCs/>
                <w:color w:val="000000" w:themeColor="text1"/>
                <w:sz w:val="14"/>
                <w:szCs w:val="14"/>
              </w:rPr>
            </w:pPr>
            <w:ins w:id="1269"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C3553B" w14:textId="3BC08B86" w:rsidR="00D8123B" w:rsidRPr="002B5730" w:rsidRDefault="00D8123B" w:rsidP="00D8123B">
            <w:pPr>
              <w:pStyle w:val="BodyText"/>
              <w:spacing w:before="162" w:line="480" w:lineRule="auto"/>
              <w:ind w:right="-90"/>
              <w:jc w:val="center"/>
              <w:rPr>
                <w:ins w:id="1270" w:author="Hardik Malhotra" w:date="2021-09-10T19:01:00Z"/>
                <w:rFonts w:ascii="Verdana" w:hAnsi="Verdana"/>
                <w:bCs/>
                <w:color w:val="000000" w:themeColor="text1"/>
                <w:sz w:val="14"/>
                <w:szCs w:val="14"/>
              </w:rPr>
            </w:pPr>
            <w:ins w:id="1271" w:author="Hardik Malhotra" w:date="2021-09-10T19: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A9C034" w14:textId="0739EAD6" w:rsidR="00D8123B" w:rsidRPr="002B5730" w:rsidRDefault="00D8123B" w:rsidP="00D8123B">
            <w:pPr>
              <w:pStyle w:val="BodyText"/>
              <w:spacing w:before="162" w:line="480" w:lineRule="auto"/>
              <w:ind w:right="-90"/>
              <w:jc w:val="center"/>
              <w:rPr>
                <w:ins w:id="1272" w:author="Hardik Malhotra" w:date="2021-09-10T19:01:00Z"/>
                <w:rFonts w:ascii="Verdana" w:hAnsi="Verdana"/>
                <w:bCs/>
                <w:color w:val="000000" w:themeColor="text1"/>
                <w:sz w:val="14"/>
                <w:szCs w:val="14"/>
              </w:rPr>
            </w:pPr>
            <w:ins w:id="1273" w:author="Hardik Malhotra" w:date="2021-09-10T19:02:00Z">
              <w:r w:rsidRPr="002B5730">
                <w:rPr>
                  <w:rFonts w:ascii="Verdana" w:hAnsi="Verdana"/>
                  <w:bCs/>
                  <w:color w:val="000000" w:themeColor="text1"/>
                  <w:sz w:val="14"/>
                  <w:szCs w:val="14"/>
                  <w:rPrChange w:id="1274"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6D3F69D3" w14:textId="53F2BE3A" w:rsidR="00D8123B" w:rsidRPr="002B5730" w:rsidRDefault="00D8123B" w:rsidP="00D8123B">
            <w:pPr>
              <w:pStyle w:val="BodyText"/>
              <w:spacing w:before="162" w:line="480" w:lineRule="auto"/>
              <w:ind w:right="-90"/>
              <w:jc w:val="center"/>
              <w:rPr>
                <w:ins w:id="1275" w:author="Hardik Malhotra" w:date="2021-09-10T19:01:00Z"/>
                <w:rFonts w:ascii="Verdana" w:hAnsi="Verdana"/>
                <w:bCs/>
                <w:color w:val="000000" w:themeColor="text1"/>
                <w:sz w:val="14"/>
                <w:szCs w:val="14"/>
              </w:rPr>
            </w:pPr>
            <w:ins w:id="1276" w:author="Hardik Malhotra" w:date="2021-09-10T19:02:00Z">
              <w:r w:rsidRPr="002B5730">
                <w:rPr>
                  <w:rFonts w:ascii="Verdana" w:hAnsi="Verdana"/>
                  <w:bCs/>
                  <w:color w:val="000000" w:themeColor="text1"/>
                  <w:sz w:val="14"/>
                  <w:szCs w:val="14"/>
                  <w:rPrChange w:id="1277"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34CBA2D0" w14:textId="22789089" w:rsidR="00D8123B" w:rsidRPr="002B5730" w:rsidRDefault="00D8123B" w:rsidP="00D8123B">
            <w:pPr>
              <w:pStyle w:val="BodyText"/>
              <w:spacing w:before="162" w:line="480" w:lineRule="auto"/>
              <w:ind w:right="-90"/>
              <w:jc w:val="center"/>
              <w:rPr>
                <w:ins w:id="1278" w:author="Hardik Malhotra" w:date="2021-09-10T19:01:00Z"/>
                <w:rFonts w:ascii="Verdana" w:hAnsi="Verdana"/>
                <w:bCs/>
                <w:color w:val="000000" w:themeColor="text1"/>
                <w:sz w:val="14"/>
                <w:szCs w:val="14"/>
              </w:rPr>
            </w:pPr>
            <w:ins w:id="1279" w:author="Hardik Malhotra" w:date="2021-09-10T19:02:00Z">
              <w:r w:rsidRPr="002B5730">
                <w:rPr>
                  <w:rFonts w:ascii="Verdana" w:hAnsi="Verdana"/>
                  <w:bCs/>
                  <w:color w:val="000000" w:themeColor="text1"/>
                  <w:sz w:val="14"/>
                  <w:szCs w:val="14"/>
                  <w:rPrChange w:id="1280"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0331D36B" w14:textId="064DACF8" w:rsidR="00D8123B" w:rsidRPr="002B5730" w:rsidRDefault="00D8123B" w:rsidP="00D8123B">
            <w:pPr>
              <w:pStyle w:val="BodyText"/>
              <w:spacing w:before="162" w:line="480" w:lineRule="auto"/>
              <w:ind w:right="-90"/>
              <w:jc w:val="center"/>
              <w:rPr>
                <w:ins w:id="1281" w:author="Hardik Malhotra" w:date="2021-09-10T19:01:00Z"/>
                <w:rFonts w:ascii="Verdana" w:hAnsi="Verdana"/>
                <w:bCs/>
                <w:color w:val="000000" w:themeColor="text1"/>
                <w:sz w:val="14"/>
                <w:szCs w:val="14"/>
              </w:rPr>
            </w:pPr>
            <w:ins w:id="1282" w:author="Hardik Malhotra" w:date="2021-09-10T19:02:00Z">
              <w:r w:rsidRPr="002B5730">
                <w:rPr>
                  <w:rFonts w:ascii="Verdana" w:hAnsi="Verdana"/>
                  <w:bCs/>
                  <w:color w:val="000000" w:themeColor="text1"/>
                  <w:sz w:val="14"/>
                  <w:szCs w:val="14"/>
                  <w:rPrChange w:id="1283"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298858C9" w14:textId="6CF1475C" w:rsidR="00D8123B" w:rsidRPr="002B5730" w:rsidRDefault="00D8123B" w:rsidP="00D8123B">
            <w:pPr>
              <w:pStyle w:val="BodyText"/>
              <w:spacing w:before="162" w:line="480" w:lineRule="auto"/>
              <w:ind w:right="-90"/>
              <w:jc w:val="center"/>
              <w:rPr>
                <w:ins w:id="1284" w:author="Hardik Malhotra" w:date="2021-09-10T19:01:00Z"/>
                <w:rFonts w:ascii="Verdana" w:hAnsi="Verdana"/>
                <w:bCs/>
                <w:color w:val="000000" w:themeColor="text1"/>
                <w:sz w:val="14"/>
                <w:szCs w:val="14"/>
              </w:rPr>
            </w:pPr>
            <w:ins w:id="1285" w:author="Hardik Malhotra" w:date="2021-09-10T19:02:00Z">
              <w:r w:rsidRPr="002B5730">
                <w:rPr>
                  <w:rFonts w:ascii="Verdana" w:hAnsi="Verdana"/>
                  <w:bCs/>
                  <w:color w:val="000000" w:themeColor="text1"/>
                  <w:sz w:val="14"/>
                  <w:szCs w:val="14"/>
                  <w:rPrChange w:id="1286"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6EC2D13D" w14:textId="7F4B8722" w:rsidR="00D8123B" w:rsidRPr="002B5730" w:rsidRDefault="00D8123B" w:rsidP="00D8123B">
            <w:pPr>
              <w:pStyle w:val="BodyText"/>
              <w:spacing w:before="162" w:line="480" w:lineRule="auto"/>
              <w:ind w:right="-90"/>
              <w:jc w:val="center"/>
              <w:rPr>
                <w:ins w:id="1287" w:author="Hardik Malhotra" w:date="2021-09-10T19:01:00Z"/>
                <w:rFonts w:ascii="Verdana" w:hAnsi="Verdana"/>
                <w:bCs/>
                <w:color w:val="000000" w:themeColor="text1"/>
                <w:sz w:val="14"/>
                <w:szCs w:val="14"/>
              </w:rPr>
            </w:pPr>
            <w:ins w:id="1288" w:author="Hardik Malhotra" w:date="2021-09-10T19:02:00Z">
              <w:r w:rsidRPr="002B5730">
                <w:rPr>
                  <w:rFonts w:ascii="Verdana" w:hAnsi="Verdana"/>
                  <w:bCs/>
                  <w:color w:val="000000" w:themeColor="text1"/>
                  <w:sz w:val="14"/>
                  <w:szCs w:val="14"/>
                  <w:rPrChange w:id="1289"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42E2072C" w14:textId="0F8C2727" w:rsidR="00D8123B" w:rsidRPr="002B5730" w:rsidRDefault="00D8123B" w:rsidP="00D8123B">
            <w:pPr>
              <w:pStyle w:val="BodyText"/>
              <w:spacing w:before="162" w:line="480" w:lineRule="auto"/>
              <w:ind w:right="-90"/>
              <w:jc w:val="center"/>
              <w:rPr>
                <w:ins w:id="1290" w:author="Hardik Malhotra" w:date="2021-09-10T19:01:00Z"/>
                <w:rFonts w:ascii="Verdana" w:hAnsi="Verdana"/>
                <w:bCs/>
                <w:color w:val="000000" w:themeColor="text1"/>
                <w:sz w:val="14"/>
                <w:szCs w:val="14"/>
              </w:rPr>
            </w:pPr>
            <w:ins w:id="1291" w:author="Hardik Malhotra" w:date="2021-09-10T19:02:00Z">
              <w:r w:rsidRPr="002B5730">
                <w:rPr>
                  <w:rFonts w:ascii="Verdana" w:hAnsi="Verdana"/>
                  <w:bCs/>
                  <w:color w:val="000000" w:themeColor="text1"/>
                  <w:sz w:val="14"/>
                  <w:szCs w:val="14"/>
                  <w:rPrChange w:id="1292"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743A001E" w14:textId="0EC6CA21" w:rsidR="00D8123B" w:rsidRPr="002B5730" w:rsidRDefault="00D8123B" w:rsidP="00D8123B">
            <w:pPr>
              <w:pStyle w:val="BodyText"/>
              <w:spacing w:before="162" w:line="480" w:lineRule="auto"/>
              <w:ind w:right="-90"/>
              <w:jc w:val="center"/>
              <w:rPr>
                <w:ins w:id="1293" w:author="Hardik Malhotra" w:date="2021-09-10T19:01:00Z"/>
                <w:rFonts w:ascii="Verdana" w:hAnsi="Verdana"/>
                <w:bCs/>
                <w:color w:val="000000" w:themeColor="text1"/>
                <w:sz w:val="14"/>
                <w:szCs w:val="14"/>
              </w:rPr>
            </w:pPr>
            <w:ins w:id="1294" w:author="Hardik Malhotra" w:date="2021-09-10T19:02:00Z">
              <w:r w:rsidRPr="002B5730">
                <w:rPr>
                  <w:rFonts w:ascii="Verdana" w:hAnsi="Verdana"/>
                  <w:bCs/>
                  <w:color w:val="000000" w:themeColor="text1"/>
                  <w:sz w:val="14"/>
                  <w:szCs w:val="14"/>
                  <w:rPrChange w:id="1295"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702376A2" w14:textId="7B4507FC" w:rsidR="00D8123B" w:rsidRPr="002B5730" w:rsidRDefault="00D8123B" w:rsidP="00D8123B">
            <w:pPr>
              <w:pStyle w:val="BodyText"/>
              <w:spacing w:before="162" w:line="480" w:lineRule="auto"/>
              <w:ind w:right="-90"/>
              <w:jc w:val="center"/>
              <w:rPr>
                <w:ins w:id="1296" w:author="Hardik Malhotra" w:date="2021-09-10T19:01:00Z"/>
                <w:rFonts w:ascii="Verdana" w:hAnsi="Verdana"/>
                <w:bCs/>
                <w:color w:val="000000" w:themeColor="text1"/>
                <w:sz w:val="14"/>
                <w:szCs w:val="14"/>
              </w:rPr>
            </w:pPr>
            <w:ins w:id="1297" w:author="Hardik Malhotra" w:date="2021-09-10T19:02:00Z">
              <w:r w:rsidRPr="002B5730">
                <w:rPr>
                  <w:rFonts w:ascii="Verdana" w:hAnsi="Verdana"/>
                  <w:bCs/>
                  <w:color w:val="000000" w:themeColor="text1"/>
                  <w:sz w:val="14"/>
                  <w:szCs w:val="14"/>
                  <w:rPrChange w:id="1298" w:author="Hardik Malhotra" w:date="2021-09-10T19:02:00Z">
                    <w:rPr>
                      <w:b/>
                      <w:bCs/>
                      <w:sz w:val="20"/>
                      <w:szCs w:val="20"/>
                    </w:rPr>
                  </w:rPrChange>
                </w:rPr>
                <w:t>40.00</w:t>
              </w:r>
            </w:ins>
          </w:p>
        </w:tc>
      </w:tr>
      <w:tr w:rsidR="002B5730" w:rsidRPr="002B5730" w14:paraId="26E77CD4" w14:textId="77777777" w:rsidTr="000627CD">
        <w:trPr>
          <w:trHeight w:val="86"/>
        </w:trPr>
        <w:tc>
          <w:tcPr>
            <w:tcW w:w="789" w:type="dxa"/>
            <w:shd w:val="clear" w:color="auto" w:fill="FFFFFF"/>
            <w:tcMar>
              <w:top w:w="15" w:type="dxa"/>
              <w:left w:w="15" w:type="dxa"/>
              <w:bottom w:w="0" w:type="dxa"/>
              <w:right w:w="15" w:type="dxa"/>
            </w:tcMar>
            <w:vAlign w:val="center"/>
            <w:hideMark/>
          </w:tcPr>
          <w:p w14:paraId="38D5B9E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7A49F24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1E0E823" w14:textId="525DEA5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299"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2C3645E2" w14:textId="1118A1D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0" w:author="Hardik Malhotra" w:date="2021-09-10T19:02:00Z">
              <w:r w:rsidRPr="002B5730">
                <w:rPr>
                  <w:rFonts w:ascii="Verdana" w:hAnsi="Verdana"/>
                  <w:bCs/>
                  <w:color w:val="000000" w:themeColor="text1"/>
                  <w:sz w:val="14"/>
                  <w:szCs w:val="14"/>
                </w:rPr>
                <w:t>Total</w:t>
              </w:r>
            </w:ins>
            <w:del w:id="1301" w:author="Hardik Malhotra" w:date="2021-09-10T19:02:00Z">
              <w:r w:rsidRPr="002B5730" w:rsidDel="00E652F9">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3923A74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7D6084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5908FE7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4917C1B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F6EC40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4762E56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3807AEB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19C62D1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90" w:type="dxa"/>
            <w:shd w:val="clear" w:color="auto" w:fill="FFFFFF"/>
            <w:tcMar>
              <w:top w:w="15" w:type="dxa"/>
              <w:left w:w="15" w:type="dxa"/>
              <w:bottom w:w="0" w:type="dxa"/>
              <w:right w:w="15" w:type="dxa"/>
            </w:tcMar>
            <w:vAlign w:val="center"/>
            <w:hideMark/>
          </w:tcPr>
          <w:p w14:paraId="62BDD02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r>
      <w:tr w:rsidR="002B5730" w:rsidRPr="002B5730" w14:paraId="2310B6BD" w14:textId="77777777" w:rsidTr="000627CD">
        <w:trPr>
          <w:trHeight w:val="86"/>
        </w:trPr>
        <w:tc>
          <w:tcPr>
            <w:tcW w:w="789" w:type="dxa"/>
            <w:shd w:val="clear" w:color="auto" w:fill="FFFFFF"/>
            <w:tcMar>
              <w:top w:w="15" w:type="dxa"/>
              <w:left w:w="15" w:type="dxa"/>
              <w:bottom w:w="0" w:type="dxa"/>
              <w:right w:w="15" w:type="dxa"/>
            </w:tcMar>
            <w:vAlign w:val="center"/>
            <w:hideMark/>
          </w:tcPr>
          <w:p w14:paraId="19AC92E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0C8B8E9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60EB04C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Pittsburgh</w:t>
            </w:r>
          </w:p>
        </w:tc>
        <w:tc>
          <w:tcPr>
            <w:tcW w:w="790" w:type="dxa"/>
            <w:shd w:val="clear" w:color="auto" w:fill="FFFFFF"/>
            <w:tcMar>
              <w:top w:w="15" w:type="dxa"/>
              <w:left w:w="15" w:type="dxa"/>
              <w:bottom w:w="0" w:type="dxa"/>
              <w:right w:w="15" w:type="dxa"/>
            </w:tcMar>
            <w:vAlign w:val="center"/>
            <w:hideMark/>
          </w:tcPr>
          <w:p w14:paraId="332468F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16DCB26A" w14:textId="576734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2" w:author="Hardik Malhotra" w:date="2021-09-10T19:03:00Z">
              <w:r w:rsidRPr="002B5730">
                <w:rPr>
                  <w:rFonts w:ascii="Verdana" w:hAnsi="Verdana"/>
                  <w:bCs/>
                  <w:color w:val="000000" w:themeColor="text1"/>
                  <w:sz w:val="14"/>
                  <w:szCs w:val="14"/>
                  <w:rPrChange w:id="1303" w:author="Hardik Malhotra" w:date="2021-09-10T19:03:00Z">
                    <w:rPr>
                      <w:rFonts w:ascii="Calibri" w:hAnsi="Calibri"/>
                      <w:color w:val="000000"/>
                      <w:sz w:val="22"/>
                      <w:szCs w:val="22"/>
                    </w:rPr>
                  </w:rPrChange>
                </w:rPr>
                <w:t>0.00</w:t>
              </w:r>
            </w:ins>
            <w:del w:id="1304"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B553B1" w14:textId="6378ED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5" w:author="Hardik Malhotra" w:date="2021-09-10T19:03:00Z">
              <w:r w:rsidRPr="002B5730">
                <w:rPr>
                  <w:rFonts w:ascii="Verdana" w:hAnsi="Verdana"/>
                  <w:bCs/>
                  <w:color w:val="000000" w:themeColor="text1"/>
                  <w:sz w:val="14"/>
                  <w:szCs w:val="14"/>
                  <w:rPrChange w:id="1306" w:author="Hardik Malhotra" w:date="2021-09-10T19:03:00Z">
                    <w:rPr>
                      <w:rFonts w:ascii="Calibri" w:hAnsi="Calibri"/>
                      <w:color w:val="000000"/>
                      <w:sz w:val="22"/>
                      <w:szCs w:val="22"/>
                    </w:rPr>
                  </w:rPrChange>
                </w:rPr>
                <w:t>0.00</w:t>
              </w:r>
            </w:ins>
            <w:del w:id="1307"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6587634" w14:textId="5A63138E"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8" w:author="Hardik Malhotra" w:date="2021-09-10T19:03:00Z">
              <w:r w:rsidRPr="002B5730">
                <w:rPr>
                  <w:rFonts w:ascii="Verdana" w:hAnsi="Verdana"/>
                  <w:bCs/>
                  <w:color w:val="000000" w:themeColor="text1"/>
                  <w:sz w:val="14"/>
                  <w:szCs w:val="14"/>
                  <w:rPrChange w:id="1309" w:author="Hardik Malhotra" w:date="2021-09-10T19:03:00Z">
                    <w:rPr>
                      <w:rFonts w:ascii="Calibri" w:hAnsi="Calibri"/>
                      <w:color w:val="000000"/>
                      <w:sz w:val="22"/>
                      <w:szCs w:val="22"/>
                    </w:rPr>
                  </w:rPrChange>
                </w:rPr>
                <w:t>0.00</w:t>
              </w:r>
            </w:ins>
            <w:del w:id="1310"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ABB9EFA" w14:textId="506B1895"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1" w:author="Hardik Malhotra" w:date="2021-09-10T19:03:00Z">
              <w:r w:rsidRPr="002B5730">
                <w:rPr>
                  <w:rFonts w:ascii="Verdana" w:hAnsi="Verdana"/>
                  <w:bCs/>
                  <w:color w:val="000000" w:themeColor="text1"/>
                  <w:sz w:val="14"/>
                  <w:szCs w:val="14"/>
                  <w:rPrChange w:id="1312" w:author="Hardik Malhotra" w:date="2021-09-10T19:03:00Z">
                    <w:rPr>
                      <w:rFonts w:ascii="Calibri" w:hAnsi="Calibri"/>
                      <w:color w:val="000000"/>
                      <w:sz w:val="22"/>
                      <w:szCs w:val="22"/>
                    </w:rPr>
                  </w:rPrChange>
                </w:rPr>
                <w:t>0.00</w:t>
              </w:r>
            </w:ins>
            <w:del w:id="1313"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ACEC0DA" w14:textId="4ADCFF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4" w:author="Hardik Malhotra" w:date="2021-09-10T19:03:00Z">
              <w:r w:rsidRPr="002B5730">
                <w:rPr>
                  <w:rFonts w:ascii="Verdana" w:hAnsi="Verdana"/>
                  <w:bCs/>
                  <w:color w:val="000000" w:themeColor="text1"/>
                  <w:sz w:val="14"/>
                  <w:szCs w:val="14"/>
                  <w:rPrChange w:id="1315" w:author="Hardik Malhotra" w:date="2021-09-10T19:03:00Z">
                    <w:rPr>
                      <w:rFonts w:ascii="Calibri" w:hAnsi="Calibri"/>
                      <w:color w:val="000000"/>
                      <w:sz w:val="22"/>
                      <w:szCs w:val="22"/>
                    </w:rPr>
                  </w:rPrChange>
                </w:rPr>
                <w:t>0.00</w:t>
              </w:r>
            </w:ins>
            <w:del w:id="1316"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C9317B" w14:textId="46F0FCA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7" w:author="Hardik Malhotra" w:date="2021-09-10T19:03:00Z">
              <w:r w:rsidRPr="002B5730">
                <w:rPr>
                  <w:rFonts w:ascii="Verdana" w:hAnsi="Verdana"/>
                  <w:bCs/>
                  <w:color w:val="000000" w:themeColor="text1"/>
                  <w:sz w:val="14"/>
                  <w:szCs w:val="14"/>
                  <w:rPrChange w:id="1318" w:author="Hardik Malhotra" w:date="2021-09-10T19:03:00Z">
                    <w:rPr>
                      <w:rFonts w:ascii="Calibri" w:hAnsi="Calibri"/>
                      <w:color w:val="000000"/>
                      <w:sz w:val="22"/>
                      <w:szCs w:val="22"/>
                    </w:rPr>
                  </w:rPrChange>
                </w:rPr>
                <w:t>35.00</w:t>
              </w:r>
            </w:ins>
            <w:del w:id="1319"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97BFDB2" w14:textId="367BDEE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0" w:author="Hardik Malhotra" w:date="2021-09-10T19:03:00Z">
              <w:r w:rsidRPr="002B5730">
                <w:rPr>
                  <w:rFonts w:ascii="Verdana" w:hAnsi="Verdana"/>
                  <w:bCs/>
                  <w:color w:val="000000" w:themeColor="text1"/>
                  <w:sz w:val="14"/>
                  <w:szCs w:val="14"/>
                  <w:rPrChange w:id="1321" w:author="Hardik Malhotra" w:date="2021-09-10T19:03:00Z">
                    <w:rPr>
                      <w:rFonts w:ascii="Calibri" w:hAnsi="Calibri"/>
                      <w:color w:val="000000"/>
                      <w:sz w:val="22"/>
                      <w:szCs w:val="22"/>
                    </w:rPr>
                  </w:rPrChange>
                </w:rPr>
                <w:t>35.00</w:t>
              </w:r>
            </w:ins>
            <w:del w:id="1322"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4C0707A" w14:textId="47EAA7A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3" w:author="Hardik Malhotra" w:date="2021-09-10T19:03:00Z">
              <w:r w:rsidRPr="002B5730">
                <w:rPr>
                  <w:rFonts w:ascii="Verdana" w:hAnsi="Verdana"/>
                  <w:bCs/>
                  <w:color w:val="000000" w:themeColor="text1"/>
                  <w:sz w:val="14"/>
                  <w:szCs w:val="14"/>
                  <w:rPrChange w:id="1324" w:author="Hardik Malhotra" w:date="2021-09-10T19:03:00Z">
                    <w:rPr>
                      <w:rFonts w:ascii="Calibri" w:hAnsi="Calibri"/>
                      <w:color w:val="000000"/>
                      <w:sz w:val="22"/>
                      <w:szCs w:val="22"/>
                    </w:rPr>
                  </w:rPrChange>
                </w:rPr>
                <w:t>35.00</w:t>
              </w:r>
            </w:ins>
            <w:del w:id="1325"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55A7D7DA" w14:textId="7D08734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6" w:author="Hardik Malhotra" w:date="2021-09-10T19:03:00Z">
              <w:r w:rsidRPr="002B5730">
                <w:rPr>
                  <w:rFonts w:ascii="Verdana" w:hAnsi="Verdana"/>
                  <w:bCs/>
                  <w:color w:val="000000" w:themeColor="text1"/>
                  <w:sz w:val="14"/>
                  <w:szCs w:val="14"/>
                  <w:rPrChange w:id="1327" w:author="Hardik Malhotra" w:date="2021-09-10T19:03:00Z">
                    <w:rPr>
                      <w:rFonts w:ascii="Calibri" w:hAnsi="Calibri"/>
                      <w:color w:val="000000"/>
                      <w:sz w:val="22"/>
                      <w:szCs w:val="22"/>
                    </w:rPr>
                  </w:rPrChange>
                </w:rPr>
                <w:t>35.00</w:t>
              </w:r>
            </w:ins>
            <w:del w:id="1328" w:author="Hardik Malhotra" w:date="2021-09-10T19:03:00Z">
              <w:r w:rsidRPr="002B5730" w:rsidDel="00E84CC9">
                <w:rPr>
                  <w:rFonts w:ascii="Verdana" w:hAnsi="Verdana"/>
                  <w:bCs/>
                  <w:color w:val="000000" w:themeColor="text1"/>
                  <w:sz w:val="14"/>
                  <w:szCs w:val="14"/>
                </w:rPr>
                <w:delText>50.00</w:delText>
              </w:r>
            </w:del>
          </w:p>
        </w:tc>
      </w:tr>
      <w:tr w:rsidR="002B5730" w:rsidRPr="002B5730" w14:paraId="7FE6C578" w14:textId="77777777" w:rsidTr="000627CD">
        <w:trPr>
          <w:trHeight w:val="86"/>
        </w:trPr>
        <w:tc>
          <w:tcPr>
            <w:tcW w:w="789" w:type="dxa"/>
            <w:shd w:val="clear" w:color="auto" w:fill="FFFFFF"/>
            <w:tcMar>
              <w:top w:w="15" w:type="dxa"/>
              <w:left w:w="15" w:type="dxa"/>
              <w:bottom w:w="0" w:type="dxa"/>
              <w:right w:w="15" w:type="dxa"/>
            </w:tcMar>
            <w:vAlign w:val="center"/>
            <w:hideMark/>
          </w:tcPr>
          <w:p w14:paraId="533F43C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3D172DD0"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3D45513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Houston</w:t>
            </w:r>
          </w:p>
        </w:tc>
        <w:tc>
          <w:tcPr>
            <w:tcW w:w="790" w:type="dxa"/>
            <w:shd w:val="clear" w:color="auto" w:fill="FFFFFF"/>
            <w:tcMar>
              <w:top w:w="15" w:type="dxa"/>
              <w:left w:w="15" w:type="dxa"/>
              <w:bottom w:w="0" w:type="dxa"/>
              <w:right w:w="15" w:type="dxa"/>
            </w:tcMar>
            <w:vAlign w:val="center"/>
            <w:hideMark/>
          </w:tcPr>
          <w:p w14:paraId="27497DD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789" w:type="dxa"/>
            <w:shd w:val="clear" w:color="auto" w:fill="FFFFFF"/>
            <w:tcMar>
              <w:top w:w="15" w:type="dxa"/>
              <w:left w:w="15" w:type="dxa"/>
              <w:bottom w:w="0" w:type="dxa"/>
              <w:right w:w="15" w:type="dxa"/>
            </w:tcMar>
            <w:vAlign w:val="bottom"/>
            <w:hideMark/>
          </w:tcPr>
          <w:p w14:paraId="496DE9FD" w14:textId="00498FE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9" w:author="Hardik Malhotra" w:date="2021-09-10T19:03:00Z">
              <w:r w:rsidRPr="002B5730">
                <w:rPr>
                  <w:rFonts w:ascii="Verdana" w:hAnsi="Verdana"/>
                  <w:bCs/>
                  <w:color w:val="000000" w:themeColor="text1"/>
                  <w:sz w:val="14"/>
                  <w:szCs w:val="14"/>
                  <w:rPrChange w:id="1330" w:author="Hardik Malhotra" w:date="2021-09-10T19:03:00Z">
                    <w:rPr>
                      <w:sz w:val="20"/>
                      <w:szCs w:val="20"/>
                    </w:rPr>
                  </w:rPrChange>
                </w:rPr>
                <w:t>35.00</w:t>
              </w:r>
            </w:ins>
            <w:del w:id="1331"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8B667ED" w14:textId="43F59D2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2" w:author="Hardik Malhotra" w:date="2021-09-10T19:03:00Z">
              <w:r w:rsidRPr="002B5730">
                <w:rPr>
                  <w:rFonts w:ascii="Verdana" w:hAnsi="Verdana"/>
                  <w:bCs/>
                  <w:color w:val="000000" w:themeColor="text1"/>
                  <w:sz w:val="14"/>
                  <w:szCs w:val="14"/>
                  <w:rPrChange w:id="1333" w:author="Hardik Malhotra" w:date="2021-09-10T19:03:00Z">
                    <w:rPr>
                      <w:sz w:val="20"/>
                      <w:szCs w:val="20"/>
                    </w:rPr>
                  </w:rPrChange>
                </w:rPr>
                <w:t>35.00</w:t>
              </w:r>
            </w:ins>
            <w:del w:id="1334"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BDC0D9" w14:textId="0CCE18D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5" w:author="Hardik Malhotra" w:date="2021-09-10T19:03:00Z">
              <w:r w:rsidRPr="002B5730">
                <w:rPr>
                  <w:rFonts w:ascii="Verdana" w:hAnsi="Verdana"/>
                  <w:bCs/>
                  <w:color w:val="000000" w:themeColor="text1"/>
                  <w:sz w:val="14"/>
                  <w:szCs w:val="14"/>
                  <w:rPrChange w:id="1336" w:author="Hardik Malhotra" w:date="2021-09-10T19:03:00Z">
                    <w:rPr>
                      <w:sz w:val="20"/>
                      <w:szCs w:val="20"/>
                    </w:rPr>
                  </w:rPrChange>
                </w:rPr>
                <w:t>35.00</w:t>
              </w:r>
            </w:ins>
            <w:del w:id="1337"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29BFED4" w14:textId="425842E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8" w:author="Hardik Malhotra" w:date="2021-09-10T19:03:00Z">
              <w:r w:rsidRPr="002B5730">
                <w:rPr>
                  <w:rFonts w:ascii="Verdana" w:hAnsi="Verdana"/>
                  <w:bCs/>
                  <w:color w:val="000000" w:themeColor="text1"/>
                  <w:sz w:val="14"/>
                  <w:szCs w:val="14"/>
                  <w:rPrChange w:id="1339" w:author="Hardik Malhotra" w:date="2021-09-10T19:03:00Z">
                    <w:rPr>
                      <w:sz w:val="20"/>
                      <w:szCs w:val="20"/>
                    </w:rPr>
                  </w:rPrChange>
                </w:rPr>
                <w:t>45.00</w:t>
              </w:r>
            </w:ins>
            <w:del w:id="1340"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58BD520" w14:textId="62D01BF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1" w:author="Hardik Malhotra" w:date="2021-09-10T19:03:00Z">
              <w:r w:rsidRPr="002B5730">
                <w:rPr>
                  <w:rFonts w:ascii="Verdana" w:hAnsi="Verdana"/>
                  <w:bCs/>
                  <w:color w:val="000000" w:themeColor="text1"/>
                  <w:sz w:val="14"/>
                  <w:szCs w:val="14"/>
                  <w:rPrChange w:id="1342" w:author="Hardik Malhotra" w:date="2021-09-10T19:03:00Z">
                    <w:rPr>
                      <w:sz w:val="20"/>
                      <w:szCs w:val="20"/>
                    </w:rPr>
                  </w:rPrChange>
                </w:rPr>
                <w:t>45.00</w:t>
              </w:r>
            </w:ins>
            <w:del w:id="1343"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07BD263" w14:textId="5813895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4" w:author="Hardik Malhotra" w:date="2021-09-10T19:03:00Z">
              <w:r w:rsidRPr="002B5730">
                <w:rPr>
                  <w:rFonts w:ascii="Verdana" w:hAnsi="Verdana"/>
                  <w:bCs/>
                  <w:color w:val="000000" w:themeColor="text1"/>
                  <w:sz w:val="14"/>
                  <w:szCs w:val="14"/>
                  <w:rPrChange w:id="1345" w:author="Hardik Malhotra" w:date="2021-09-10T19:03:00Z">
                    <w:rPr>
                      <w:sz w:val="20"/>
                      <w:szCs w:val="20"/>
                    </w:rPr>
                  </w:rPrChange>
                </w:rPr>
                <w:t>45.00</w:t>
              </w:r>
            </w:ins>
            <w:del w:id="1346"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9430ECA" w14:textId="1ACED43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7" w:author="Hardik Malhotra" w:date="2021-09-10T19:03:00Z">
              <w:r w:rsidRPr="002B5730">
                <w:rPr>
                  <w:rFonts w:ascii="Verdana" w:hAnsi="Verdana"/>
                  <w:bCs/>
                  <w:color w:val="000000" w:themeColor="text1"/>
                  <w:sz w:val="14"/>
                  <w:szCs w:val="14"/>
                  <w:rPrChange w:id="1348" w:author="Hardik Malhotra" w:date="2021-09-10T19:03:00Z">
                    <w:rPr>
                      <w:sz w:val="20"/>
                      <w:szCs w:val="20"/>
                    </w:rPr>
                  </w:rPrChange>
                </w:rPr>
                <w:t>45.00</w:t>
              </w:r>
            </w:ins>
            <w:del w:id="1349"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C9B014B" w14:textId="270A2D9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0" w:author="Hardik Malhotra" w:date="2021-09-10T19:03:00Z">
              <w:r w:rsidRPr="002B5730">
                <w:rPr>
                  <w:rFonts w:ascii="Verdana" w:hAnsi="Verdana"/>
                  <w:bCs/>
                  <w:color w:val="000000" w:themeColor="text1"/>
                  <w:sz w:val="14"/>
                  <w:szCs w:val="14"/>
                  <w:rPrChange w:id="1351" w:author="Hardik Malhotra" w:date="2021-09-10T19:03:00Z">
                    <w:rPr>
                      <w:sz w:val="20"/>
                      <w:szCs w:val="20"/>
                    </w:rPr>
                  </w:rPrChange>
                </w:rPr>
                <w:t>45.00</w:t>
              </w:r>
            </w:ins>
            <w:del w:id="1352"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18D9701" w14:textId="74090730"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3" w:author="Hardik Malhotra" w:date="2021-09-10T19:03:00Z">
              <w:r w:rsidRPr="002B5730">
                <w:rPr>
                  <w:rFonts w:ascii="Verdana" w:hAnsi="Verdana"/>
                  <w:bCs/>
                  <w:color w:val="000000" w:themeColor="text1"/>
                  <w:sz w:val="14"/>
                  <w:szCs w:val="14"/>
                  <w:rPrChange w:id="1354" w:author="Hardik Malhotra" w:date="2021-09-10T19:03:00Z">
                    <w:rPr>
                      <w:sz w:val="20"/>
                      <w:szCs w:val="20"/>
                    </w:rPr>
                  </w:rPrChange>
                </w:rPr>
                <w:t>45.00</w:t>
              </w:r>
            </w:ins>
            <w:del w:id="1355" w:author="Hardik Malhotra" w:date="2021-09-10T19:03:00Z">
              <w:r w:rsidRPr="002B5730" w:rsidDel="0085275B">
                <w:rPr>
                  <w:rFonts w:ascii="Verdana" w:hAnsi="Verdana"/>
                  <w:bCs/>
                  <w:color w:val="000000" w:themeColor="text1"/>
                  <w:sz w:val="14"/>
                  <w:szCs w:val="14"/>
                </w:rPr>
                <w:delText>50.00</w:delText>
              </w:r>
            </w:del>
          </w:p>
        </w:tc>
      </w:tr>
      <w:tr w:rsidR="002B5730" w:rsidRPr="002B5730" w14:paraId="5DA92B9E" w14:textId="77777777" w:rsidTr="000627CD">
        <w:trPr>
          <w:trHeight w:val="86"/>
        </w:trPr>
        <w:tc>
          <w:tcPr>
            <w:tcW w:w="789" w:type="dxa"/>
            <w:shd w:val="clear" w:color="auto" w:fill="FFFFFF"/>
            <w:tcMar>
              <w:top w:w="15" w:type="dxa"/>
              <w:left w:w="15" w:type="dxa"/>
              <w:bottom w:w="0" w:type="dxa"/>
              <w:right w:w="15" w:type="dxa"/>
            </w:tcMar>
            <w:vAlign w:val="center"/>
            <w:hideMark/>
          </w:tcPr>
          <w:p w14:paraId="5332911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55F4186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05948D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Minnesota,</w:t>
            </w:r>
          </w:p>
        </w:tc>
        <w:tc>
          <w:tcPr>
            <w:tcW w:w="790" w:type="dxa"/>
            <w:shd w:val="clear" w:color="auto" w:fill="FFFFFF"/>
            <w:tcMar>
              <w:top w:w="15" w:type="dxa"/>
              <w:left w:w="15" w:type="dxa"/>
              <w:bottom w:w="0" w:type="dxa"/>
              <w:right w:w="15" w:type="dxa"/>
            </w:tcMar>
            <w:vAlign w:val="center"/>
            <w:hideMark/>
          </w:tcPr>
          <w:p w14:paraId="4C4B372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789" w:type="dxa"/>
            <w:shd w:val="clear" w:color="auto" w:fill="FFFFFF"/>
            <w:tcMar>
              <w:top w:w="15" w:type="dxa"/>
              <w:left w:w="15" w:type="dxa"/>
              <w:bottom w:w="0" w:type="dxa"/>
              <w:right w:w="15" w:type="dxa"/>
            </w:tcMar>
            <w:vAlign w:val="center"/>
            <w:hideMark/>
          </w:tcPr>
          <w:p w14:paraId="7C8F494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FB038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C3510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F090EA2"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83053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26CCB5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2C12B0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79BCF3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F69ECA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F14C783" w14:textId="77777777" w:rsidTr="000627CD">
        <w:trPr>
          <w:trHeight w:val="86"/>
        </w:trPr>
        <w:tc>
          <w:tcPr>
            <w:tcW w:w="789" w:type="dxa"/>
            <w:shd w:val="clear" w:color="auto" w:fill="FFFFFF"/>
            <w:tcMar>
              <w:top w:w="15" w:type="dxa"/>
              <w:left w:w="15" w:type="dxa"/>
              <w:bottom w:w="0" w:type="dxa"/>
              <w:right w:w="15" w:type="dxa"/>
            </w:tcMar>
            <w:vAlign w:val="center"/>
            <w:hideMark/>
          </w:tcPr>
          <w:p w14:paraId="3DFB41E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6B1B741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7423D6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California</w:t>
            </w:r>
          </w:p>
        </w:tc>
        <w:tc>
          <w:tcPr>
            <w:tcW w:w="790" w:type="dxa"/>
            <w:shd w:val="clear" w:color="auto" w:fill="FFFFFF"/>
            <w:tcMar>
              <w:top w:w="15" w:type="dxa"/>
              <w:left w:w="15" w:type="dxa"/>
              <w:bottom w:w="0" w:type="dxa"/>
              <w:right w:w="15" w:type="dxa"/>
            </w:tcMar>
            <w:vAlign w:val="center"/>
            <w:hideMark/>
          </w:tcPr>
          <w:p w14:paraId="633B3DC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AOC, LLC</w:t>
            </w:r>
          </w:p>
        </w:tc>
        <w:tc>
          <w:tcPr>
            <w:tcW w:w="789" w:type="dxa"/>
            <w:shd w:val="clear" w:color="auto" w:fill="FFFFFF"/>
            <w:tcMar>
              <w:top w:w="15" w:type="dxa"/>
              <w:left w:w="15" w:type="dxa"/>
              <w:bottom w:w="0" w:type="dxa"/>
              <w:right w:w="15" w:type="dxa"/>
            </w:tcMar>
            <w:vAlign w:val="bottom"/>
            <w:hideMark/>
          </w:tcPr>
          <w:p w14:paraId="72BD4066" w14:textId="1169A90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6" w:author="Hardik Malhotra" w:date="2021-09-10T19:03:00Z">
              <w:r w:rsidRPr="002B5730">
                <w:rPr>
                  <w:rFonts w:ascii="Verdana" w:hAnsi="Verdana"/>
                  <w:bCs/>
                  <w:color w:val="000000" w:themeColor="text1"/>
                  <w:sz w:val="14"/>
                  <w:szCs w:val="14"/>
                  <w:rPrChange w:id="1357" w:author="Hardik Malhotra" w:date="2021-09-10T19:03:00Z">
                    <w:rPr>
                      <w:sz w:val="20"/>
                      <w:szCs w:val="20"/>
                    </w:rPr>
                  </w:rPrChange>
                </w:rPr>
                <w:t>60.00</w:t>
              </w:r>
            </w:ins>
            <w:del w:id="1358"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615C6BBC" w14:textId="4EA3260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9" w:author="Hardik Malhotra" w:date="2021-09-10T19:03:00Z">
              <w:r w:rsidRPr="002B5730">
                <w:rPr>
                  <w:rFonts w:ascii="Verdana" w:hAnsi="Verdana"/>
                  <w:bCs/>
                  <w:color w:val="000000" w:themeColor="text1"/>
                  <w:sz w:val="14"/>
                  <w:szCs w:val="14"/>
                  <w:rPrChange w:id="1360" w:author="Hardik Malhotra" w:date="2021-09-10T19:03:00Z">
                    <w:rPr>
                      <w:sz w:val="20"/>
                      <w:szCs w:val="20"/>
                    </w:rPr>
                  </w:rPrChange>
                </w:rPr>
                <w:t>60.00</w:t>
              </w:r>
            </w:ins>
            <w:del w:id="1361"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319DEDAE" w14:textId="3B2B54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2" w:author="Hardik Malhotra" w:date="2021-09-10T19:03:00Z">
              <w:r w:rsidRPr="002B5730">
                <w:rPr>
                  <w:rFonts w:ascii="Verdana" w:hAnsi="Verdana"/>
                  <w:bCs/>
                  <w:color w:val="000000" w:themeColor="text1"/>
                  <w:sz w:val="14"/>
                  <w:szCs w:val="14"/>
                  <w:rPrChange w:id="1363" w:author="Hardik Malhotra" w:date="2021-09-10T19:03:00Z">
                    <w:rPr>
                      <w:sz w:val="20"/>
                      <w:szCs w:val="20"/>
                    </w:rPr>
                  </w:rPrChange>
                </w:rPr>
                <w:t>70.00</w:t>
              </w:r>
            </w:ins>
            <w:del w:id="1364"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2B3F2A6" w14:textId="3224B15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5" w:author="Hardik Malhotra" w:date="2021-09-10T19:03:00Z">
              <w:r w:rsidRPr="002B5730">
                <w:rPr>
                  <w:rFonts w:ascii="Verdana" w:hAnsi="Verdana"/>
                  <w:bCs/>
                  <w:color w:val="000000" w:themeColor="text1"/>
                  <w:sz w:val="14"/>
                  <w:szCs w:val="14"/>
                  <w:rPrChange w:id="1366" w:author="Hardik Malhotra" w:date="2021-09-10T19:03:00Z">
                    <w:rPr>
                      <w:sz w:val="20"/>
                      <w:szCs w:val="20"/>
                    </w:rPr>
                  </w:rPrChange>
                </w:rPr>
                <w:t>70.00</w:t>
              </w:r>
            </w:ins>
            <w:del w:id="1367"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C7073E4" w14:textId="2F14EEC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8" w:author="Hardik Malhotra" w:date="2021-09-10T19:03:00Z">
              <w:r w:rsidRPr="002B5730">
                <w:rPr>
                  <w:rFonts w:ascii="Verdana" w:hAnsi="Verdana"/>
                  <w:bCs/>
                  <w:color w:val="000000" w:themeColor="text1"/>
                  <w:sz w:val="14"/>
                  <w:szCs w:val="14"/>
                  <w:rPrChange w:id="1369" w:author="Hardik Malhotra" w:date="2021-09-10T19:03:00Z">
                    <w:rPr>
                      <w:sz w:val="20"/>
                      <w:szCs w:val="20"/>
                    </w:rPr>
                  </w:rPrChange>
                </w:rPr>
                <w:t>70.00</w:t>
              </w:r>
            </w:ins>
            <w:del w:id="1370"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211AC467" w14:textId="4C8720C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1" w:author="Hardik Malhotra" w:date="2021-09-10T19:03:00Z">
              <w:r w:rsidRPr="002B5730">
                <w:rPr>
                  <w:rFonts w:ascii="Verdana" w:hAnsi="Verdana"/>
                  <w:bCs/>
                  <w:color w:val="000000" w:themeColor="text1"/>
                  <w:sz w:val="14"/>
                  <w:szCs w:val="14"/>
                  <w:rPrChange w:id="1372" w:author="Hardik Malhotra" w:date="2021-09-10T19:03:00Z">
                    <w:rPr>
                      <w:sz w:val="20"/>
                      <w:szCs w:val="20"/>
                    </w:rPr>
                  </w:rPrChange>
                </w:rPr>
                <w:t>70.00</w:t>
              </w:r>
            </w:ins>
            <w:del w:id="1373"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AED5D57" w14:textId="1ACF4B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4" w:author="Hardik Malhotra" w:date="2021-09-10T19:03:00Z">
              <w:r w:rsidRPr="002B5730">
                <w:rPr>
                  <w:rFonts w:ascii="Verdana" w:hAnsi="Verdana"/>
                  <w:bCs/>
                  <w:color w:val="000000" w:themeColor="text1"/>
                  <w:sz w:val="14"/>
                  <w:szCs w:val="14"/>
                  <w:rPrChange w:id="1375" w:author="Hardik Malhotra" w:date="2021-09-10T19:03:00Z">
                    <w:rPr>
                      <w:sz w:val="20"/>
                      <w:szCs w:val="20"/>
                    </w:rPr>
                  </w:rPrChange>
                </w:rPr>
                <w:t>70.00</w:t>
              </w:r>
            </w:ins>
            <w:del w:id="1376"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F2295BE" w14:textId="4DCCEF0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7" w:author="Hardik Malhotra" w:date="2021-09-10T19:03:00Z">
              <w:r w:rsidRPr="002B5730">
                <w:rPr>
                  <w:rFonts w:ascii="Verdana" w:hAnsi="Verdana"/>
                  <w:bCs/>
                  <w:color w:val="000000" w:themeColor="text1"/>
                  <w:sz w:val="14"/>
                  <w:szCs w:val="14"/>
                  <w:rPrChange w:id="1378" w:author="Hardik Malhotra" w:date="2021-09-10T19:03:00Z">
                    <w:rPr>
                      <w:sz w:val="20"/>
                      <w:szCs w:val="20"/>
                    </w:rPr>
                  </w:rPrChange>
                </w:rPr>
                <w:t>70.00</w:t>
              </w:r>
            </w:ins>
            <w:del w:id="1379"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0CD76A46" w14:textId="1D5CAB7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0" w:author="Hardik Malhotra" w:date="2021-09-10T19:03:00Z">
              <w:r w:rsidRPr="002B5730">
                <w:rPr>
                  <w:rFonts w:ascii="Verdana" w:hAnsi="Verdana"/>
                  <w:bCs/>
                  <w:color w:val="000000" w:themeColor="text1"/>
                  <w:sz w:val="14"/>
                  <w:szCs w:val="14"/>
                  <w:rPrChange w:id="1381" w:author="Hardik Malhotra" w:date="2021-09-10T19:03:00Z">
                    <w:rPr>
                      <w:sz w:val="20"/>
                      <w:szCs w:val="20"/>
                    </w:rPr>
                  </w:rPrChange>
                </w:rPr>
                <w:t>70.00</w:t>
              </w:r>
            </w:ins>
            <w:del w:id="1382" w:author="Hardik Malhotra" w:date="2021-09-10T19:03:00Z">
              <w:r w:rsidRPr="002B5730" w:rsidDel="005B74FD">
                <w:rPr>
                  <w:rFonts w:ascii="Verdana" w:hAnsi="Verdana"/>
                  <w:bCs/>
                  <w:color w:val="000000" w:themeColor="text1"/>
                  <w:sz w:val="14"/>
                  <w:szCs w:val="14"/>
                </w:rPr>
                <w:delText>100.00</w:delText>
              </w:r>
            </w:del>
          </w:p>
        </w:tc>
      </w:tr>
      <w:tr w:rsidR="002B5730" w:rsidRPr="002B5730" w14:paraId="01BFDBFD" w14:textId="77777777" w:rsidTr="000627CD">
        <w:trPr>
          <w:trHeight w:val="86"/>
        </w:trPr>
        <w:tc>
          <w:tcPr>
            <w:tcW w:w="789" w:type="dxa"/>
            <w:shd w:val="clear" w:color="auto" w:fill="FFFFFF"/>
            <w:tcMar>
              <w:top w:w="15" w:type="dxa"/>
              <w:left w:w="15" w:type="dxa"/>
              <w:bottom w:w="0" w:type="dxa"/>
              <w:right w:w="15" w:type="dxa"/>
            </w:tcMar>
            <w:vAlign w:val="center"/>
            <w:hideMark/>
          </w:tcPr>
          <w:p w14:paraId="1B36BC6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1DE60CF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D8C21E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
          <w:p w14:paraId="23FD109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Wilmington</w:t>
            </w:r>
          </w:p>
        </w:tc>
        <w:tc>
          <w:tcPr>
            <w:tcW w:w="790" w:type="dxa"/>
            <w:shd w:val="clear" w:color="auto" w:fill="FFFFFF"/>
            <w:tcMar>
              <w:top w:w="15" w:type="dxa"/>
              <w:left w:w="15" w:type="dxa"/>
              <w:bottom w:w="0" w:type="dxa"/>
              <w:right w:w="15" w:type="dxa"/>
            </w:tcMar>
            <w:vAlign w:val="center"/>
            <w:hideMark/>
          </w:tcPr>
          <w:p w14:paraId="3E71D50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789" w:type="dxa"/>
            <w:shd w:val="clear" w:color="auto" w:fill="FFFFFF"/>
            <w:tcMar>
              <w:top w:w="15" w:type="dxa"/>
              <w:left w:w="15" w:type="dxa"/>
              <w:bottom w:w="0" w:type="dxa"/>
              <w:right w:w="15" w:type="dxa"/>
            </w:tcMar>
            <w:vAlign w:val="bottom"/>
            <w:hideMark/>
          </w:tcPr>
          <w:p w14:paraId="30076B61" w14:textId="2425CD5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3" w:author="Hardik Malhotra" w:date="2021-09-10T19:04:00Z">
              <w:r w:rsidRPr="002B5730">
                <w:rPr>
                  <w:rFonts w:ascii="Verdana" w:hAnsi="Verdana"/>
                  <w:bCs/>
                  <w:color w:val="000000" w:themeColor="text1"/>
                  <w:sz w:val="14"/>
                  <w:szCs w:val="14"/>
                  <w:rPrChange w:id="1384" w:author="Hardik Malhotra" w:date="2021-09-10T19:04:00Z">
                    <w:rPr>
                      <w:sz w:val="20"/>
                      <w:szCs w:val="20"/>
                    </w:rPr>
                  </w:rPrChange>
                </w:rPr>
                <w:t>30.00</w:t>
              </w:r>
            </w:ins>
            <w:del w:id="1385"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27AF344B" w14:textId="081EB48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6" w:author="Hardik Malhotra" w:date="2021-09-10T19:04:00Z">
              <w:r w:rsidRPr="002B5730">
                <w:rPr>
                  <w:rFonts w:ascii="Verdana" w:hAnsi="Verdana"/>
                  <w:bCs/>
                  <w:color w:val="000000" w:themeColor="text1"/>
                  <w:sz w:val="14"/>
                  <w:szCs w:val="14"/>
                  <w:rPrChange w:id="1387" w:author="Hardik Malhotra" w:date="2021-09-10T19:04:00Z">
                    <w:rPr>
                      <w:sz w:val="20"/>
                      <w:szCs w:val="20"/>
                    </w:rPr>
                  </w:rPrChange>
                </w:rPr>
                <w:t>30.00</w:t>
              </w:r>
            </w:ins>
            <w:del w:id="1388"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0775E2BD" w14:textId="1A65A79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9" w:author="Hardik Malhotra" w:date="2021-09-10T19:04:00Z">
              <w:r w:rsidRPr="002B5730">
                <w:rPr>
                  <w:rFonts w:ascii="Verdana" w:hAnsi="Verdana"/>
                  <w:bCs/>
                  <w:color w:val="000000" w:themeColor="text1"/>
                  <w:sz w:val="14"/>
                  <w:szCs w:val="14"/>
                  <w:rPrChange w:id="1390" w:author="Hardik Malhotra" w:date="2021-09-10T19:04:00Z">
                    <w:rPr>
                      <w:sz w:val="20"/>
                      <w:szCs w:val="20"/>
                    </w:rPr>
                  </w:rPrChange>
                </w:rPr>
                <w:t>35.00</w:t>
              </w:r>
            </w:ins>
            <w:del w:id="1391"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508816B2" w14:textId="23B362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2" w:author="Hardik Malhotra" w:date="2021-09-10T19:04:00Z">
              <w:r w:rsidRPr="002B5730">
                <w:rPr>
                  <w:rFonts w:ascii="Verdana" w:hAnsi="Verdana"/>
                  <w:bCs/>
                  <w:color w:val="000000" w:themeColor="text1"/>
                  <w:sz w:val="14"/>
                  <w:szCs w:val="14"/>
                  <w:rPrChange w:id="1393" w:author="Hardik Malhotra" w:date="2021-09-10T19:04:00Z">
                    <w:rPr>
                      <w:sz w:val="20"/>
                      <w:szCs w:val="20"/>
                    </w:rPr>
                  </w:rPrChange>
                </w:rPr>
                <w:t>35.00</w:t>
              </w:r>
            </w:ins>
            <w:del w:id="1394"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0FDB80AF" w14:textId="3751829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5" w:author="Hardik Malhotra" w:date="2021-09-10T19:04:00Z">
              <w:r w:rsidRPr="002B5730">
                <w:rPr>
                  <w:rFonts w:ascii="Verdana" w:hAnsi="Verdana"/>
                  <w:bCs/>
                  <w:color w:val="000000" w:themeColor="text1"/>
                  <w:sz w:val="14"/>
                  <w:szCs w:val="14"/>
                  <w:rPrChange w:id="1396" w:author="Hardik Malhotra" w:date="2021-09-10T19:04:00Z">
                    <w:rPr>
                      <w:sz w:val="20"/>
                      <w:szCs w:val="20"/>
                    </w:rPr>
                  </w:rPrChange>
                </w:rPr>
                <w:t>35.00</w:t>
              </w:r>
            </w:ins>
            <w:del w:id="1397"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72E48121" w14:textId="68DA5F1C"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8" w:author="Hardik Malhotra" w:date="2021-09-10T19:04:00Z">
              <w:r w:rsidRPr="002B5730">
                <w:rPr>
                  <w:rFonts w:ascii="Verdana" w:hAnsi="Verdana"/>
                  <w:bCs/>
                  <w:color w:val="000000" w:themeColor="text1"/>
                  <w:sz w:val="14"/>
                  <w:szCs w:val="14"/>
                  <w:rPrChange w:id="1399" w:author="Hardik Malhotra" w:date="2021-09-10T19:04:00Z">
                    <w:rPr>
                      <w:sz w:val="20"/>
                      <w:szCs w:val="20"/>
                    </w:rPr>
                  </w:rPrChange>
                </w:rPr>
                <w:t>0.00</w:t>
              </w:r>
            </w:ins>
            <w:del w:id="1400"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433ABABC" w14:textId="660B47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1" w:author="Hardik Malhotra" w:date="2021-09-10T19:04:00Z">
              <w:r w:rsidRPr="002B5730">
                <w:rPr>
                  <w:rFonts w:ascii="Verdana" w:hAnsi="Verdana"/>
                  <w:bCs/>
                  <w:color w:val="000000" w:themeColor="text1"/>
                  <w:sz w:val="14"/>
                  <w:szCs w:val="14"/>
                  <w:rPrChange w:id="1402" w:author="Hardik Malhotra" w:date="2021-09-10T19:04:00Z">
                    <w:rPr>
                      <w:sz w:val="20"/>
                      <w:szCs w:val="20"/>
                    </w:rPr>
                  </w:rPrChange>
                </w:rPr>
                <w:t>0.00</w:t>
              </w:r>
            </w:ins>
            <w:del w:id="1403"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3F1A9FEE" w14:textId="32BA286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4" w:author="Hardik Malhotra" w:date="2021-09-10T19:04:00Z">
              <w:r w:rsidRPr="002B5730">
                <w:rPr>
                  <w:rFonts w:ascii="Verdana" w:hAnsi="Verdana"/>
                  <w:bCs/>
                  <w:color w:val="000000" w:themeColor="text1"/>
                  <w:sz w:val="14"/>
                  <w:szCs w:val="14"/>
                  <w:rPrChange w:id="1405" w:author="Hardik Malhotra" w:date="2021-09-10T19:04:00Z">
                    <w:rPr>
                      <w:sz w:val="20"/>
                      <w:szCs w:val="20"/>
                    </w:rPr>
                  </w:rPrChange>
                </w:rPr>
                <w:t>0.00</w:t>
              </w:r>
            </w:ins>
            <w:del w:id="1406" w:author="Hardik Malhotra" w:date="2021-09-10T19:04:00Z">
              <w:r w:rsidRPr="002B5730" w:rsidDel="004230E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7B763AEF" w14:textId="4E3EBFE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7" w:author="Hardik Malhotra" w:date="2021-09-10T19:04:00Z">
              <w:r w:rsidRPr="002B5730">
                <w:rPr>
                  <w:rFonts w:ascii="Verdana" w:hAnsi="Verdana"/>
                  <w:bCs/>
                  <w:color w:val="000000" w:themeColor="text1"/>
                  <w:sz w:val="14"/>
                  <w:szCs w:val="14"/>
                  <w:rPrChange w:id="1408" w:author="Hardik Malhotra" w:date="2021-09-10T19:04:00Z">
                    <w:rPr>
                      <w:sz w:val="20"/>
                      <w:szCs w:val="20"/>
                    </w:rPr>
                  </w:rPrChange>
                </w:rPr>
                <w:t>0.00</w:t>
              </w:r>
            </w:ins>
            <w:del w:id="1409" w:author="Hardik Malhotra" w:date="2021-09-10T19:04:00Z">
              <w:r w:rsidRPr="002B5730" w:rsidDel="004230EA">
                <w:rPr>
                  <w:rFonts w:ascii="Verdana" w:hAnsi="Verdana"/>
                  <w:bCs/>
                  <w:color w:val="000000" w:themeColor="text1"/>
                  <w:sz w:val="14"/>
                  <w:szCs w:val="14"/>
                </w:rPr>
                <w:delText>0.00</w:delText>
              </w:r>
            </w:del>
          </w:p>
        </w:tc>
      </w:tr>
      <w:tr w:rsidR="002B5730" w:rsidRPr="002B5730" w14:paraId="05A79FAD" w14:textId="77777777" w:rsidTr="000627CD">
        <w:trPr>
          <w:trHeight w:val="86"/>
          <w:ins w:id="1410" w:author="Hardik Malhotra" w:date="2021-09-10T19:04:00Z"/>
        </w:trPr>
        <w:tc>
          <w:tcPr>
            <w:tcW w:w="789" w:type="dxa"/>
            <w:shd w:val="clear" w:color="auto" w:fill="FFFFFF"/>
            <w:tcMar>
              <w:top w:w="15" w:type="dxa"/>
              <w:left w:w="15" w:type="dxa"/>
              <w:bottom w:w="0" w:type="dxa"/>
              <w:right w:w="15" w:type="dxa"/>
            </w:tcMar>
            <w:vAlign w:val="center"/>
          </w:tcPr>
          <w:p w14:paraId="67CA0B12" w14:textId="64D2870B" w:rsidR="00D8123B" w:rsidRPr="002B5730" w:rsidRDefault="00D8123B" w:rsidP="00D8123B">
            <w:pPr>
              <w:pStyle w:val="BodyText"/>
              <w:spacing w:before="162" w:line="480" w:lineRule="auto"/>
              <w:ind w:right="-90"/>
              <w:jc w:val="center"/>
              <w:rPr>
                <w:ins w:id="1411" w:author="Hardik Malhotra" w:date="2021-09-10T19:04:00Z"/>
                <w:rFonts w:ascii="Verdana" w:hAnsi="Verdana"/>
                <w:bCs/>
                <w:color w:val="000000" w:themeColor="text1"/>
                <w:sz w:val="14"/>
                <w:szCs w:val="14"/>
              </w:rPr>
            </w:pPr>
            <w:ins w:id="1412" w:author="Hardik Malhotra" w:date="2021-09-10T19:04: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4D179FC2" w14:textId="7B939E63" w:rsidR="00D8123B" w:rsidRPr="002B5730" w:rsidRDefault="00D8123B" w:rsidP="00D8123B">
            <w:pPr>
              <w:pStyle w:val="BodyText"/>
              <w:spacing w:before="162" w:line="480" w:lineRule="auto"/>
              <w:ind w:right="-90"/>
              <w:jc w:val="center"/>
              <w:rPr>
                <w:ins w:id="1413" w:author="Hardik Malhotra" w:date="2021-09-10T19:04:00Z"/>
                <w:rFonts w:ascii="Verdana" w:hAnsi="Verdana"/>
                <w:bCs/>
                <w:color w:val="000000" w:themeColor="text1"/>
                <w:sz w:val="14"/>
                <w:szCs w:val="14"/>
              </w:rPr>
            </w:pPr>
            <w:ins w:id="1414" w:author="Hardik Malhotra" w:date="2021-09-10T19:04: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1E58B6BC" w14:textId="6F62C1D4" w:rsidR="00D8123B" w:rsidRPr="002B5730" w:rsidRDefault="00D8123B" w:rsidP="00D8123B">
            <w:pPr>
              <w:pStyle w:val="BodyText"/>
              <w:spacing w:before="162" w:line="480" w:lineRule="auto"/>
              <w:ind w:right="-90"/>
              <w:jc w:val="center"/>
              <w:rPr>
                <w:ins w:id="1415" w:author="Hardik Malhotra" w:date="2021-09-10T19:04:00Z"/>
                <w:rFonts w:ascii="Verdana" w:hAnsi="Verdana"/>
                <w:bCs/>
                <w:color w:val="000000" w:themeColor="text1"/>
                <w:sz w:val="14"/>
                <w:szCs w:val="14"/>
              </w:rPr>
            </w:pPr>
            <w:ins w:id="1416" w:author="Hardik Malhotra" w:date="2021-09-10T19:0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4C671B4B" w14:textId="429D326D" w:rsidR="00D8123B" w:rsidRPr="002B5730" w:rsidRDefault="00D8123B" w:rsidP="00D8123B">
            <w:pPr>
              <w:pStyle w:val="BodyText"/>
              <w:spacing w:before="162" w:line="480" w:lineRule="auto"/>
              <w:ind w:right="-90"/>
              <w:jc w:val="center"/>
              <w:rPr>
                <w:ins w:id="1417" w:author="Hardik Malhotra" w:date="2021-09-10T19:04:00Z"/>
                <w:rFonts w:ascii="Verdana" w:hAnsi="Verdana"/>
                <w:bCs/>
                <w:color w:val="000000" w:themeColor="text1"/>
                <w:sz w:val="14"/>
                <w:szCs w:val="14"/>
              </w:rPr>
            </w:pPr>
            <w:ins w:id="1418" w:author="Hardik Malhotra" w:date="2021-09-10T19:0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A8EF3A6" w14:textId="4577BA76" w:rsidR="00D8123B" w:rsidRPr="002B5730" w:rsidRDefault="00D8123B" w:rsidP="00D8123B">
            <w:pPr>
              <w:pStyle w:val="BodyText"/>
              <w:spacing w:before="162" w:line="480" w:lineRule="auto"/>
              <w:ind w:right="-90"/>
              <w:jc w:val="center"/>
              <w:rPr>
                <w:ins w:id="1419" w:author="Hardik Malhotra" w:date="2021-09-10T19:04:00Z"/>
                <w:rFonts w:ascii="Verdana" w:hAnsi="Verdana"/>
                <w:bCs/>
                <w:color w:val="000000" w:themeColor="text1"/>
                <w:sz w:val="14"/>
                <w:szCs w:val="14"/>
              </w:rPr>
            </w:pPr>
            <w:ins w:id="1420" w:author="Hardik Malhotra" w:date="2021-09-10T19:04:00Z">
              <w:r w:rsidRPr="002B5730">
                <w:rPr>
                  <w:rFonts w:ascii="Verdana" w:hAnsi="Verdana"/>
                  <w:bCs/>
                  <w:color w:val="000000" w:themeColor="text1"/>
                  <w:sz w:val="14"/>
                  <w:szCs w:val="14"/>
                  <w:rPrChange w:id="1421"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925F441" w14:textId="1D390D85" w:rsidR="00D8123B" w:rsidRPr="002B5730" w:rsidRDefault="00D8123B" w:rsidP="00D8123B">
            <w:pPr>
              <w:pStyle w:val="BodyText"/>
              <w:spacing w:before="162" w:line="480" w:lineRule="auto"/>
              <w:ind w:right="-90"/>
              <w:jc w:val="center"/>
              <w:rPr>
                <w:ins w:id="1422" w:author="Hardik Malhotra" w:date="2021-09-10T19:04:00Z"/>
                <w:rFonts w:ascii="Verdana" w:hAnsi="Verdana"/>
                <w:bCs/>
                <w:color w:val="000000" w:themeColor="text1"/>
                <w:sz w:val="14"/>
                <w:szCs w:val="14"/>
              </w:rPr>
            </w:pPr>
            <w:ins w:id="1423" w:author="Hardik Malhotra" w:date="2021-09-10T19:04:00Z">
              <w:r w:rsidRPr="002B5730">
                <w:rPr>
                  <w:rFonts w:ascii="Verdana" w:hAnsi="Verdana"/>
                  <w:bCs/>
                  <w:color w:val="000000" w:themeColor="text1"/>
                  <w:sz w:val="14"/>
                  <w:szCs w:val="14"/>
                  <w:rPrChange w:id="1424"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018505B" w14:textId="30C87A30" w:rsidR="00D8123B" w:rsidRPr="002B5730" w:rsidRDefault="00D8123B" w:rsidP="00D8123B">
            <w:pPr>
              <w:pStyle w:val="BodyText"/>
              <w:spacing w:before="162" w:line="480" w:lineRule="auto"/>
              <w:ind w:right="-90"/>
              <w:jc w:val="center"/>
              <w:rPr>
                <w:ins w:id="1425" w:author="Hardik Malhotra" w:date="2021-09-10T19:04:00Z"/>
                <w:rFonts w:ascii="Verdana" w:hAnsi="Verdana"/>
                <w:bCs/>
                <w:color w:val="000000" w:themeColor="text1"/>
                <w:sz w:val="14"/>
                <w:szCs w:val="14"/>
              </w:rPr>
            </w:pPr>
            <w:ins w:id="1426" w:author="Hardik Malhotra" w:date="2021-09-10T19:04:00Z">
              <w:r w:rsidRPr="002B5730">
                <w:rPr>
                  <w:rFonts w:ascii="Verdana" w:hAnsi="Verdana"/>
                  <w:bCs/>
                  <w:color w:val="000000" w:themeColor="text1"/>
                  <w:sz w:val="14"/>
                  <w:szCs w:val="14"/>
                  <w:rPrChange w:id="1427"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FCF9EBB" w14:textId="1604593C" w:rsidR="00D8123B" w:rsidRPr="002B5730" w:rsidRDefault="00D8123B" w:rsidP="00D8123B">
            <w:pPr>
              <w:pStyle w:val="BodyText"/>
              <w:spacing w:before="162" w:line="480" w:lineRule="auto"/>
              <w:ind w:right="-90"/>
              <w:jc w:val="center"/>
              <w:rPr>
                <w:ins w:id="1428" w:author="Hardik Malhotra" w:date="2021-09-10T19:04:00Z"/>
                <w:rFonts w:ascii="Verdana" w:hAnsi="Verdana"/>
                <w:bCs/>
                <w:color w:val="000000" w:themeColor="text1"/>
                <w:sz w:val="14"/>
                <w:szCs w:val="14"/>
              </w:rPr>
            </w:pPr>
            <w:ins w:id="1429" w:author="Hardik Malhotra" w:date="2021-09-10T19:04:00Z">
              <w:r w:rsidRPr="002B5730">
                <w:rPr>
                  <w:rFonts w:ascii="Verdana" w:hAnsi="Verdana"/>
                  <w:bCs/>
                  <w:color w:val="000000" w:themeColor="text1"/>
                  <w:sz w:val="14"/>
                  <w:szCs w:val="14"/>
                  <w:rPrChange w:id="1430"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6B094672" w14:textId="3FE00573" w:rsidR="00D8123B" w:rsidRPr="002B5730" w:rsidRDefault="00D8123B" w:rsidP="00D8123B">
            <w:pPr>
              <w:pStyle w:val="BodyText"/>
              <w:spacing w:before="162" w:line="480" w:lineRule="auto"/>
              <w:ind w:right="-90"/>
              <w:jc w:val="center"/>
              <w:rPr>
                <w:ins w:id="1431" w:author="Hardik Malhotra" w:date="2021-09-10T19:04:00Z"/>
                <w:rFonts w:ascii="Verdana" w:hAnsi="Verdana"/>
                <w:bCs/>
                <w:color w:val="000000" w:themeColor="text1"/>
                <w:sz w:val="14"/>
                <w:szCs w:val="14"/>
              </w:rPr>
            </w:pPr>
            <w:ins w:id="1432" w:author="Hardik Malhotra" w:date="2021-09-10T19:04:00Z">
              <w:r w:rsidRPr="002B5730">
                <w:rPr>
                  <w:rFonts w:ascii="Verdana" w:hAnsi="Verdana"/>
                  <w:bCs/>
                  <w:color w:val="000000" w:themeColor="text1"/>
                  <w:sz w:val="14"/>
                  <w:szCs w:val="14"/>
                  <w:rPrChange w:id="1433"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DE06D70" w14:textId="103DDE87" w:rsidR="00D8123B" w:rsidRPr="002B5730" w:rsidRDefault="00D8123B" w:rsidP="00D8123B">
            <w:pPr>
              <w:pStyle w:val="BodyText"/>
              <w:spacing w:before="162" w:line="480" w:lineRule="auto"/>
              <w:ind w:right="-90"/>
              <w:jc w:val="center"/>
              <w:rPr>
                <w:ins w:id="1434" w:author="Hardik Malhotra" w:date="2021-09-10T19:04:00Z"/>
                <w:rFonts w:ascii="Verdana" w:hAnsi="Verdana"/>
                <w:bCs/>
                <w:color w:val="000000" w:themeColor="text1"/>
                <w:sz w:val="14"/>
                <w:szCs w:val="14"/>
              </w:rPr>
            </w:pPr>
            <w:ins w:id="1435" w:author="Hardik Malhotra" w:date="2021-09-10T19:04:00Z">
              <w:r w:rsidRPr="002B5730">
                <w:rPr>
                  <w:rFonts w:ascii="Verdana" w:hAnsi="Verdana"/>
                  <w:bCs/>
                  <w:color w:val="000000" w:themeColor="text1"/>
                  <w:sz w:val="14"/>
                  <w:szCs w:val="14"/>
                  <w:rPrChange w:id="1436"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05D33C6E" w14:textId="308E9B0A" w:rsidR="00D8123B" w:rsidRPr="002B5730" w:rsidRDefault="00D8123B" w:rsidP="00D8123B">
            <w:pPr>
              <w:pStyle w:val="BodyText"/>
              <w:spacing w:before="162" w:line="480" w:lineRule="auto"/>
              <w:ind w:right="-90"/>
              <w:jc w:val="center"/>
              <w:rPr>
                <w:ins w:id="1437" w:author="Hardik Malhotra" w:date="2021-09-10T19:04:00Z"/>
                <w:rFonts w:ascii="Verdana" w:hAnsi="Verdana"/>
                <w:bCs/>
                <w:color w:val="000000" w:themeColor="text1"/>
                <w:sz w:val="14"/>
                <w:szCs w:val="14"/>
              </w:rPr>
            </w:pPr>
            <w:ins w:id="1438" w:author="Hardik Malhotra" w:date="2021-09-10T19:04:00Z">
              <w:r w:rsidRPr="002B5730">
                <w:rPr>
                  <w:rFonts w:ascii="Verdana" w:hAnsi="Verdana"/>
                  <w:bCs/>
                  <w:color w:val="000000" w:themeColor="text1"/>
                  <w:sz w:val="14"/>
                  <w:szCs w:val="14"/>
                  <w:rPrChange w:id="1439"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13C1FA2A" w14:textId="69DE98BC" w:rsidR="00D8123B" w:rsidRPr="002B5730" w:rsidRDefault="00D8123B" w:rsidP="00D8123B">
            <w:pPr>
              <w:pStyle w:val="BodyText"/>
              <w:spacing w:before="162" w:line="480" w:lineRule="auto"/>
              <w:ind w:right="-90"/>
              <w:jc w:val="center"/>
              <w:rPr>
                <w:ins w:id="1440" w:author="Hardik Malhotra" w:date="2021-09-10T19:04:00Z"/>
                <w:rFonts w:ascii="Verdana" w:hAnsi="Verdana"/>
                <w:bCs/>
                <w:color w:val="000000" w:themeColor="text1"/>
                <w:sz w:val="14"/>
                <w:szCs w:val="14"/>
              </w:rPr>
            </w:pPr>
            <w:ins w:id="1441" w:author="Hardik Malhotra" w:date="2021-09-10T19:04:00Z">
              <w:r w:rsidRPr="002B5730">
                <w:rPr>
                  <w:rFonts w:ascii="Verdana" w:hAnsi="Verdana"/>
                  <w:bCs/>
                  <w:color w:val="000000" w:themeColor="text1"/>
                  <w:sz w:val="14"/>
                  <w:szCs w:val="14"/>
                  <w:rPrChange w:id="1442"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13A6EB90" w14:textId="1B9656CA" w:rsidR="00D8123B" w:rsidRPr="002B5730" w:rsidRDefault="00D8123B" w:rsidP="00D8123B">
            <w:pPr>
              <w:pStyle w:val="BodyText"/>
              <w:spacing w:before="162" w:line="480" w:lineRule="auto"/>
              <w:ind w:right="-90"/>
              <w:jc w:val="center"/>
              <w:rPr>
                <w:ins w:id="1443" w:author="Hardik Malhotra" w:date="2021-09-10T19:04:00Z"/>
                <w:rFonts w:ascii="Verdana" w:hAnsi="Verdana"/>
                <w:bCs/>
                <w:color w:val="000000" w:themeColor="text1"/>
                <w:sz w:val="14"/>
                <w:szCs w:val="14"/>
              </w:rPr>
            </w:pPr>
            <w:ins w:id="1444" w:author="Hardik Malhotra" w:date="2021-09-10T19:04:00Z">
              <w:r w:rsidRPr="002B5730">
                <w:rPr>
                  <w:rFonts w:ascii="Verdana" w:hAnsi="Verdana"/>
                  <w:bCs/>
                  <w:color w:val="000000" w:themeColor="text1"/>
                  <w:sz w:val="14"/>
                  <w:szCs w:val="14"/>
                  <w:rPrChange w:id="1445" w:author="Hardik Malhotra" w:date="2021-09-10T19:04:00Z">
                    <w:rPr>
                      <w:sz w:val="20"/>
                      <w:szCs w:val="20"/>
                    </w:rPr>
                  </w:rPrChange>
                </w:rPr>
                <w:t>40.00</w:t>
              </w:r>
            </w:ins>
          </w:p>
        </w:tc>
      </w:tr>
      <w:tr w:rsidR="002B5730" w:rsidRPr="002B5730" w14:paraId="5CA27618" w14:textId="77777777" w:rsidTr="000627CD">
        <w:trPr>
          <w:trHeight w:val="86"/>
          <w:ins w:id="1446" w:author="Hardik Malhotra" w:date="2021-09-10T19:15:00Z"/>
        </w:trPr>
        <w:tc>
          <w:tcPr>
            <w:tcW w:w="789" w:type="dxa"/>
            <w:shd w:val="clear" w:color="auto" w:fill="FFFFFF"/>
            <w:tcMar>
              <w:top w:w="15" w:type="dxa"/>
              <w:left w:w="15" w:type="dxa"/>
              <w:bottom w:w="0" w:type="dxa"/>
              <w:right w:w="15" w:type="dxa"/>
            </w:tcMar>
            <w:vAlign w:val="center"/>
          </w:tcPr>
          <w:p w14:paraId="3868180C" w14:textId="6841E17D" w:rsidR="00D2413C" w:rsidRPr="002B5730" w:rsidRDefault="00D2413C" w:rsidP="00D2413C">
            <w:pPr>
              <w:pStyle w:val="BodyText"/>
              <w:spacing w:before="162" w:line="480" w:lineRule="auto"/>
              <w:ind w:right="-90"/>
              <w:jc w:val="center"/>
              <w:rPr>
                <w:ins w:id="1447" w:author="Hardik Malhotra" w:date="2021-09-10T19:15:00Z"/>
                <w:rFonts w:ascii="Verdana" w:hAnsi="Verdana"/>
                <w:bCs/>
                <w:color w:val="000000" w:themeColor="text1"/>
                <w:sz w:val="14"/>
                <w:szCs w:val="14"/>
              </w:rPr>
            </w:pPr>
            <w:ins w:id="1448" w:author="Hardik Malhotra" w:date="2021-09-10T19:15: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0C6F5968" w14:textId="42747637" w:rsidR="00D2413C" w:rsidRPr="002B5730" w:rsidRDefault="00D2413C" w:rsidP="00D2413C">
            <w:pPr>
              <w:pStyle w:val="BodyText"/>
              <w:spacing w:before="162" w:line="480" w:lineRule="auto"/>
              <w:ind w:right="-90"/>
              <w:jc w:val="center"/>
              <w:rPr>
                <w:ins w:id="1449" w:author="Hardik Malhotra" w:date="2021-09-10T19:15:00Z"/>
                <w:rFonts w:ascii="Verdana" w:hAnsi="Verdana"/>
                <w:bCs/>
                <w:color w:val="000000" w:themeColor="text1"/>
                <w:sz w:val="14"/>
                <w:szCs w:val="14"/>
              </w:rPr>
            </w:pPr>
            <w:ins w:id="1450" w:author="Hardik Malhotra" w:date="2021-09-10T19:15: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26C5A47A" w14:textId="08E7F4D9" w:rsidR="00D2413C" w:rsidRPr="002B5730" w:rsidRDefault="00D2413C" w:rsidP="00D2413C">
            <w:pPr>
              <w:pStyle w:val="BodyText"/>
              <w:spacing w:before="162" w:line="480" w:lineRule="auto"/>
              <w:ind w:right="-90"/>
              <w:jc w:val="center"/>
              <w:rPr>
                <w:ins w:id="1451" w:author="Hardik Malhotra" w:date="2021-09-10T19:15:00Z"/>
                <w:rFonts w:ascii="Verdana" w:hAnsi="Verdana"/>
                <w:bCs/>
                <w:color w:val="000000" w:themeColor="text1"/>
                <w:sz w:val="14"/>
                <w:szCs w:val="14"/>
              </w:rPr>
            </w:pPr>
            <w:ins w:id="1452" w:author="Hardik Malhotra" w:date="2021-09-10T19:15: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0743B0EB" w14:textId="45A8ECA4" w:rsidR="00D2413C" w:rsidRPr="002B5730" w:rsidRDefault="00D2413C" w:rsidP="00D2413C">
            <w:pPr>
              <w:pStyle w:val="BodyText"/>
              <w:spacing w:before="162" w:line="480" w:lineRule="auto"/>
              <w:ind w:right="-90"/>
              <w:jc w:val="center"/>
              <w:rPr>
                <w:ins w:id="1453" w:author="Hardik Malhotra" w:date="2021-09-10T19:15:00Z"/>
                <w:rFonts w:ascii="Verdana" w:hAnsi="Verdana"/>
                <w:bCs/>
                <w:color w:val="000000" w:themeColor="text1"/>
                <w:sz w:val="14"/>
                <w:szCs w:val="14"/>
              </w:rPr>
            </w:pPr>
            <w:ins w:id="1454" w:author="Hardik Malhotra" w:date="2021-09-10T19: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E6DD9E" w14:textId="7C8B382D" w:rsidR="00D2413C" w:rsidRPr="002B5730" w:rsidRDefault="00D2413C" w:rsidP="00D2413C">
            <w:pPr>
              <w:pStyle w:val="BodyText"/>
              <w:spacing w:before="162" w:line="480" w:lineRule="auto"/>
              <w:ind w:right="-90"/>
              <w:jc w:val="center"/>
              <w:rPr>
                <w:ins w:id="1455" w:author="Hardik Malhotra" w:date="2021-09-10T19:15:00Z"/>
                <w:rFonts w:ascii="Verdana" w:hAnsi="Verdana"/>
                <w:bCs/>
                <w:color w:val="000000" w:themeColor="text1"/>
                <w:sz w:val="14"/>
                <w:szCs w:val="14"/>
              </w:rPr>
            </w:pPr>
            <w:ins w:id="1456" w:author="Hardik Malhotra" w:date="2021-09-10T19:15:00Z">
              <w:r w:rsidRPr="002B5730">
                <w:rPr>
                  <w:rFonts w:ascii="Verdana" w:hAnsi="Verdana"/>
                  <w:bCs/>
                  <w:color w:val="000000" w:themeColor="text1"/>
                  <w:sz w:val="14"/>
                  <w:szCs w:val="14"/>
                </w:rPr>
                <w:t>185.00</w:t>
              </w:r>
            </w:ins>
          </w:p>
        </w:tc>
        <w:tc>
          <w:tcPr>
            <w:tcW w:w="789" w:type="dxa"/>
            <w:shd w:val="clear" w:color="auto" w:fill="FFFFFF"/>
            <w:tcMar>
              <w:top w:w="15" w:type="dxa"/>
              <w:left w:w="15" w:type="dxa"/>
              <w:bottom w:w="0" w:type="dxa"/>
              <w:right w:w="15" w:type="dxa"/>
            </w:tcMar>
            <w:vAlign w:val="bottom"/>
          </w:tcPr>
          <w:p w14:paraId="15D0E3B9" w14:textId="03F70612" w:rsidR="00D2413C" w:rsidRPr="002B5730" w:rsidRDefault="00D2413C" w:rsidP="00D2413C">
            <w:pPr>
              <w:pStyle w:val="BodyText"/>
              <w:spacing w:before="162" w:line="480" w:lineRule="auto"/>
              <w:ind w:right="-90"/>
              <w:jc w:val="center"/>
              <w:rPr>
                <w:ins w:id="1457" w:author="Hardik Malhotra" w:date="2021-09-10T19:15:00Z"/>
                <w:rFonts w:ascii="Verdana" w:hAnsi="Verdana"/>
                <w:bCs/>
                <w:color w:val="000000" w:themeColor="text1"/>
                <w:sz w:val="14"/>
                <w:szCs w:val="14"/>
              </w:rPr>
            </w:pPr>
            <w:ins w:id="1458" w:author="Hardik Malhotra" w:date="2021-09-10T19:15:00Z">
              <w:r w:rsidRPr="002B5730">
                <w:rPr>
                  <w:rFonts w:ascii="Verdana" w:hAnsi="Verdana"/>
                  <w:bCs/>
                  <w:color w:val="000000" w:themeColor="text1"/>
                  <w:sz w:val="14"/>
                  <w:szCs w:val="14"/>
                </w:rPr>
                <w:t>185.00</w:t>
              </w:r>
            </w:ins>
          </w:p>
        </w:tc>
        <w:tc>
          <w:tcPr>
            <w:tcW w:w="790" w:type="dxa"/>
            <w:shd w:val="clear" w:color="auto" w:fill="FFFFFF"/>
            <w:tcMar>
              <w:top w:w="15" w:type="dxa"/>
              <w:left w:w="15" w:type="dxa"/>
              <w:bottom w:w="0" w:type="dxa"/>
              <w:right w:w="15" w:type="dxa"/>
            </w:tcMar>
            <w:vAlign w:val="bottom"/>
          </w:tcPr>
          <w:p w14:paraId="09BCE436" w14:textId="36B08D6C" w:rsidR="00D2413C" w:rsidRPr="002B5730" w:rsidRDefault="00D2413C" w:rsidP="00D2413C">
            <w:pPr>
              <w:pStyle w:val="BodyText"/>
              <w:spacing w:before="162" w:line="480" w:lineRule="auto"/>
              <w:ind w:right="-90"/>
              <w:jc w:val="center"/>
              <w:rPr>
                <w:ins w:id="1459" w:author="Hardik Malhotra" w:date="2021-09-10T19:15:00Z"/>
                <w:rFonts w:ascii="Verdana" w:hAnsi="Verdana"/>
                <w:bCs/>
                <w:color w:val="000000" w:themeColor="text1"/>
                <w:sz w:val="14"/>
                <w:szCs w:val="14"/>
              </w:rPr>
            </w:pPr>
            <w:ins w:id="1460" w:author="Hardik Malhotra" w:date="2021-09-10T19:15:00Z">
              <w:r w:rsidRPr="002B5730">
                <w:rPr>
                  <w:rFonts w:ascii="Verdana" w:hAnsi="Verdana"/>
                  <w:bCs/>
                  <w:color w:val="000000" w:themeColor="text1"/>
                  <w:sz w:val="14"/>
                  <w:szCs w:val="14"/>
                </w:rPr>
                <w:t>200.00</w:t>
              </w:r>
            </w:ins>
          </w:p>
        </w:tc>
        <w:tc>
          <w:tcPr>
            <w:tcW w:w="789" w:type="dxa"/>
            <w:shd w:val="clear" w:color="auto" w:fill="FFFFFF"/>
            <w:tcMar>
              <w:top w:w="15" w:type="dxa"/>
              <w:left w:w="15" w:type="dxa"/>
              <w:bottom w:w="0" w:type="dxa"/>
              <w:right w:w="15" w:type="dxa"/>
            </w:tcMar>
            <w:vAlign w:val="bottom"/>
          </w:tcPr>
          <w:p w14:paraId="2E8BA158" w14:textId="2E2E3A82" w:rsidR="00D2413C" w:rsidRPr="002B5730" w:rsidRDefault="00D2413C" w:rsidP="00D2413C">
            <w:pPr>
              <w:pStyle w:val="BodyText"/>
              <w:spacing w:before="162" w:line="480" w:lineRule="auto"/>
              <w:ind w:right="-90"/>
              <w:jc w:val="center"/>
              <w:rPr>
                <w:ins w:id="1461" w:author="Hardik Malhotra" w:date="2021-09-10T19:15:00Z"/>
                <w:rFonts w:ascii="Verdana" w:hAnsi="Verdana"/>
                <w:bCs/>
                <w:color w:val="000000" w:themeColor="text1"/>
                <w:sz w:val="14"/>
                <w:szCs w:val="14"/>
              </w:rPr>
            </w:pPr>
            <w:ins w:id="1462"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3DB96983" w14:textId="3E8751A3" w:rsidR="00D2413C" w:rsidRPr="002B5730" w:rsidRDefault="00D2413C" w:rsidP="00D2413C">
            <w:pPr>
              <w:pStyle w:val="BodyText"/>
              <w:spacing w:before="162" w:line="480" w:lineRule="auto"/>
              <w:ind w:right="-90"/>
              <w:jc w:val="center"/>
              <w:rPr>
                <w:ins w:id="1463" w:author="Hardik Malhotra" w:date="2021-09-10T19:15:00Z"/>
                <w:rFonts w:ascii="Verdana" w:hAnsi="Verdana"/>
                <w:bCs/>
                <w:color w:val="000000" w:themeColor="text1"/>
                <w:sz w:val="14"/>
                <w:szCs w:val="14"/>
              </w:rPr>
            </w:pPr>
            <w:ins w:id="1464"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0D119771" w14:textId="6853ADD5" w:rsidR="00D2413C" w:rsidRPr="002B5730" w:rsidRDefault="00D2413C" w:rsidP="00D2413C">
            <w:pPr>
              <w:pStyle w:val="BodyText"/>
              <w:spacing w:before="162" w:line="480" w:lineRule="auto"/>
              <w:ind w:right="-90"/>
              <w:jc w:val="center"/>
              <w:rPr>
                <w:ins w:id="1465" w:author="Hardik Malhotra" w:date="2021-09-10T19:15:00Z"/>
                <w:rFonts w:ascii="Verdana" w:hAnsi="Verdana"/>
                <w:bCs/>
                <w:color w:val="000000" w:themeColor="text1"/>
                <w:sz w:val="14"/>
                <w:szCs w:val="14"/>
              </w:rPr>
            </w:pPr>
            <w:ins w:id="1466"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76EB7D26" w14:textId="6D40B97D" w:rsidR="00D2413C" w:rsidRPr="002B5730" w:rsidRDefault="00D2413C" w:rsidP="00D2413C">
            <w:pPr>
              <w:pStyle w:val="BodyText"/>
              <w:spacing w:before="162" w:line="480" w:lineRule="auto"/>
              <w:ind w:right="-90"/>
              <w:jc w:val="center"/>
              <w:rPr>
                <w:ins w:id="1467" w:author="Hardik Malhotra" w:date="2021-09-10T19:15:00Z"/>
                <w:rFonts w:ascii="Verdana" w:hAnsi="Verdana"/>
                <w:bCs/>
                <w:color w:val="000000" w:themeColor="text1"/>
                <w:sz w:val="14"/>
                <w:szCs w:val="14"/>
              </w:rPr>
            </w:pPr>
            <w:ins w:id="1468"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432D165D" w14:textId="6718ECF0" w:rsidR="00D2413C" w:rsidRPr="002B5730" w:rsidRDefault="00D2413C" w:rsidP="00D2413C">
            <w:pPr>
              <w:pStyle w:val="BodyText"/>
              <w:spacing w:before="162" w:line="480" w:lineRule="auto"/>
              <w:ind w:right="-90"/>
              <w:jc w:val="center"/>
              <w:rPr>
                <w:ins w:id="1469" w:author="Hardik Malhotra" w:date="2021-09-10T19:15:00Z"/>
                <w:rFonts w:ascii="Verdana" w:hAnsi="Verdana"/>
                <w:bCs/>
                <w:color w:val="000000" w:themeColor="text1"/>
                <w:sz w:val="14"/>
                <w:szCs w:val="14"/>
              </w:rPr>
            </w:pPr>
            <w:ins w:id="1470"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33BFB57E" w14:textId="4246AF32" w:rsidR="00D2413C" w:rsidRPr="002B5730" w:rsidRDefault="00D2413C" w:rsidP="00D2413C">
            <w:pPr>
              <w:pStyle w:val="BodyText"/>
              <w:spacing w:before="162" w:line="480" w:lineRule="auto"/>
              <w:ind w:right="-90"/>
              <w:jc w:val="center"/>
              <w:rPr>
                <w:ins w:id="1471" w:author="Hardik Malhotra" w:date="2021-09-10T19:15:00Z"/>
                <w:rFonts w:ascii="Verdana" w:hAnsi="Verdana"/>
                <w:bCs/>
                <w:color w:val="000000" w:themeColor="text1"/>
                <w:sz w:val="14"/>
                <w:szCs w:val="14"/>
              </w:rPr>
            </w:pPr>
            <w:ins w:id="1472" w:author="Hardik Malhotra" w:date="2021-09-10T19:15:00Z">
              <w:r w:rsidRPr="002B5730">
                <w:rPr>
                  <w:rFonts w:ascii="Verdana" w:hAnsi="Verdana"/>
                  <w:bCs/>
                  <w:color w:val="000000" w:themeColor="text1"/>
                  <w:sz w:val="14"/>
                  <w:szCs w:val="14"/>
                </w:rPr>
                <w:t>210.00</w:t>
              </w:r>
            </w:ins>
          </w:p>
        </w:tc>
      </w:tr>
      <w:tr w:rsidR="002B5730" w:rsidRPr="002B5730" w14:paraId="3761C2EC" w14:textId="77777777" w:rsidTr="000627CD">
        <w:trPr>
          <w:trHeight w:val="86"/>
          <w:ins w:id="1473" w:author="Hardik Malhotra" w:date="2021-09-10T19:11:00Z"/>
        </w:trPr>
        <w:tc>
          <w:tcPr>
            <w:tcW w:w="789" w:type="dxa"/>
            <w:shd w:val="clear" w:color="auto" w:fill="FFFFFF"/>
            <w:tcMar>
              <w:top w:w="15" w:type="dxa"/>
              <w:left w:w="15" w:type="dxa"/>
              <w:bottom w:w="0" w:type="dxa"/>
              <w:right w:w="15" w:type="dxa"/>
            </w:tcMar>
            <w:vAlign w:val="bottom"/>
          </w:tcPr>
          <w:p w14:paraId="1F1CD83D" w14:textId="48A13D5F" w:rsidR="00D2413C" w:rsidRPr="002B5730" w:rsidRDefault="00D2413C" w:rsidP="00D2413C">
            <w:pPr>
              <w:pStyle w:val="BodyText"/>
              <w:spacing w:before="162" w:line="480" w:lineRule="auto"/>
              <w:ind w:right="-90"/>
              <w:jc w:val="center"/>
              <w:rPr>
                <w:ins w:id="1474" w:author="Hardik Malhotra" w:date="2021-09-10T19:11:00Z"/>
                <w:rFonts w:ascii="Verdana" w:hAnsi="Verdana"/>
                <w:bCs/>
                <w:color w:val="000000" w:themeColor="text1"/>
                <w:sz w:val="14"/>
                <w:szCs w:val="14"/>
              </w:rPr>
            </w:pPr>
            <w:ins w:id="1475" w:author="Hardik Malhotra" w:date="2021-09-10T19:11:00Z">
              <w:r w:rsidRPr="002B5730">
                <w:rPr>
                  <w:rFonts w:ascii="Verdana" w:hAnsi="Verdana"/>
                  <w:bCs/>
                  <w:color w:val="000000" w:themeColor="text1"/>
                  <w:sz w:val="14"/>
                  <w:szCs w:val="14"/>
                  <w:rPrChange w:id="1476" w:author="Hardik Malhotra" w:date="2021-09-10T19:11:00Z">
                    <w:rPr>
                      <w:sz w:val="20"/>
                      <w:szCs w:val="20"/>
                    </w:rPr>
                  </w:rPrChange>
                </w:rPr>
                <w:t>North America</w:t>
              </w:r>
            </w:ins>
          </w:p>
        </w:tc>
        <w:tc>
          <w:tcPr>
            <w:tcW w:w="789" w:type="dxa"/>
            <w:shd w:val="clear" w:color="auto" w:fill="FFFFFF"/>
            <w:tcMar>
              <w:top w:w="15" w:type="dxa"/>
              <w:left w:w="15" w:type="dxa"/>
              <w:bottom w:w="0" w:type="dxa"/>
              <w:right w:w="15" w:type="dxa"/>
            </w:tcMar>
            <w:vAlign w:val="bottom"/>
          </w:tcPr>
          <w:p w14:paraId="30A05FD2" w14:textId="6CBC481D" w:rsidR="00D2413C" w:rsidRPr="002B5730" w:rsidRDefault="00D2413C" w:rsidP="00D2413C">
            <w:pPr>
              <w:pStyle w:val="BodyText"/>
              <w:spacing w:before="162" w:line="480" w:lineRule="auto"/>
              <w:ind w:right="-90"/>
              <w:jc w:val="center"/>
              <w:rPr>
                <w:ins w:id="1477" w:author="Hardik Malhotra" w:date="2021-09-10T19:11:00Z"/>
                <w:rFonts w:ascii="Verdana" w:hAnsi="Verdana"/>
                <w:bCs/>
                <w:color w:val="000000" w:themeColor="text1"/>
                <w:sz w:val="14"/>
                <w:szCs w:val="14"/>
              </w:rPr>
            </w:pPr>
            <w:ins w:id="1478" w:author="Hardik Malhotra" w:date="2021-09-10T19:11:00Z">
              <w:r w:rsidRPr="002B5730">
                <w:rPr>
                  <w:rFonts w:ascii="Verdana" w:hAnsi="Verdana"/>
                  <w:bCs/>
                  <w:color w:val="000000" w:themeColor="text1"/>
                  <w:sz w:val="14"/>
                  <w:szCs w:val="14"/>
                  <w:rPrChange w:id="1479" w:author="Hardik Malhotra" w:date="2021-09-10T19:11:00Z">
                    <w:rPr>
                      <w:sz w:val="20"/>
                      <w:szCs w:val="20"/>
                    </w:rPr>
                  </w:rPrChange>
                </w:rPr>
                <w:t>Canada</w:t>
              </w:r>
            </w:ins>
          </w:p>
        </w:tc>
        <w:tc>
          <w:tcPr>
            <w:tcW w:w="789" w:type="dxa"/>
            <w:shd w:val="clear" w:color="auto" w:fill="FFFFFF"/>
            <w:tcMar>
              <w:top w:w="15" w:type="dxa"/>
              <w:left w:w="15" w:type="dxa"/>
              <w:bottom w:w="0" w:type="dxa"/>
              <w:right w:w="15" w:type="dxa"/>
            </w:tcMar>
            <w:vAlign w:val="center"/>
          </w:tcPr>
          <w:p w14:paraId="1388D5F5" w14:textId="743858EF" w:rsidR="00D2413C" w:rsidRPr="002B5730" w:rsidRDefault="00D2413C" w:rsidP="00D2413C">
            <w:pPr>
              <w:pStyle w:val="BodyText"/>
              <w:spacing w:before="162" w:line="480" w:lineRule="auto"/>
              <w:ind w:right="-90"/>
              <w:jc w:val="center"/>
              <w:rPr>
                <w:ins w:id="1480" w:author="Hardik Malhotra" w:date="2021-09-10T19:11:00Z"/>
                <w:rFonts w:ascii="Verdana" w:hAnsi="Verdana"/>
                <w:bCs/>
                <w:color w:val="000000" w:themeColor="text1"/>
                <w:sz w:val="14"/>
                <w:szCs w:val="14"/>
              </w:rPr>
            </w:pPr>
            <w:ins w:id="1481" w:author="Hardik Malhotra" w:date="2021-09-10T19:11:00Z">
              <w:r w:rsidRPr="002B5730">
                <w:rPr>
                  <w:rFonts w:ascii="Verdana" w:hAnsi="Verdana"/>
                  <w:bCs/>
                  <w:color w:val="000000" w:themeColor="text1"/>
                  <w:sz w:val="14"/>
                  <w:szCs w:val="14"/>
                  <w:rPrChange w:id="1482" w:author="Hardik Malhotra" w:date="2021-09-10T19:12:00Z">
                    <w:rPr>
                      <w:sz w:val="20"/>
                      <w:szCs w:val="20"/>
                    </w:rPr>
                  </w:rPrChange>
                </w:rPr>
                <w:t>Others</w:t>
              </w:r>
            </w:ins>
          </w:p>
        </w:tc>
        <w:tc>
          <w:tcPr>
            <w:tcW w:w="790" w:type="dxa"/>
            <w:shd w:val="clear" w:color="auto" w:fill="FFFFFF"/>
            <w:tcMar>
              <w:top w:w="15" w:type="dxa"/>
              <w:left w:w="15" w:type="dxa"/>
              <w:bottom w:w="0" w:type="dxa"/>
              <w:right w:w="15" w:type="dxa"/>
            </w:tcMar>
            <w:vAlign w:val="center"/>
          </w:tcPr>
          <w:p w14:paraId="0384C33E" w14:textId="1A697028" w:rsidR="00D2413C" w:rsidRPr="002B5730" w:rsidRDefault="00D2413C" w:rsidP="00D2413C">
            <w:pPr>
              <w:pStyle w:val="BodyText"/>
              <w:spacing w:before="162" w:line="480" w:lineRule="auto"/>
              <w:ind w:right="-90"/>
              <w:jc w:val="center"/>
              <w:rPr>
                <w:ins w:id="1483" w:author="Hardik Malhotra" w:date="2021-09-10T19:11:00Z"/>
                <w:rFonts w:ascii="Verdana" w:hAnsi="Verdana"/>
                <w:bCs/>
                <w:color w:val="000000" w:themeColor="text1"/>
                <w:sz w:val="14"/>
                <w:szCs w:val="14"/>
              </w:rPr>
            </w:pPr>
            <w:ins w:id="1484" w:author="Hardik Malhotra" w:date="2021-09-10T19:1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742CD96" w14:textId="668B1B4E" w:rsidR="00D2413C" w:rsidRPr="002B5730" w:rsidRDefault="00D2413C" w:rsidP="00D2413C">
            <w:pPr>
              <w:pStyle w:val="BodyText"/>
              <w:spacing w:before="162" w:line="480" w:lineRule="auto"/>
              <w:ind w:right="-90"/>
              <w:jc w:val="center"/>
              <w:rPr>
                <w:ins w:id="1485" w:author="Hardik Malhotra" w:date="2021-09-10T19:11:00Z"/>
                <w:rFonts w:ascii="Verdana" w:hAnsi="Verdana"/>
                <w:bCs/>
                <w:color w:val="000000" w:themeColor="text1"/>
                <w:sz w:val="14"/>
                <w:szCs w:val="14"/>
              </w:rPr>
            </w:pPr>
            <w:ins w:id="1486" w:author="Hardik Malhotra" w:date="2021-09-10T19:12:00Z">
              <w:r w:rsidRPr="002B5730">
                <w:rPr>
                  <w:rFonts w:ascii="Verdana" w:hAnsi="Verdana"/>
                  <w:bCs/>
                  <w:color w:val="000000" w:themeColor="text1"/>
                  <w:sz w:val="14"/>
                  <w:szCs w:val="14"/>
                  <w:rPrChange w:id="1487"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78D59F79" w14:textId="01A37A4C" w:rsidR="00D2413C" w:rsidRPr="002B5730" w:rsidRDefault="00D2413C" w:rsidP="00D2413C">
            <w:pPr>
              <w:pStyle w:val="BodyText"/>
              <w:spacing w:before="162" w:line="480" w:lineRule="auto"/>
              <w:ind w:right="-90"/>
              <w:jc w:val="center"/>
              <w:rPr>
                <w:ins w:id="1488" w:author="Hardik Malhotra" w:date="2021-09-10T19:11:00Z"/>
                <w:rFonts w:ascii="Verdana" w:hAnsi="Verdana"/>
                <w:bCs/>
                <w:color w:val="000000" w:themeColor="text1"/>
                <w:sz w:val="14"/>
                <w:szCs w:val="14"/>
              </w:rPr>
            </w:pPr>
            <w:ins w:id="1489" w:author="Hardik Malhotra" w:date="2021-09-10T19:12:00Z">
              <w:r w:rsidRPr="002B5730">
                <w:rPr>
                  <w:rFonts w:ascii="Verdana" w:hAnsi="Verdana"/>
                  <w:bCs/>
                  <w:color w:val="000000" w:themeColor="text1"/>
                  <w:sz w:val="14"/>
                  <w:szCs w:val="14"/>
                  <w:rPrChange w:id="1490"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3653D6B3" w14:textId="77976BDB" w:rsidR="00D2413C" w:rsidRPr="002B5730" w:rsidRDefault="00D2413C" w:rsidP="00D2413C">
            <w:pPr>
              <w:pStyle w:val="BodyText"/>
              <w:spacing w:before="162" w:line="480" w:lineRule="auto"/>
              <w:ind w:right="-90"/>
              <w:jc w:val="center"/>
              <w:rPr>
                <w:ins w:id="1491" w:author="Hardik Malhotra" w:date="2021-09-10T19:11:00Z"/>
                <w:rFonts w:ascii="Verdana" w:hAnsi="Verdana"/>
                <w:bCs/>
                <w:color w:val="000000" w:themeColor="text1"/>
                <w:sz w:val="14"/>
                <w:szCs w:val="14"/>
              </w:rPr>
            </w:pPr>
            <w:ins w:id="1492" w:author="Hardik Malhotra" w:date="2021-09-10T19:12:00Z">
              <w:r w:rsidRPr="002B5730">
                <w:rPr>
                  <w:rFonts w:ascii="Verdana" w:hAnsi="Verdana"/>
                  <w:bCs/>
                  <w:color w:val="000000" w:themeColor="text1"/>
                  <w:sz w:val="14"/>
                  <w:szCs w:val="14"/>
                  <w:rPrChange w:id="1493"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496060AD" w14:textId="07119DE2" w:rsidR="00D2413C" w:rsidRPr="002B5730" w:rsidRDefault="00D2413C" w:rsidP="00D2413C">
            <w:pPr>
              <w:pStyle w:val="BodyText"/>
              <w:spacing w:before="162" w:line="480" w:lineRule="auto"/>
              <w:ind w:right="-90"/>
              <w:jc w:val="center"/>
              <w:rPr>
                <w:ins w:id="1494" w:author="Hardik Malhotra" w:date="2021-09-10T19:11:00Z"/>
                <w:rFonts w:ascii="Verdana" w:hAnsi="Verdana"/>
                <w:bCs/>
                <w:color w:val="000000" w:themeColor="text1"/>
                <w:sz w:val="14"/>
                <w:szCs w:val="14"/>
              </w:rPr>
            </w:pPr>
            <w:ins w:id="1495" w:author="Hardik Malhotra" w:date="2021-09-10T19:12:00Z">
              <w:r w:rsidRPr="002B5730">
                <w:rPr>
                  <w:rFonts w:ascii="Verdana" w:hAnsi="Verdana"/>
                  <w:bCs/>
                  <w:color w:val="000000" w:themeColor="text1"/>
                  <w:sz w:val="14"/>
                  <w:szCs w:val="14"/>
                  <w:rPrChange w:id="1496"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1169A9E9" w14:textId="49E2A6B7" w:rsidR="00D2413C" w:rsidRPr="002B5730" w:rsidRDefault="00D2413C" w:rsidP="00D2413C">
            <w:pPr>
              <w:pStyle w:val="BodyText"/>
              <w:spacing w:before="162" w:line="480" w:lineRule="auto"/>
              <w:ind w:right="-90"/>
              <w:jc w:val="center"/>
              <w:rPr>
                <w:ins w:id="1497" w:author="Hardik Malhotra" w:date="2021-09-10T19:11:00Z"/>
                <w:rFonts w:ascii="Verdana" w:hAnsi="Verdana"/>
                <w:bCs/>
                <w:color w:val="000000" w:themeColor="text1"/>
                <w:sz w:val="14"/>
                <w:szCs w:val="14"/>
              </w:rPr>
            </w:pPr>
            <w:ins w:id="1498" w:author="Hardik Malhotra" w:date="2021-09-10T19:12:00Z">
              <w:r w:rsidRPr="002B5730">
                <w:rPr>
                  <w:rFonts w:ascii="Verdana" w:hAnsi="Verdana"/>
                  <w:bCs/>
                  <w:color w:val="000000" w:themeColor="text1"/>
                  <w:sz w:val="14"/>
                  <w:szCs w:val="14"/>
                  <w:rPrChange w:id="1499"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1DA81A0D" w14:textId="17229C7D" w:rsidR="00D2413C" w:rsidRPr="002B5730" w:rsidRDefault="00D2413C" w:rsidP="00D2413C">
            <w:pPr>
              <w:pStyle w:val="BodyText"/>
              <w:spacing w:before="162" w:line="480" w:lineRule="auto"/>
              <w:ind w:right="-90"/>
              <w:jc w:val="center"/>
              <w:rPr>
                <w:ins w:id="1500" w:author="Hardik Malhotra" w:date="2021-09-10T19:11:00Z"/>
                <w:rFonts w:ascii="Verdana" w:hAnsi="Verdana"/>
                <w:bCs/>
                <w:color w:val="000000" w:themeColor="text1"/>
                <w:sz w:val="14"/>
                <w:szCs w:val="14"/>
              </w:rPr>
            </w:pPr>
            <w:ins w:id="1501" w:author="Hardik Malhotra" w:date="2021-09-10T19:12:00Z">
              <w:r w:rsidRPr="002B5730">
                <w:rPr>
                  <w:rFonts w:ascii="Verdana" w:hAnsi="Verdana"/>
                  <w:bCs/>
                  <w:color w:val="000000" w:themeColor="text1"/>
                  <w:sz w:val="14"/>
                  <w:szCs w:val="14"/>
                  <w:rPrChange w:id="1502"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54FC265C" w14:textId="25DA315E" w:rsidR="00D2413C" w:rsidRPr="002B5730" w:rsidRDefault="00D2413C" w:rsidP="00D2413C">
            <w:pPr>
              <w:pStyle w:val="BodyText"/>
              <w:spacing w:before="162" w:line="480" w:lineRule="auto"/>
              <w:ind w:right="-90"/>
              <w:jc w:val="center"/>
              <w:rPr>
                <w:ins w:id="1503" w:author="Hardik Malhotra" w:date="2021-09-10T19:11:00Z"/>
                <w:rFonts w:ascii="Verdana" w:hAnsi="Verdana"/>
                <w:bCs/>
                <w:color w:val="000000" w:themeColor="text1"/>
                <w:sz w:val="14"/>
                <w:szCs w:val="14"/>
              </w:rPr>
            </w:pPr>
            <w:ins w:id="1504" w:author="Hardik Malhotra" w:date="2021-09-10T19:12:00Z">
              <w:r w:rsidRPr="002B5730">
                <w:rPr>
                  <w:rFonts w:ascii="Verdana" w:hAnsi="Verdana"/>
                  <w:bCs/>
                  <w:color w:val="000000" w:themeColor="text1"/>
                  <w:sz w:val="14"/>
                  <w:szCs w:val="14"/>
                  <w:rPrChange w:id="1505"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685875C1" w14:textId="3EA4A157" w:rsidR="00D2413C" w:rsidRPr="002B5730" w:rsidRDefault="00D2413C" w:rsidP="00D2413C">
            <w:pPr>
              <w:pStyle w:val="BodyText"/>
              <w:spacing w:before="162" w:line="480" w:lineRule="auto"/>
              <w:ind w:right="-90"/>
              <w:jc w:val="center"/>
              <w:rPr>
                <w:ins w:id="1506" w:author="Hardik Malhotra" w:date="2021-09-10T19:11:00Z"/>
                <w:rFonts w:ascii="Verdana" w:hAnsi="Verdana"/>
                <w:bCs/>
                <w:color w:val="000000" w:themeColor="text1"/>
                <w:sz w:val="14"/>
                <w:szCs w:val="14"/>
              </w:rPr>
            </w:pPr>
            <w:ins w:id="1507" w:author="Hardik Malhotra" w:date="2021-09-10T19:12:00Z">
              <w:r w:rsidRPr="002B5730">
                <w:rPr>
                  <w:rFonts w:ascii="Verdana" w:hAnsi="Verdana"/>
                  <w:bCs/>
                  <w:color w:val="000000" w:themeColor="text1"/>
                  <w:sz w:val="14"/>
                  <w:szCs w:val="14"/>
                  <w:rPrChange w:id="1508"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24AA6141" w14:textId="4CCE574E" w:rsidR="00D2413C" w:rsidRPr="002B5730" w:rsidRDefault="00D2413C" w:rsidP="00D2413C">
            <w:pPr>
              <w:pStyle w:val="BodyText"/>
              <w:spacing w:before="162" w:line="480" w:lineRule="auto"/>
              <w:ind w:right="-90"/>
              <w:jc w:val="center"/>
              <w:rPr>
                <w:ins w:id="1509" w:author="Hardik Malhotra" w:date="2021-09-10T19:11:00Z"/>
                <w:rFonts w:ascii="Verdana" w:hAnsi="Verdana"/>
                <w:bCs/>
                <w:color w:val="000000" w:themeColor="text1"/>
                <w:sz w:val="14"/>
                <w:szCs w:val="14"/>
              </w:rPr>
            </w:pPr>
            <w:ins w:id="1510" w:author="Hardik Malhotra" w:date="2021-09-10T19:12:00Z">
              <w:r w:rsidRPr="002B5730">
                <w:rPr>
                  <w:rFonts w:ascii="Verdana" w:hAnsi="Verdana"/>
                  <w:bCs/>
                  <w:color w:val="000000" w:themeColor="text1"/>
                  <w:sz w:val="14"/>
                  <w:szCs w:val="14"/>
                  <w:rPrChange w:id="1511" w:author="Hardik Malhotra" w:date="2021-09-10T19:12:00Z">
                    <w:rPr>
                      <w:sz w:val="20"/>
                      <w:szCs w:val="20"/>
                    </w:rPr>
                  </w:rPrChange>
                </w:rPr>
                <w:t>5.00</w:t>
              </w:r>
            </w:ins>
          </w:p>
        </w:tc>
      </w:tr>
      <w:tr w:rsidR="002B5730" w:rsidRPr="002B5730" w14:paraId="4B5FABBA" w14:textId="77777777" w:rsidTr="000627CD">
        <w:trPr>
          <w:trHeight w:val="86"/>
          <w:ins w:id="1512" w:author="Hardik Malhotra" w:date="2021-09-10T19:11:00Z"/>
        </w:trPr>
        <w:tc>
          <w:tcPr>
            <w:tcW w:w="789" w:type="dxa"/>
            <w:shd w:val="clear" w:color="auto" w:fill="FFFFFF"/>
            <w:tcMar>
              <w:top w:w="15" w:type="dxa"/>
              <w:left w:w="15" w:type="dxa"/>
              <w:bottom w:w="0" w:type="dxa"/>
              <w:right w:w="15" w:type="dxa"/>
            </w:tcMar>
            <w:vAlign w:val="bottom"/>
          </w:tcPr>
          <w:p w14:paraId="0787EDD8" w14:textId="68678D86" w:rsidR="00D2413C" w:rsidRPr="002B5730" w:rsidRDefault="00D2413C" w:rsidP="00D2413C">
            <w:pPr>
              <w:pStyle w:val="BodyText"/>
              <w:spacing w:before="162" w:line="480" w:lineRule="auto"/>
              <w:ind w:right="-90"/>
              <w:jc w:val="center"/>
              <w:rPr>
                <w:ins w:id="1513" w:author="Hardik Malhotra" w:date="2021-09-10T19:11:00Z"/>
                <w:rFonts w:ascii="Verdana" w:hAnsi="Verdana"/>
                <w:bCs/>
                <w:color w:val="000000" w:themeColor="text1"/>
                <w:sz w:val="14"/>
                <w:szCs w:val="14"/>
              </w:rPr>
            </w:pPr>
            <w:ins w:id="1514" w:author="Hardik Malhotra" w:date="2021-09-10T19:12: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04BC3810" w14:textId="67AD4F27" w:rsidR="00D2413C" w:rsidRPr="002B5730" w:rsidRDefault="00D2413C" w:rsidP="00D2413C">
            <w:pPr>
              <w:pStyle w:val="BodyText"/>
              <w:spacing w:before="162" w:line="480" w:lineRule="auto"/>
              <w:ind w:right="-90"/>
              <w:jc w:val="center"/>
              <w:rPr>
                <w:ins w:id="1515" w:author="Hardik Malhotra" w:date="2021-09-10T19:11:00Z"/>
                <w:rFonts w:ascii="Verdana" w:hAnsi="Verdana"/>
                <w:bCs/>
                <w:color w:val="000000" w:themeColor="text1"/>
                <w:sz w:val="14"/>
                <w:szCs w:val="14"/>
              </w:rPr>
            </w:pPr>
            <w:ins w:id="1516" w:author="Hardik Malhotra" w:date="2021-09-10T19:12:00Z">
              <w:r w:rsidRPr="002B5730">
                <w:rPr>
                  <w:rFonts w:ascii="Verdana" w:hAnsi="Verdana"/>
                  <w:bCs/>
                  <w:color w:val="000000" w:themeColor="text1"/>
                  <w:sz w:val="14"/>
                  <w:szCs w:val="14"/>
                </w:rPr>
                <w:t>Canada</w:t>
              </w:r>
            </w:ins>
          </w:p>
        </w:tc>
        <w:tc>
          <w:tcPr>
            <w:tcW w:w="789" w:type="dxa"/>
            <w:shd w:val="clear" w:color="auto" w:fill="FFFFFF"/>
            <w:tcMar>
              <w:top w:w="15" w:type="dxa"/>
              <w:left w:w="15" w:type="dxa"/>
              <w:bottom w:w="0" w:type="dxa"/>
              <w:right w:w="15" w:type="dxa"/>
            </w:tcMar>
            <w:vAlign w:val="center"/>
          </w:tcPr>
          <w:p w14:paraId="43BF60F4" w14:textId="3E01762A" w:rsidR="00D2413C" w:rsidRPr="002B5730" w:rsidRDefault="00D2413C" w:rsidP="00D2413C">
            <w:pPr>
              <w:pStyle w:val="BodyText"/>
              <w:spacing w:before="162" w:line="480" w:lineRule="auto"/>
              <w:ind w:right="-90"/>
              <w:jc w:val="center"/>
              <w:rPr>
                <w:ins w:id="1517" w:author="Hardik Malhotra" w:date="2021-09-10T19:11:00Z"/>
                <w:rFonts w:ascii="Verdana" w:hAnsi="Verdana"/>
                <w:bCs/>
                <w:color w:val="000000" w:themeColor="text1"/>
                <w:sz w:val="14"/>
                <w:szCs w:val="14"/>
              </w:rPr>
            </w:pPr>
            <w:ins w:id="1518" w:author="Hardik Malhotra" w:date="2021-09-10T19:12:00Z">
              <w:r w:rsidRPr="002B5730">
                <w:rPr>
                  <w:rFonts w:ascii="Verdana" w:hAnsi="Verdana"/>
                  <w:bCs/>
                  <w:color w:val="000000" w:themeColor="text1"/>
                  <w:sz w:val="14"/>
                  <w:szCs w:val="14"/>
                </w:rPr>
                <w:t>Tota</w:t>
              </w:r>
            </w:ins>
            <w:ins w:id="1519" w:author="Hardik Malhotra" w:date="2021-09-10T19:13:00Z">
              <w:r w:rsidRPr="002B5730">
                <w:rPr>
                  <w:rFonts w:ascii="Verdana" w:hAnsi="Verdana"/>
                  <w:bCs/>
                  <w:color w:val="000000" w:themeColor="text1"/>
                  <w:sz w:val="14"/>
                  <w:szCs w:val="14"/>
                </w:rPr>
                <w:t>l</w:t>
              </w:r>
            </w:ins>
          </w:p>
        </w:tc>
        <w:tc>
          <w:tcPr>
            <w:tcW w:w="790" w:type="dxa"/>
            <w:shd w:val="clear" w:color="auto" w:fill="FFFFFF"/>
            <w:tcMar>
              <w:top w:w="15" w:type="dxa"/>
              <w:left w:w="15" w:type="dxa"/>
              <w:bottom w:w="0" w:type="dxa"/>
              <w:right w:w="15" w:type="dxa"/>
            </w:tcMar>
            <w:vAlign w:val="center"/>
          </w:tcPr>
          <w:p w14:paraId="1FF751C0" w14:textId="0BEC7234" w:rsidR="00D2413C" w:rsidRPr="002B5730" w:rsidRDefault="00D2413C" w:rsidP="00D2413C">
            <w:pPr>
              <w:pStyle w:val="BodyText"/>
              <w:spacing w:before="162" w:line="480" w:lineRule="auto"/>
              <w:ind w:right="-90"/>
              <w:jc w:val="center"/>
              <w:rPr>
                <w:ins w:id="1520" w:author="Hardik Malhotra" w:date="2021-09-10T19:11:00Z"/>
                <w:rFonts w:ascii="Verdana" w:hAnsi="Verdana"/>
                <w:bCs/>
                <w:color w:val="000000" w:themeColor="text1"/>
                <w:sz w:val="14"/>
                <w:szCs w:val="14"/>
              </w:rPr>
            </w:pPr>
            <w:ins w:id="1521" w:author="Hardik Malhotra" w:date="2021-09-10T19:1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E07F5CF" w14:textId="76B8AB9A" w:rsidR="00D2413C" w:rsidRPr="002B5730" w:rsidRDefault="00D2413C" w:rsidP="00D2413C">
            <w:pPr>
              <w:pStyle w:val="BodyText"/>
              <w:spacing w:before="162" w:line="480" w:lineRule="auto"/>
              <w:ind w:right="-90"/>
              <w:jc w:val="center"/>
              <w:rPr>
                <w:ins w:id="1522" w:author="Hardik Malhotra" w:date="2021-09-10T19:11:00Z"/>
                <w:rFonts w:ascii="Verdana" w:hAnsi="Verdana"/>
                <w:bCs/>
                <w:color w:val="000000" w:themeColor="text1"/>
                <w:sz w:val="14"/>
                <w:szCs w:val="14"/>
              </w:rPr>
            </w:pPr>
            <w:ins w:id="1523" w:author="Hardik Malhotra" w:date="2021-09-10T19:13:00Z">
              <w:r w:rsidRPr="002B5730">
                <w:rPr>
                  <w:rFonts w:ascii="Verdana" w:hAnsi="Verdana"/>
                  <w:bCs/>
                  <w:color w:val="000000" w:themeColor="text1"/>
                  <w:sz w:val="14"/>
                  <w:szCs w:val="14"/>
                  <w:rPrChange w:id="1524"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26DF5D8" w14:textId="259C33AD" w:rsidR="00D2413C" w:rsidRPr="002B5730" w:rsidRDefault="00D2413C" w:rsidP="00D2413C">
            <w:pPr>
              <w:pStyle w:val="BodyText"/>
              <w:spacing w:before="162" w:line="480" w:lineRule="auto"/>
              <w:ind w:right="-90"/>
              <w:jc w:val="center"/>
              <w:rPr>
                <w:ins w:id="1525" w:author="Hardik Malhotra" w:date="2021-09-10T19:11:00Z"/>
                <w:rFonts w:ascii="Verdana" w:hAnsi="Verdana"/>
                <w:bCs/>
                <w:color w:val="000000" w:themeColor="text1"/>
                <w:sz w:val="14"/>
                <w:szCs w:val="14"/>
              </w:rPr>
            </w:pPr>
            <w:ins w:id="1526" w:author="Hardik Malhotra" w:date="2021-09-10T19:13:00Z">
              <w:r w:rsidRPr="002B5730">
                <w:rPr>
                  <w:rFonts w:ascii="Verdana" w:hAnsi="Verdana"/>
                  <w:bCs/>
                  <w:color w:val="000000" w:themeColor="text1"/>
                  <w:sz w:val="14"/>
                  <w:szCs w:val="14"/>
                  <w:rPrChange w:id="1527"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0F7D2BD3" w14:textId="747729B8" w:rsidR="00D2413C" w:rsidRPr="002B5730" w:rsidRDefault="00D2413C" w:rsidP="00D2413C">
            <w:pPr>
              <w:pStyle w:val="BodyText"/>
              <w:spacing w:before="162" w:line="480" w:lineRule="auto"/>
              <w:ind w:right="-90"/>
              <w:jc w:val="center"/>
              <w:rPr>
                <w:ins w:id="1528" w:author="Hardik Malhotra" w:date="2021-09-10T19:11:00Z"/>
                <w:rFonts w:ascii="Verdana" w:hAnsi="Verdana"/>
                <w:bCs/>
                <w:color w:val="000000" w:themeColor="text1"/>
                <w:sz w:val="14"/>
                <w:szCs w:val="14"/>
              </w:rPr>
            </w:pPr>
            <w:ins w:id="1529" w:author="Hardik Malhotra" w:date="2021-09-10T19:13:00Z">
              <w:r w:rsidRPr="002B5730">
                <w:rPr>
                  <w:rFonts w:ascii="Verdana" w:hAnsi="Verdana"/>
                  <w:bCs/>
                  <w:color w:val="000000" w:themeColor="text1"/>
                  <w:sz w:val="14"/>
                  <w:szCs w:val="14"/>
                  <w:rPrChange w:id="1530"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5006F4A6" w14:textId="1A8868B0" w:rsidR="00D2413C" w:rsidRPr="002B5730" w:rsidRDefault="00D2413C" w:rsidP="00D2413C">
            <w:pPr>
              <w:pStyle w:val="BodyText"/>
              <w:spacing w:before="162" w:line="480" w:lineRule="auto"/>
              <w:ind w:right="-90"/>
              <w:jc w:val="center"/>
              <w:rPr>
                <w:ins w:id="1531" w:author="Hardik Malhotra" w:date="2021-09-10T19:11:00Z"/>
                <w:rFonts w:ascii="Verdana" w:hAnsi="Verdana"/>
                <w:bCs/>
                <w:color w:val="000000" w:themeColor="text1"/>
                <w:sz w:val="14"/>
                <w:szCs w:val="14"/>
              </w:rPr>
            </w:pPr>
            <w:ins w:id="1532" w:author="Hardik Malhotra" w:date="2021-09-10T19:13:00Z">
              <w:r w:rsidRPr="002B5730">
                <w:rPr>
                  <w:rFonts w:ascii="Verdana" w:hAnsi="Verdana"/>
                  <w:bCs/>
                  <w:color w:val="000000" w:themeColor="text1"/>
                  <w:sz w:val="14"/>
                  <w:szCs w:val="14"/>
                  <w:rPrChange w:id="1533"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5E46A95" w14:textId="7E24F0B0" w:rsidR="00D2413C" w:rsidRPr="002B5730" w:rsidRDefault="00D2413C" w:rsidP="00D2413C">
            <w:pPr>
              <w:pStyle w:val="BodyText"/>
              <w:spacing w:before="162" w:line="480" w:lineRule="auto"/>
              <w:ind w:right="-90"/>
              <w:jc w:val="center"/>
              <w:rPr>
                <w:ins w:id="1534" w:author="Hardik Malhotra" w:date="2021-09-10T19:11:00Z"/>
                <w:rFonts w:ascii="Verdana" w:hAnsi="Verdana"/>
                <w:bCs/>
                <w:color w:val="000000" w:themeColor="text1"/>
                <w:sz w:val="14"/>
                <w:szCs w:val="14"/>
              </w:rPr>
            </w:pPr>
            <w:ins w:id="1535" w:author="Hardik Malhotra" w:date="2021-09-10T19:13:00Z">
              <w:r w:rsidRPr="002B5730">
                <w:rPr>
                  <w:rFonts w:ascii="Verdana" w:hAnsi="Verdana"/>
                  <w:bCs/>
                  <w:color w:val="000000" w:themeColor="text1"/>
                  <w:sz w:val="14"/>
                  <w:szCs w:val="14"/>
                  <w:rPrChange w:id="1536"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6D9ADA6" w14:textId="6A329E73" w:rsidR="00D2413C" w:rsidRPr="002B5730" w:rsidRDefault="00D2413C" w:rsidP="00D2413C">
            <w:pPr>
              <w:pStyle w:val="BodyText"/>
              <w:spacing w:before="162" w:line="480" w:lineRule="auto"/>
              <w:ind w:right="-90"/>
              <w:jc w:val="center"/>
              <w:rPr>
                <w:ins w:id="1537" w:author="Hardik Malhotra" w:date="2021-09-10T19:11:00Z"/>
                <w:rFonts w:ascii="Verdana" w:hAnsi="Verdana"/>
                <w:bCs/>
                <w:color w:val="000000" w:themeColor="text1"/>
                <w:sz w:val="14"/>
                <w:szCs w:val="14"/>
              </w:rPr>
            </w:pPr>
            <w:ins w:id="1538" w:author="Hardik Malhotra" w:date="2021-09-10T19:13:00Z">
              <w:r w:rsidRPr="002B5730">
                <w:rPr>
                  <w:rFonts w:ascii="Verdana" w:hAnsi="Verdana"/>
                  <w:bCs/>
                  <w:color w:val="000000" w:themeColor="text1"/>
                  <w:sz w:val="14"/>
                  <w:szCs w:val="14"/>
                  <w:rPrChange w:id="1539"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772C7" w14:textId="32F58E33" w:rsidR="00D2413C" w:rsidRPr="002B5730" w:rsidRDefault="00D2413C" w:rsidP="00D2413C">
            <w:pPr>
              <w:pStyle w:val="BodyText"/>
              <w:spacing w:before="162" w:line="480" w:lineRule="auto"/>
              <w:ind w:right="-90"/>
              <w:jc w:val="center"/>
              <w:rPr>
                <w:ins w:id="1540" w:author="Hardik Malhotra" w:date="2021-09-10T19:11:00Z"/>
                <w:rFonts w:ascii="Verdana" w:hAnsi="Verdana"/>
                <w:bCs/>
                <w:color w:val="000000" w:themeColor="text1"/>
                <w:sz w:val="14"/>
                <w:szCs w:val="14"/>
              </w:rPr>
            </w:pPr>
            <w:ins w:id="1541" w:author="Hardik Malhotra" w:date="2021-09-10T19:13:00Z">
              <w:r w:rsidRPr="002B5730">
                <w:rPr>
                  <w:rFonts w:ascii="Verdana" w:hAnsi="Verdana"/>
                  <w:bCs/>
                  <w:color w:val="000000" w:themeColor="text1"/>
                  <w:sz w:val="14"/>
                  <w:szCs w:val="14"/>
                  <w:rPrChange w:id="1542"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52AFBFB" w14:textId="115D0E00" w:rsidR="00D2413C" w:rsidRPr="002B5730" w:rsidRDefault="00D2413C" w:rsidP="00D2413C">
            <w:pPr>
              <w:pStyle w:val="BodyText"/>
              <w:spacing w:before="162" w:line="480" w:lineRule="auto"/>
              <w:ind w:right="-90"/>
              <w:jc w:val="center"/>
              <w:rPr>
                <w:ins w:id="1543" w:author="Hardik Malhotra" w:date="2021-09-10T19:11:00Z"/>
                <w:rFonts w:ascii="Verdana" w:hAnsi="Verdana"/>
                <w:bCs/>
                <w:color w:val="000000" w:themeColor="text1"/>
                <w:sz w:val="14"/>
                <w:szCs w:val="14"/>
              </w:rPr>
            </w:pPr>
            <w:ins w:id="1544" w:author="Hardik Malhotra" w:date="2021-09-10T19:13:00Z">
              <w:r w:rsidRPr="002B5730">
                <w:rPr>
                  <w:rFonts w:ascii="Verdana" w:hAnsi="Verdana"/>
                  <w:bCs/>
                  <w:color w:val="000000" w:themeColor="text1"/>
                  <w:sz w:val="14"/>
                  <w:szCs w:val="14"/>
                  <w:rPrChange w:id="1545"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D11B529" w14:textId="39EED6D0" w:rsidR="00D2413C" w:rsidRPr="002B5730" w:rsidRDefault="00D2413C" w:rsidP="00D2413C">
            <w:pPr>
              <w:pStyle w:val="BodyText"/>
              <w:spacing w:before="162" w:line="480" w:lineRule="auto"/>
              <w:ind w:right="-90"/>
              <w:jc w:val="center"/>
              <w:rPr>
                <w:ins w:id="1546" w:author="Hardik Malhotra" w:date="2021-09-10T19:11:00Z"/>
                <w:rFonts w:ascii="Verdana" w:hAnsi="Verdana"/>
                <w:bCs/>
                <w:color w:val="000000" w:themeColor="text1"/>
                <w:sz w:val="14"/>
                <w:szCs w:val="14"/>
              </w:rPr>
            </w:pPr>
            <w:ins w:id="1547" w:author="Hardik Malhotra" w:date="2021-09-10T19:13:00Z">
              <w:r w:rsidRPr="002B5730">
                <w:rPr>
                  <w:rFonts w:ascii="Verdana" w:hAnsi="Verdana"/>
                  <w:bCs/>
                  <w:color w:val="000000" w:themeColor="text1"/>
                  <w:sz w:val="14"/>
                  <w:szCs w:val="14"/>
                  <w:rPrChange w:id="1548" w:author="Hardik Malhotra" w:date="2021-09-10T19:13:00Z">
                    <w:rPr>
                      <w:b/>
                      <w:bCs/>
                      <w:sz w:val="20"/>
                      <w:szCs w:val="20"/>
                    </w:rPr>
                  </w:rPrChange>
                </w:rPr>
                <w:t>5.00</w:t>
              </w:r>
            </w:ins>
          </w:p>
        </w:tc>
      </w:tr>
      <w:tr w:rsidR="002B5730" w:rsidRPr="002B5730" w14:paraId="36494340" w14:textId="77777777" w:rsidTr="000627CD">
        <w:trPr>
          <w:trHeight w:val="86"/>
          <w:ins w:id="1549" w:author="Hardik Malhotra" w:date="2021-09-10T19:11:00Z"/>
        </w:trPr>
        <w:tc>
          <w:tcPr>
            <w:tcW w:w="789" w:type="dxa"/>
            <w:shd w:val="clear" w:color="auto" w:fill="FFFFFF"/>
            <w:tcMar>
              <w:top w:w="15" w:type="dxa"/>
              <w:left w:w="15" w:type="dxa"/>
              <w:bottom w:w="0" w:type="dxa"/>
              <w:right w:w="15" w:type="dxa"/>
            </w:tcMar>
            <w:vAlign w:val="bottom"/>
          </w:tcPr>
          <w:p w14:paraId="4A96B4CC" w14:textId="54101519" w:rsidR="00D2413C" w:rsidRPr="002B5730" w:rsidRDefault="00D2413C" w:rsidP="00D2413C">
            <w:pPr>
              <w:pStyle w:val="BodyText"/>
              <w:spacing w:before="162" w:line="480" w:lineRule="auto"/>
              <w:ind w:right="-90"/>
              <w:jc w:val="center"/>
              <w:rPr>
                <w:ins w:id="1550" w:author="Hardik Malhotra" w:date="2021-09-10T19:11:00Z"/>
                <w:rFonts w:ascii="Verdana" w:hAnsi="Verdana"/>
                <w:bCs/>
                <w:color w:val="000000" w:themeColor="text1"/>
                <w:sz w:val="14"/>
                <w:szCs w:val="14"/>
              </w:rPr>
            </w:pPr>
            <w:ins w:id="1551" w:author="Hardik Malhotra" w:date="2021-09-10T19:13:00Z">
              <w:r w:rsidRPr="002B5730">
                <w:rPr>
                  <w:rFonts w:ascii="Verdana" w:hAnsi="Verdana"/>
                  <w:bCs/>
                  <w:color w:val="000000" w:themeColor="text1"/>
                  <w:sz w:val="14"/>
                  <w:szCs w:val="14"/>
                  <w:rPrChange w:id="1552" w:author="Hardik Malhotra" w:date="2021-09-10T19:14:00Z">
                    <w:rPr>
                      <w:sz w:val="20"/>
                      <w:szCs w:val="20"/>
                    </w:rPr>
                  </w:rPrChange>
                </w:rPr>
                <w:t xml:space="preserve">North </w:t>
              </w:r>
              <w:r w:rsidRPr="002B5730">
                <w:rPr>
                  <w:rFonts w:ascii="Verdana" w:hAnsi="Verdana"/>
                  <w:bCs/>
                  <w:color w:val="000000" w:themeColor="text1"/>
                  <w:sz w:val="14"/>
                  <w:szCs w:val="14"/>
                  <w:rPrChange w:id="1553" w:author="Hardik Malhotra" w:date="2021-09-10T19:14:00Z">
                    <w:rPr>
                      <w:sz w:val="20"/>
                      <w:szCs w:val="20"/>
                    </w:rPr>
                  </w:rPrChange>
                </w:rPr>
                <w:lastRenderedPageBreak/>
                <w:t>America</w:t>
              </w:r>
            </w:ins>
          </w:p>
        </w:tc>
        <w:tc>
          <w:tcPr>
            <w:tcW w:w="789" w:type="dxa"/>
            <w:shd w:val="clear" w:color="auto" w:fill="FFFFFF"/>
            <w:tcMar>
              <w:top w:w="15" w:type="dxa"/>
              <w:left w:w="15" w:type="dxa"/>
              <w:bottom w:w="0" w:type="dxa"/>
              <w:right w:w="15" w:type="dxa"/>
            </w:tcMar>
            <w:vAlign w:val="bottom"/>
          </w:tcPr>
          <w:p w14:paraId="12A2C53D" w14:textId="0806470A" w:rsidR="00D2413C" w:rsidRPr="002B5730" w:rsidRDefault="00D2413C" w:rsidP="00D2413C">
            <w:pPr>
              <w:pStyle w:val="BodyText"/>
              <w:spacing w:before="162" w:line="480" w:lineRule="auto"/>
              <w:ind w:right="-90"/>
              <w:jc w:val="center"/>
              <w:rPr>
                <w:ins w:id="1554" w:author="Hardik Malhotra" w:date="2021-09-10T19:11:00Z"/>
                <w:rFonts w:ascii="Verdana" w:hAnsi="Verdana"/>
                <w:bCs/>
                <w:color w:val="000000" w:themeColor="text1"/>
                <w:sz w:val="14"/>
                <w:szCs w:val="14"/>
              </w:rPr>
            </w:pPr>
            <w:ins w:id="1555" w:author="Hardik Malhotra" w:date="2021-09-10T19:13:00Z">
              <w:r w:rsidRPr="002B5730">
                <w:rPr>
                  <w:rFonts w:ascii="Verdana" w:hAnsi="Verdana"/>
                  <w:bCs/>
                  <w:color w:val="000000" w:themeColor="text1"/>
                  <w:sz w:val="14"/>
                  <w:szCs w:val="14"/>
                  <w:rPrChange w:id="1556" w:author="Hardik Malhotra" w:date="2021-09-10T19:14:00Z">
                    <w:rPr>
                      <w:sz w:val="20"/>
                      <w:szCs w:val="20"/>
                    </w:rPr>
                  </w:rPrChange>
                </w:rPr>
                <w:lastRenderedPageBreak/>
                <w:t>Mexico</w:t>
              </w:r>
            </w:ins>
          </w:p>
        </w:tc>
        <w:tc>
          <w:tcPr>
            <w:tcW w:w="789" w:type="dxa"/>
            <w:shd w:val="clear" w:color="auto" w:fill="FFFFFF"/>
            <w:tcMar>
              <w:top w:w="15" w:type="dxa"/>
              <w:left w:w="15" w:type="dxa"/>
              <w:bottom w:w="0" w:type="dxa"/>
              <w:right w:w="15" w:type="dxa"/>
            </w:tcMar>
            <w:vAlign w:val="center"/>
          </w:tcPr>
          <w:p w14:paraId="09756172" w14:textId="58FFC14D" w:rsidR="00D2413C" w:rsidRPr="002B5730" w:rsidRDefault="00D2413C" w:rsidP="00D2413C">
            <w:pPr>
              <w:pStyle w:val="BodyText"/>
              <w:spacing w:before="162" w:line="480" w:lineRule="auto"/>
              <w:ind w:right="-90"/>
              <w:jc w:val="center"/>
              <w:rPr>
                <w:ins w:id="1557" w:author="Hardik Malhotra" w:date="2021-09-10T19:11:00Z"/>
                <w:rFonts w:ascii="Verdana" w:hAnsi="Verdana"/>
                <w:bCs/>
                <w:color w:val="000000" w:themeColor="text1"/>
                <w:sz w:val="14"/>
                <w:szCs w:val="14"/>
              </w:rPr>
            </w:pPr>
            <w:ins w:id="1558" w:author="Hardik Malhotra" w:date="2021-09-10T19:1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7728134D" w14:textId="59F05765" w:rsidR="00D2413C" w:rsidRPr="002B5730" w:rsidRDefault="00D2413C" w:rsidP="00D2413C">
            <w:pPr>
              <w:pStyle w:val="BodyText"/>
              <w:spacing w:before="162" w:line="480" w:lineRule="auto"/>
              <w:ind w:right="-90"/>
              <w:jc w:val="center"/>
              <w:rPr>
                <w:ins w:id="1559" w:author="Hardik Malhotra" w:date="2021-09-10T19:11:00Z"/>
                <w:rFonts w:ascii="Verdana" w:hAnsi="Verdana"/>
                <w:bCs/>
                <w:color w:val="000000" w:themeColor="text1"/>
                <w:sz w:val="14"/>
                <w:szCs w:val="14"/>
              </w:rPr>
            </w:pPr>
            <w:ins w:id="1560" w:author="Hardik Malhotra" w:date="2021-09-10T19:1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7795659" w14:textId="68C77682" w:rsidR="00D2413C" w:rsidRPr="002B5730" w:rsidRDefault="00D2413C" w:rsidP="00D2413C">
            <w:pPr>
              <w:pStyle w:val="BodyText"/>
              <w:spacing w:before="162" w:line="480" w:lineRule="auto"/>
              <w:ind w:right="-90"/>
              <w:jc w:val="center"/>
              <w:rPr>
                <w:ins w:id="1561" w:author="Hardik Malhotra" w:date="2021-09-10T19:11:00Z"/>
                <w:rFonts w:ascii="Verdana" w:hAnsi="Verdana"/>
                <w:bCs/>
                <w:color w:val="000000" w:themeColor="text1"/>
                <w:sz w:val="14"/>
                <w:szCs w:val="14"/>
              </w:rPr>
            </w:pPr>
            <w:ins w:id="1562" w:author="Hardik Malhotra" w:date="2021-09-10T19:14:00Z">
              <w:r w:rsidRPr="002B5730">
                <w:rPr>
                  <w:rFonts w:ascii="Verdana" w:hAnsi="Verdana"/>
                  <w:bCs/>
                  <w:color w:val="000000" w:themeColor="text1"/>
                  <w:sz w:val="14"/>
                  <w:szCs w:val="14"/>
                  <w:rPrChange w:id="1563"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64F28B64" w14:textId="471A480C" w:rsidR="00D2413C" w:rsidRPr="002B5730" w:rsidRDefault="00D2413C" w:rsidP="00D2413C">
            <w:pPr>
              <w:pStyle w:val="BodyText"/>
              <w:spacing w:before="162" w:line="480" w:lineRule="auto"/>
              <w:ind w:right="-90"/>
              <w:jc w:val="center"/>
              <w:rPr>
                <w:ins w:id="1564" w:author="Hardik Malhotra" w:date="2021-09-10T19:11:00Z"/>
                <w:rFonts w:ascii="Verdana" w:hAnsi="Verdana"/>
                <w:bCs/>
                <w:color w:val="000000" w:themeColor="text1"/>
                <w:sz w:val="14"/>
                <w:szCs w:val="14"/>
              </w:rPr>
            </w:pPr>
            <w:ins w:id="1565" w:author="Hardik Malhotra" w:date="2021-09-10T19:14:00Z">
              <w:r w:rsidRPr="002B5730">
                <w:rPr>
                  <w:rFonts w:ascii="Verdana" w:hAnsi="Verdana"/>
                  <w:bCs/>
                  <w:color w:val="000000" w:themeColor="text1"/>
                  <w:sz w:val="14"/>
                  <w:szCs w:val="14"/>
                  <w:rPrChange w:id="1566"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47DA6D38" w14:textId="564AC0A3" w:rsidR="00D2413C" w:rsidRPr="002B5730" w:rsidRDefault="00D2413C" w:rsidP="00D2413C">
            <w:pPr>
              <w:pStyle w:val="BodyText"/>
              <w:spacing w:before="162" w:line="480" w:lineRule="auto"/>
              <w:ind w:right="-90"/>
              <w:jc w:val="center"/>
              <w:rPr>
                <w:ins w:id="1567" w:author="Hardik Malhotra" w:date="2021-09-10T19:11:00Z"/>
                <w:rFonts w:ascii="Verdana" w:hAnsi="Verdana"/>
                <w:bCs/>
                <w:color w:val="000000" w:themeColor="text1"/>
                <w:sz w:val="14"/>
                <w:szCs w:val="14"/>
              </w:rPr>
            </w:pPr>
            <w:ins w:id="1568" w:author="Hardik Malhotra" w:date="2021-09-10T19:14:00Z">
              <w:r w:rsidRPr="002B5730">
                <w:rPr>
                  <w:rFonts w:ascii="Verdana" w:hAnsi="Verdana"/>
                  <w:bCs/>
                  <w:color w:val="000000" w:themeColor="text1"/>
                  <w:sz w:val="14"/>
                  <w:szCs w:val="14"/>
                  <w:rPrChange w:id="1569"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219CDAC8" w14:textId="0CCD039C" w:rsidR="00D2413C" w:rsidRPr="002B5730" w:rsidRDefault="00D2413C" w:rsidP="00D2413C">
            <w:pPr>
              <w:pStyle w:val="BodyText"/>
              <w:spacing w:before="162" w:line="480" w:lineRule="auto"/>
              <w:ind w:right="-90"/>
              <w:jc w:val="center"/>
              <w:rPr>
                <w:ins w:id="1570" w:author="Hardik Malhotra" w:date="2021-09-10T19:11:00Z"/>
                <w:rFonts w:ascii="Verdana" w:hAnsi="Verdana"/>
                <w:bCs/>
                <w:color w:val="000000" w:themeColor="text1"/>
                <w:sz w:val="14"/>
                <w:szCs w:val="14"/>
              </w:rPr>
            </w:pPr>
            <w:ins w:id="1571" w:author="Hardik Malhotra" w:date="2021-09-10T19:14:00Z">
              <w:r w:rsidRPr="002B5730">
                <w:rPr>
                  <w:rFonts w:ascii="Verdana" w:hAnsi="Verdana"/>
                  <w:bCs/>
                  <w:color w:val="000000" w:themeColor="text1"/>
                  <w:sz w:val="14"/>
                  <w:szCs w:val="14"/>
                  <w:rPrChange w:id="1572"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1981F18B" w14:textId="30103BB5" w:rsidR="00D2413C" w:rsidRPr="002B5730" w:rsidRDefault="00D2413C" w:rsidP="00D2413C">
            <w:pPr>
              <w:pStyle w:val="BodyText"/>
              <w:spacing w:before="162" w:line="480" w:lineRule="auto"/>
              <w:ind w:right="-90"/>
              <w:jc w:val="center"/>
              <w:rPr>
                <w:ins w:id="1573" w:author="Hardik Malhotra" w:date="2021-09-10T19:11:00Z"/>
                <w:rFonts w:ascii="Verdana" w:hAnsi="Verdana"/>
                <w:bCs/>
                <w:color w:val="000000" w:themeColor="text1"/>
                <w:sz w:val="14"/>
                <w:szCs w:val="14"/>
              </w:rPr>
            </w:pPr>
            <w:ins w:id="1574" w:author="Hardik Malhotra" w:date="2021-09-10T19:14:00Z">
              <w:r w:rsidRPr="002B5730">
                <w:rPr>
                  <w:rFonts w:ascii="Verdana" w:hAnsi="Verdana"/>
                  <w:bCs/>
                  <w:color w:val="000000" w:themeColor="text1"/>
                  <w:sz w:val="14"/>
                  <w:szCs w:val="14"/>
                  <w:rPrChange w:id="1575"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291C0E88" w14:textId="79CF65E4" w:rsidR="00D2413C" w:rsidRPr="002B5730" w:rsidRDefault="00D2413C" w:rsidP="00D2413C">
            <w:pPr>
              <w:pStyle w:val="BodyText"/>
              <w:spacing w:before="162" w:line="480" w:lineRule="auto"/>
              <w:ind w:right="-90"/>
              <w:jc w:val="center"/>
              <w:rPr>
                <w:ins w:id="1576" w:author="Hardik Malhotra" w:date="2021-09-10T19:11:00Z"/>
                <w:rFonts w:ascii="Verdana" w:hAnsi="Verdana"/>
                <w:bCs/>
                <w:color w:val="000000" w:themeColor="text1"/>
                <w:sz w:val="14"/>
                <w:szCs w:val="14"/>
              </w:rPr>
            </w:pPr>
            <w:ins w:id="1577" w:author="Hardik Malhotra" w:date="2021-09-10T19:14:00Z">
              <w:r w:rsidRPr="002B5730">
                <w:rPr>
                  <w:rFonts w:ascii="Verdana" w:hAnsi="Verdana"/>
                  <w:bCs/>
                  <w:color w:val="000000" w:themeColor="text1"/>
                  <w:sz w:val="14"/>
                  <w:szCs w:val="14"/>
                  <w:rPrChange w:id="1578"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34663140" w14:textId="2484E58C" w:rsidR="00D2413C" w:rsidRPr="002B5730" w:rsidRDefault="00D2413C" w:rsidP="00D2413C">
            <w:pPr>
              <w:pStyle w:val="BodyText"/>
              <w:spacing w:before="162" w:line="480" w:lineRule="auto"/>
              <w:ind w:right="-90"/>
              <w:jc w:val="center"/>
              <w:rPr>
                <w:ins w:id="1579" w:author="Hardik Malhotra" w:date="2021-09-10T19:11:00Z"/>
                <w:rFonts w:ascii="Verdana" w:hAnsi="Verdana"/>
                <w:bCs/>
                <w:color w:val="000000" w:themeColor="text1"/>
                <w:sz w:val="14"/>
                <w:szCs w:val="14"/>
              </w:rPr>
            </w:pPr>
            <w:ins w:id="1580" w:author="Hardik Malhotra" w:date="2021-09-10T19:14:00Z">
              <w:r w:rsidRPr="002B5730">
                <w:rPr>
                  <w:rFonts w:ascii="Verdana" w:hAnsi="Verdana"/>
                  <w:bCs/>
                  <w:color w:val="000000" w:themeColor="text1"/>
                  <w:sz w:val="14"/>
                  <w:szCs w:val="14"/>
                  <w:rPrChange w:id="1581"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4F7C46C8" w14:textId="1967004E" w:rsidR="00D2413C" w:rsidRPr="002B5730" w:rsidRDefault="00D2413C" w:rsidP="00D2413C">
            <w:pPr>
              <w:pStyle w:val="BodyText"/>
              <w:spacing w:before="162" w:line="480" w:lineRule="auto"/>
              <w:ind w:right="-90"/>
              <w:jc w:val="center"/>
              <w:rPr>
                <w:ins w:id="1582" w:author="Hardik Malhotra" w:date="2021-09-10T19:11:00Z"/>
                <w:rFonts w:ascii="Verdana" w:hAnsi="Verdana"/>
                <w:bCs/>
                <w:color w:val="000000" w:themeColor="text1"/>
                <w:sz w:val="14"/>
                <w:szCs w:val="14"/>
              </w:rPr>
            </w:pPr>
            <w:ins w:id="1583" w:author="Hardik Malhotra" w:date="2021-09-10T19:14:00Z">
              <w:r w:rsidRPr="002B5730">
                <w:rPr>
                  <w:rFonts w:ascii="Verdana" w:hAnsi="Verdana"/>
                  <w:bCs/>
                  <w:color w:val="000000" w:themeColor="text1"/>
                  <w:sz w:val="14"/>
                  <w:szCs w:val="14"/>
                  <w:rPrChange w:id="1584"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6DB43B06" w14:textId="1F837F03" w:rsidR="00D2413C" w:rsidRPr="002B5730" w:rsidRDefault="00D2413C" w:rsidP="00D2413C">
            <w:pPr>
              <w:pStyle w:val="BodyText"/>
              <w:spacing w:before="162" w:line="480" w:lineRule="auto"/>
              <w:ind w:right="-90"/>
              <w:jc w:val="center"/>
              <w:rPr>
                <w:ins w:id="1585" w:author="Hardik Malhotra" w:date="2021-09-10T19:11:00Z"/>
                <w:rFonts w:ascii="Verdana" w:hAnsi="Verdana"/>
                <w:bCs/>
                <w:color w:val="000000" w:themeColor="text1"/>
                <w:sz w:val="14"/>
                <w:szCs w:val="14"/>
              </w:rPr>
            </w:pPr>
            <w:ins w:id="1586" w:author="Hardik Malhotra" w:date="2021-09-10T19:14:00Z">
              <w:r w:rsidRPr="002B5730">
                <w:rPr>
                  <w:rFonts w:ascii="Verdana" w:hAnsi="Verdana"/>
                  <w:bCs/>
                  <w:color w:val="000000" w:themeColor="text1"/>
                  <w:sz w:val="14"/>
                  <w:szCs w:val="14"/>
                  <w:rPrChange w:id="1587" w:author="Hardik Malhotra" w:date="2021-09-10T19:14:00Z">
                    <w:rPr>
                      <w:sz w:val="20"/>
                      <w:szCs w:val="20"/>
                    </w:rPr>
                  </w:rPrChange>
                </w:rPr>
                <w:t>10.00</w:t>
              </w:r>
            </w:ins>
          </w:p>
        </w:tc>
      </w:tr>
      <w:tr w:rsidR="002B5730" w:rsidRPr="002B5730" w14:paraId="5476038C" w14:textId="77777777" w:rsidTr="000627CD">
        <w:trPr>
          <w:trHeight w:val="86"/>
          <w:ins w:id="1588" w:author="Hardik Malhotra" w:date="2021-09-10T19:11:00Z"/>
        </w:trPr>
        <w:tc>
          <w:tcPr>
            <w:tcW w:w="789" w:type="dxa"/>
            <w:shd w:val="clear" w:color="auto" w:fill="FFFFFF"/>
            <w:tcMar>
              <w:top w:w="15" w:type="dxa"/>
              <w:left w:w="15" w:type="dxa"/>
              <w:bottom w:w="0" w:type="dxa"/>
              <w:right w:w="15" w:type="dxa"/>
            </w:tcMar>
            <w:vAlign w:val="bottom"/>
          </w:tcPr>
          <w:p w14:paraId="5D1B1067" w14:textId="16385FE3" w:rsidR="00D2413C" w:rsidRPr="002B5730" w:rsidRDefault="00D2413C" w:rsidP="00D2413C">
            <w:pPr>
              <w:pStyle w:val="BodyText"/>
              <w:spacing w:before="162" w:line="480" w:lineRule="auto"/>
              <w:ind w:right="-90"/>
              <w:jc w:val="center"/>
              <w:rPr>
                <w:ins w:id="1589" w:author="Hardik Malhotra" w:date="2021-09-10T19:11:00Z"/>
                <w:rFonts w:ascii="Verdana" w:hAnsi="Verdana"/>
                <w:bCs/>
                <w:color w:val="000000" w:themeColor="text1"/>
                <w:sz w:val="14"/>
                <w:szCs w:val="14"/>
              </w:rPr>
            </w:pPr>
            <w:ins w:id="1590" w:author="Hardik Malhotra" w:date="2021-09-10T19:14: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72512B03" w14:textId="0BC349EE" w:rsidR="00D2413C" w:rsidRPr="002B5730" w:rsidRDefault="00D2413C" w:rsidP="00D2413C">
            <w:pPr>
              <w:pStyle w:val="BodyText"/>
              <w:spacing w:before="162" w:line="480" w:lineRule="auto"/>
              <w:ind w:right="-90"/>
              <w:jc w:val="center"/>
              <w:rPr>
                <w:ins w:id="1591" w:author="Hardik Malhotra" w:date="2021-09-10T19:11:00Z"/>
                <w:rFonts w:ascii="Verdana" w:hAnsi="Verdana"/>
                <w:bCs/>
                <w:color w:val="000000" w:themeColor="text1"/>
                <w:sz w:val="14"/>
                <w:szCs w:val="14"/>
              </w:rPr>
            </w:pPr>
            <w:ins w:id="1592" w:author="Hardik Malhotra" w:date="2021-09-10T19:14:00Z">
              <w:r w:rsidRPr="002B5730">
                <w:rPr>
                  <w:rFonts w:ascii="Verdana" w:hAnsi="Verdana"/>
                  <w:bCs/>
                  <w:color w:val="000000" w:themeColor="text1"/>
                  <w:sz w:val="14"/>
                  <w:szCs w:val="14"/>
                </w:rPr>
                <w:t>Mexico</w:t>
              </w:r>
            </w:ins>
          </w:p>
        </w:tc>
        <w:tc>
          <w:tcPr>
            <w:tcW w:w="789" w:type="dxa"/>
            <w:shd w:val="clear" w:color="auto" w:fill="FFFFFF"/>
            <w:tcMar>
              <w:top w:w="15" w:type="dxa"/>
              <w:left w:w="15" w:type="dxa"/>
              <w:bottom w:w="0" w:type="dxa"/>
              <w:right w:w="15" w:type="dxa"/>
            </w:tcMar>
            <w:vAlign w:val="center"/>
          </w:tcPr>
          <w:p w14:paraId="2EEC0C00" w14:textId="702D25D9" w:rsidR="00D2413C" w:rsidRPr="002B5730" w:rsidRDefault="00D2413C" w:rsidP="00D2413C">
            <w:pPr>
              <w:pStyle w:val="BodyText"/>
              <w:spacing w:before="162" w:line="480" w:lineRule="auto"/>
              <w:ind w:right="-90"/>
              <w:jc w:val="center"/>
              <w:rPr>
                <w:ins w:id="1593" w:author="Hardik Malhotra" w:date="2021-09-10T19:11:00Z"/>
                <w:rFonts w:ascii="Verdana" w:hAnsi="Verdana"/>
                <w:bCs/>
                <w:color w:val="000000" w:themeColor="text1"/>
                <w:sz w:val="14"/>
                <w:szCs w:val="14"/>
              </w:rPr>
            </w:pPr>
            <w:ins w:id="1594" w:author="Hardik Malhotra" w:date="2021-09-10T19:1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9523DC" w14:textId="0F11E39B" w:rsidR="00D2413C" w:rsidRPr="002B5730" w:rsidRDefault="00D2413C" w:rsidP="00D2413C">
            <w:pPr>
              <w:pStyle w:val="BodyText"/>
              <w:spacing w:before="162" w:line="480" w:lineRule="auto"/>
              <w:ind w:right="-90"/>
              <w:jc w:val="center"/>
              <w:rPr>
                <w:ins w:id="1595" w:author="Hardik Malhotra" w:date="2021-09-10T19:11:00Z"/>
                <w:rFonts w:ascii="Verdana" w:hAnsi="Verdana"/>
                <w:bCs/>
                <w:color w:val="000000" w:themeColor="text1"/>
                <w:sz w:val="14"/>
                <w:szCs w:val="14"/>
              </w:rPr>
            </w:pPr>
            <w:ins w:id="1596" w:author="Hardik Malhotra" w:date="2021-09-10T19:1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48D69D0" w14:textId="0FD63B18" w:rsidR="00D2413C" w:rsidRPr="002B5730" w:rsidRDefault="00D2413C" w:rsidP="00D2413C">
            <w:pPr>
              <w:pStyle w:val="BodyText"/>
              <w:spacing w:before="162" w:line="480" w:lineRule="auto"/>
              <w:ind w:right="-90"/>
              <w:jc w:val="center"/>
              <w:rPr>
                <w:ins w:id="1597" w:author="Hardik Malhotra" w:date="2021-09-10T19:11:00Z"/>
                <w:rFonts w:ascii="Verdana" w:hAnsi="Verdana"/>
                <w:bCs/>
                <w:color w:val="000000" w:themeColor="text1"/>
                <w:sz w:val="14"/>
                <w:szCs w:val="14"/>
              </w:rPr>
            </w:pPr>
            <w:ins w:id="1598" w:author="Hardik Malhotra" w:date="2021-09-10T19:14:00Z">
              <w:r w:rsidRPr="002B5730">
                <w:rPr>
                  <w:rFonts w:ascii="Verdana" w:hAnsi="Verdana"/>
                  <w:bCs/>
                  <w:color w:val="000000" w:themeColor="text1"/>
                  <w:sz w:val="14"/>
                  <w:szCs w:val="14"/>
                  <w:rPrChange w:id="1599"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02147ED" w14:textId="28A5D246" w:rsidR="00D2413C" w:rsidRPr="002B5730" w:rsidRDefault="00D2413C" w:rsidP="00D2413C">
            <w:pPr>
              <w:pStyle w:val="BodyText"/>
              <w:spacing w:before="162" w:line="480" w:lineRule="auto"/>
              <w:ind w:right="-90"/>
              <w:jc w:val="center"/>
              <w:rPr>
                <w:ins w:id="1600" w:author="Hardik Malhotra" w:date="2021-09-10T19:11:00Z"/>
                <w:rFonts w:ascii="Verdana" w:hAnsi="Verdana"/>
                <w:bCs/>
                <w:color w:val="000000" w:themeColor="text1"/>
                <w:sz w:val="14"/>
                <w:szCs w:val="14"/>
              </w:rPr>
            </w:pPr>
            <w:ins w:id="1601" w:author="Hardik Malhotra" w:date="2021-09-10T19:14:00Z">
              <w:r w:rsidRPr="002B5730">
                <w:rPr>
                  <w:rFonts w:ascii="Verdana" w:hAnsi="Verdana"/>
                  <w:bCs/>
                  <w:color w:val="000000" w:themeColor="text1"/>
                  <w:sz w:val="14"/>
                  <w:szCs w:val="14"/>
                  <w:rPrChange w:id="1602"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37D11023" w14:textId="7C809700" w:rsidR="00D2413C" w:rsidRPr="002B5730" w:rsidRDefault="00D2413C" w:rsidP="00D2413C">
            <w:pPr>
              <w:pStyle w:val="BodyText"/>
              <w:spacing w:before="162" w:line="480" w:lineRule="auto"/>
              <w:ind w:right="-90"/>
              <w:jc w:val="center"/>
              <w:rPr>
                <w:ins w:id="1603" w:author="Hardik Malhotra" w:date="2021-09-10T19:11:00Z"/>
                <w:rFonts w:ascii="Verdana" w:hAnsi="Verdana"/>
                <w:bCs/>
                <w:color w:val="000000" w:themeColor="text1"/>
                <w:sz w:val="14"/>
                <w:szCs w:val="14"/>
              </w:rPr>
            </w:pPr>
            <w:ins w:id="1604" w:author="Hardik Malhotra" w:date="2021-09-10T19:14:00Z">
              <w:r w:rsidRPr="002B5730">
                <w:rPr>
                  <w:rFonts w:ascii="Verdana" w:hAnsi="Verdana"/>
                  <w:bCs/>
                  <w:color w:val="000000" w:themeColor="text1"/>
                  <w:sz w:val="14"/>
                  <w:szCs w:val="14"/>
                  <w:rPrChange w:id="1605"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6A64DBAA" w14:textId="6C2DD774" w:rsidR="00D2413C" w:rsidRPr="002B5730" w:rsidRDefault="00D2413C" w:rsidP="00D2413C">
            <w:pPr>
              <w:pStyle w:val="BodyText"/>
              <w:spacing w:before="162" w:line="480" w:lineRule="auto"/>
              <w:ind w:right="-90"/>
              <w:jc w:val="center"/>
              <w:rPr>
                <w:ins w:id="1606" w:author="Hardik Malhotra" w:date="2021-09-10T19:11:00Z"/>
                <w:rFonts w:ascii="Verdana" w:hAnsi="Verdana"/>
                <w:bCs/>
                <w:color w:val="000000" w:themeColor="text1"/>
                <w:sz w:val="14"/>
                <w:szCs w:val="14"/>
              </w:rPr>
            </w:pPr>
            <w:ins w:id="1607" w:author="Hardik Malhotra" w:date="2021-09-10T19:14:00Z">
              <w:r w:rsidRPr="002B5730">
                <w:rPr>
                  <w:rFonts w:ascii="Verdana" w:hAnsi="Verdana"/>
                  <w:bCs/>
                  <w:color w:val="000000" w:themeColor="text1"/>
                  <w:sz w:val="14"/>
                  <w:szCs w:val="14"/>
                  <w:rPrChange w:id="1608"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3A4BF781" w14:textId="35AF721B" w:rsidR="00D2413C" w:rsidRPr="002B5730" w:rsidRDefault="00D2413C" w:rsidP="00D2413C">
            <w:pPr>
              <w:pStyle w:val="BodyText"/>
              <w:spacing w:before="162" w:line="480" w:lineRule="auto"/>
              <w:ind w:right="-90"/>
              <w:jc w:val="center"/>
              <w:rPr>
                <w:ins w:id="1609" w:author="Hardik Malhotra" w:date="2021-09-10T19:11:00Z"/>
                <w:rFonts w:ascii="Verdana" w:hAnsi="Verdana"/>
                <w:bCs/>
                <w:color w:val="000000" w:themeColor="text1"/>
                <w:sz w:val="14"/>
                <w:szCs w:val="14"/>
              </w:rPr>
            </w:pPr>
            <w:ins w:id="1610" w:author="Hardik Malhotra" w:date="2021-09-10T19:14:00Z">
              <w:r w:rsidRPr="002B5730">
                <w:rPr>
                  <w:rFonts w:ascii="Verdana" w:hAnsi="Verdana"/>
                  <w:bCs/>
                  <w:color w:val="000000" w:themeColor="text1"/>
                  <w:sz w:val="14"/>
                  <w:szCs w:val="14"/>
                  <w:rPrChange w:id="1611"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0F62D52D" w14:textId="26B93E1E" w:rsidR="00D2413C" w:rsidRPr="002B5730" w:rsidRDefault="00D2413C" w:rsidP="00D2413C">
            <w:pPr>
              <w:pStyle w:val="BodyText"/>
              <w:spacing w:before="162" w:line="480" w:lineRule="auto"/>
              <w:ind w:right="-90"/>
              <w:jc w:val="center"/>
              <w:rPr>
                <w:ins w:id="1612" w:author="Hardik Malhotra" w:date="2021-09-10T19:11:00Z"/>
                <w:rFonts w:ascii="Verdana" w:hAnsi="Verdana"/>
                <w:bCs/>
                <w:color w:val="000000" w:themeColor="text1"/>
                <w:sz w:val="14"/>
                <w:szCs w:val="14"/>
              </w:rPr>
            </w:pPr>
            <w:ins w:id="1613" w:author="Hardik Malhotra" w:date="2021-09-10T19:14:00Z">
              <w:r w:rsidRPr="002B5730">
                <w:rPr>
                  <w:rFonts w:ascii="Verdana" w:hAnsi="Verdana"/>
                  <w:bCs/>
                  <w:color w:val="000000" w:themeColor="text1"/>
                  <w:sz w:val="14"/>
                  <w:szCs w:val="14"/>
                  <w:rPrChange w:id="1614"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8D37F" w14:textId="2B90C33E" w:rsidR="00D2413C" w:rsidRPr="002B5730" w:rsidRDefault="00D2413C" w:rsidP="00D2413C">
            <w:pPr>
              <w:pStyle w:val="BodyText"/>
              <w:spacing w:before="162" w:line="480" w:lineRule="auto"/>
              <w:ind w:right="-90"/>
              <w:jc w:val="center"/>
              <w:rPr>
                <w:ins w:id="1615" w:author="Hardik Malhotra" w:date="2021-09-10T19:11:00Z"/>
                <w:rFonts w:ascii="Verdana" w:hAnsi="Verdana"/>
                <w:bCs/>
                <w:color w:val="000000" w:themeColor="text1"/>
                <w:sz w:val="14"/>
                <w:szCs w:val="14"/>
              </w:rPr>
            </w:pPr>
            <w:ins w:id="1616" w:author="Hardik Malhotra" w:date="2021-09-10T19:14:00Z">
              <w:r w:rsidRPr="002B5730">
                <w:rPr>
                  <w:rFonts w:ascii="Verdana" w:hAnsi="Verdana"/>
                  <w:bCs/>
                  <w:color w:val="000000" w:themeColor="text1"/>
                  <w:sz w:val="14"/>
                  <w:szCs w:val="14"/>
                  <w:rPrChange w:id="1617"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4AF69929" w14:textId="6B9ED9CB" w:rsidR="00D2413C" w:rsidRPr="002B5730" w:rsidRDefault="00D2413C" w:rsidP="00D2413C">
            <w:pPr>
              <w:pStyle w:val="BodyText"/>
              <w:spacing w:before="162" w:line="480" w:lineRule="auto"/>
              <w:ind w:right="-90"/>
              <w:jc w:val="center"/>
              <w:rPr>
                <w:ins w:id="1618" w:author="Hardik Malhotra" w:date="2021-09-10T19:11:00Z"/>
                <w:rFonts w:ascii="Verdana" w:hAnsi="Verdana"/>
                <w:bCs/>
                <w:color w:val="000000" w:themeColor="text1"/>
                <w:sz w:val="14"/>
                <w:szCs w:val="14"/>
              </w:rPr>
            </w:pPr>
            <w:ins w:id="1619" w:author="Hardik Malhotra" w:date="2021-09-10T19:14:00Z">
              <w:r w:rsidRPr="002B5730">
                <w:rPr>
                  <w:rFonts w:ascii="Verdana" w:hAnsi="Verdana"/>
                  <w:bCs/>
                  <w:color w:val="000000" w:themeColor="text1"/>
                  <w:sz w:val="14"/>
                  <w:szCs w:val="14"/>
                  <w:rPrChange w:id="1620"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715E948E" w14:textId="48162A65" w:rsidR="00D2413C" w:rsidRPr="002B5730" w:rsidRDefault="00D2413C" w:rsidP="00D2413C">
            <w:pPr>
              <w:pStyle w:val="BodyText"/>
              <w:spacing w:before="162" w:line="480" w:lineRule="auto"/>
              <w:ind w:right="-90"/>
              <w:jc w:val="center"/>
              <w:rPr>
                <w:ins w:id="1621" w:author="Hardik Malhotra" w:date="2021-09-10T19:11:00Z"/>
                <w:rFonts w:ascii="Verdana" w:hAnsi="Verdana"/>
                <w:bCs/>
                <w:color w:val="000000" w:themeColor="text1"/>
                <w:sz w:val="14"/>
                <w:szCs w:val="14"/>
              </w:rPr>
            </w:pPr>
            <w:ins w:id="1622" w:author="Hardik Malhotra" w:date="2021-09-10T19:14:00Z">
              <w:r w:rsidRPr="002B5730">
                <w:rPr>
                  <w:rFonts w:ascii="Verdana" w:hAnsi="Verdana"/>
                  <w:bCs/>
                  <w:color w:val="000000" w:themeColor="text1"/>
                  <w:sz w:val="14"/>
                  <w:szCs w:val="14"/>
                  <w:rPrChange w:id="1623" w:author="Hardik Malhotra" w:date="2021-09-10T19:14:00Z">
                    <w:rPr>
                      <w:b/>
                      <w:bCs/>
                      <w:sz w:val="20"/>
                      <w:szCs w:val="20"/>
                    </w:rPr>
                  </w:rPrChange>
                </w:rPr>
                <w:t>10.00</w:t>
              </w:r>
            </w:ins>
          </w:p>
        </w:tc>
      </w:tr>
      <w:tr w:rsidR="002B5730" w:rsidRPr="002B5730" w14:paraId="2E075AC5" w14:textId="77777777" w:rsidTr="000627CD">
        <w:trPr>
          <w:trHeight w:val="86"/>
          <w:ins w:id="1624" w:author="Hardik Malhotra" w:date="2021-09-10T19:16:00Z"/>
        </w:trPr>
        <w:tc>
          <w:tcPr>
            <w:tcW w:w="789" w:type="dxa"/>
            <w:shd w:val="clear" w:color="auto" w:fill="FFFFFF"/>
            <w:tcMar>
              <w:top w:w="15" w:type="dxa"/>
              <w:left w:w="15" w:type="dxa"/>
              <w:bottom w:w="0" w:type="dxa"/>
              <w:right w:w="15" w:type="dxa"/>
            </w:tcMar>
            <w:vAlign w:val="bottom"/>
          </w:tcPr>
          <w:p w14:paraId="0293B9AF" w14:textId="69433F18" w:rsidR="00D2413C" w:rsidRPr="002B5730" w:rsidRDefault="00D2413C" w:rsidP="00D2413C">
            <w:pPr>
              <w:pStyle w:val="BodyText"/>
              <w:spacing w:before="162" w:line="480" w:lineRule="auto"/>
              <w:ind w:right="-90"/>
              <w:jc w:val="center"/>
              <w:rPr>
                <w:ins w:id="1625" w:author="Hardik Malhotra" w:date="2021-09-10T19:16:00Z"/>
                <w:rFonts w:ascii="Verdana" w:hAnsi="Verdana"/>
                <w:bCs/>
                <w:color w:val="000000" w:themeColor="text1"/>
                <w:sz w:val="14"/>
                <w:szCs w:val="14"/>
              </w:rPr>
            </w:pPr>
            <w:ins w:id="1626" w:author="Hardik Malhotra" w:date="2021-09-10T19:16: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784724A2" w14:textId="5DF8592C" w:rsidR="00D2413C" w:rsidRPr="002B5730" w:rsidRDefault="00D2413C" w:rsidP="00913ABB">
            <w:pPr>
              <w:pStyle w:val="BodyText"/>
              <w:spacing w:before="162" w:line="480" w:lineRule="auto"/>
              <w:ind w:right="-90"/>
              <w:jc w:val="center"/>
              <w:rPr>
                <w:ins w:id="1627" w:author="Hardik Malhotra" w:date="2021-09-10T19:16:00Z"/>
                <w:rFonts w:ascii="Verdana" w:hAnsi="Verdana"/>
                <w:bCs/>
                <w:color w:val="000000" w:themeColor="text1"/>
                <w:sz w:val="14"/>
                <w:szCs w:val="14"/>
              </w:rPr>
            </w:pPr>
            <w:ins w:id="1628" w:author="Hardik Malhotra" w:date="2021-09-10T19:17: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5C5549EF" w14:textId="5386204C" w:rsidR="00D2413C" w:rsidRPr="002B5730" w:rsidRDefault="00D2413C" w:rsidP="00D2413C">
            <w:pPr>
              <w:pStyle w:val="BodyText"/>
              <w:spacing w:before="162" w:line="480" w:lineRule="auto"/>
              <w:ind w:right="-90"/>
              <w:jc w:val="center"/>
              <w:rPr>
                <w:ins w:id="1629" w:author="Hardik Malhotra" w:date="2021-09-10T19:16:00Z"/>
                <w:rFonts w:ascii="Verdana" w:hAnsi="Verdana"/>
                <w:bCs/>
                <w:color w:val="000000" w:themeColor="text1"/>
                <w:sz w:val="14"/>
                <w:szCs w:val="14"/>
              </w:rPr>
            </w:pPr>
            <w:ins w:id="1630" w:author="Hardik Malhotra" w:date="2021-09-10T19:17: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4F023E59" w14:textId="5B91DFB2" w:rsidR="00D2413C" w:rsidRPr="002B5730" w:rsidRDefault="00D2413C" w:rsidP="00D2413C">
            <w:pPr>
              <w:pStyle w:val="BodyText"/>
              <w:spacing w:before="162" w:line="480" w:lineRule="auto"/>
              <w:ind w:right="-90"/>
              <w:jc w:val="center"/>
              <w:rPr>
                <w:ins w:id="1631" w:author="Hardik Malhotra" w:date="2021-09-10T19:16:00Z"/>
                <w:rFonts w:ascii="Verdana" w:hAnsi="Verdana"/>
                <w:bCs/>
                <w:color w:val="000000" w:themeColor="text1"/>
                <w:sz w:val="14"/>
                <w:szCs w:val="14"/>
              </w:rPr>
            </w:pPr>
            <w:ins w:id="1632" w:author="Hardik Malhotra" w:date="2021-09-10T19:1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41EC515" w14:textId="2A833C24" w:rsidR="00D2413C" w:rsidRPr="002B5730" w:rsidRDefault="00D2413C" w:rsidP="00D2413C">
            <w:pPr>
              <w:pStyle w:val="BodyText"/>
              <w:spacing w:before="162" w:line="480" w:lineRule="auto"/>
              <w:ind w:right="-90"/>
              <w:jc w:val="center"/>
              <w:rPr>
                <w:ins w:id="1633" w:author="Hardik Malhotra" w:date="2021-09-10T19:16:00Z"/>
                <w:rFonts w:ascii="Verdana" w:hAnsi="Verdana"/>
                <w:bCs/>
                <w:color w:val="000000" w:themeColor="text1"/>
                <w:sz w:val="14"/>
                <w:szCs w:val="14"/>
              </w:rPr>
            </w:pPr>
            <w:ins w:id="1634" w:author="Hardik Malhotra" w:date="2021-09-10T19:16:00Z">
              <w:r w:rsidRPr="002B5730">
                <w:rPr>
                  <w:rFonts w:ascii="Verdana" w:hAnsi="Verdana"/>
                  <w:bCs/>
                  <w:color w:val="000000" w:themeColor="text1"/>
                  <w:sz w:val="14"/>
                  <w:szCs w:val="14"/>
                  <w:rPrChange w:id="1635" w:author="Hardik Malhotra" w:date="2021-09-10T19:16:00Z">
                    <w:rPr>
                      <w:rFonts w:ascii="Calibri" w:hAnsi="Calibri"/>
                      <w:b/>
                      <w:bCs/>
                      <w:color w:val="000000"/>
                      <w:sz w:val="22"/>
                      <w:szCs w:val="22"/>
                    </w:rPr>
                  </w:rPrChange>
                </w:rPr>
                <w:t>200.00</w:t>
              </w:r>
            </w:ins>
          </w:p>
        </w:tc>
        <w:tc>
          <w:tcPr>
            <w:tcW w:w="789" w:type="dxa"/>
            <w:shd w:val="clear" w:color="auto" w:fill="FFFFFF"/>
            <w:tcMar>
              <w:top w:w="15" w:type="dxa"/>
              <w:left w:w="15" w:type="dxa"/>
              <w:bottom w:w="0" w:type="dxa"/>
              <w:right w:w="15" w:type="dxa"/>
            </w:tcMar>
            <w:vAlign w:val="bottom"/>
          </w:tcPr>
          <w:p w14:paraId="4B7B8DEC" w14:textId="07A6E7C8" w:rsidR="00D2413C" w:rsidRPr="002B5730" w:rsidRDefault="00D2413C" w:rsidP="00D2413C">
            <w:pPr>
              <w:pStyle w:val="BodyText"/>
              <w:spacing w:before="162" w:line="480" w:lineRule="auto"/>
              <w:ind w:right="-90"/>
              <w:jc w:val="center"/>
              <w:rPr>
                <w:ins w:id="1636" w:author="Hardik Malhotra" w:date="2021-09-10T19:16:00Z"/>
                <w:rFonts w:ascii="Verdana" w:hAnsi="Verdana"/>
                <w:bCs/>
                <w:color w:val="000000" w:themeColor="text1"/>
                <w:sz w:val="14"/>
                <w:szCs w:val="14"/>
              </w:rPr>
            </w:pPr>
            <w:ins w:id="1637" w:author="Hardik Malhotra" w:date="2021-09-10T19:16:00Z">
              <w:r w:rsidRPr="002B5730">
                <w:rPr>
                  <w:rFonts w:ascii="Verdana" w:hAnsi="Verdana"/>
                  <w:bCs/>
                  <w:color w:val="000000" w:themeColor="text1"/>
                  <w:sz w:val="14"/>
                  <w:szCs w:val="14"/>
                  <w:rPrChange w:id="1638" w:author="Hardik Malhotra" w:date="2021-09-10T19:16:00Z">
                    <w:rPr>
                      <w:rFonts w:ascii="Calibri" w:hAnsi="Calibri"/>
                      <w:b/>
                      <w:bCs/>
                      <w:color w:val="000000"/>
                      <w:sz w:val="22"/>
                      <w:szCs w:val="22"/>
                    </w:rPr>
                  </w:rPrChange>
                </w:rPr>
                <w:t>200.00</w:t>
              </w:r>
            </w:ins>
          </w:p>
        </w:tc>
        <w:tc>
          <w:tcPr>
            <w:tcW w:w="790" w:type="dxa"/>
            <w:shd w:val="clear" w:color="auto" w:fill="FFFFFF"/>
            <w:tcMar>
              <w:top w:w="15" w:type="dxa"/>
              <w:left w:w="15" w:type="dxa"/>
              <w:bottom w:w="0" w:type="dxa"/>
              <w:right w:w="15" w:type="dxa"/>
            </w:tcMar>
            <w:vAlign w:val="bottom"/>
          </w:tcPr>
          <w:p w14:paraId="5E0061A9" w14:textId="291687B3" w:rsidR="00D2413C" w:rsidRPr="002B5730" w:rsidRDefault="00D2413C" w:rsidP="00D2413C">
            <w:pPr>
              <w:pStyle w:val="BodyText"/>
              <w:spacing w:before="162" w:line="480" w:lineRule="auto"/>
              <w:ind w:right="-90"/>
              <w:jc w:val="center"/>
              <w:rPr>
                <w:ins w:id="1639" w:author="Hardik Malhotra" w:date="2021-09-10T19:16:00Z"/>
                <w:rFonts w:ascii="Verdana" w:hAnsi="Verdana"/>
                <w:bCs/>
                <w:color w:val="000000" w:themeColor="text1"/>
                <w:sz w:val="14"/>
                <w:szCs w:val="14"/>
              </w:rPr>
            </w:pPr>
            <w:ins w:id="1640" w:author="Hardik Malhotra" w:date="2021-09-10T19:16:00Z">
              <w:r w:rsidRPr="002B5730">
                <w:rPr>
                  <w:rFonts w:ascii="Verdana" w:hAnsi="Verdana"/>
                  <w:bCs/>
                  <w:color w:val="000000" w:themeColor="text1"/>
                  <w:sz w:val="14"/>
                  <w:szCs w:val="14"/>
                  <w:rPrChange w:id="1641" w:author="Hardik Malhotra" w:date="2021-09-10T19:16:00Z">
                    <w:rPr>
                      <w:rFonts w:ascii="Calibri" w:hAnsi="Calibri"/>
                      <w:b/>
                      <w:bCs/>
                      <w:color w:val="000000"/>
                      <w:sz w:val="22"/>
                      <w:szCs w:val="22"/>
                    </w:rPr>
                  </w:rPrChange>
                </w:rPr>
                <w:t>215.00</w:t>
              </w:r>
            </w:ins>
          </w:p>
        </w:tc>
        <w:tc>
          <w:tcPr>
            <w:tcW w:w="789" w:type="dxa"/>
            <w:shd w:val="clear" w:color="auto" w:fill="FFFFFF"/>
            <w:tcMar>
              <w:top w:w="15" w:type="dxa"/>
              <w:left w:w="15" w:type="dxa"/>
              <w:bottom w:w="0" w:type="dxa"/>
              <w:right w:w="15" w:type="dxa"/>
            </w:tcMar>
            <w:vAlign w:val="bottom"/>
          </w:tcPr>
          <w:p w14:paraId="4FAF82CF" w14:textId="60609FAA" w:rsidR="00D2413C" w:rsidRPr="002B5730" w:rsidRDefault="00D2413C" w:rsidP="00D2413C">
            <w:pPr>
              <w:pStyle w:val="BodyText"/>
              <w:spacing w:before="162" w:line="480" w:lineRule="auto"/>
              <w:ind w:right="-90"/>
              <w:jc w:val="center"/>
              <w:rPr>
                <w:ins w:id="1642" w:author="Hardik Malhotra" w:date="2021-09-10T19:16:00Z"/>
                <w:rFonts w:ascii="Verdana" w:hAnsi="Verdana"/>
                <w:bCs/>
                <w:color w:val="000000" w:themeColor="text1"/>
                <w:sz w:val="14"/>
                <w:szCs w:val="14"/>
              </w:rPr>
            </w:pPr>
            <w:ins w:id="1643" w:author="Hardik Malhotra" w:date="2021-09-10T19:16:00Z">
              <w:r w:rsidRPr="002B5730">
                <w:rPr>
                  <w:rFonts w:ascii="Verdana" w:hAnsi="Verdana"/>
                  <w:bCs/>
                  <w:color w:val="000000" w:themeColor="text1"/>
                  <w:sz w:val="14"/>
                  <w:szCs w:val="14"/>
                  <w:rPrChange w:id="1644"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1B3A270D" w14:textId="75DA1B17" w:rsidR="00D2413C" w:rsidRPr="002B5730" w:rsidRDefault="00D2413C" w:rsidP="00D2413C">
            <w:pPr>
              <w:pStyle w:val="BodyText"/>
              <w:spacing w:before="162" w:line="480" w:lineRule="auto"/>
              <w:ind w:right="-90"/>
              <w:jc w:val="center"/>
              <w:rPr>
                <w:ins w:id="1645" w:author="Hardik Malhotra" w:date="2021-09-10T19:16:00Z"/>
                <w:rFonts w:ascii="Verdana" w:hAnsi="Verdana"/>
                <w:bCs/>
                <w:color w:val="000000" w:themeColor="text1"/>
                <w:sz w:val="14"/>
                <w:szCs w:val="14"/>
              </w:rPr>
            </w:pPr>
            <w:ins w:id="1646" w:author="Hardik Malhotra" w:date="2021-09-10T19:16:00Z">
              <w:r w:rsidRPr="002B5730">
                <w:rPr>
                  <w:rFonts w:ascii="Verdana" w:hAnsi="Verdana"/>
                  <w:bCs/>
                  <w:color w:val="000000" w:themeColor="text1"/>
                  <w:sz w:val="14"/>
                  <w:szCs w:val="14"/>
                  <w:rPrChange w:id="1647"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0F8EE1F" w14:textId="4B4E357E" w:rsidR="00D2413C" w:rsidRPr="002B5730" w:rsidRDefault="00D2413C" w:rsidP="00D2413C">
            <w:pPr>
              <w:pStyle w:val="BodyText"/>
              <w:spacing w:before="162" w:line="480" w:lineRule="auto"/>
              <w:ind w:right="-90"/>
              <w:jc w:val="center"/>
              <w:rPr>
                <w:ins w:id="1648" w:author="Hardik Malhotra" w:date="2021-09-10T19:16:00Z"/>
                <w:rFonts w:ascii="Verdana" w:hAnsi="Verdana"/>
                <w:bCs/>
                <w:color w:val="000000" w:themeColor="text1"/>
                <w:sz w:val="14"/>
                <w:szCs w:val="14"/>
              </w:rPr>
            </w:pPr>
            <w:ins w:id="1649" w:author="Hardik Malhotra" w:date="2021-09-10T19:16:00Z">
              <w:r w:rsidRPr="002B5730">
                <w:rPr>
                  <w:rFonts w:ascii="Verdana" w:hAnsi="Verdana"/>
                  <w:bCs/>
                  <w:color w:val="000000" w:themeColor="text1"/>
                  <w:sz w:val="14"/>
                  <w:szCs w:val="14"/>
                  <w:rPrChange w:id="1650"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08D3F148" w14:textId="12671198" w:rsidR="00D2413C" w:rsidRPr="002B5730" w:rsidRDefault="00D2413C" w:rsidP="00D2413C">
            <w:pPr>
              <w:pStyle w:val="BodyText"/>
              <w:spacing w:before="162" w:line="480" w:lineRule="auto"/>
              <w:ind w:right="-90"/>
              <w:jc w:val="center"/>
              <w:rPr>
                <w:ins w:id="1651" w:author="Hardik Malhotra" w:date="2021-09-10T19:16:00Z"/>
                <w:rFonts w:ascii="Verdana" w:hAnsi="Verdana"/>
                <w:bCs/>
                <w:color w:val="000000" w:themeColor="text1"/>
                <w:sz w:val="14"/>
                <w:szCs w:val="14"/>
              </w:rPr>
            </w:pPr>
            <w:ins w:id="1652" w:author="Hardik Malhotra" w:date="2021-09-10T19:16:00Z">
              <w:r w:rsidRPr="002B5730">
                <w:rPr>
                  <w:rFonts w:ascii="Verdana" w:hAnsi="Verdana"/>
                  <w:bCs/>
                  <w:color w:val="000000" w:themeColor="text1"/>
                  <w:sz w:val="14"/>
                  <w:szCs w:val="14"/>
                  <w:rPrChange w:id="1653"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45DC1EB6" w14:textId="171AC080" w:rsidR="00D2413C" w:rsidRPr="002B5730" w:rsidRDefault="00D2413C" w:rsidP="00D2413C">
            <w:pPr>
              <w:pStyle w:val="BodyText"/>
              <w:spacing w:before="162" w:line="480" w:lineRule="auto"/>
              <w:ind w:right="-90"/>
              <w:jc w:val="center"/>
              <w:rPr>
                <w:ins w:id="1654" w:author="Hardik Malhotra" w:date="2021-09-10T19:16:00Z"/>
                <w:rFonts w:ascii="Verdana" w:hAnsi="Verdana"/>
                <w:bCs/>
                <w:color w:val="000000" w:themeColor="text1"/>
                <w:sz w:val="14"/>
                <w:szCs w:val="14"/>
              </w:rPr>
            </w:pPr>
            <w:ins w:id="1655" w:author="Hardik Malhotra" w:date="2021-09-10T19:16:00Z">
              <w:r w:rsidRPr="002B5730">
                <w:rPr>
                  <w:rFonts w:ascii="Verdana" w:hAnsi="Verdana"/>
                  <w:bCs/>
                  <w:color w:val="000000" w:themeColor="text1"/>
                  <w:sz w:val="14"/>
                  <w:szCs w:val="14"/>
                  <w:rPrChange w:id="1656"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89317DE" w14:textId="78579E87" w:rsidR="00D2413C" w:rsidRPr="002B5730" w:rsidRDefault="00D2413C" w:rsidP="00D2413C">
            <w:pPr>
              <w:pStyle w:val="BodyText"/>
              <w:spacing w:before="162" w:line="480" w:lineRule="auto"/>
              <w:ind w:right="-90"/>
              <w:jc w:val="center"/>
              <w:rPr>
                <w:ins w:id="1657" w:author="Hardik Malhotra" w:date="2021-09-10T19:16:00Z"/>
                <w:rFonts w:ascii="Verdana" w:hAnsi="Verdana"/>
                <w:bCs/>
                <w:color w:val="000000" w:themeColor="text1"/>
                <w:sz w:val="14"/>
                <w:szCs w:val="14"/>
              </w:rPr>
            </w:pPr>
            <w:ins w:id="1658" w:author="Hardik Malhotra" w:date="2021-09-10T19:16:00Z">
              <w:r w:rsidRPr="002B5730">
                <w:rPr>
                  <w:rFonts w:ascii="Verdana" w:hAnsi="Verdana"/>
                  <w:bCs/>
                  <w:color w:val="000000" w:themeColor="text1"/>
                  <w:sz w:val="14"/>
                  <w:szCs w:val="14"/>
                  <w:rPrChange w:id="1659" w:author="Hardik Malhotra" w:date="2021-09-10T19:16:00Z">
                    <w:rPr>
                      <w:rFonts w:ascii="Calibri" w:hAnsi="Calibri"/>
                      <w:b/>
                      <w:bCs/>
                      <w:color w:val="000000"/>
                      <w:sz w:val="22"/>
                      <w:szCs w:val="22"/>
                    </w:rPr>
                  </w:rPrChange>
                </w:rPr>
                <w:t>225.00</w:t>
              </w:r>
            </w:ins>
          </w:p>
        </w:tc>
      </w:tr>
      <w:tr w:rsidR="002B5730" w:rsidRPr="002B5730" w:rsidDel="00D8123B" w14:paraId="50FC13BB" w14:textId="77777777" w:rsidTr="000627CD">
        <w:trPr>
          <w:trHeight w:val="86"/>
          <w:del w:id="1660" w:author="Hardik Malhotra" w:date="2021-09-10T19:06:00Z"/>
        </w:trPr>
        <w:tc>
          <w:tcPr>
            <w:tcW w:w="789" w:type="dxa"/>
            <w:shd w:val="clear" w:color="auto" w:fill="FFFFFF"/>
            <w:tcMar>
              <w:top w:w="15" w:type="dxa"/>
              <w:left w:w="15" w:type="dxa"/>
              <w:bottom w:w="0" w:type="dxa"/>
              <w:right w:w="15" w:type="dxa"/>
            </w:tcMar>
            <w:vAlign w:val="center"/>
            <w:hideMark/>
          </w:tcPr>
          <w:p w14:paraId="38672172" w14:textId="0D1E5F75" w:rsidR="00D2413C" w:rsidRPr="002B5730" w:rsidDel="00D8123B" w:rsidRDefault="00D2413C" w:rsidP="00D2413C">
            <w:pPr>
              <w:pStyle w:val="BodyText"/>
              <w:spacing w:before="162" w:line="480" w:lineRule="auto"/>
              <w:ind w:right="-90"/>
              <w:jc w:val="center"/>
              <w:rPr>
                <w:del w:id="1661" w:author="Hardik Malhotra" w:date="2021-09-10T19:06:00Z"/>
                <w:rFonts w:ascii="Verdana" w:hAnsi="Verdana"/>
                <w:bCs/>
                <w:color w:val="000000" w:themeColor="text1"/>
                <w:sz w:val="14"/>
                <w:szCs w:val="14"/>
              </w:rPr>
            </w:pPr>
            <w:del w:id="1662"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677AF685" w14:textId="0E8EF678" w:rsidR="00D2413C" w:rsidRPr="002B5730" w:rsidDel="00D8123B" w:rsidRDefault="00D2413C" w:rsidP="00D2413C">
            <w:pPr>
              <w:pStyle w:val="BodyText"/>
              <w:spacing w:before="162" w:line="480" w:lineRule="auto"/>
              <w:ind w:right="-90"/>
              <w:jc w:val="center"/>
              <w:rPr>
                <w:del w:id="1663" w:author="Hardik Malhotra" w:date="2021-09-10T19:06:00Z"/>
                <w:rFonts w:ascii="Verdana" w:hAnsi="Verdana"/>
                <w:bCs/>
                <w:color w:val="000000" w:themeColor="text1"/>
                <w:sz w:val="14"/>
                <w:szCs w:val="14"/>
              </w:rPr>
            </w:pPr>
            <w:del w:id="1664"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73503091" w14:textId="1D920342" w:rsidR="00D2413C" w:rsidRPr="002B5730" w:rsidDel="00D8123B" w:rsidRDefault="00D2413C" w:rsidP="00D2413C">
            <w:pPr>
              <w:pStyle w:val="BodyText"/>
              <w:spacing w:before="162" w:line="480" w:lineRule="auto"/>
              <w:ind w:right="-90"/>
              <w:jc w:val="center"/>
              <w:rPr>
                <w:del w:id="1665" w:author="Hardik Malhotra" w:date="2021-09-10T19:06:00Z"/>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66642C3A" w14:textId="0D8CEA55" w:rsidR="00D2413C" w:rsidRPr="002B5730" w:rsidDel="00D8123B" w:rsidRDefault="00D2413C" w:rsidP="00D2413C">
            <w:pPr>
              <w:pStyle w:val="BodyText"/>
              <w:spacing w:before="162" w:line="480" w:lineRule="auto"/>
              <w:ind w:right="-90"/>
              <w:jc w:val="center"/>
              <w:rPr>
                <w:del w:id="1666" w:author="Hardik Malhotra" w:date="2021-09-10T19:06:00Z"/>
                <w:rFonts w:ascii="Verdana" w:hAnsi="Verdana"/>
                <w:bCs/>
                <w:color w:val="000000" w:themeColor="text1"/>
                <w:sz w:val="14"/>
                <w:szCs w:val="14"/>
              </w:rPr>
            </w:pPr>
            <w:del w:id="1667" w:author="Hardik Malhotra" w:date="2021-09-10T19:06:00Z">
              <w:r w:rsidRPr="002B5730" w:rsidDel="00D8123B">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2C018929" w14:textId="7EC5030D" w:rsidR="00D2413C" w:rsidRPr="002B5730" w:rsidDel="00D8123B" w:rsidRDefault="00D2413C" w:rsidP="00D2413C">
            <w:pPr>
              <w:pStyle w:val="BodyText"/>
              <w:spacing w:before="162" w:line="480" w:lineRule="auto"/>
              <w:ind w:right="-90"/>
              <w:jc w:val="center"/>
              <w:rPr>
                <w:del w:id="1668" w:author="Hardik Malhotra" w:date="2021-09-10T19:06:00Z"/>
                <w:rFonts w:ascii="Verdana" w:hAnsi="Verdana"/>
                <w:bCs/>
                <w:color w:val="000000" w:themeColor="text1"/>
                <w:sz w:val="14"/>
                <w:szCs w:val="14"/>
              </w:rPr>
            </w:pPr>
            <w:del w:id="1669" w:author="Hardik Malhotra" w:date="2021-09-10T19:06:00Z">
              <w:r w:rsidRPr="002B5730" w:rsidDel="00D8123B">
                <w:rPr>
                  <w:rFonts w:ascii="Verdana" w:hAnsi="Verdana"/>
                  <w:bCs/>
                  <w:color w:val="000000" w:themeColor="text1"/>
                  <w:sz w:val="14"/>
                  <w:szCs w:val="14"/>
                </w:rPr>
                <w:delText>200.00</w:delText>
              </w:r>
            </w:del>
          </w:p>
        </w:tc>
        <w:tc>
          <w:tcPr>
            <w:tcW w:w="789" w:type="dxa"/>
            <w:shd w:val="clear" w:color="auto" w:fill="FFFFFF"/>
            <w:tcMar>
              <w:top w:w="15" w:type="dxa"/>
              <w:left w:w="15" w:type="dxa"/>
              <w:bottom w:w="0" w:type="dxa"/>
              <w:right w:w="15" w:type="dxa"/>
            </w:tcMar>
            <w:vAlign w:val="center"/>
            <w:hideMark/>
          </w:tcPr>
          <w:p w14:paraId="51F7A670" w14:textId="60709AD8" w:rsidR="00D2413C" w:rsidRPr="002B5730" w:rsidDel="00D8123B" w:rsidRDefault="00D2413C" w:rsidP="00D2413C">
            <w:pPr>
              <w:pStyle w:val="BodyText"/>
              <w:spacing w:before="162" w:line="480" w:lineRule="auto"/>
              <w:ind w:right="-90"/>
              <w:jc w:val="center"/>
              <w:rPr>
                <w:del w:id="1670" w:author="Hardik Malhotra" w:date="2021-09-10T19:06:00Z"/>
                <w:rFonts w:ascii="Verdana" w:hAnsi="Verdana"/>
                <w:bCs/>
                <w:color w:val="000000" w:themeColor="text1"/>
                <w:sz w:val="14"/>
                <w:szCs w:val="14"/>
              </w:rPr>
            </w:pPr>
            <w:del w:id="1671" w:author="Hardik Malhotra" w:date="2021-09-10T19:06:00Z">
              <w:r w:rsidRPr="002B5730" w:rsidDel="00D8123B">
                <w:rPr>
                  <w:rFonts w:ascii="Verdana" w:hAnsi="Verdana"/>
                  <w:bCs/>
                  <w:color w:val="000000" w:themeColor="text1"/>
                  <w:sz w:val="14"/>
                  <w:szCs w:val="14"/>
                </w:rPr>
                <w:delText>200.00</w:delText>
              </w:r>
            </w:del>
          </w:p>
        </w:tc>
        <w:tc>
          <w:tcPr>
            <w:tcW w:w="790" w:type="dxa"/>
            <w:shd w:val="clear" w:color="auto" w:fill="FFFFFF"/>
            <w:tcMar>
              <w:top w:w="15" w:type="dxa"/>
              <w:left w:w="15" w:type="dxa"/>
              <w:bottom w:w="0" w:type="dxa"/>
              <w:right w:w="15" w:type="dxa"/>
            </w:tcMar>
            <w:vAlign w:val="center"/>
            <w:hideMark/>
          </w:tcPr>
          <w:p w14:paraId="24B8E78A" w14:textId="71EAFF1E" w:rsidR="00D2413C" w:rsidRPr="002B5730" w:rsidDel="00D8123B" w:rsidRDefault="00D2413C" w:rsidP="00D2413C">
            <w:pPr>
              <w:pStyle w:val="BodyText"/>
              <w:spacing w:before="162" w:line="480" w:lineRule="auto"/>
              <w:ind w:right="-90"/>
              <w:jc w:val="center"/>
              <w:rPr>
                <w:del w:id="1672" w:author="Hardik Malhotra" w:date="2021-09-10T19:06:00Z"/>
                <w:rFonts w:ascii="Verdana" w:hAnsi="Verdana"/>
                <w:bCs/>
                <w:color w:val="000000" w:themeColor="text1"/>
                <w:sz w:val="14"/>
                <w:szCs w:val="14"/>
              </w:rPr>
            </w:pPr>
            <w:del w:id="1673" w:author="Hardik Malhotra" w:date="2021-09-10T19:06:00Z">
              <w:r w:rsidRPr="002B5730" w:rsidDel="00D8123B">
                <w:rPr>
                  <w:rFonts w:ascii="Verdana" w:hAnsi="Verdana"/>
                  <w:bCs/>
                  <w:color w:val="000000" w:themeColor="text1"/>
                  <w:sz w:val="14"/>
                  <w:szCs w:val="14"/>
                </w:rPr>
                <w:delText>215.00</w:delText>
              </w:r>
            </w:del>
          </w:p>
        </w:tc>
        <w:tc>
          <w:tcPr>
            <w:tcW w:w="789" w:type="dxa"/>
            <w:shd w:val="clear" w:color="auto" w:fill="FFFFFF"/>
            <w:tcMar>
              <w:top w:w="15" w:type="dxa"/>
              <w:left w:w="15" w:type="dxa"/>
              <w:bottom w:w="0" w:type="dxa"/>
              <w:right w:w="15" w:type="dxa"/>
            </w:tcMar>
            <w:vAlign w:val="center"/>
            <w:hideMark/>
          </w:tcPr>
          <w:p w14:paraId="64974C3B" w14:textId="37FD08C9" w:rsidR="00D2413C" w:rsidRPr="002B5730" w:rsidDel="00D8123B" w:rsidRDefault="00D2413C" w:rsidP="00D2413C">
            <w:pPr>
              <w:pStyle w:val="BodyText"/>
              <w:spacing w:before="162" w:line="480" w:lineRule="auto"/>
              <w:ind w:right="-90"/>
              <w:jc w:val="center"/>
              <w:rPr>
                <w:del w:id="1674" w:author="Hardik Malhotra" w:date="2021-09-10T19:06:00Z"/>
                <w:rFonts w:ascii="Verdana" w:hAnsi="Verdana"/>
                <w:bCs/>
                <w:color w:val="000000" w:themeColor="text1"/>
                <w:sz w:val="14"/>
                <w:szCs w:val="14"/>
              </w:rPr>
            </w:pPr>
            <w:del w:id="1675"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1B546EFE" w14:textId="1524E101" w:rsidR="00D2413C" w:rsidRPr="002B5730" w:rsidDel="00D8123B" w:rsidRDefault="00D2413C" w:rsidP="00D2413C">
            <w:pPr>
              <w:pStyle w:val="BodyText"/>
              <w:spacing w:before="162" w:line="480" w:lineRule="auto"/>
              <w:ind w:right="-90"/>
              <w:jc w:val="center"/>
              <w:rPr>
                <w:del w:id="1676" w:author="Hardik Malhotra" w:date="2021-09-10T19:06:00Z"/>
                <w:rFonts w:ascii="Verdana" w:hAnsi="Verdana"/>
                <w:bCs/>
                <w:color w:val="000000" w:themeColor="text1"/>
                <w:sz w:val="14"/>
                <w:szCs w:val="14"/>
              </w:rPr>
            </w:pPr>
            <w:del w:id="1677"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1132CDE8" w14:textId="0C9AD6B4" w:rsidR="00D2413C" w:rsidRPr="002B5730" w:rsidDel="00D8123B" w:rsidRDefault="00D2413C" w:rsidP="00D2413C">
            <w:pPr>
              <w:pStyle w:val="BodyText"/>
              <w:spacing w:before="162" w:line="480" w:lineRule="auto"/>
              <w:ind w:right="-90"/>
              <w:jc w:val="center"/>
              <w:rPr>
                <w:del w:id="1678" w:author="Hardik Malhotra" w:date="2021-09-10T19:06:00Z"/>
                <w:rFonts w:ascii="Verdana" w:hAnsi="Verdana"/>
                <w:bCs/>
                <w:color w:val="000000" w:themeColor="text1"/>
                <w:sz w:val="14"/>
                <w:szCs w:val="14"/>
              </w:rPr>
            </w:pPr>
            <w:del w:id="1679"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651209A2" w14:textId="399050C3" w:rsidR="00D2413C" w:rsidRPr="002B5730" w:rsidDel="00D8123B" w:rsidRDefault="00D2413C" w:rsidP="00D2413C">
            <w:pPr>
              <w:pStyle w:val="BodyText"/>
              <w:spacing w:before="162" w:line="480" w:lineRule="auto"/>
              <w:ind w:right="-90"/>
              <w:jc w:val="center"/>
              <w:rPr>
                <w:del w:id="1680" w:author="Hardik Malhotra" w:date="2021-09-10T19:06:00Z"/>
                <w:rFonts w:ascii="Verdana" w:hAnsi="Verdana"/>
                <w:bCs/>
                <w:color w:val="000000" w:themeColor="text1"/>
                <w:sz w:val="14"/>
                <w:szCs w:val="14"/>
              </w:rPr>
            </w:pPr>
            <w:del w:id="1681"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00086937" w14:textId="27268B9D" w:rsidR="00D2413C" w:rsidRPr="002B5730" w:rsidDel="00D8123B" w:rsidRDefault="00D2413C" w:rsidP="00D2413C">
            <w:pPr>
              <w:pStyle w:val="BodyText"/>
              <w:spacing w:before="162" w:line="480" w:lineRule="auto"/>
              <w:ind w:right="-90"/>
              <w:jc w:val="center"/>
              <w:rPr>
                <w:del w:id="1682" w:author="Hardik Malhotra" w:date="2021-09-10T19:06:00Z"/>
                <w:rFonts w:ascii="Verdana" w:hAnsi="Verdana"/>
                <w:bCs/>
                <w:color w:val="000000" w:themeColor="text1"/>
                <w:sz w:val="14"/>
                <w:szCs w:val="14"/>
              </w:rPr>
            </w:pPr>
            <w:del w:id="1683"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5DB922E5" w14:textId="44706715" w:rsidR="00D2413C" w:rsidRPr="002B5730" w:rsidDel="00D8123B" w:rsidRDefault="00D2413C" w:rsidP="00D2413C">
            <w:pPr>
              <w:pStyle w:val="BodyText"/>
              <w:spacing w:before="162" w:line="480" w:lineRule="auto"/>
              <w:ind w:right="-90"/>
              <w:jc w:val="center"/>
              <w:rPr>
                <w:del w:id="1684" w:author="Hardik Malhotra" w:date="2021-09-10T19:06:00Z"/>
                <w:rFonts w:ascii="Verdana" w:hAnsi="Verdana"/>
                <w:bCs/>
                <w:color w:val="000000" w:themeColor="text1"/>
                <w:sz w:val="14"/>
                <w:szCs w:val="14"/>
              </w:rPr>
            </w:pPr>
            <w:del w:id="1685" w:author="Hardik Malhotra" w:date="2021-09-10T19:06:00Z">
              <w:r w:rsidRPr="002B5730" w:rsidDel="00D8123B">
                <w:rPr>
                  <w:rFonts w:ascii="Verdana" w:hAnsi="Verdana"/>
                  <w:bCs/>
                  <w:color w:val="000000" w:themeColor="text1"/>
                  <w:sz w:val="14"/>
                  <w:szCs w:val="14"/>
                </w:rPr>
                <w:delText>225.00</w:delText>
              </w:r>
            </w:del>
          </w:p>
        </w:tc>
      </w:tr>
      <w:tr w:rsidR="002B5730" w:rsidRPr="002B5730" w14:paraId="264D0DEE" w14:textId="77777777" w:rsidTr="000627CD">
        <w:trPr>
          <w:trHeight w:val="86"/>
        </w:trPr>
        <w:tc>
          <w:tcPr>
            <w:tcW w:w="789" w:type="dxa"/>
            <w:shd w:val="clear" w:color="auto" w:fill="FFFFFF"/>
            <w:tcMar>
              <w:top w:w="15" w:type="dxa"/>
              <w:left w:w="15" w:type="dxa"/>
              <w:bottom w:w="0" w:type="dxa"/>
              <w:right w:w="15" w:type="dxa"/>
            </w:tcMar>
            <w:vAlign w:val="center"/>
            <w:hideMark/>
          </w:tcPr>
          <w:p w14:paraId="1DAF473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684C3E0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UAE</w:t>
            </w:r>
          </w:p>
        </w:tc>
        <w:tc>
          <w:tcPr>
            <w:tcW w:w="789" w:type="dxa"/>
            <w:shd w:val="clear" w:color="auto" w:fill="FFFFFF"/>
            <w:tcMar>
              <w:top w:w="15" w:type="dxa"/>
              <w:left w:w="15" w:type="dxa"/>
              <w:bottom w:w="0" w:type="dxa"/>
              <w:right w:w="15" w:type="dxa"/>
            </w:tcMar>
            <w:vAlign w:val="center"/>
            <w:hideMark/>
          </w:tcPr>
          <w:p w14:paraId="4FF3A69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Dubai</w:t>
            </w:r>
          </w:p>
        </w:tc>
        <w:tc>
          <w:tcPr>
            <w:tcW w:w="790" w:type="dxa"/>
            <w:shd w:val="clear" w:color="auto" w:fill="FFFFFF"/>
            <w:tcMar>
              <w:top w:w="15" w:type="dxa"/>
              <w:left w:w="15" w:type="dxa"/>
              <w:bottom w:w="0" w:type="dxa"/>
              <w:right w:w="15" w:type="dxa"/>
            </w:tcMar>
            <w:vAlign w:val="center"/>
            <w:hideMark/>
          </w:tcPr>
          <w:p w14:paraId="514A12B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1BC0078"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6AD236"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0F3A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0464AB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3ADA60D"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7C80A74"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45D3C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1DAC97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6EE4D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5AD153D5" w14:textId="77777777" w:rsidTr="000627CD">
        <w:trPr>
          <w:trHeight w:val="86"/>
          <w:ins w:id="1686" w:author="Hardik Malhotra" w:date="2021-09-10T19:18:00Z"/>
        </w:trPr>
        <w:tc>
          <w:tcPr>
            <w:tcW w:w="789" w:type="dxa"/>
            <w:shd w:val="clear" w:color="auto" w:fill="FFFFFF"/>
            <w:tcMar>
              <w:top w:w="15" w:type="dxa"/>
              <w:left w:w="15" w:type="dxa"/>
              <w:bottom w:w="0" w:type="dxa"/>
              <w:right w:w="15" w:type="dxa"/>
            </w:tcMar>
            <w:vAlign w:val="center"/>
          </w:tcPr>
          <w:p w14:paraId="007DB5F7" w14:textId="14AC33D8" w:rsidR="006821B8" w:rsidRPr="002B5730" w:rsidRDefault="006821B8" w:rsidP="006821B8">
            <w:pPr>
              <w:pStyle w:val="BodyText"/>
              <w:spacing w:before="162" w:line="480" w:lineRule="auto"/>
              <w:ind w:right="-90"/>
              <w:jc w:val="center"/>
              <w:rPr>
                <w:ins w:id="1687" w:author="Hardik Malhotra" w:date="2021-09-10T19:18:00Z"/>
                <w:rFonts w:ascii="Verdana" w:hAnsi="Verdana"/>
                <w:bCs/>
                <w:color w:val="000000" w:themeColor="text1"/>
                <w:sz w:val="14"/>
                <w:szCs w:val="14"/>
              </w:rPr>
            </w:pPr>
            <w:ins w:id="1688"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71BA725C" w14:textId="2D4DAF33" w:rsidR="006821B8" w:rsidRPr="002B5730" w:rsidRDefault="006821B8" w:rsidP="006821B8">
            <w:pPr>
              <w:pStyle w:val="BodyText"/>
              <w:spacing w:before="162" w:line="480" w:lineRule="auto"/>
              <w:ind w:right="-90"/>
              <w:jc w:val="center"/>
              <w:rPr>
                <w:ins w:id="1689" w:author="Hardik Malhotra" w:date="2021-09-10T19:18:00Z"/>
                <w:rFonts w:ascii="Verdana" w:hAnsi="Verdana"/>
                <w:bCs/>
                <w:color w:val="000000" w:themeColor="text1"/>
                <w:sz w:val="14"/>
                <w:szCs w:val="14"/>
              </w:rPr>
            </w:pPr>
            <w:ins w:id="1690"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18C22504" w14:textId="4FF6B07D" w:rsidR="006821B8" w:rsidRPr="002B5730" w:rsidRDefault="006821B8" w:rsidP="006821B8">
            <w:pPr>
              <w:pStyle w:val="BodyText"/>
              <w:spacing w:before="162" w:line="480" w:lineRule="auto"/>
              <w:ind w:right="-90"/>
              <w:jc w:val="center"/>
              <w:rPr>
                <w:ins w:id="1691" w:author="Hardik Malhotra" w:date="2021-09-10T19:18:00Z"/>
                <w:rFonts w:ascii="Verdana" w:hAnsi="Verdana"/>
                <w:bCs/>
                <w:color w:val="000000" w:themeColor="text1"/>
                <w:sz w:val="14"/>
                <w:szCs w:val="14"/>
              </w:rPr>
            </w:pPr>
            <w:ins w:id="1692" w:author="Hardik Malhotra" w:date="2021-09-10T19:1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B12D78D" w14:textId="74E5C3DB" w:rsidR="006821B8" w:rsidRPr="002B5730" w:rsidRDefault="006821B8" w:rsidP="006821B8">
            <w:pPr>
              <w:pStyle w:val="BodyText"/>
              <w:spacing w:before="162" w:line="480" w:lineRule="auto"/>
              <w:ind w:right="-90"/>
              <w:jc w:val="center"/>
              <w:rPr>
                <w:ins w:id="1693" w:author="Hardik Malhotra" w:date="2021-09-10T19:18:00Z"/>
                <w:rFonts w:ascii="Verdana" w:hAnsi="Verdana"/>
                <w:bCs/>
                <w:color w:val="000000" w:themeColor="text1"/>
                <w:sz w:val="14"/>
                <w:szCs w:val="14"/>
              </w:rPr>
            </w:pPr>
            <w:ins w:id="1694" w:author="Hardik Malhotra" w:date="2021-09-10T19:1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CE438E7" w14:textId="357482B3" w:rsidR="006821B8" w:rsidRPr="002B5730" w:rsidRDefault="006821B8" w:rsidP="006821B8">
            <w:pPr>
              <w:pStyle w:val="BodyText"/>
              <w:spacing w:before="162" w:line="480" w:lineRule="auto"/>
              <w:ind w:right="-90"/>
              <w:jc w:val="center"/>
              <w:rPr>
                <w:ins w:id="1695" w:author="Hardik Malhotra" w:date="2021-09-10T19:18:00Z"/>
                <w:rFonts w:ascii="Verdana" w:hAnsi="Verdana"/>
                <w:bCs/>
                <w:color w:val="000000" w:themeColor="text1"/>
                <w:sz w:val="14"/>
                <w:szCs w:val="14"/>
              </w:rPr>
            </w:pPr>
            <w:ins w:id="1696" w:author="Hardik Malhotra" w:date="2021-09-10T19:18:00Z">
              <w:r w:rsidRPr="002B5730">
                <w:rPr>
                  <w:rFonts w:ascii="Verdana" w:hAnsi="Verdana"/>
                  <w:bCs/>
                  <w:color w:val="000000" w:themeColor="text1"/>
                  <w:sz w:val="14"/>
                  <w:szCs w:val="14"/>
                  <w:rPrChange w:id="1697"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6A67D958" w14:textId="51C6D51C" w:rsidR="006821B8" w:rsidRPr="002B5730" w:rsidRDefault="006821B8" w:rsidP="006821B8">
            <w:pPr>
              <w:pStyle w:val="BodyText"/>
              <w:spacing w:before="162" w:line="480" w:lineRule="auto"/>
              <w:ind w:right="-90"/>
              <w:jc w:val="center"/>
              <w:rPr>
                <w:ins w:id="1698" w:author="Hardik Malhotra" w:date="2021-09-10T19:18:00Z"/>
                <w:rFonts w:ascii="Verdana" w:hAnsi="Verdana"/>
                <w:bCs/>
                <w:color w:val="000000" w:themeColor="text1"/>
                <w:sz w:val="14"/>
                <w:szCs w:val="14"/>
              </w:rPr>
            </w:pPr>
            <w:ins w:id="1699" w:author="Hardik Malhotra" w:date="2021-09-10T19:18:00Z">
              <w:r w:rsidRPr="002B5730">
                <w:rPr>
                  <w:rFonts w:ascii="Verdana" w:hAnsi="Verdana"/>
                  <w:bCs/>
                  <w:color w:val="000000" w:themeColor="text1"/>
                  <w:sz w:val="14"/>
                  <w:szCs w:val="14"/>
                  <w:rPrChange w:id="1700"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2D0A0699" w14:textId="53EA62F8" w:rsidR="006821B8" w:rsidRPr="002B5730" w:rsidRDefault="006821B8" w:rsidP="006821B8">
            <w:pPr>
              <w:pStyle w:val="BodyText"/>
              <w:spacing w:before="162" w:line="480" w:lineRule="auto"/>
              <w:ind w:right="-90"/>
              <w:jc w:val="center"/>
              <w:rPr>
                <w:ins w:id="1701" w:author="Hardik Malhotra" w:date="2021-09-10T19:18:00Z"/>
                <w:rFonts w:ascii="Verdana" w:hAnsi="Verdana"/>
                <w:bCs/>
                <w:color w:val="000000" w:themeColor="text1"/>
                <w:sz w:val="14"/>
                <w:szCs w:val="14"/>
              </w:rPr>
            </w:pPr>
            <w:ins w:id="1702" w:author="Hardik Malhotra" w:date="2021-09-10T19:18:00Z">
              <w:r w:rsidRPr="002B5730">
                <w:rPr>
                  <w:rFonts w:ascii="Verdana" w:hAnsi="Verdana"/>
                  <w:bCs/>
                  <w:color w:val="000000" w:themeColor="text1"/>
                  <w:sz w:val="14"/>
                  <w:szCs w:val="14"/>
                  <w:rPrChange w:id="1703"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4ABD832" w14:textId="61E3AF17" w:rsidR="006821B8" w:rsidRPr="002B5730" w:rsidRDefault="006821B8" w:rsidP="006821B8">
            <w:pPr>
              <w:pStyle w:val="BodyText"/>
              <w:spacing w:before="162" w:line="480" w:lineRule="auto"/>
              <w:ind w:right="-90"/>
              <w:jc w:val="center"/>
              <w:rPr>
                <w:ins w:id="1704" w:author="Hardik Malhotra" w:date="2021-09-10T19:18:00Z"/>
                <w:rFonts w:ascii="Verdana" w:hAnsi="Verdana"/>
                <w:bCs/>
                <w:color w:val="000000" w:themeColor="text1"/>
                <w:sz w:val="14"/>
                <w:szCs w:val="14"/>
              </w:rPr>
            </w:pPr>
            <w:ins w:id="1705" w:author="Hardik Malhotra" w:date="2021-09-10T19:18:00Z">
              <w:r w:rsidRPr="002B5730">
                <w:rPr>
                  <w:rFonts w:ascii="Verdana" w:hAnsi="Verdana"/>
                  <w:bCs/>
                  <w:color w:val="000000" w:themeColor="text1"/>
                  <w:sz w:val="14"/>
                  <w:szCs w:val="14"/>
                  <w:rPrChange w:id="1706"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F91F457" w14:textId="76C0EDE1" w:rsidR="006821B8" w:rsidRPr="002B5730" w:rsidRDefault="006821B8" w:rsidP="006821B8">
            <w:pPr>
              <w:pStyle w:val="BodyText"/>
              <w:spacing w:before="162" w:line="480" w:lineRule="auto"/>
              <w:ind w:right="-90"/>
              <w:jc w:val="center"/>
              <w:rPr>
                <w:ins w:id="1707" w:author="Hardik Malhotra" w:date="2021-09-10T19:18:00Z"/>
                <w:rFonts w:ascii="Verdana" w:hAnsi="Verdana"/>
                <w:bCs/>
                <w:color w:val="000000" w:themeColor="text1"/>
                <w:sz w:val="14"/>
                <w:szCs w:val="14"/>
              </w:rPr>
            </w:pPr>
            <w:ins w:id="1708" w:author="Hardik Malhotra" w:date="2021-09-10T19:18:00Z">
              <w:r w:rsidRPr="002B5730">
                <w:rPr>
                  <w:rFonts w:ascii="Verdana" w:hAnsi="Verdana"/>
                  <w:bCs/>
                  <w:color w:val="000000" w:themeColor="text1"/>
                  <w:sz w:val="14"/>
                  <w:szCs w:val="14"/>
                  <w:rPrChange w:id="1709"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1D57A951" w14:textId="6272B97C" w:rsidR="006821B8" w:rsidRPr="002B5730" w:rsidRDefault="006821B8" w:rsidP="006821B8">
            <w:pPr>
              <w:pStyle w:val="BodyText"/>
              <w:spacing w:before="162" w:line="480" w:lineRule="auto"/>
              <w:ind w:right="-90"/>
              <w:jc w:val="center"/>
              <w:rPr>
                <w:ins w:id="1710" w:author="Hardik Malhotra" w:date="2021-09-10T19:18:00Z"/>
                <w:rFonts w:ascii="Verdana" w:hAnsi="Verdana"/>
                <w:bCs/>
                <w:color w:val="000000" w:themeColor="text1"/>
                <w:sz w:val="14"/>
                <w:szCs w:val="14"/>
              </w:rPr>
            </w:pPr>
            <w:ins w:id="1711" w:author="Hardik Malhotra" w:date="2021-09-10T19:18:00Z">
              <w:r w:rsidRPr="002B5730">
                <w:rPr>
                  <w:rFonts w:ascii="Verdana" w:hAnsi="Verdana"/>
                  <w:bCs/>
                  <w:color w:val="000000" w:themeColor="text1"/>
                  <w:sz w:val="14"/>
                  <w:szCs w:val="14"/>
                  <w:rPrChange w:id="1712"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470737B5" w14:textId="6642C7D9" w:rsidR="006821B8" w:rsidRPr="002B5730" w:rsidRDefault="006821B8" w:rsidP="006821B8">
            <w:pPr>
              <w:pStyle w:val="BodyText"/>
              <w:spacing w:before="162" w:line="480" w:lineRule="auto"/>
              <w:ind w:right="-90"/>
              <w:jc w:val="center"/>
              <w:rPr>
                <w:ins w:id="1713" w:author="Hardik Malhotra" w:date="2021-09-10T19:18:00Z"/>
                <w:rFonts w:ascii="Verdana" w:hAnsi="Verdana"/>
                <w:bCs/>
                <w:color w:val="000000" w:themeColor="text1"/>
                <w:sz w:val="14"/>
                <w:szCs w:val="14"/>
              </w:rPr>
            </w:pPr>
            <w:ins w:id="1714" w:author="Hardik Malhotra" w:date="2021-09-10T19:18:00Z">
              <w:r w:rsidRPr="002B5730">
                <w:rPr>
                  <w:rFonts w:ascii="Verdana" w:hAnsi="Verdana"/>
                  <w:bCs/>
                  <w:color w:val="000000" w:themeColor="text1"/>
                  <w:sz w:val="14"/>
                  <w:szCs w:val="14"/>
                  <w:rPrChange w:id="1715"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AF0E5D4" w14:textId="2AF9CF10" w:rsidR="006821B8" w:rsidRPr="002B5730" w:rsidRDefault="006821B8" w:rsidP="006821B8">
            <w:pPr>
              <w:pStyle w:val="BodyText"/>
              <w:spacing w:before="162" w:line="480" w:lineRule="auto"/>
              <w:ind w:right="-90"/>
              <w:jc w:val="center"/>
              <w:rPr>
                <w:ins w:id="1716" w:author="Hardik Malhotra" w:date="2021-09-10T19:18:00Z"/>
                <w:rFonts w:ascii="Verdana" w:hAnsi="Verdana"/>
                <w:bCs/>
                <w:color w:val="000000" w:themeColor="text1"/>
                <w:sz w:val="14"/>
                <w:szCs w:val="14"/>
              </w:rPr>
            </w:pPr>
            <w:ins w:id="1717" w:author="Hardik Malhotra" w:date="2021-09-10T19:18:00Z">
              <w:r w:rsidRPr="002B5730">
                <w:rPr>
                  <w:rFonts w:ascii="Verdana" w:hAnsi="Verdana"/>
                  <w:bCs/>
                  <w:color w:val="000000" w:themeColor="text1"/>
                  <w:sz w:val="14"/>
                  <w:szCs w:val="14"/>
                  <w:rPrChange w:id="1718"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06ADF65F" w14:textId="4C895C9F" w:rsidR="006821B8" w:rsidRPr="002B5730" w:rsidRDefault="006821B8" w:rsidP="006821B8">
            <w:pPr>
              <w:pStyle w:val="BodyText"/>
              <w:spacing w:before="162" w:line="480" w:lineRule="auto"/>
              <w:ind w:right="-90"/>
              <w:jc w:val="center"/>
              <w:rPr>
                <w:ins w:id="1719" w:author="Hardik Malhotra" w:date="2021-09-10T19:18:00Z"/>
                <w:rFonts w:ascii="Verdana" w:hAnsi="Verdana"/>
                <w:bCs/>
                <w:color w:val="000000" w:themeColor="text1"/>
                <w:sz w:val="14"/>
                <w:szCs w:val="14"/>
              </w:rPr>
            </w:pPr>
            <w:ins w:id="1720" w:author="Hardik Malhotra" w:date="2021-09-10T19:18:00Z">
              <w:r w:rsidRPr="002B5730">
                <w:rPr>
                  <w:rFonts w:ascii="Verdana" w:hAnsi="Verdana"/>
                  <w:bCs/>
                  <w:color w:val="000000" w:themeColor="text1"/>
                  <w:sz w:val="14"/>
                  <w:szCs w:val="14"/>
                  <w:rPrChange w:id="1721" w:author="Hardik Malhotra" w:date="2021-09-10T19:18:00Z">
                    <w:rPr>
                      <w:sz w:val="20"/>
                      <w:szCs w:val="20"/>
                    </w:rPr>
                  </w:rPrChange>
                </w:rPr>
                <w:t>0.00</w:t>
              </w:r>
            </w:ins>
          </w:p>
        </w:tc>
      </w:tr>
      <w:tr w:rsidR="002B5730" w:rsidRPr="002B5730" w14:paraId="619BF810" w14:textId="77777777" w:rsidTr="000627CD">
        <w:trPr>
          <w:trHeight w:val="86"/>
          <w:ins w:id="1722" w:author="Hardik Malhotra" w:date="2021-09-10T19:18:00Z"/>
        </w:trPr>
        <w:tc>
          <w:tcPr>
            <w:tcW w:w="789" w:type="dxa"/>
            <w:shd w:val="clear" w:color="auto" w:fill="FFFFFF"/>
            <w:tcMar>
              <w:top w:w="15" w:type="dxa"/>
              <w:left w:w="15" w:type="dxa"/>
              <w:bottom w:w="0" w:type="dxa"/>
              <w:right w:w="15" w:type="dxa"/>
            </w:tcMar>
            <w:vAlign w:val="center"/>
          </w:tcPr>
          <w:p w14:paraId="74C0C452" w14:textId="2FA6C421" w:rsidR="006821B8" w:rsidRPr="002B5730" w:rsidRDefault="006821B8" w:rsidP="006821B8">
            <w:pPr>
              <w:pStyle w:val="BodyText"/>
              <w:spacing w:before="162" w:line="480" w:lineRule="auto"/>
              <w:ind w:right="-90"/>
              <w:jc w:val="center"/>
              <w:rPr>
                <w:ins w:id="1723" w:author="Hardik Malhotra" w:date="2021-09-10T19:18:00Z"/>
                <w:rFonts w:ascii="Verdana" w:hAnsi="Verdana"/>
                <w:bCs/>
                <w:color w:val="000000" w:themeColor="text1"/>
                <w:sz w:val="14"/>
                <w:szCs w:val="14"/>
              </w:rPr>
            </w:pPr>
            <w:ins w:id="1724"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223873F4" w14:textId="2BBEEFA5" w:rsidR="006821B8" w:rsidRPr="002B5730" w:rsidRDefault="006821B8" w:rsidP="006821B8">
            <w:pPr>
              <w:pStyle w:val="BodyText"/>
              <w:spacing w:before="162" w:line="480" w:lineRule="auto"/>
              <w:ind w:right="-90"/>
              <w:jc w:val="center"/>
              <w:rPr>
                <w:ins w:id="1725" w:author="Hardik Malhotra" w:date="2021-09-10T19:18:00Z"/>
                <w:rFonts w:ascii="Verdana" w:hAnsi="Verdana"/>
                <w:bCs/>
                <w:color w:val="000000" w:themeColor="text1"/>
                <w:sz w:val="14"/>
                <w:szCs w:val="14"/>
              </w:rPr>
            </w:pPr>
            <w:ins w:id="1726"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6AC51C59" w14:textId="1173D689" w:rsidR="006821B8" w:rsidRPr="002B5730" w:rsidRDefault="006821B8" w:rsidP="006821B8">
            <w:pPr>
              <w:pStyle w:val="BodyText"/>
              <w:spacing w:before="162" w:line="480" w:lineRule="auto"/>
              <w:ind w:right="-90"/>
              <w:jc w:val="center"/>
              <w:rPr>
                <w:ins w:id="1727" w:author="Hardik Malhotra" w:date="2021-09-10T19:18:00Z"/>
                <w:rFonts w:ascii="Verdana" w:hAnsi="Verdana"/>
                <w:bCs/>
                <w:color w:val="000000" w:themeColor="text1"/>
                <w:sz w:val="14"/>
                <w:szCs w:val="14"/>
              </w:rPr>
            </w:pPr>
            <w:ins w:id="1728" w:author="Hardik Malhotra" w:date="2021-09-10T19:1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6DD71D4" w14:textId="430AD4DE" w:rsidR="006821B8" w:rsidRPr="002B5730" w:rsidRDefault="006821B8" w:rsidP="006821B8">
            <w:pPr>
              <w:pStyle w:val="BodyText"/>
              <w:spacing w:before="162" w:line="480" w:lineRule="auto"/>
              <w:ind w:right="-90"/>
              <w:jc w:val="center"/>
              <w:rPr>
                <w:ins w:id="1729" w:author="Hardik Malhotra" w:date="2021-09-10T19:18:00Z"/>
                <w:rFonts w:ascii="Verdana" w:hAnsi="Verdana"/>
                <w:bCs/>
                <w:color w:val="000000" w:themeColor="text1"/>
                <w:sz w:val="14"/>
                <w:szCs w:val="14"/>
              </w:rPr>
            </w:pPr>
            <w:ins w:id="1730" w:author="Hardik Malhotra" w:date="2021-09-10T19:1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8649049" w14:textId="4CB3285C" w:rsidR="006821B8" w:rsidRPr="002B5730" w:rsidRDefault="006821B8" w:rsidP="006821B8">
            <w:pPr>
              <w:pStyle w:val="BodyText"/>
              <w:spacing w:before="162" w:line="480" w:lineRule="auto"/>
              <w:ind w:right="-90"/>
              <w:jc w:val="center"/>
              <w:rPr>
                <w:ins w:id="1731" w:author="Hardik Malhotra" w:date="2021-09-10T19:18:00Z"/>
                <w:rFonts w:ascii="Verdana" w:hAnsi="Verdana"/>
                <w:bCs/>
                <w:color w:val="000000" w:themeColor="text1"/>
                <w:sz w:val="14"/>
                <w:szCs w:val="14"/>
              </w:rPr>
            </w:pPr>
            <w:ins w:id="1732" w:author="Hardik Malhotra" w:date="2021-09-10T19:18:00Z">
              <w:r w:rsidRPr="002B5730">
                <w:rPr>
                  <w:rFonts w:ascii="Verdana" w:hAnsi="Verdana"/>
                  <w:bCs/>
                  <w:color w:val="000000" w:themeColor="text1"/>
                  <w:sz w:val="14"/>
                  <w:szCs w:val="14"/>
                  <w:rPrChange w:id="1733"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4FFF1D2" w14:textId="10204125" w:rsidR="006821B8" w:rsidRPr="002B5730" w:rsidRDefault="006821B8" w:rsidP="006821B8">
            <w:pPr>
              <w:pStyle w:val="BodyText"/>
              <w:spacing w:before="162" w:line="480" w:lineRule="auto"/>
              <w:ind w:right="-90"/>
              <w:jc w:val="center"/>
              <w:rPr>
                <w:ins w:id="1734" w:author="Hardik Malhotra" w:date="2021-09-10T19:18:00Z"/>
                <w:rFonts w:ascii="Verdana" w:hAnsi="Verdana"/>
                <w:bCs/>
                <w:color w:val="000000" w:themeColor="text1"/>
                <w:sz w:val="14"/>
                <w:szCs w:val="14"/>
              </w:rPr>
            </w:pPr>
            <w:ins w:id="1735" w:author="Hardik Malhotra" w:date="2021-09-10T19:18:00Z">
              <w:r w:rsidRPr="002B5730">
                <w:rPr>
                  <w:rFonts w:ascii="Verdana" w:hAnsi="Verdana"/>
                  <w:bCs/>
                  <w:color w:val="000000" w:themeColor="text1"/>
                  <w:sz w:val="14"/>
                  <w:szCs w:val="14"/>
                  <w:rPrChange w:id="1736"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9ECF30F" w14:textId="406FD540" w:rsidR="006821B8" w:rsidRPr="002B5730" w:rsidRDefault="006821B8" w:rsidP="006821B8">
            <w:pPr>
              <w:pStyle w:val="BodyText"/>
              <w:spacing w:before="162" w:line="480" w:lineRule="auto"/>
              <w:ind w:right="-90"/>
              <w:jc w:val="center"/>
              <w:rPr>
                <w:ins w:id="1737" w:author="Hardik Malhotra" w:date="2021-09-10T19:18:00Z"/>
                <w:rFonts w:ascii="Verdana" w:hAnsi="Verdana"/>
                <w:bCs/>
                <w:color w:val="000000" w:themeColor="text1"/>
                <w:sz w:val="14"/>
                <w:szCs w:val="14"/>
              </w:rPr>
            </w:pPr>
            <w:ins w:id="1738" w:author="Hardik Malhotra" w:date="2021-09-10T19:18:00Z">
              <w:r w:rsidRPr="002B5730">
                <w:rPr>
                  <w:rFonts w:ascii="Verdana" w:hAnsi="Verdana"/>
                  <w:bCs/>
                  <w:color w:val="000000" w:themeColor="text1"/>
                  <w:sz w:val="14"/>
                  <w:szCs w:val="14"/>
                  <w:rPrChange w:id="1739"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2356443" w14:textId="1D54C38E" w:rsidR="006821B8" w:rsidRPr="002B5730" w:rsidRDefault="006821B8" w:rsidP="006821B8">
            <w:pPr>
              <w:pStyle w:val="BodyText"/>
              <w:spacing w:before="162" w:line="480" w:lineRule="auto"/>
              <w:ind w:right="-90"/>
              <w:jc w:val="center"/>
              <w:rPr>
                <w:ins w:id="1740" w:author="Hardik Malhotra" w:date="2021-09-10T19:18:00Z"/>
                <w:rFonts w:ascii="Verdana" w:hAnsi="Verdana"/>
                <w:bCs/>
                <w:color w:val="000000" w:themeColor="text1"/>
                <w:sz w:val="14"/>
                <w:szCs w:val="14"/>
              </w:rPr>
            </w:pPr>
            <w:ins w:id="1741" w:author="Hardik Malhotra" w:date="2021-09-10T19:18:00Z">
              <w:r w:rsidRPr="002B5730">
                <w:rPr>
                  <w:rFonts w:ascii="Verdana" w:hAnsi="Verdana"/>
                  <w:bCs/>
                  <w:color w:val="000000" w:themeColor="text1"/>
                  <w:sz w:val="14"/>
                  <w:szCs w:val="14"/>
                  <w:rPrChange w:id="1742"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755421B3" w14:textId="57DEE71E" w:rsidR="006821B8" w:rsidRPr="002B5730" w:rsidRDefault="006821B8" w:rsidP="006821B8">
            <w:pPr>
              <w:pStyle w:val="BodyText"/>
              <w:spacing w:before="162" w:line="480" w:lineRule="auto"/>
              <w:ind w:right="-90"/>
              <w:jc w:val="center"/>
              <w:rPr>
                <w:ins w:id="1743" w:author="Hardik Malhotra" w:date="2021-09-10T19:18:00Z"/>
                <w:rFonts w:ascii="Verdana" w:hAnsi="Verdana"/>
                <w:bCs/>
                <w:color w:val="000000" w:themeColor="text1"/>
                <w:sz w:val="14"/>
                <w:szCs w:val="14"/>
              </w:rPr>
            </w:pPr>
            <w:ins w:id="1744" w:author="Hardik Malhotra" w:date="2021-09-10T19:18:00Z">
              <w:r w:rsidRPr="002B5730">
                <w:rPr>
                  <w:rFonts w:ascii="Verdana" w:hAnsi="Verdana"/>
                  <w:bCs/>
                  <w:color w:val="000000" w:themeColor="text1"/>
                  <w:sz w:val="14"/>
                  <w:szCs w:val="14"/>
                  <w:rPrChange w:id="1745"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379DB52E" w14:textId="1D553D25" w:rsidR="006821B8" w:rsidRPr="002B5730" w:rsidRDefault="006821B8" w:rsidP="006821B8">
            <w:pPr>
              <w:pStyle w:val="BodyText"/>
              <w:spacing w:before="162" w:line="480" w:lineRule="auto"/>
              <w:ind w:right="-90"/>
              <w:jc w:val="center"/>
              <w:rPr>
                <w:ins w:id="1746" w:author="Hardik Malhotra" w:date="2021-09-10T19:18:00Z"/>
                <w:rFonts w:ascii="Verdana" w:hAnsi="Verdana"/>
                <w:bCs/>
                <w:color w:val="000000" w:themeColor="text1"/>
                <w:sz w:val="14"/>
                <w:szCs w:val="14"/>
              </w:rPr>
            </w:pPr>
            <w:ins w:id="1747" w:author="Hardik Malhotra" w:date="2021-09-10T19:18:00Z">
              <w:r w:rsidRPr="002B5730">
                <w:rPr>
                  <w:rFonts w:ascii="Verdana" w:hAnsi="Verdana"/>
                  <w:bCs/>
                  <w:color w:val="000000" w:themeColor="text1"/>
                  <w:sz w:val="14"/>
                  <w:szCs w:val="14"/>
                  <w:rPrChange w:id="1748"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83C87F1" w14:textId="6A1786B6" w:rsidR="006821B8" w:rsidRPr="002B5730" w:rsidRDefault="006821B8" w:rsidP="006821B8">
            <w:pPr>
              <w:pStyle w:val="BodyText"/>
              <w:spacing w:before="162" w:line="480" w:lineRule="auto"/>
              <w:ind w:right="-90"/>
              <w:jc w:val="center"/>
              <w:rPr>
                <w:ins w:id="1749" w:author="Hardik Malhotra" w:date="2021-09-10T19:18:00Z"/>
                <w:rFonts w:ascii="Verdana" w:hAnsi="Verdana"/>
                <w:bCs/>
                <w:color w:val="000000" w:themeColor="text1"/>
                <w:sz w:val="14"/>
                <w:szCs w:val="14"/>
              </w:rPr>
            </w:pPr>
            <w:ins w:id="1750" w:author="Hardik Malhotra" w:date="2021-09-10T19:18:00Z">
              <w:r w:rsidRPr="002B5730">
                <w:rPr>
                  <w:rFonts w:ascii="Verdana" w:hAnsi="Verdana"/>
                  <w:bCs/>
                  <w:color w:val="000000" w:themeColor="text1"/>
                  <w:sz w:val="14"/>
                  <w:szCs w:val="14"/>
                  <w:rPrChange w:id="1751"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538076A" w14:textId="2397DEE4" w:rsidR="006821B8" w:rsidRPr="002B5730" w:rsidRDefault="006821B8" w:rsidP="006821B8">
            <w:pPr>
              <w:pStyle w:val="BodyText"/>
              <w:spacing w:before="162" w:line="480" w:lineRule="auto"/>
              <w:ind w:right="-90"/>
              <w:jc w:val="center"/>
              <w:rPr>
                <w:ins w:id="1752" w:author="Hardik Malhotra" w:date="2021-09-10T19:18:00Z"/>
                <w:rFonts w:ascii="Verdana" w:hAnsi="Verdana"/>
                <w:bCs/>
                <w:color w:val="000000" w:themeColor="text1"/>
                <w:sz w:val="14"/>
                <w:szCs w:val="14"/>
              </w:rPr>
            </w:pPr>
            <w:ins w:id="1753" w:author="Hardik Malhotra" w:date="2021-09-10T19:18:00Z">
              <w:r w:rsidRPr="002B5730">
                <w:rPr>
                  <w:rFonts w:ascii="Verdana" w:hAnsi="Verdana"/>
                  <w:bCs/>
                  <w:color w:val="000000" w:themeColor="text1"/>
                  <w:sz w:val="14"/>
                  <w:szCs w:val="14"/>
                  <w:rPrChange w:id="1754"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1811F56" w14:textId="144EA473" w:rsidR="006821B8" w:rsidRPr="002B5730" w:rsidRDefault="006821B8" w:rsidP="006821B8">
            <w:pPr>
              <w:pStyle w:val="BodyText"/>
              <w:spacing w:before="162" w:line="480" w:lineRule="auto"/>
              <w:ind w:right="-90"/>
              <w:jc w:val="center"/>
              <w:rPr>
                <w:ins w:id="1755" w:author="Hardik Malhotra" w:date="2021-09-10T19:18:00Z"/>
                <w:rFonts w:ascii="Verdana" w:hAnsi="Verdana"/>
                <w:bCs/>
                <w:color w:val="000000" w:themeColor="text1"/>
                <w:sz w:val="14"/>
                <w:szCs w:val="14"/>
              </w:rPr>
            </w:pPr>
            <w:ins w:id="1756" w:author="Hardik Malhotra" w:date="2021-09-10T19:18:00Z">
              <w:r w:rsidRPr="002B5730">
                <w:rPr>
                  <w:rFonts w:ascii="Verdana" w:hAnsi="Verdana"/>
                  <w:bCs/>
                  <w:color w:val="000000" w:themeColor="text1"/>
                  <w:sz w:val="14"/>
                  <w:szCs w:val="14"/>
                  <w:rPrChange w:id="1757" w:author="Hardik Malhotra" w:date="2021-09-10T19:18:00Z">
                    <w:rPr>
                      <w:b/>
                      <w:bCs/>
                      <w:sz w:val="20"/>
                      <w:szCs w:val="20"/>
                    </w:rPr>
                  </w:rPrChange>
                </w:rPr>
                <w:t>20.00</w:t>
              </w:r>
            </w:ins>
          </w:p>
        </w:tc>
      </w:tr>
      <w:tr w:rsidR="002B5730" w:rsidRPr="002B5730" w14:paraId="3093A848" w14:textId="77777777" w:rsidTr="000627CD">
        <w:trPr>
          <w:trHeight w:val="86"/>
        </w:trPr>
        <w:tc>
          <w:tcPr>
            <w:tcW w:w="789" w:type="dxa"/>
            <w:shd w:val="clear" w:color="auto" w:fill="FFFFFF"/>
            <w:tcMar>
              <w:top w:w="15" w:type="dxa"/>
              <w:left w:w="15" w:type="dxa"/>
              <w:bottom w:w="0" w:type="dxa"/>
              <w:right w:w="15" w:type="dxa"/>
            </w:tcMar>
            <w:vAlign w:val="center"/>
            <w:hideMark/>
          </w:tcPr>
          <w:p w14:paraId="751C1B6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52553F1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w:t>
            </w:r>
          </w:p>
        </w:tc>
        <w:tc>
          <w:tcPr>
            <w:tcW w:w="789" w:type="dxa"/>
            <w:shd w:val="clear" w:color="auto" w:fill="FFFFFF"/>
            <w:tcMar>
              <w:top w:w="15" w:type="dxa"/>
              <w:left w:w="15" w:type="dxa"/>
              <w:bottom w:w="0" w:type="dxa"/>
              <w:right w:w="15" w:type="dxa"/>
            </w:tcMar>
            <w:vAlign w:val="center"/>
            <w:hideMark/>
          </w:tcPr>
          <w:p w14:paraId="2B6290E7"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Jubail</w:t>
            </w:r>
          </w:p>
        </w:tc>
        <w:tc>
          <w:tcPr>
            <w:tcW w:w="790" w:type="dxa"/>
            <w:shd w:val="clear" w:color="auto" w:fill="FFFFFF"/>
            <w:tcMar>
              <w:top w:w="15" w:type="dxa"/>
              <w:left w:w="15" w:type="dxa"/>
              <w:bottom w:w="0" w:type="dxa"/>
              <w:right w:w="15" w:type="dxa"/>
            </w:tcMar>
            <w:vAlign w:val="center"/>
            <w:hideMark/>
          </w:tcPr>
          <w:p w14:paraId="7F5DBA31" w14:textId="4FE6BBE3"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 Industria</w:t>
            </w:r>
            <w:ins w:id="1758" w:author="Hardik Malhotra" w:date="2021-09-10T19:17:00Z">
              <w:r w:rsidRPr="002B5730">
                <w:rPr>
                  <w:rFonts w:ascii="Verdana" w:hAnsi="Verdana"/>
                  <w:bCs/>
                  <w:color w:val="000000" w:themeColor="text1"/>
                  <w:sz w:val="14"/>
                  <w:szCs w:val="14"/>
                </w:rPr>
                <w:t xml:space="preserve">l </w:t>
              </w:r>
            </w:ins>
            <w:del w:id="1759" w:author="Hardik Malhotra" w:date="2021-09-10T19:17:00Z">
              <w:r w:rsidRPr="002B5730" w:rsidDel="00D2413C">
                <w:rPr>
                  <w:rFonts w:ascii="Verdana" w:hAnsi="Verdana"/>
                  <w:bCs/>
                  <w:color w:val="000000" w:themeColor="text1"/>
                  <w:sz w:val="14"/>
                  <w:szCs w:val="14"/>
                </w:rPr>
                <w:delText xml:space="preserve"> </w:delText>
              </w:r>
            </w:del>
            <w:r w:rsidRPr="002B5730">
              <w:rPr>
                <w:rFonts w:ascii="Verdana" w:hAnsi="Verdana"/>
                <w:bCs/>
                <w:color w:val="000000" w:themeColor="text1"/>
                <w:sz w:val="14"/>
                <w:szCs w:val="14"/>
              </w:rPr>
              <w:t>Resins Ltd.</w:t>
            </w:r>
          </w:p>
        </w:tc>
        <w:tc>
          <w:tcPr>
            <w:tcW w:w="789" w:type="dxa"/>
            <w:shd w:val="clear" w:color="auto" w:fill="FFFFFF"/>
            <w:tcMar>
              <w:top w:w="15" w:type="dxa"/>
              <w:left w:w="15" w:type="dxa"/>
              <w:bottom w:w="0" w:type="dxa"/>
              <w:right w:w="15" w:type="dxa"/>
            </w:tcMar>
            <w:vAlign w:val="center"/>
            <w:hideMark/>
          </w:tcPr>
          <w:p w14:paraId="49BCE6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EE5C00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F05DD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11962F"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0BB5DD3"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F0B057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DDD80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DB5B7E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F5C3CC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BA092D" w14:textId="77777777" w:rsidTr="000627CD">
        <w:trPr>
          <w:trHeight w:val="86"/>
          <w:ins w:id="1760" w:author="Hardik Malhotra" w:date="2021-09-10T19:19:00Z"/>
        </w:trPr>
        <w:tc>
          <w:tcPr>
            <w:tcW w:w="789" w:type="dxa"/>
            <w:shd w:val="clear" w:color="auto" w:fill="FFFFFF"/>
            <w:tcMar>
              <w:top w:w="15" w:type="dxa"/>
              <w:left w:w="15" w:type="dxa"/>
              <w:bottom w:w="0" w:type="dxa"/>
              <w:right w:w="15" w:type="dxa"/>
            </w:tcMar>
            <w:vAlign w:val="center"/>
          </w:tcPr>
          <w:p w14:paraId="7C5544D1" w14:textId="5131E5F4" w:rsidR="006821B8" w:rsidRPr="002B5730" w:rsidRDefault="006821B8" w:rsidP="006821B8">
            <w:pPr>
              <w:pStyle w:val="BodyText"/>
              <w:spacing w:before="162" w:line="480" w:lineRule="auto"/>
              <w:ind w:right="-90"/>
              <w:jc w:val="center"/>
              <w:rPr>
                <w:ins w:id="1761" w:author="Hardik Malhotra" w:date="2021-09-10T19:19:00Z"/>
                <w:rFonts w:ascii="Verdana" w:hAnsi="Verdana"/>
                <w:bCs/>
                <w:color w:val="000000" w:themeColor="text1"/>
                <w:sz w:val="14"/>
                <w:szCs w:val="14"/>
              </w:rPr>
            </w:pPr>
            <w:ins w:id="1762"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E3DFF62" w14:textId="024F9F4E" w:rsidR="006821B8" w:rsidRPr="002B5730" w:rsidRDefault="006821B8" w:rsidP="006821B8">
            <w:pPr>
              <w:pStyle w:val="BodyText"/>
              <w:spacing w:before="162" w:line="480" w:lineRule="auto"/>
              <w:ind w:right="-90"/>
              <w:jc w:val="center"/>
              <w:rPr>
                <w:ins w:id="1763" w:author="Hardik Malhotra" w:date="2021-09-10T19:19:00Z"/>
                <w:rFonts w:ascii="Verdana" w:hAnsi="Verdana"/>
                <w:bCs/>
                <w:color w:val="000000" w:themeColor="text1"/>
                <w:sz w:val="14"/>
                <w:szCs w:val="14"/>
              </w:rPr>
            </w:pPr>
            <w:ins w:id="1764"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5B7B3D5F" w14:textId="184E31FE" w:rsidR="006821B8" w:rsidRPr="002B5730" w:rsidRDefault="006821B8" w:rsidP="006821B8">
            <w:pPr>
              <w:pStyle w:val="BodyText"/>
              <w:spacing w:before="162" w:line="480" w:lineRule="auto"/>
              <w:ind w:right="-90"/>
              <w:jc w:val="center"/>
              <w:rPr>
                <w:ins w:id="1765" w:author="Hardik Malhotra" w:date="2021-09-10T19:19:00Z"/>
                <w:rFonts w:ascii="Verdana" w:hAnsi="Verdana"/>
                <w:bCs/>
                <w:color w:val="000000" w:themeColor="text1"/>
                <w:sz w:val="14"/>
                <w:szCs w:val="14"/>
              </w:rPr>
            </w:pPr>
            <w:ins w:id="1766" w:author="Hardik Malhotra" w:date="2021-09-10T19:19: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1EE5F92" w14:textId="0046F44B" w:rsidR="006821B8" w:rsidRPr="002B5730" w:rsidRDefault="006821B8" w:rsidP="006821B8">
            <w:pPr>
              <w:pStyle w:val="BodyText"/>
              <w:spacing w:before="162" w:line="480" w:lineRule="auto"/>
              <w:ind w:right="-90"/>
              <w:jc w:val="center"/>
              <w:rPr>
                <w:ins w:id="1767" w:author="Hardik Malhotra" w:date="2021-09-10T19:19:00Z"/>
                <w:rFonts w:ascii="Verdana" w:hAnsi="Verdana"/>
                <w:bCs/>
                <w:color w:val="000000" w:themeColor="text1"/>
                <w:sz w:val="14"/>
                <w:szCs w:val="14"/>
              </w:rPr>
            </w:pPr>
            <w:ins w:id="1768" w:author="Hardik Malhotra" w:date="2021-09-10T19:1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0D539C2" w14:textId="05030BFB" w:rsidR="006821B8" w:rsidRPr="002B5730" w:rsidRDefault="006821B8" w:rsidP="006821B8">
            <w:pPr>
              <w:pStyle w:val="BodyText"/>
              <w:spacing w:before="162" w:line="480" w:lineRule="auto"/>
              <w:ind w:right="-90"/>
              <w:jc w:val="center"/>
              <w:rPr>
                <w:ins w:id="1769" w:author="Hardik Malhotra" w:date="2021-09-10T19:19:00Z"/>
                <w:rFonts w:ascii="Verdana" w:hAnsi="Verdana"/>
                <w:bCs/>
                <w:color w:val="000000" w:themeColor="text1"/>
                <w:sz w:val="14"/>
                <w:szCs w:val="14"/>
              </w:rPr>
            </w:pPr>
            <w:ins w:id="1770" w:author="Hardik Malhotra" w:date="2021-09-10T19:19:00Z">
              <w:r w:rsidRPr="002B5730">
                <w:rPr>
                  <w:rFonts w:ascii="Verdana" w:hAnsi="Verdana"/>
                  <w:bCs/>
                  <w:color w:val="000000" w:themeColor="text1"/>
                  <w:sz w:val="14"/>
                  <w:szCs w:val="14"/>
                  <w:rPrChange w:id="1771"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1F159986" w14:textId="60EF49D0" w:rsidR="006821B8" w:rsidRPr="002B5730" w:rsidRDefault="006821B8" w:rsidP="006821B8">
            <w:pPr>
              <w:pStyle w:val="BodyText"/>
              <w:spacing w:before="162" w:line="480" w:lineRule="auto"/>
              <w:ind w:right="-90"/>
              <w:jc w:val="center"/>
              <w:rPr>
                <w:ins w:id="1772" w:author="Hardik Malhotra" w:date="2021-09-10T19:19:00Z"/>
                <w:rFonts w:ascii="Verdana" w:hAnsi="Verdana"/>
                <w:bCs/>
                <w:color w:val="000000" w:themeColor="text1"/>
                <w:sz w:val="14"/>
                <w:szCs w:val="14"/>
              </w:rPr>
            </w:pPr>
            <w:ins w:id="1773" w:author="Hardik Malhotra" w:date="2021-09-10T19:19:00Z">
              <w:r w:rsidRPr="002B5730">
                <w:rPr>
                  <w:rFonts w:ascii="Verdana" w:hAnsi="Verdana"/>
                  <w:bCs/>
                  <w:color w:val="000000" w:themeColor="text1"/>
                  <w:sz w:val="14"/>
                  <w:szCs w:val="14"/>
                  <w:rPrChange w:id="1774"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1AAF7F8D" w14:textId="56EFA227" w:rsidR="006821B8" w:rsidRPr="002B5730" w:rsidRDefault="006821B8" w:rsidP="006821B8">
            <w:pPr>
              <w:pStyle w:val="BodyText"/>
              <w:spacing w:before="162" w:line="480" w:lineRule="auto"/>
              <w:ind w:right="-90"/>
              <w:jc w:val="center"/>
              <w:rPr>
                <w:ins w:id="1775" w:author="Hardik Malhotra" w:date="2021-09-10T19:19:00Z"/>
                <w:rFonts w:ascii="Verdana" w:hAnsi="Verdana"/>
                <w:bCs/>
                <w:color w:val="000000" w:themeColor="text1"/>
                <w:sz w:val="14"/>
                <w:szCs w:val="14"/>
              </w:rPr>
            </w:pPr>
            <w:ins w:id="1776" w:author="Hardik Malhotra" w:date="2021-09-10T19:19:00Z">
              <w:r w:rsidRPr="002B5730">
                <w:rPr>
                  <w:rFonts w:ascii="Verdana" w:hAnsi="Verdana"/>
                  <w:bCs/>
                  <w:color w:val="000000" w:themeColor="text1"/>
                  <w:sz w:val="14"/>
                  <w:szCs w:val="14"/>
                  <w:rPrChange w:id="1777"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9BCFDD7" w14:textId="422C9A18" w:rsidR="006821B8" w:rsidRPr="002B5730" w:rsidRDefault="006821B8" w:rsidP="006821B8">
            <w:pPr>
              <w:pStyle w:val="BodyText"/>
              <w:spacing w:before="162" w:line="480" w:lineRule="auto"/>
              <w:ind w:right="-90"/>
              <w:jc w:val="center"/>
              <w:rPr>
                <w:ins w:id="1778" w:author="Hardik Malhotra" w:date="2021-09-10T19:19:00Z"/>
                <w:rFonts w:ascii="Verdana" w:hAnsi="Verdana"/>
                <w:bCs/>
                <w:color w:val="000000" w:themeColor="text1"/>
                <w:sz w:val="14"/>
                <w:szCs w:val="14"/>
              </w:rPr>
            </w:pPr>
            <w:ins w:id="1779" w:author="Hardik Malhotra" w:date="2021-09-10T19:19:00Z">
              <w:r w:rsidRPr="002B5730">
                <w:rPr>
                  <w:rFonts w:ascii="Verdana" w:hAnsi="Verdana"/>
                  <w:bCs/>
                  <w:color w:val="000000" w:themeColor="text1"/>
                  <w:sz w:val="14"/>
                  <w:szCs w:val="14"/>
                  <w:rPrChange w:id="1780"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42631518" w14:textId="44206216" w:rsidR="006821B8" w:rsidRPr="002B5730" w:rsidRDefault="006821B8" w:rsidP="006821B8">
            <w:pPr>
              <w:pStyle w:val="BodyText"/>
              <w:spacing w:before="162" w:line="480" w:lineRule="auto"/>
              <w:ind w:right="-90"/>
              <w:jc w:val="center"/>
              <w:rPr>
                <w:ins w:id="1781" w:author="Hardik Malhotra" w:date="2021-09-10T19:19:00Z"/>
                <w:rFonts w:ascii="Verdana" w:hAnsi="Verdana"/>
                <w:bCs/>
                <w:color w:val="000000" w:themeColor="text1"/>
                <w:sz w:val="14"/>
                <w:szCs w:val="14"/>
              </w:rPr>
            </w:pPr>
            <w:ins w:id="1782" w:author="Hardik Malhotra" w:date="2021-09-10T19:19:00Z">
              <w:r w:rsidRPr="002B5730">
                <w:rPr>
                  <w:rFonts w:ascii="Verdana" w:hAnsi="Verdana"/>
                  <w:bCs/>
                  <w:color w:val="000000" w:themeColor="text1"/>
                  <w:sz w:val="14"/>
                  <w:szCs w:val="14"/>
                  <w:rPrChange w:id="1783"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6E2D1A73" w14:textId="295FB7E4" w:rsidR="006821B8" w:rsidRPr="002B5730" w:rsidRDefault="006821B8" w:rsidP="006821B8">
            <w:pPr>
              <w:pStyle w:val="BodyText"/>
              <w:spacing w:before="162" w:line="480" w:lineRule="auto"/>
              <w:ind w:right="-90"/>
              <w:jc w:val="center"/>
              <w:rPr>
                <w:ins w:id="1784" w:author="Hardik Malhotra" w:date="2021-09-10T19:19:00Z"/>
                <w:rFonts w:ascii="Verdana" w:hAnsi="Verdana"/>
                <w:bCs/>
                <w:color w:val="000000" w:themeColor="text1"/>
                <w:sz w:val="14"/>
                <w:szCs w:val="14"/>
              </w:rPr>
            </w:pPr>
            <w:ins w:id="1785" w:author="Hardik Malhotra" w:date="2021-09-10T19:19:00Z">
              <w:r w:rsidRPr="002B5730">
                <w:rPr>
                  <w:rFonts w:ascii="Verdana" w:hAnsi="Verdana"/>
                  <w:bCs/>
                  <w:color w:val="000000" w:themeColor="text1"/>
                  <w:sz w:val="14"/>
                  <w:szCs w:val="14"/>
                  <w:rPrChange w:id="1786"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35C9AB9" w14:textId="581E6DC2" w:rsidR="006821B8" w:rsidRPr="002B5730" w:rsidRDefault="006821B8" w:rsidP="006821B8">
            <w:pPr>
              <w:pStyle w:val="BodyText"/>
              <w:spacing w:before="162" w:line="480" w:lineRule="auto"/>
              <w:ind w:right="-90"/>
              <w:jc w:val="center"/>
              <w:rPr>
                <w:ins w:id="1787" w:author="Hardik Malhotra" w:date="2021-09-10T19:19:00Z"/>
                <w:rFonts w:ascii="Verdana" w:hAnsi="Verdana"/>
                <w:bCs/>
                <w:color w:val="000000" w:themeColor="text1"/>
                <w:sz w:val="14"/>
                <w:szCs w:val="14"/>
              </w:rPr>
            </w:pPr>
            <w:ins w:id="1788" w:author="Hardik Malhotra" w:date="2021-09-10T19:19:00Z">
              <w:r w:rsidRPr="002B5730">
                <w:rPr>
                  <w:rFonts w:ascii="Verdana" w:hAnsi="Verdana"/>
                  <w:bCs/>
                  <w:color w:val="000000" w:themeColor="text1"/>
                  <w:sz w:val="14"/>
                  <w:szCs w:val="14"/>
                  <w:rPrChange w:id="1789"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22A8893F" w14:textId="226593B4" w:rsidR="006821B8" w:rsidRPr="002B5730" w:rsidRDefault="006821B8" w:rsidP="006821B8">
            <w:pPr>
              <w:pStyle w:val="BodyText"/>
              <w:spacing w:before="162" w:line="480" w:lineRule="auto"/>
              <w:ind w:right="-90"/>
              <w:jc w:val="center"/>
              <w:rPr>
                <w:ins w:id="1790" w:author="Hardik Malhotra" w:date="2021-09-10T19:19:00Z"/>
                <w:rFonts w:ascii="Verdana" w:hAnsi="Verdana"/>
                <w:bCs/>
                <w:color w:val="000000" w:themeColor="text1"/>
                <w:sz w:val="14"/>
                <w:szCs w:val="14"/>
              </w:rPr>
            </w:pPr>
            <w:ins w:id="1791" w:author="Hardik Malhotra" w:date="2021-09-10T19:19:00Z">
              <w:r w:rsidRPr="002B5730">
                <w:rPr>
                  <w:rFonts w:ascii="Verdana" w:hAnsi="Verdana"/>
                  <w:bCs/>
                  <w:color w:val="000000" w:themeColor="text1"/>
                  <w:sz w:val="14"/>
                  <w:szCs w:val="14"/>
                  <w:rPrChange w:id="1792"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36A5E7CA" w14:textId="2DE02D45" w:rsidR="006821B8" w:rsidRPr="002B5730" w:rsidRDefault="006821B8" w:rsidP="006821B8">
            <w:pPr>
              <w:pStyle w:val="BodyText"/>
              <w:spacing w:before="162" w:line="480" w:lineRule="auto"/>
              <w:ind w:right="-90"/>
              <w:jc w:val="center"/>
              <w:rPr>
                <w:ins w:id="1793" w:author="Hardik Malhotra" w:date="2021-09-10T19:19:00Z"/>
                <w:rFonts w:ascii="Verdana" w:hAnsi="Verdana"/>
                <w:bCs/>
                <w:color w:val="000000" w:themeColor="text1"/>
                <w:sz w:val="14"/>
                <w:szCs w:val="14"/>
              </w:rPr>
            </w:pPr>
            <w:ins w:id="1794" w:author="Hardik Malhotra" w:date="2021-09-10T19:19:00Z">
              <w:r w:rsidRPr="002B5730">
                <w:rPr>
                  <w:rFonts w:ascii="Verdana" w:hAnsi="Verdana"/>
                  <w:bCs/>
                  <w:color w:val="000000" w:themeColor="text1"/>
                  <w:sz w:val="14"/>
                  <w:szCs w:val="14"/>
                  <w:rPrChange w:id="1795" w:author="Hardik Malhotra" w:date="2021-09-10T19:19:00Z">
                    <w:rPr>
                      <w:sz w:val="20"/>
                      <w:szCs w:val="20"/>
                    </w:rPr>
                  </w:rPrChange>
                </w:rPr>
                <w:t>8.00</w:t>
              </w:r>
            </w:ins>
          </w:p>
        </w:tc>
      </w:tr>
      <w:tr w:rsidR="002B5730" w:rsidRPr="002B5730" w14:paraId="36FD1A72" w14:textId="77777777" w:rsidTr="000627CD">
        <w:trPr>
          <w:trHeight w:val="86"/>
          <w:ins w:id="1796" w:author="Hardik Malhotra" w:date="2021-09-10T19:19:00Z"/>
        </w:trPr>
        <w:tc>
          <w:tcPr>
            <w:tcW w:w="789" w:type="dxa"/>
            <w:shd w:val="clear" w:color="auto" w:fill="FFFFFF"/>
            <w:tcMar>
              <w:top w:w="15" w:type="dxa"/>
              <w:left w:w="15" w:type="dxa"/>
              <w:bottom w:w="0" w:type="dxa"/>
              <w:right w:w="15" w:type="dxa"/>
            </w:tcMar>
            <w:vAlign w:val="center"/>
          </w:tcPr>
          <w:p w14:paraId="4124D026" w14:textId="0AA78A8B" w:rsidR="006821B8" w:rsidRPr="002B5730" w:rsidRDefault="006821B8" w:rsidP="006821B8">
            <w:pPr>
              <w:pStyle w:val="BodyText"/>
              <w:spacing w:before="162" w:line="480" w:lineRule="auto"/>
              <w:ind w:right="-90"/>
              <w:jc w:val="center"/>
              <w:rPr>
                <w:ins w:id="1797" w:author="Hardik Malhotra" w:date="2021-09-10T19:19:00Z"/>
                <w:rFonts w:ascii="Verdana" w:hAnsi="Verdana"/>
                <w:bCs/>
                <w:color w:val="000000" w:themeColor="text1"/>
                <w:sz w:val="14"/>
                <w:szCs w:val="14"/>
              </w:rPr>
            </w:pPr>
            <w:ins w:id="1798"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3C5225AF" w14:textId="587A9D62" w:rsidR="006821B8" w:rsidRPr="002B5730" w:rsidRDefault="006821B8" w:rsidP="006821B8">
            <w:pPr>
              <w:pStyle w:val="BodyText"/>
              <w:spacing w:before="162" w:line="480" w:lineRule="auto"/>
              <w:ind w:right="-90"/>
              <w:jc w:val="center"/>
              <w:rPr>
                <w:ins w:id="1799" w:author="Hardik Malhotra" w:date="2021-09-10T19:19:00Z"/>
                <w:rFonts w:ascii="Verdana" w:hAnsi="Verdana"/>
                <w:bCs/>
                <w:color w:val="000000" w:themeColor="text1"/>
                <w:sz w:val="14"/>
                <w:szCs w:val="14"/>
              </w:rPr>
            </w:pPr>
            <w:ins w:id="1800"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367C8949" w14:textId="5E3999BF" w:rsidR="006821B8" w:rsidRPr="002B5730" w:rsidRDefault="006821B8" w:rsidP="006821B8">
            <w:pPr>
              <w:pStyle w:val="BodyText"/>
              <w:spacing w:before="162" w:line="480" w:lineRule="auto"/>
              <w:ind w:right="-90"/>
              <w:jc w:val="center"/>
              <w:rPr>
                <w:ins w:id="1801" w:author="Hardik Malhotra" w:date="2021-09-10T19:19:00Z"/>
                <w:rFonts w:ascii="Verdana" w:hAnsi="Verdana"/>
                <w:bCs/>
                <w:color w:val="000000" w:themeColor="text1"/>
                <w:sz w:val="14"/>
                <w:szCs w:val="14"/>
              </w:rPr>
            </w:pPr>
            <w:ins w:id="1802" w:author="Hardik Malhotra" w:date="2021-09-10T19:1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62AB7FC6" w14:textId="2FC984A8" w:rsidR="006821B8" w:rsidRPr="002B5730" w:rsidRDefault="006821B8" w:rsidP="006821B8">
            <w:pPr>
              <w:pStyle w:val="BodyText"/>
              <w:spacing w:before="162" w:line="480" w:lineRule="auto"/>
              <w:ind w:right="-90"/>
              <w:jc w:val="center"/>
              <w:rPr>
                <w:ins w:id="1803" w:author="Hardik Malhotra" w:date="2021-09-10T19:19:00Z"/>
                <w:rFonts w:ascii="Verdana" w:hAnsi="Verdana"/>
                <w:bCs/>
                <w:color w:val="000000" w:themeColor="text1"/>
                <w:sz w:val="14"/>
                <w:szCs w:val="14"/>
              </w:rPr>
            </w:pPr>
            <w:ins w:id="1804" w:author="Hardik Malhotra" w:date="2021-09-10T19:1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851A8FE" w14:textId="0C35717B" w:rsidR="006821B8" w:rsidRPr="002B5730" w:rsidRDefault="006821B8" w:rsidP="006821B8">
            <w:pPr>
              <w:pStyle w:val="BodyText"/>
              <w:spacing w:before="162" w:line="480" w:lineRule="auto"/>
              <w:ind w:right="-90"/>
              <w:jc w:val="center"/>
              <w:rPr>
                <w:ins w:id="1805" w:author="Hardik Malhotra" w:date="2021-09-10T19:19:00Z"/>
                <w:rFonts w:ascii="Verdana" w:hAnsi="Verdana"/>
                <w:bCs/>
                <w:color w:val="000000" w:themeColor="text1"/>
                <w:sz w:val="14"/>
                <w:szCs w:val="14"/>
              </w:rPr>
            </w:pPr>
            <w:ins w:id="1806" w:author="Hardik Malhotra" w:date="2021-09-10T19:19:00Z">
              <w:r w:rsidRPr="002B5730">
                <w:rPr>
                  <w:rFonts w:ascii="Verdana" w:hAnsi="Verdana"/>
                  <w:bCs/>
                  <w:color w:val="000000" w:themeColor="text1"/>
                  <w:sz w:val="14"/>
                  <w:szCs w:val="14"/>
                  <w:rPrChange w:id="1807"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1FCCFEDA" w14:textId="794F451C" w:rsidR="006821B8" w:rsidRPr="002B5730" w:rsidRDefault="006821B8" w:rsidP="006821B8">
            <w:pPr>
              <w:pStyle w:val="BodyText"/>
              <w:spacing w:before="162" w:line="480" w:lineRule="auto"/>
              <w:ind w:right="-90"/>
              <w:jc w:val="center"/>
              <w:rPr>
                <w:ins w:id="1808" w:author="Hardik Malhotra" w:date="2021-09-10T19:19:00Z"/>
                <w:rFonts w:ascii="Verdana" w:hAnsi="Verdana"/>
                <w:bCs/>
                <w:color w:val="000000" w:themeColor="text1"/>
                <w:sz w:val="14"/>
                <w:szCs w:val="14"/>
              </w:rPr>
            </w:pPr>
            <w:ins w:id="1809" w:author="Hardik Malhotra" w:date="2021-09-10T19:19:00Z">
              <w:r w:rsidRPr="002B5730">
                <w:rPr>
                  <w:rFonts w:ascii="Verdana" w:hAnsi="Verdana"/>
                  <w:bCs/>
                  <w:color w:val="000000" w:themeColor="text1"/>
                  <w:sz w:val="14"/>
                  <w:szCs w:val="14"/>
                  <w:rPrChange w:id="1810"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1659BE39" w14:textId="711B43AC" w:rsidR="006821B8" w:rsidRPr="002B5730" w:rsidRDefault="006821B8" w:rsidP="006821B8">
            <w:pPr>
              <w:pStyle w:val="BodyText"/>
              <w:spacing w:before="162" w:line="480" w:lineRule="auto"/>
              <w:ind w:right="-90"/>
              <w:jc w:val="center"/>
              <w:rPr>
                <w:ins w:id="1811" w:author="Hardik Malhotra" w:date="2021-09-10T19:19:00Z"/>
                <w:rFonts w:ascii="Verdana" w:hAnsi="Verdana"/>
                <w:bCs/>
                <w:color w:val="000000" w:themeColor="text1"/>
                <w:sz w:val="14"/>
                <w:szCs w:val="14"/>
              </w:rPr>
            </w:pPr>
            <w:ins w:id="1812" w:author="Hardik Malhotra" w:date="2021-09-10T19:19:00Z">
              <w:r w:rsidRPr="002B5730">
                <w:rPr>
                  <w:rFonts w:ascii="Verdana" w:hAnsi="Verdana"/>
                  <w:bCs/>
                  <w:color w:val="000000" w:themeColor="text1"/>
                  <w:sz w:val="14"/>
                  <w:szCs w:val="14"/>
                  <w:rPrChange w:id="1813"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0BE3600F" w14:textId="3E000B1B" w:rsidR="006821B8" w:rsidRPr="002B5730" w:rsidRDefault="006821B8" w:rsidP="006821B8">
            <w:pPr>
              <w:pStyle w:val="BodyText"/>
              <w:spacing w:before="162" w:line="480" w:lineRule="auto"/>
              <w:ind w:right="-90"/>
              <w:jc w:val="center"/>
              <w:rPr>
                <w:ins w:id="1814" w:author="Hardik Malhotra" w:date="2021-09-10T19:19:00Z"/>
                <w:rFonts w:ascii="Verdana" w:hAnsi="Verdana"/>
                <w:bCs/>
                <w:color w:val="000000" w:themeColor="text1"/>
                <w:sz w:val="14"/>
                <w:szCs w:val="14"/>
              </w:rPr>
            </w:pPr>
            <w:ins w:id="1815" w:author="Hardik Malhotra" w:date="2021-09-10T19:19:00Z">
              <w:r w:rsidRPr="002B5730">
                <w:rPr>
                  <w:rFonts w:ascii="Verdana" w:hAnsi="Verdana"/>
                  <w:bCs/>
                  <w:color w:val="000000" w:themeColor="text1"/>
                  <w:sz w:val="14"/>
                  <w:szCs w:val="14"/>
                  <w:rPrChange w:id="1816"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2CE8E0A3" w14:textId="22B6DAC2" w:rsidR="006821B8" w:rsidRPr="002B5730" w:rsidRDefault="006821B8" w:rsidP="006821B8">
            <w:pPr>
              <w:pStyle w:val="BodyText"/>
              <w:spacing w:before="162" w:line="480" w:lineRule="auto"/>
              <w:ind w:right="-90"/>
              <w:jc w:val="center"/>
              <w:rPr>
                <w:ins w:id="1817" w:author="Hardik Malhotra" w:date="2021-09-10T19:19:00Z"/>
                <w:rFonts w:ascii="Verdana" w:hAnsi="Verdana"/>
                <w:bCs/>
                <w:color w:val="000000" w:themeColor="text1"/>
                <w:sz w:val="14"/>
                <w:szCs w:val="14"/>
              </w:rPr>
            </w:pPr>
            <w:ins w:id="1818" w:author="Hardik Malhotra" w:date="2021-09-10T19:19:00Z">
              <w:r w:rsidRPr="002B5730">
                <w:rPr>
                  <w:rFonts w:ascii="Verdana" w:hAnsi="Verdana"/>
                  <w:bCs/>
                  <w:color w:val="000000" w:themeColor="text1"/>
                  <w:sz w:val="14"/>
                  <w:szCs w:val="14"/>
                  <w:rPrChange w:id="1819"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7CFEA819" w14:textId="5BF3170C" w:rsidR="006821B8" w:rsidRPr="002B5730" w:rsidRDefault="006821B8" w:rsidP="006821B8">
            <w:pPr>
              <w:pStyle w:val="BodyText"/>
              <w:spacing w:before="162" w:line="480" w:lineRule="auto"/>
              <w:ind w:right="-90"/>
              <w:jc w:val="center"/>
              <w:rPr>
                <w:ins w:id="1820" w:author="Hardik Malhotra" w:date="2021-09-10T19:19:00Z"/>
                <w:rFonts w:ascii="Verdana" w:hAnsi="Verdana"/>
                <w:bCs/>
                <w:color w:val="000000" w:themeColor="text1"/>
                <w:sz w:val="14"/>
                <w:szCs w:val="14"/>
              </w:rPr>
            </w:pPr>
            <w:ins w:id="1821" w:author="Hardik Malhotra" w:date="2021-09-10T19:19:00Z">
              <w:r w:rsidRPr="002B5730">
                <w:rPr>
                  <w:rFonts w:ascii="Verdana" w:hAnsi="Verdana"/>
                  <w:bCs/>
                  <w:color w:val="000000" w:themeColor="text1"/>
                  <w:sz w:val="14"/>
                  <w:szCs w:val="14"/>
                  <w:rPrChange w:id="1822"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5083D3F2" w14:textId="17C807A5" w:rsidR="006821B8" w:rsidRPr="002B5730" w:rsidRDefault="006821B8" w:rsidP="006821B8">
            <w:pPr>
              <w:pStyle w:val="BodyText"/>
              <w:spacing w:before="162" w:line="480" w:lineRule="auto"/>
              <w:ind w:right="-90"/>
              <w:jc w:val="center"/>
              <w:rPr>
                <w:ins w:id="1823" w:author="Hardik Malhotra" w:date="2021-09-10T19:19:00Z"/>
                <w:rFonts w:ascii="Verdana" w:hAnsi="Verdana"/>
                <w:bCs/>
                <w:color w:val="000000" w:themeColor="text1"/>
                <w:sz w:val="14"/>
                <w:szCs w:val="14"/>
              </w:rPr>
            </w:pPr>
            <w:ins w:id="1824" w:author="Hardik Malhotra" w:date="2021-09-10T19:19:00Z">
              <w:r w:rsidRPr="002B5730">
                <w:rPr>
                  <w:rFonts w:ascii="Verdana" w:hAnsi="Verdana"/>
                  <w:bCs/>
                  <w:color w:val="000000" w:themeColor="text1"/>
                  <w:sz w:val="14"/>
                  <w:szCs w:val="14"/>
                  <w:rPrChange w:id="1825"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6C66D755" w14:textId="6FDA0813" w:rsidR="006821B8" w:rsidRPr="002B5730" w:rsidRDefault="006821B8" w:rsidP="006821B8">
            <w:pPr>
              <w:pStyle w:val="BodyText"/>
              <w:spacing w:before="162" w:line="480" w:lineRule="auto"/>
              <w:ind w:right="-90"/>
              <w:jc w:val="center"/>
              <w:rPr>
                <w:ins w:id="1826" w:author="Hardik Malhotra" w:date="2021-09-10T19:19:00Z"/>
                <w:rFonts w:ascii="Verdana" w:hAnsi="Verdana"/>
                <w:bCs/>
                <w:color w:val="000000" w:themeColor="text1"/>
                <w:sz w:val="14"/>
                <w:szCs w:val="14"/>
              </w:rPr>
            </w:pPr>
            <w:ins w:id="1827" w:author="Hardik Malhotra" w:date="2021-09-10T19:19:00Z">
              <w:r w:rsidRPr="002B5730">
                <w:rPr>
                  <w:rFonts w:ascii="Verdana" w:hAnsi="Verdana"/>
                  <w:bCs/>
                  <w:color w:val="000000" w:themeColor="text1"/>
                  <w:sz w:val="14"/>
                  <w:szCs w:val="14"/>
                  <w:rPrChange w:id="1828"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405FD1B6" w14:textId="1A74B784" w:rsidR="006821B8" w:rsidRPr="002B5730" w:rsidRDefault="006821B8" w:rsidP="006821B8">
            <w:pPr>
              <w:pStyle w:val="BodyText"/>
              <w:spacing w:before="162" w:line="480" w:lineRule="auto"/>
              <w:ind w:right="-90"/>
              <w:jc w:val="center"/>
              <w:rPr>
                <w:ins w:id="1829" w:author="Hardik Malhotra" w:date="2021-09-10T19:19:00Z"/>
                <w:rFonts w:ascii="Verdana" w:hAnsi="Verdana"/>
                <w:bCs/>
                <w:color w:val="000000" w:themeColor="text1"/>
                <w:sz w:val="14"/>
                <w:szCs w:val="14"/>
              </w:rPr>
            </w:pPr>
            <w:ins w:id="1830" w:author="Hardik Malhotra" w:date="2021-09-10T19:19:00Z">
              <w:r w:rsidRPr="002B5730">
                <w:rPr>
                  <w:rFonts w:ascii="Verdana" w:hAnsi="Verdana"/>
                  <w:bCs/>
                  <w:color w:val="000000" w:themeColor="text1"/>
                  <w:sz w:val="14"/>
                  <w:szCs w:val="14"/>
                  <w:rPrChange w:id="1831" w:author="Hardik Malhotra" w:date="2021-09-10T19:19:00Z">
                    <w:rPr>
                      <w:b/>
                      <w:bCs/>
                      <w:sz w:val="20"/>
                      <w:szCs w:val="20"/>
                    </w:rPr>
                  </w:rPrChange>
                </w:rPr>
                <w:t>28.00</w:t>
              </w:r>
            </w:ins>
          </w:p>
        </w:tc>
      </w:tr>
      <w:tr w:rsidR="002B5730" w:rsidRPr="002B5730" w14:paraId="5CA285B2" w14:textId="77777777" w:rsidTr="000627CD">
        <w:trPr>
          <w:trHeight w:val="86"/>
        </w:trPr>
        <w:tc>
          <w:tcPr>
            <w:tcW w:w="789" w:type="dxa"/>
            <w:shd w:val="clear" w:color="auto" w:fill="FFFFFF"/>
            <w:tcMar>
              <w:top w:w="15" w:type="dxa"/>
              <w:left w:w="15" w:type="dxa"/>
              <w:bottom w:w="0" w:type="dxa"/>
              <w:right w:w="15" w:type="dxa"/>
            </w:tcMar>
            <w:vAlign w:val="center"/>
            <w:hideMark/>
          </w:tcPr>
          <w:p w14:paraId="2BABA8C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73768CDE"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Turkey</w:t>
            </w:r>
          </w:p>
        </w:tc>
        <w:tc>
          <w:tcPr>
            <w:tcW w:w="789" w:type="dxa"/>
            <w:shd w:val="clear" w:color="auto" w:fill="FFFFFF"/>
            <w:tcMar>
              <w:top w:w="15" w:type="dxa"/>
              <w:left w:w="15" w:type="dxa"/>
              <w:bottom w:w="0" w:type="dxa"/>
              <w:right w:w="15" w:type="dxa"/>
            </w:tcMar>
            <w:vAlign w:val="center"/>
            <w:hideMark/>
          </w:tcPr>
          <w:p w14:paraId="260711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Istanbul</w:t>
            </w:r>
          </w:p>
        </w:tc>
        <w:tc>
          <w:tcPr>
            <w:tcW w:w="790" w:type="dxa"/>
            <w:shd w:val="clear" w:color="auto" w:fill="FFFFFF"/>
            <w:tcMar>
              <w:top w:w="15" w:type="dxa"/>
              <w:left w:w="15" w:type="dxa"/>
              <w:bottom w:w="0" w:type="dxa"/>
              <w:right w:w="15" w:type="dxa"/>
            </w:tcMar>
            <w:vAlign w:val="center"/>
            <w:hideMark/>
          </w:tcPr>
          <w:p w14:paraId="7842570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789" w:type="dxa"/>
            <w:shd w:val="clear" w:color="auto" w:fill="FFFFFF"/>
            <w:tcMar>
              <w:top w:w="15" w:type="dxa"/>
              <w:left w:w="15" w:type="dxa"/>
              <w:bottom w:w="0" w:type="dxa"/>
              <w:right w:w="15" w:type="dxa"/>
            </w:tcMar>
            <w:vAlign w:val="center"/>
            <w:hideMark/>
          </w:tcPr>
          <w:p w14:paraId="2410E5C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74B0B0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4F31DA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DC5712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A92A4B4"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6C58E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403CFD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1488F7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B4C2D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359833F1" w14:textId="77777777" w:rsidTr="000627CD">
        <w:trPr>
          <w:trHeight w:val="86"/>
          <w:ins w:id="1832" w:author="Hardik Malhotra" w:date="2021-09-10T19:20:00Z"/>
        </w:trPr>
        <w:tc>
          <w:tcPr>
            <w:tcW w:w="789" w:type="dxa"/>
            <w:shd w:val="clear" w:color="auto" w:fill="FFFFFF"/>
            <w:tcMar>
              <w:top w:w="15" w:type="dxa"/>
              <w:left w:w="15" w:type="dxa"/>
              <w:bottom w:w="0" w:type="dxa"/>
              <w:right w:w="15" w:type="dxa"/>
            </w:tcMar>
            <w:vAlign w:val="center"/>
          </w:tcPr>
          <w:p w14:paraId="64452CD0" w14:textId="4F472DDE" w:rsidR="006821B8" w:rsidRPr="002B5730" w:rsidRDefault="006821B8" w:rsidP="006821B8">
            <w:pPr>
              <w:pStyle w:val="BodyText"/>
              <w:spacing w:before="162" w:line="480" w:lineRule="auto"/>
              <w:ind w:right="-90"/>
              <w:jc w:val="center"/>
              <w:rPr>
                <w:ins w:id="1833" w:author="Hardik Malhotra" w:date="2021-09-10T19:20:00Z"/>
                <w:rFonts w:ascii="Verdana" w:hAnsi="Verdana"/>
                <w:bCs/>
                <w:color w:val="000000" w:themeColor="text1"/>
                <w:sz w:val="14"/>
                <w:szCs w:val="14"/>
              </w:rPr>
            </w:pPr>
            <w:ins w:id="1834"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4CD50A51" w14:textId="78B78FFC" w:rsidR="006821B8" w:rsidRPr="002B5730" w:rsidRDefault="006821B8" w:rsidP="006821B8">
            <w:pPr>
              <w:pStyle w:val="BodyText"/>
              <w:spacing w:before="162" w:line="480" w:lineRule="auto"/>
              <w:ind w:right="-90"/>
              <w:jc w:val="center"/>
              <w:rPr>
                <w:ins w:id="1835" w:author="Hardik Malhotra" w:date="2021-09-10T19:20:00Z"/>
                <w:rFonts w:ascii="Verdana" w:hAnsi="Verdana"/>
                <w:bCs/>
                <w:color w:val="000000" w:themeColor="text1"/>
                <w:sz w:val="14"/>
                <w:szCs w:val="14"/>
              </w:rPr>
            </w:pPr>
            <w:ins w:id="1836"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23F9AEB4" w14:textId="09C5D8B8" w:rsidR="006821B8" w:rsidRPr="002B5730" w:rsidRDefault="006821B8" w:rsidP="006821B8">
            <w:pPr>
              <w:pStyle w:val="BodyText"/>
              <w:spacing w:before="162" w:line="480" w:lineRule="auto"/>
              <w:ind w:right="-90"/>
              <w:jc w:val="center"/>
              <w:rPr>
                <w:ins w:id="1837" w:author="Hardik Malhotra" w:date="2021-09-10T19:20:00Z"/>
                <w:rFonts w:ascii="Verdana" w:hAnsi="Verdana"/>
                <w:bCs/>
                <w:color w:val="000000" w:themeColor="text1"/>
                <w:sz w:val="14"/>
                <w:szCs w:val="14"/>
              </w:rPr>
            </w:pPr>
            <w:ins w:id="1838" w:author="Hardik Malhotra" w:date="2021-09-10T19:21: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CAFEABC" w14:textId="0B8656D8" w:rsidR="006821B8" w:rsidRPr="002B5730" w:rsidRDefault="006821B8" w:rsidP="006821B8">
            <w:pPr>
              <w:pStyle w:val="BodyText"/>
              <w:spacing w:before="162" w:line="480" w:lineRule="auto"/>
              <w:ind w:right="-90"/>
              <w:jc w:val="center"/>
              <w:rPr>
                <w:ins w:id="1839" w:author="Hardik Malhotra" w:date="2021-09-10T19:20:00Z"/>
                <w:rFonts w:ascii="Verdana" w:hAnsi="Verdana"/>
                <w:bCs/>
                <w:color w:val="000000" w:themeColor="text1"/>
                <w:sz w:val="14"/>
                <w:szCs w:val="14"/>
              </w:rPr>
            </w:pPr>
            <w:ins w:id="1840" w:author="Hardik Malhotra" w:date="2021-09-10T19:2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3CD02BE" w14:textId="7BF539CE" w:rsidR="006821B8" w:rsidRPr="002B5730" w:rsidRDefault="006821B8" w:rsidP="006821B8">
            <w:pPr>
              <w:pStyle w:val="BodyText"/>
              <w:spacing w:before="162" w:line="480" w:lineRule="auto"/>
              <w:ind w:right="-90"/>
              <w:jc w:val="center"/>
              <w:rPr>
                <w:ins w:id="1841" w:author="Hardik Malhotra" w:date="2021-09-10T19:20:00Z"/>
                <w:rFonts w:ascii="Verdana" w:hAnsi="Verdana"/>
                <w:bCs/>
                <w:color w:val="000000" w:themeColor="text1"/>
                <w:sz w:val="14"/>
                <w:szCs w:val="14"/>
              </w:rPr>
            </w:pPr>
            <w:ins w:id="1842" w:author="Hardik Malhotra" w:date="2021-09-10T19:22:00Z">
              <w:r w:rsidRPr="002B5730">
                <w:rPr>
                  <w:rFonts w:ascii="Verdana" w:hAnsi="Verdana"/>
                  <w:bCs/>
                  <w:color w:val="000000" w:themeColor="text1"/>
                  <w:sz w:val="14"/>
                  <w:szCs w:val="14"/>
                  <w:rPrChange w:id="1843"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2AEF01B3" w14:textId="09B7A0EE" w:rsidR="006821B8" w:rsidRPr="002B5730" w:rsidRDefault="006821B8" w:rsidP="006821B8">
            <w:pPr>
              <w:pStyle w:val="BodyText"/>
              <w:spacing w:before="162" w:line="480" w:lineRule="auto"/>
              <w:ind w:right="-90"/>
              <w:jc w:val="center"/>
              <w:rPr>
                <w:ins w:id="1844" w:author="Hardik Malhotra" w:date="2021-09-10T19:20:00Z"/>
                <w:rFonts w:ascii="Verdana" w:hAnsi="Verdana"/>
                <w:bCs/>
                <w:color w:val="000000" w:themeColor="text1"/>
                <w:sz w:val="14"/>
                <w:szCs w:val="14"/>
              </w:rPr>
            </w:pPr>
            <w:ins w:id="1845" w:author="Hardik Malhotra" w:date="2021-09-10T19:22:00Z">
              <w:r w:rsidRPr="002B5730">
                <w:rPr>
                  <w:rFonts w:ascii="Verdana" w:hAnsi="Verdana"/>
                  <w:bCs/>
                  <w:color w:val="000000" w:themeColor="text1"/>
                  <w:sz w:val="14"/>
                  <w:szCs w:val="14"/>
                  <w:rPrChange w:id="1846"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E20FF3A" w14:textId="64A57F22" w:rsidR="006821B8" w:rsidRPr="002B5730" w:rsidRDefault="006821B8" w:rsidP="006821B8">
            <w:pPr>
              <w:pStyle w:val="BodyText"/>
              <w:spacing w:before="162" w:line="480" w:lineRule="auto"/>
              <w:ind w:right="-90"/>
              <w:jc w:val="center"/>
              <w:rPr>
                <w:ins w:id="1847" w:author="Hardik Malhotra" w:date="2021-09-10T19:20:00Z"/>
                <w:rFonts w:ascii="Verdana" w:hAnsi="Verdana"/>
                <w:bCs/>
                <w:color w:val="000000" w:themeColor="text1"/>
                <w:sz w:val="14"/>
                <w:szCs w:val="14"/>
              </w:rPr>
            </w:pPr>
            <w:ins w:id="1848" w:author="Hardik Malhotra" w:date="2021-09-10T19:22:00Z">
              <w:r w:rsidRPr="002B5730">
                <w:rPr>
                  <w:rFonts w:ascii="Verdana" w:hAnsi="Verdana"/>
                  <w:bCs/>
                  <w:color w:val="000000" w:themeColor="text1"/>
                  <w:sz w:val="14"/>
                  <w:szCs w:val="14"/>
                  <w:rPrChange w:id="1849"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42EC2DAF" w14:textId="3C0B2FCA" w:rsidR="006821B8" w:rsidRPr="002B5730" w:rsidRDefault="006821B8" w:rsidP="006821B8">
            <w:pPr>
              <w:pStyle w:val="BodyText"/>
              <w:spacing w:before="162" w:line="480" w:lineRule="auto"/>
              <w:ind w:right="-90"/>
              <w:jc w:val="center"/>
              <w:rPr>
                <w:ins w:id="1850" w:author="Hardik Malhotra" w:date="2021-09-10T19:20:00Z"/>
                <w:rFonts w:ascii="Verdana" w:hAnsi="Verdana"/>
                <w:bCs/>
                <w:color w:val="000000" w:themeColor="text1"/>
                <w:sz w:val="14"/>
                <w:szCs w:val="14"/>
              </w:rPr>
            </w:pPr>
            <w:ins w:id="1851" w:author="Hardik Malhotra" w:date="2021-09-10T19:22:00Z">
              <w:r w:rsidRPr="002B5730">
                <w:rPr>
                  <w:rFonts w:ascii="Verdana" w:hAnsi="Verdana"/>
                  <w:bCs/>
                  <w:color w:val="000000" w:themeColor="text1"/>
                  <w:sz w:val="14"/>
                  <w:szCs w:val="14"/>
                  <w:rPrChange w:id="1852"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79A175B3" w14:textId="14353C91" w:rsidR="006821B8" w:rsidRPr="002B5730" w:rsidRDefault="006821B8" w:rsidP="006821B8">
            <w:pPr>
              <w:pStyle w:val="BodyText"/>
              <w:spacing w:before="162" w:line="480" w:lineRule="auto"/>
              <w:ind w:right="-90"/>
              <w:jc w:val="center"/>
              <w:rPr>
                <w:ins w:id="1853" w:author="Hardik Malhotra" w:date="2021-09-10T19:20:00Z"/>
                <w:rFonts w:ascii="Verdana" w:hAnsi="Verdana"/>
                <w:bCs/>
                <w:color w:val="000000" w:themeColor="text1"/>
                <w:sz w:val="14"/>
                <w:szCs w:val="14"/>
              </w:rPr>
            </w:pPr>
            <w:ins w:id="1854" w:author="Hardik Malhotra" w:date="2021-09-10T19:22:00Z">
              <w:r w:rsidRPr="002B5730">
                <w:rPr>
                  <w:rFonts w:ascii="Verdana" w:hAnsi="Verdana"/>
                  <w:bCs/>
                  <w:color w:val="000000" w:themeColor="text1"/>
                  <w:sz w:val="14"/>
                  <w:szCs w:val="14"/>
                  <w:rPrChange w:id="1855"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422D6025" w14:textId="59613488" w:rsidR="006821B8" w:rsidRPr="002B5730" w:rsidRDefault="006821B8" w:rsidP="006821B8">
            <w:pPr>
              <w:pStyle w:val="BodyText"/>
              <w:spacing w:before="162" w:line="480" w:lineRule="auto"/>
              <w:ind w:right="-90"/>
              <w:jc w:val="center"/>
              <w:rPr>
                <w:ins w:id="1856" w:author="Hardik Malhotra" w:date="2021-09-10T19:20:00Z"/>
                <w:rFonts w:ascii="Verdana" w:hAnsi="Verdana"/>
                <w:bCs/>
                <w:color w:val="000000" w:themeColor="text1"/>
                <w:sz w:val="14"/>
                <w:szCs w:val="14"/>
              </w:rPr>
            </w:pPr>
            <w:ins w:id="1857" w:author="Hardik Malhotra" w:date="2021-09-10T19:22:00Z">
              <w:r w:rsidRPr="002B5730">
                <w:rPr>
                  <w:rFonts w:ascii="Verdana" w:hAnsi="Verdana"/>
                  <w:bCs/>
                  <w:color w:val="000000" w:themeColor="text1"/>
                  <w:sz w:val="14"/>
                  <w:szCs w:val="14"/>
                  <w:rPrChange w:id="1858"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61CE38B1" w14:textId="0129258B" w:rsidR="006821B8" w:rsidRPr="002B5730" w:rsidRDefault="006821B8" w:rsidP="006821B8">
            <w:pPr>
              <w:pStyle w:val="BodyText"/>
              <w:spacing w:before="162" w:line="480" w:lineRule="auto"/>
              <w:ind w:right="-90"/>
              <w:jc w:val="center"/>
              <w:rPr>
                <w:ins w:id="1859" w:author="Hardik Malhotra" w:date="2021-09-10T19:20:00Z"/>
                <w:rFonts w:ascii="Verdana" w:hAnsi="Verdana"/>
                <w:bCs/>
                <w:color w:val="000000" w:themeColor="text1"/>
                <w:sz w:val="14"/>
                <w:szCs w:val="14"/>
              </w:rPr>
            </w:pPr>
            <w:ins w:id="1860" w:author="Hardik Malhotra" w:date="2021-09-10T19:22:00Z">
              <w:r w:rsidRPr="002B5730">
                <w:rPr>
                  <w:rFonts w:ascii="Verdana" w:hAnsi="Verdana"/>
                  <w:bCs/>
                  <w:color w:val="000000" w:themeColor="text1"/>
                  <w:sz w:val="14"/>
                  <w:szCs w:val="14"/>
                  <w:rPrChange w:id="1861"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3F61C28E" w14:textId="2291FAB3" w:rsidR="006821B8" w:rsidRPr="002B5730" w:rsidRDefault="006821B8" w:rsidP="006821B8">
            <w:pPr>
              <w:pStyle w:val="BodyText"/>
              <w:spacing w:before="162" w:line="480" w:lineRule="auto"/>
              <w:ind w:right="-90"/>
              <w:jc w:val="center"/>
              <w:rPr>
                <w:ins w:id="1862" w:author="Hardik Malhotra" w:date="2021-09-10T19:20:00Z"/>
                <w:rFonts w:ascii="Verdana" w:hAnsi="Verdana"/>
                <w:bCs/>
                <w:color w:val="000000" w:themeColor="text1"/>
                <w:sz w:val="14"/>
                <w:szCs w:val="14"/>
              </w:rPr>
            </w:pPr>
            <w:ins w:id="1863" w:author="Hardik Malhotra" w:date="2021-09-10T19:22:00Z">
              <w:r w:rsidRPr="002B5730">
                <w:rPr>
                  <w:rFonts w:ascii="Verdana" w:hAnsi="Verdana"/>
                  <w:bCs/>
                  <w:color w:val="000000" w:themeColor="text1"/>
                  <w:sz w:val="14"/>
                  <w:szCs w:val="14"/>
                  <w:rPrChange w:id="1864"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4719CC7" w14:textId="554B5728" w:rsidR="006821B8" w:rsidRPr="002B5730" w:rsidRDefault="006821B8" w:rsidP="006821B8">
            <w:pPr>
              <w:pStyle w:val="BodyText"/>
              <w:spacing w:before="162" w:line="480" w:lineRule="auto"/>
              <w:ind w:right="-90"/>
              <w:jc w:val="center"/>
              <w:rPr>
                <w:ins w:id="1865" w:author="Hardik Malhotra" w:date="2021-09-10T19:20:00Z"/>
                <w:rFonts w:ascii="Verdana" w:hAnsi="Verdana"/>
                <w:bCs/>
                <w:color w:val="000000" w:themeColor="text1"/>
                <w:sz w:val="14"/>
                <w:szCs w:val="14"/>
              </w:rPr>
            </w:pPr>
            <w:ins w:id="1866" w:author="Hardik Malhotra" w:date="2021-09-10T19:22:00Z">
              <w:r w:rsidRPr="002B5730">
                <w:rPr>
                  <w:rFonts w:ascii="Verdana" w:hAnsi="Verdana"/>
                  <w:bCs/>
                  <w:color w:val="000000" w:themeColor="text1"/>
                  <w:sz w:val="14"/>
                  <w:szCs w:val="14"/>
                  <w:rPrChange w:id="1867" w:author="Hardik Malhotra" w:date="2021-09-10T19:22:00Z">
                    <w:rPr>
                      <w:sz w:val="20"/>
                      <w:szCs w:val="20"/>
                    </w:rPr>
                  </w:rPrChange>
                </w:rPr>
                <w:t>0.00</w:t>
              </w:r>
            </w:ins>
          </w:p>
        </w:tc>
      </w:tr>
      <w:tr w:rsidR="002B5730" w:rsidRPr="002B5730" w14:paraId="3E2FF0ED" w14:textId="77777777" w:rsidTr="000627CD">
        <w:trPr>
          <w:trHeight w:val="86"/>
          <w:ins w:id="1868" w:author="Hardik Malhotra" w:date="2021-09-10T19:20:00Z"/>
        </w:trPr>
        <w:tc>
          <w:tcPr>
            <w:tcW w:w="789" w:type="dxa"/>
            <w:shd w:val="clear" w:color="auto" w:fill="FFFFFF"/>
            <w:tcMar>
              <w:top w:w="15" w:type="dxa"/>
              <w:left w:w="15" w:type="dxa"/>
              <w:bottom w:w="0" w:type="dxa"/>
              <w:right w:w="15" w:type="dxa"/>
            </w:tcMar>
            <w:vAlign w:val="center"/>
          </w:tcPr>
          <w:p w14:paraId="6B7789BC" w14:textId="351BBDCB" w:rsidR="006821B8" w:rsidRPr="002B5730" w:rsidRDefault="006821B8" w:rsidP="006821B8">
            <w:pPr>
              <w:pStyle w:val="BodyText"/>
              <w:spacing w:before="162" w:line="480" w:lineRule="auto"/>
              <w:ind w:right="-90"/>
              <w:jc w:val="center"/>
              <w:rPr>
                <w:ins w:id="1869" w:author="Hardik Malhotra" w:date="2021-09-10T19:20:00Z"/>
                <w:rFonts w:ascii="Verdana" w:hAnsi="Verdana"/>
                <w:bCs/>
                <w:color w:val="000000" w:themeColor="text1"/>
                <w:sz w:val="14"/>
                <w:szCs w:val="14"/>
              </w:rPr>
            </w:pPr>
            <w:ins w:id="1870"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3EBE61C" w14:textId="044CE958" w:rsidR="006821B8" w:rsidRPr="002B5730" w:rsidRDefault="006821B8" w:rsidP="006821B8">
            <w:pPr>
              <w:pStyle w:val="BodyText"/>
              <w:spacing w:before="162" w:line="480" w:lineRule="auto"/>
              <w:ind w:right="-90"/>
              <w:jc w:val="center"/>
              <w:rPr>
                <w:ins w:id="1871" w:author="Hardik Malhotra" w:date="2021-09-10T19:20:00Z"/>
                <w:rFonts w:ascii="Verdana" w:hAnsi="Verdana"/>
                <w:bCs/>
                <w:color w:val="000000" w:themeColor="text1"/>
                <w:sz w:val="14"/>
                <w:szCs w:val="14"/>
              </w:rPr>
            </w:pPr>
            <w:ins w:id="1872"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6BE7A0E7" w14:textId="2A3A6D9D" w:rsidR="006821B8" w:rsidRPr="002B5730" w:rsidRDefault="006821B8" w:rsidP="006821B8">
            <w:pPr>
              <w:pStyle w:val="BodyText"/>
              <w:spacing w:before="162" w:line="480" w:lineRule="auto"/>
              <w:ind w:right="-90"/>
              <w:jc w:val="center"/>
              <w:rPr>
                <w:ins w:id="1873" w:author="Hardik Malhotra" w:date="2021-09-10T19:20:00Z"/>
                <w:rFonts w:ascii="Verdana" w:hAnsi="Verdana"/>
                <w:bCs/>
                <w:color w:val="000000" w:themeColor="text1"/>
                <w:sz w:val="14"/>
                <w:szCs w:val="14"/>
              </w:rPr>
            </w:pPr>
            <w:ins w:id="1874" w:author="Hardik Malhotra" w:date="2021-09-10T19:21: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14AADD" w14:textId="209AA01C" w:rsidR="006821B8" w:rsidRPr="002B5730" w:rsidRDefault="006821B8" w:rsidP="006821B8">
            <w:pPr>
              <w:pStyle w:val="BodyText"/>
              <w:spacing w:before="162" w:line="480" w:lineRule="auto"/>
              <w:ind w:right="-90"/>
              <w:jc w:val="center"/>
              <w:rPr>
                <w:ins w:id="1875" w:author="Hardik Malhotra" w:date="2021-09-10T19:20:00Z"/>
                <w:rFonts w:ascii="Verdana" w:hAnsi="Verdana"/>
                <w:bCs/>
                <w:color w:val="000000" w:themeColor="text1"/>
                <w:sz w:val="14"/>
                <w:szCs w:val="14"/>
              </w:rPr>
            </w:pPr>
            <w:ins w:id="1876" w:author="Hardik Malhotra" w:date="2021-09-10T19:21: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3EBBE52" w14:textId="465B6C5D" w:rsidR="006821B8" w:rsidRPr="002B5730" w:rsidRDefault="006821B8" w:rsidP="006821B8">
            <w:pPr>
              <w:pStyle w:val="BodyText"/>
              <w:spacing w:before="162" w:line="480" w:lineRule="auto"/>
              <w:ind w:right="-90"/>
              <w:jc w:val="center"/>
              <w:rPr>
                <w:ins w:id="1877" w:author="Hardik Malhotra" w:date="2021-09-10T19:20:00Z"/>
                <w:rFonts w:ascii="Verdana" w:hAnsi="Verdana"/>
                <w:bCs/>
                <w:color w:val="000000" w:themeColor="text1"/>
                <w:sz w:val="14"/>
                <w:szCs w:val="14"/>
              </w:rPr>
            </w:pPr>
            <w:ins w:id="1878" w:author="Hardik Malhotra" w:date="2021-09-10T19:22:00Z">
              <w:r w:rsidRPr="002B5730">
                <w:rPr>
                  <w:rFonts w:ascii="Verdana" w:hAnsi="Verdana"/>
                  <w:bCs/>
                  <w:color w:val="000000" w:themeColor="text1"/>
                  <w:sz w:val="14"/>
                  <w:szCs w:val="14"/>
                  <w:rPrChange w:id="1879"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5F1280E" w14:textId="3C59113D" w:rsidR="006821B8" w:rsidRPr="002B5730" w:rsidRDefault="006821B8" w:rsidP="006821B8">
            <w:pPr>
              <w:pStyle w:val="BodyText"/>
              <w:spacing w:before="162" w:line="480" w:lineRule="auto"/>
              <w:ind w:right="-90"/>
              <w:jc w:val="center"/>
              <w:rPr>
                <w:ins w:id="1880" w:author="Hardik Malhotra" w:date="2021-09-10T19:20:00Z"/>
                <w:rFonts w:ascii="Verdana" w:hAnsi="Verdana"/>
                <w:bCs/>
                <w:color w:val="000000" w:themeColor="text1"/>
                <w:sz w:val="14"/>
                <w:szCs w:val="14"/>
              </w:rPr>
            </w:pPr>
            <w:ins w:id="1881" w:author="Hardik Malhotra" w:date="2021-09-10T19:22:00Z">
              <w:r w:rsidRPr="002B5730">
                <w:rPr>
                  <w:rFonts w:ascii="Verdana" w:hAnsi="Verdana"/>
                  <w:bCs/>
                  <w:color w:val="000000" w:themeColor="text1"/>
                  <w:sz w:val="14"/>
                  <w:szCs w:val="14"/>
                  <w:rPrChange w:id="1882"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2F9A79E1" w14:textId="3FF728C0" w:rsidR="006821B8" w:rsidRPr="002B5730" w:rsidRDefault="006821B8" w:rsidP="006821B8">
            <w:pPr>
              <w:pStyle w:val="BodyText"/>
              <w:spacing w:before="162" w:line="480" w:lineRule="auto"/>
              <w:ind w:right="-90"/>
              <w:jc w:val="center"/>
              <w:rPr>
                <w:ins w:id="1883" w:author="Hardik Malhotra" w:date="2021-09-10T19:20:00Z"/>
                <w:rFonts w:ascii="Verdana" w:hAnsi="Verdana"/>
                <w:bCs/>
                <w:color w:val="000000" w:themeColor="text1"/>
                <w:sz w:val="14"/>
                <w:szCs w:val="14"/>
              </w:rPr>
            </w:pPr>
            <w:ins w:id="1884" w:author="Hardik Malhotra" w:date="2021-09-10T19:22:00Z">
              <w:r w:rsidRPr="002B5730">
                <w:rPr>
                  <w:rFonts w:ascii="Verdana" w:hAnsi="Verdana"/>
                  <w:bCs/>
                  <w:color w:val="000000" w:themeColor="text1"/>
                  <w:sz w:val="14"/>
                  <w:szCs w:val="14"/>
                  <w:rPrChange w:id="1885"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426994" w14:textId="07E3348E" w:rsidR="006821B8" w:rsidRPr="002B5730" w:rsidRDefault="006821B8" w:rsidP="006821B8">
            <w:pPr>
              <w:pStyle w:val="BodyText"/>
              <w:spacing w:before="162" w:line="480" w:lineRule="auto"/>
              <w:ind w:right="-90"/>
              <w:jc w:val="center"/>
              <w:rPr>
                <w:ins w:id="1886" w:author="Hardik Malhotra" w:date="2021-09-10T19:20:00Z"/>
                <w:rFonts w:ascii="Verdana" w:hAnsi="Verdana"/>
                <w:bCs/>
                <w:color w:val="000000" w:themeColor="text1"/>
                <w:sz w:val="14"/>
                <w:szCs w:val="14"/>
              </w:rPr>
            </w:pPr>
            <w:ins w:id="1887" w:author="Hardik Malhotra" w:date="2021-09-10T19:22:00Z">
              <w:r w:rsidRPr="002B5730">
                <w:rPr>
                  <w:rFonts w:ascii="Verdana" w:hAnsi="Verdana"/>
                  <w:bCs/>
                  <w:color w:val="000000" w:themeColor="text1"/>
                  <w:sz w:val="14"/>
                  <w:szCs w:val="14"/>
                  <w:rPrChange w:id="1888"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2D93F7D" w14:textId="3263E728" w:rsidR="006821B8" w:rsidRPr="002B5730" w:rsidRDefault="006821B8" w:rsidP="006821B8">
            <w:pPr>
              <w:pStyle w:val="BodyText"/>
              <w:spacing w:before="162" w:line="480" w:lineRule="auto"/>
              <w:ind w:right="-90"/>
              <w:jc w:val="center"/>
              <w:rPr>
                <w:ins w:id="1889" w:author="Hardik Malhotra" w:date="2021-09-10T19:20:00Z"/>
                <w:rFonts w:ascii="Verdana" w:hAnsi="Verdana"/>
                <w:bCs/>
                <w:color w:val="000000" w:themeColor="text1"/>
                <w:sz w:val="14"/>
                <w:szCs w:val="14"/>
              </w:rPr>
            </w:pPr>
            <w:ins w:id="1890" w:author="Hardik Malhotra" w:date="2021-09-10T19:22:00Z">
              <w:r w:rsidRPr="002B5730">
                <w:rPr>
                  <w:rFonts w:ascii="Verdana" w:hAnsi="Verdana"/>
                  <w:bCs/>
                  <w:color w:val="000000" w:themeColor="text1"/>
                  <w:sz w:val="14"/>
                  <w:szCs w:val="14"/>
                  <w:rPrChange w:id="1891"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33656764" w14:textId="3DA7AC85" w:rsidR="006821B8" w:rsidRPr="002B5730" w:rsidRDefault="006821B8" w:rsidP="006821B8">
            <w:pPr>
              <w:pStyle w:val="BodyText"/>
              <w:spacing w:before="162" w:line="480" w:lineRule="auto"/>
              <w:ind w:right="-90"/>
              <w:jc w:val="center"/>
              <w:rPr>
                <w:ins w:id="1892" w:author="Hardik Malhotra" w:date="2021-09-10T19:20:00Z"/>
                <w:rFonts w:ascii="Verdana" w:hAnsi="Verdana"/>
                <w:bCs/>
                <w:color w:val="000000" w:themeColor="text1"/>
                <w:sz w:val="14"/>
                <w:szCs w:val="14"/>
              </w:rPr>
            </w:pPr>
            <w:ins w:id="1893" w:author="Hardik Malhotra" w:date="2021-09-10T19:22:00Z">
              <w:r w:rsidRPr="002B5730">
                <w:rPr>
                  <w:rFonts w:ascii="Verdana" w:hAnsi="Verdana"/>
                  <w:bCs/>
                  <w:color w:val="000000" w:themeColor="text1"/>
                  <w:sz w:val="14"/>
                  <w:szCs w:val="14"/>
                  <w:rPrChange w:id="1894"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3C3E05" w14:textId="64922CA0" w:rsidR="006821B8" w:rsidRPr="002B5730" w:rsidRDefault="006821B8" w:rsidP="006821B8">
            <w:pPr>
              <w:pStyle w:val="BodyText"/>
              <w:spacing w:before="162" w:line="480" w:lineRule="auto"/>
              <w:ind w:right="-90"/>
              <w:jc w:val="center"/>
              <w:rPr>
                <w:ins w:id="1895" w:author="Hardik Malhotra" w:date="2021-09-10T19:20:00Z"/>
                <w:rFonts w:ascii="Verdana" w:hAnsi="Verdana"/>
                <w:bCs/>
                <w:color w:val="000000" w:themeColor="text1"/>
                <w:sz w:val="14"/>
                <w:szCs w:val="14"/>
              </w:rPr>
            </w:pPr>
            <w:ins w:id="1896" w:author="Hardik Malhotra" w:date="2021-09-10T19:22:00Z">
              <w:r w:rsidRPr="002B5730">
                <w:rPr>
                  <w:rFonts w:ascii="Verdana" w:hAnsi="Verdana"/>
                  <w:bCs/>
                  <w:color w:val="000000" w:themeColor="text1"/>
                  <w:sz w:val="14"/>
                  <w:szCs w:val="14"/>
                  <w:rPrChange w:id="1897"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62425BA" w14:textId="56C6ECCF" w:rsidR="006821B8" w:rsidRPr="002B5730" w:rsidRDefault="006821B8" w:rsidP="006821B8">
            <w:pPr>
              <w:pStyle w:val="BodyText"/>
              <w:spacing w:before="162" w:line="480" w:lineRule="auto"/>
              <w:ind w:right="-90"/>
              <w:jc w:val="center"/>
              <w:rPr>
                <w:ins w:id="1898" w:author="Hardik Malhotra" w:date="2021-09-10T19:20:00Z"/>
                <w:rFonts w:ascii="Verdana" w:hAnsi="Verdana"/>
                <w:bCs/>
                <w:color w:val="000000" w:themeColor="text1"/>
                <w:sz w:val="14"/>
                <w:szCs w:val="14"/>
              </w:rPr>
            </w:pPr>
            <w:ins w:id="1899" w:author="Hardik Malhotra" w:date="2021-09-10T19:22:00Z">
              <w:r w:rsidRPr="002B5730">
                <w:rPr>
                  <w:rFonts w:ascii="Verdana" w:hAnsi="Verdana"/>
                  <w:bCs/>
                  <w:color w:val="000000" w:themeColor="text1"/>
                  <w:sz w:val="14"/>
                  <w:szCs w:val="14"/>
                  <w:rPrChange w:id="1900"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3C8173A" w14:textId="2877B69D" w:rsidR="006821B8" w:rsidRPr="002B5730" w:rsidRDefault="006821B8" w:rsidP="006821B8">
            <w:pPr>
              <w:pStyle w:val="BodyText"/>
              <w:spacing w:before="162" w:line="480" w:lineRule="auto"/>
              <w:ind w:right="-90"/>
              <w:jc w:val="center"/>
              <w:rPr>
                <w:ins w:id="1901" w:author="Hardik Malhotra" w:date="2021-09-10T19:20:00Z"/>
                <w:rFonts w:ascii="Verdana" w:hAnsi="Verdana"/>
                <w:bCs/>
                <w:color w:val="000000" w:themeColor="text1"/>
                <w:sz w:val="14"/>
                <w:szCs w:val="14"/>
              </w:rPr>
            </w:pPr>
            <w:ins w:id="1902" w:author="Hardik Malhotra" w:date="2021-09-10T19:22:00Z">
              <w:r w:rsidRPr="002B5730">
                <w:rPr>
                  <w:rFonts w:ascii="Verdana" w:hAnsi="Verdana"/>
                  <w:bCs/>
                  <w:color w:val="000000" w:themeColor="text1"/>
                  <w:sz w:val="14"/>
                  <w:szCs w:val="14"/>
                  <w:rPrChange w:id="1903" w:author="Hardik Malhotra" w:date="2021-09-10T19:22:00Z">
                    <w:rPr>
                      <w:b/>
                      <w:bCs/>
                      <w:sz w:val="20"/>
                      <w:szCs w:val="20"/>
                    </w:rPr>
                  </w:rPrChange>
                </w:rPr>
                <w:t>15.00</w:t>
              </w:r>
            </w:ins>
          </w:p>
        </w:tc>
      </w:tr>
      <w:tr w:rsidR="002B5730" w:rsidRPr="002B5730" w14:paraId="2C711D3C" w14:textId="77777777" w:rsidTr="000627CD">
        <w:trPr>
          <w:trHeight w:val="86"/>
          <w:ins w:id="1904" w:author="Hardik Malhotra" w:date="2021-09-10T19:23:00Z"/>
        </w:trPr>
        <w:tc>
          <w:tcPr>
            <w:tcW w:w="789" w:type="dxa"/>
            <w:shd w:val="clear" w:color="auto" w:fill="FFFFFF"/>
            <w:tcMar>
              <w:top w:w="15" w:type="dxa"/>
              <w:left w:w="15" w:type="dxa"/>
              <w:bottom w:w="0" w:type="dxa"/>
              <w:right w:w="15" w:type="dxa"/>
            </w:tcMar>
            <w:vAlign w:val="bottom"/>
          </w:tcPr>
          <w:p w14:paraId="59ED73B3" w14:textId="3FA3F0DE" w:rsidR="006821B8" w:rsidRPr="002B5730" w:rsidRDefault="006821B8" w:rsidP="006821B8">
            <w:pPr>
              <w:pStyle w:val="BodyText"/>
              <w:spacing w:before="162" w:line="480" w:lineRule="auto"/>
              <w:ind w:right="-90"/>
              <w:jc w:val="center"/>
              <w:rPr>
                <w:ins w:id="1905" w:author="Hardik Malhotra" w:date="2021-09-10T19:23:00Z"/>
                <w:rFonts w:ascii="Verdana" w:hAnsi="Verdana"/>
                <w:bCs/>
                <w:color w:val="000000" w:themeColor="text1"/>
                <w:sz w:val="14"/>
                <w:szCs w:val="14"/>
              </w:rPr>
            </w:pPr>
            <w:ins w:id="1906" w:author="Hardik Malhotra" w:date="2021-09-10T19:23:00Z">
              <w:r w:rsidRPr="002B5730">
                <w:rPr>
                  <w:rFonts w:ascii="Verdana" w:hAnsi="Verdana"/>
                  <w:bCs/>
                  <w:color w:val="000000" w:themeColor="text1"/>
                  <w:sz w:val="14"/>
                  <w:szCs w:val="14"/>
                  <w:rPrChange w:id="1907" w:author="Hardik Malhotra" w:date="2021-09-10T19:23:00Z">
                    <w:rPr>
                      <w:b/>
                      <w:bCs/>
                      <w:sz w:val="20"/>
                      <w:szCs w:val="20"/>
                    </w:rPr>
                  </w:rPrChange>
                </w:rPr>
                <w:t>MEA</w:t>
              </w:r>
            </w:ins>
          </w:p>
        </w:tc>
        <w:tc>
          <w:tcPr>
            <w:tcW w:w="789" w:type="dxa"/>
            <w:shd w:val="clear" w:color="auto" w:fill="FFFFFF"/>
            <w:tcMar>
              <w:top w:w="15" w:type="dxa"/>
              <w:left w:w="15" w:type="dxa"/>
              <w:bottom w:w="0" w:type="dxa"/>
              <w:right w:w="15" w:type="dxa"/>
            </w:tcMar>
            <w:vAlign w:val="bottom"/>
          </w:tcPr>
          <w:p w14:paraId="057C71EC" w14:textId="0F5C456D" w:rsidR="006821B8" w:rsidRPr="002B5730" w:rsidRDefault="006821B8" w:rsidP="006821B8">
            <w:pPr>
              <w:pStyle w:val="BodyText"/>
              <w:spacing w:before="162" w:line="480" w:lineRule="auto"/>
              <w:ind w:right="-90"/>
              <w:jc w:val="center"/>
              <w:rPr>
                <w:ins w:id="1908" w:author="Hardik Malhotra" w:date="2021-09-10T19:23:00Z"/>
                <w:rFonts w:ascii="Verdana" w:hAnsi="Verdana"/>
                <w:bCs/>
                <w:color w:val="000000" w:themeColor="text1"/>
                <w:sz w:val="14"/>
                <w:szCs w:val="14"/>
              </w:rPr>
            </w:pPr>
            <w:ins w:id="1909" w:author="Hardik Malhotra" w:date="2021-09-10T19:23:00Z">
              <w:r w:rsidRPr="002B5730">
                <w:rPr>
                  <w:rFonts w:ascii="Verdana" w:hAnsi="Verdana"/>
                  <w:bCs/>
                  <w:color w:val="000000" w:themeColor="text1"/>
                  <w:sz w:val="14"/>
                  <w:szCs w:val="14"/>
                  <w:rPrChange w:id="1910" w:author="Hardik Malhotra" w:date="2021-09-10T19:23:00Z">
                    <w:rPr>
                      <w:b/>
                      <w:bCs/>
                      <w:sz w:val="20"/>
                      <w:szCs w:val="20"/>
                    </w:rPr>
                  </w:rPrChange>
                </w:rPr>
                <w:t>Rest of MEA</w:t>
              </w:r>
            </w:ins>
          </w:p>
        </w:tc>
        <w:tc>
          <w:tcPr>
            <w:tcW w:w="789" w:type="dxa"/>
            <w:shd w:val="clear" w:color="auto" w:fill="FFFFFF"/>
            <w:tcMar>
              <w:top w:w="15" w:type="dxa"/>
              <w:left w:w="15" w:type="dxa"/>
              <w:bottom w:w="0" w:type="dxa"/>
              <w:right w:w="15" w:type="dxa"/>
            </w:tcMar>
            <w:vAlign w:val="center"/>
          </w:tcPr>
          <w:p w14:paraId="122B20B0" w14:textId="3171F592" w:rsidR="006821B8" w:rsidRPr="002B5730" w:rsidRDefault="006821B8" w:rsidP="006821B8">
            <w:pPr>
              <w:pStyle w:val="BodyText"/>
              <w:spacing w:before="162" w:line="480" w:lineRule="auto"/>
              <w:ind w:right="-90"/>
              <w:jc w:val="center"/>
              <w:rPr>
                <w:ins w:id="1911" w:author="Hardik Malhotra" w:date="2021-09-10T19:23:00Z"/>
                <w:rFonts w:ascii="Verdana" w:hAnsi="Verdana"/>
                <w:bCs/>
                <w:color w:val="000000" w:themeColor="text1"/>
                <w:sz w:val="14"/>
                <w:szCs w:val="14"/>
              </w:rPr>
            </w:pPr>
            <w:ins w:id="1912" w:author="Hardik Malhotra" w:date="2021-09-10T19:2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B91AB06" w14:textId="62BCA22C" w:rsidR="006821B8" w:rsidRPr="002B5730" w:rsidRDefault="006821B8" w:rsidP="006821B8">
            <w:pPr>
              <w:pStyle w:val="BodyText"/>
              <w:spacing w:before="162" w:line="480" w:lineRule="auto"/>
              <w:ind w:right="-90"/>
              <w:jc w:val="center"/>
              <w:rPr>
                <w:ins w:id="1913" w:author="Hardik Malhotra" w:date="2021-09-10T19:23:00Z"/>
                <w:rFonts w:ascii="Verdana" w:hAnsi="Verdana"/>
                <w:bCs/>
                <w:color w:val="000000" w:themeColor="text1"/>
                <w:sz w:val="14"/>
                <w:szCs w:val="14"/>
              </w:rPr>
            </w:pPr>
            <w:ins w:id="1914" w:author="Hardik Malhotra" w:date="2021-09-10T19:2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E5AC9AA" w14:textId="17832871" w:rsidR="006821B8" w:rsidRPr="002B5730" w:rsidRDefault="006821B8" w:rsidP="006821B8">
            <w:pPr>
              <w:pStyle w:val="BodyText"/>
              <w:spacing w:before="162" w:line="480" w:lineRule="auto"/>
              <w:ind w:right="-90"/>
              <w:jc w:val="center"/>
              <w:rPr>
                <w:ins w:id="1915" w:author="Hardik Malhotra" w:date="2021-09-10T19:23:00Z"/>
                <w:rFonts w:ascii="Verdana" w:hAnsi="Verdana"/>
                <w:bCs/>
                <w:color w:val="000000" w:themeColor="text1"/>
                <w:sz w:val="14"/>
                <w:szCs w:val="14"/>
              </w:rPr>
            </w:pPr>
            <w:ins w:id="1916" w:author="Hardik Malhotra" w:date="2021-09-10T19:23:00Z">
              <w:r w:rsidRPr="002B5730">
                <w:rPr>
                  <w:rFonts w:ascii="Verdana" w:hAnsi="Verdana"/>
                  <w:bCs/>
                  <w:color w:val="000000" w:themeColor="text1"/>
                  <w:sz w:val="14"/>
                  <w:szCs w:val="14"/>
                  <w:rPrChange w:id="1917"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BF75959" w14:textId="1DB3485A" w:rsidR="006821B8" w:rsidRPr="002B5730" w:rsidRDefault="006821B8" w:rsidP="006821B8">
            <w:pPr>
              <w:pStyle w:val="BodyText"/>
              <w:spacing w:before="162" w:line="480" w:lineRule="auto"/>
              <w:ind w:right="-90"/>
              <w:jc w:val="center"/>
              <w:rPr>
                <w:ins w:id="1918" w:author="Hardik Malhotra" w:date="2021-09-10T19:23:00Z"/>
                <w:rFonts w:ascii="Verdana" w:hAnsi="Verdana"/>
                <w:bCs/>
                <w:color w:val="000000" w:themeColor="text1"/>
                <w:sz w:val="14"/>
                <w:szCs w:val="14"/>
              </w:rPr>
            </w:pPr>
            <w:ins w:id="1919" w:author="Hardik Malhotra" w:date="2021-09-10T19:23:00Z">
              <w:r w:rsidRPr="002B5730">
                <w:rPr>
                  <w:rFonts w:ascii="Verdana" w:hAnsi="Verdana"/>
                  <w:bCs/>
                  <w:color w:val="000000" w:themeColor="text1"/>
                  <w:sz w:val="14"/>
                  <w:szCs w:val="14"/>
                  <w:rPrChange w:id="1920"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B2B75F7" w14:textId="01EB5B3F" w:rsidR="006821B8" w:rsidRPr="002B5730" w:rsidRDefault="006821B8" w:rsidP="006821B8">
            <w:pPr>
              <w:pStyle w:val="BodyText"/>
              <w:spacing w:before="162" w:line="480" w:lineRule="auto"/>
              <w:ind w:right="-90"/>
              <w:jc w:val="center"/>
              <w:rPr>
                <w:ins w:id="1921" w:author="Hardik Malhotra" w:date="2021-09-10T19:23:00Z"/>
                <w:rFonts w:ascii="Verdana" w:hAnsi="Verdana"/>
                <w:bCs/>
                <w:color w:val="000000" w:themeColor="text1"/>
                <w:sz w:val="14"/>
                <w:szCs w:val="14"/>
              </w:rPr>
            </w:pPr>
            <w:ins w:id="1922" w:author="Hardik Malhotra" w:date="2021-09-10T19:23:00Z">
              <w:r w:rsidRPr="002B5730">
                <w:rPr>
                  <w:rFonts w:ascii="Verdana" w:hAnsi="Verdana"/>
                  <w:bCs/>
                  <w:color w:val="000000" w:themeColor="text1"/>
                  <w:sz w:val="14"/>
                  <w:szCs w:val="14"/>
                  <w:rPrChange w:id="1923"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D5934E8" w14:textId="3D183C5B" w:rsidR="006821B8" w:rsidRPr="002B5730" w:rsidRDefault="006821B8" w:rsidP="006821B8">
            <w:pPr>
              <w:pStyle w:val="BodyText"/>
              <w:spacing w:before="162" w:line="480" w:lineRule="auto"/>
              <w:ind w:right="-90"/>
              <w:jc w:val="center"/>
              <w:rPr>
                <w:ins w:id="1924" w:author="Hardik Malhotra" w:date="2021-09-10T19:23:00Z"/>
                <w:rFonts w:ascii="Verdana" w:hAnsi="Verdana"/>
                <w:bCs/>
                <w:color w:val="000000" w:themeColor="text1"/>
                <w:sz w:val="14"/>
                <w:szCs w:val="14"/>
              </w:rPr>
            </w:pPr>
            <w:ins w:id="1925" w:author="Hardik Malhotra" w:date="2021-09-10T19:23:00Z">
              <w:r w:rsidRPr="002B5730">
                <w:rPr>
                  <w:rFonts w:ascii="Verdana" w:hAnsi="Verdana"/>
                  <w:bCs/>
                  <w:color w:val="000000" w:themeColor="text1"/>
                  <w:sz w:val="14"/>
                  <w:szCs w:val="14"/>
                  <w:rPrChange w:id="1926"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24FA09F" w14:textId="65D038F0" w:rsidR="006821B8" w:rsidRPr="002B5730" w:rsidRDefault="006821B8" w:rsidP="006821B8">
            <w:pPr>
              <w:pStyle w:val="BodyText"/>
              <w:spacing w:before="162" w:line="480" w:lineRule="auto"/>
              <w:ind w:right="-90"/>
              <w:jc w:val="center"/>
              <w:rPr>
                <w:ins w:id="1927" w:author="Hardik Malhotra" w:date="2021-09-10T19:23:00Z"/>
                <w:rFonts w:ascii="Verdana" w:hAnsi="Verdana"/>
                <w:bCs/>
                <w:color w:val="000000" w:themeColor="text1"/>
                <w:sz w:val="14"/>
                <w:szCs w:val="14"/>
              </w:rPr>
            </w:pPr>
            <w:ins w:id="1928" w:author="Hardik Malhotra" w:date="2021-09-10T19:23:00Z">
              <w:r w:rsidRPr="002B5730">
                <w:rPr>
                  <w:rFonts w:ascii="Verdana" w:hAnsi="Verdana"/>
                  <w:bCs/>
                  <w:color w:val="000000" w:themeColor="text1"/>
                  <w:sz w:val="14"/>
                  <w:szCs w:val="14"/>
                  <w:rPrChange w:id="1929"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3D19C73" w14:textId="002543C8" w:rsidR="006821B8" w:rsidRPr="002B5730" w:rsidRDefault="006821B8" w:rsidP="006821B8">
            <w:pPr>
              <w:pStyle w:val="BodyText"/>
              <w:spacing w:before="162" w:line="480" w:lineRule="auto"/>
              <w:ind w:right="-90"/>
              <w:jc w:val="center"/>
              <w:rPr>
                <w:ins w:id="1930" w:author="Hardik Malhotra" w:date="2021-09-10T19:23:00Z"/>
                <w:rFonts w:ascii="Verdana" w:hAnsi="Verdana"/>
                <w:bCs/>
                <w:color w:val="000000" w:themeColor="text1"/>
                <w:sz w:val="14"/>
                <w:szCs w:val="14"/>
              </w:rPr>
            </w:pPr>
            <w:ins w:id="1931" w:author="Hardik Malhotra" w:date="2021-09-10T19:23:00Z">
              <w:r w:rsidRPr="002B5730">
                <w:rPr>
                  <w:rFonts w:ascii="Verdana" w:hAnsi="Verdana"/>
                  <w:bCs/>
                  <w:color w:val="000000" w:themeColor="text1"/>
                  <w:sz w:val="14"/>
                  <w:szCs w:val="14"/>
                  <w:rPrChange w:id="1932"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B6BB374" w14:textId="30A5F50C" w:rsidR="006821B8" w:rsidRPr="002B5730" w:rsidRDefault="006821B8" w:rsidP="006821B8">
            <w:pPr>
              <w:pStyle w:val="BodyText"/>
              <w:spacing w:before="162" w:line="480" w:lineRule="auto"/>
              <w:ind w:right="-90"/>
              <w:jc w:val="center"/>
              <w:rPr>
                <w:ins w:id="1933" w:author="Hardik Malhotra" w:date="2021-09-10T19:23:00Z"/>
                <w:rFonts w:ascii="Verdana" w:hAnsi="Verdana"/>
                <w:bCs/>
                <w:color w:val="000000" w:themeColor="text1"/>
                <w:sz w:val="14"/>
                <w:szCs w:val="14"/>
              </w:rPr>
            </w:pPr>
            <w:ins w:id="1934" w:author="Hardik Malhotra" w:date="2021-09-10T19:23:00Z">
              <w:r w:rsidRPr="002B5730">
                <w:rPr>
                  <w:rFonts w:ascii="Verdana" w:hAnsi="Verdana"/>
                  <w:bCs/>
                  <w:color w:val="000000" w:themeColor="text1"/>
                  <w:sz w:val="14"/>
                  <w:szCs w:val="14"/>
                  <w:rPrChange w:id="1935"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DD05484" w14:textId="69B69956" w:rsidR="006821B8" w:rsidRPr="002B5730" w:rsidRDefault="006821B8" w:rsidP="006821B8">
            <w:pPr>
              <w:pStyle w:val="BodyText"/>
              <w:spacing w:before="162" w:line="480" w:lineRule="auto"/>
              <w:ind w:right="-90"/>
              <w:jc w:val="center"/>
              <w:rPr>
                <w:ins w:id="1936" w:author="Hardik Malhotra" w:date="2021-09-10T19:23:00Z"/>
                <w:rFonts w:ascii="Verdana" w:hAnsi="Verdana"/>
                <w:bCs/>
                <w:color w:val="000000" w:themeColor="text1"/>
                <w:sz w:val="14"/>
                <w:szCs w:val="14"/>
              </w:rPr>
            </w:pPr>
            <w:ins w:id="1937" w:author="Hardik Malhotra" w:date="2021-09-10T19:23:00Z">
              <w:r w:rsidRPr="002B5730">
                <w:rPr>
                  <w:rFonts w:ascii="Verdana" w:hAnsi="Verdana"/>
                  <w:bCs/>
                  <w:color w:val="000000" w:themeColor="text1"/>
                  <w:sz w:val="14"/>
                  <w:szCs w:val="14"/>
                  <w:rPrChange w:id="1938"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C470AAB" w14:textId="1D256783" w:rsidR="006821B8" w:rsidRPr="002B5730" w:rsidRDefault="006821B8" w:rsidP="006821B8">
            <w:pPr>
              <w:pStyle w:val="BodyText"/>
              <w:spacing w:before="162" w:line="480" w:lineRule="auto"/>
              <w:ind w:right="-90"/>
              <w:jc w:val="center"/>
              <w:rPr>
                <w:ins w:id="1939" w:author="Hardik Malhotra" w:date="2021-09-10T19:23:00Z"/>
                <w:rFonts w:ascii="Verdana" w:hAnsi="Verdana"/>
                <w:bCs/>
                <w:color w:val="000000" w:themeColor="text1"/>
                <w:sz w:val="14"/>
                <w:szCs w:val="14"/>
              </w:rPr>
            </w:pPr>
            <w:ins w:id="1940" w:author="Hardik Malhotra" w:date="2021-09-10T19:23:00Z">
              <w:r w:rsidRPr="002B5730">
                <w:rPr>
                  <w:rFonts w:ascii="Verdana" w:hAnsi="Verdana"/>
                  <w:bCs/>
                  <w:color w:val="000000" w:themeColor="text1"/>
                  <w:sz w:val="14"/>
                  <w:szCs w:val="14"/>
                  <w:rPrChange w:id="1941" w:author="Hardik Malhotra" w:date="2021-09-10T19:23:00Z">
                    <w:rPr>
                      <w:b/>
                      <w:bCs/>
                      <w:sz w:val="20"/>
                      <w:szCs w:val="20"/>
                    </w:rPr>
                  </w:rPrChange>
                </w:rPr>
                <w:t>20.00</w:t>
              </w:r>
            </w:ins>
          </w:p>
        </w:tc>
      </w:tr>
      <w:tr w:rsidR="002B5730" w:rsidRPr="002B5730" w14:paraId="3FE8298C" w14:textId="77777777" w:rsidTr="000627CD">
        <w:trPr>
          <w:trHeight w:val="86"/>
        </w:trPr>
        <w:tc>
          <w:tcPr>
            <w:tcW w:w="789" w:type="dxa"/>
            <w:shd w:val="clear" w:color="auto" w:fill="FFFFFF"/>
            <w:tcMar>
              <w:top w:w="15" w:type="dxa"/>
              <w:left w:w="15" w:type="dxa"/>
              <w:bottom w:w="0" w:type="dxa"/>
              <w:right w:w="15" w:type="dxa"/>
            </w:tcMar>
            <w:vAlign w:val="center"/>
            <w:hideMark/>
          </w:tcPr>
          <w:p w14:paraId="61EFD93A"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496D5E8F"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03D181A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17676DC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5EB7F80"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687364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6C3A27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E09131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D2E33CC"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4085D5CD"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967F84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54ABCD3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5DEBF3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r>
      <w:tr w:rsidR="002B5730" w:rsidRPr="002B5730" w14:paraId="4D5F0CB3" w14:textId="77777777" w:rsidTr="000627CD">
        <w:trPr>
          <w:trHeight w:val="86"/>
          <w:ins w:id="1942" w:author="Hardik Malhotra" w:date="2021-09-10T19:24:00Z"/>
        </w:trPr>
        <w:tc>
          <w:tcPr>
            <w:tcW w:w="789" w:type="dxa"/>
            <w:shd w:val="clear" w:color="auto" w:fill="FFFFFF"/>
            <w:tcMar>
              <w:top w:w="15" w:type="dxa"/>
              <w:left w:w="15" w:type="dxa"/>
              <w:bottom w:w="0" w:type="dxa"/>
              <w:right w:w="15" w:type="dxa"/>
            </w:tcMar>
          </w:tcPr>
          <w:p w14:paraId="124B77B7" w14:textId="66564F23" w:rsidR="006821B8" w:rsidRPr="002B5730" w:rsidRDefault="006821B8" w:rsidP="006821B8">
            <w:pPr>
              <w:pStyle w:val="BodyText"/>
              <w:spacing w:before="162" w:line="480" w:lineRule="auto"/>
              <w:ind w:right="-90"/>
              <w:jc w:val="center"/>
              <w:rPr>
                <w:ins w:id="1943" w:author="Hardik Malhotra" w:date="2021-09-10T19:24:00Z"/>
                <w:rFonts w:ascii="Verdana" w:hAnsi="Verdana"/>
                <w:bCs/>
                <w:color w:val="000000" w:themeColor="text1"/>
                <w:sz w:val="14"/>
                <w:szCs w:val="14"/>
              </w:rPr>
            </w:pPr>
            <w:ins w:id="1944" w:author="Hardik Malhotra" w:date="2021-09-10T19:24:00Z">
              <w:r w:rsidRPr="002B5730">
                <w:rPr>
                  <w:rFonts w:ascii="Verdana" w:hAnsi="Verdana"/>
                  <w:bCs/>
                  <w:color w:val="000000" w:themeColor="text1"/>
                  <w:sz w:val="14"/>
                  <w:szCs w:val="14"/>
                  <w:rPrChange w:id="1945" w:author="Hardik Malhotra" w:date="2021-09-10T19:24:00Z">
                    <w:rPr/>
                  </w:rPrChange>
                </w:rPr>
                <w:t>Global</w:t>
              </w:r>
            </w:ins>
          </w:p>
        </w:tc>
        <w:tc>
          <w:tcPr>
            <w:tcW w:w="789" w:type="dxa"/>
            <w:shd w:val="clear" w:color="auto" w:fill="FFFFFF"/>
            <w:tcMar>
              <w:top w:w="15" w:type="dxa"/>
              <w:left w:w="15" w:type="dxa"/>
              <w:bottom w:w="0" w:type="dxa"/>
              <w:right w:w="15" w:type="dxa"/>
            </w:tcMar>
          </w:tcPr>
          <w:p w14:paraId="743C722E" w14:textId="1826EDE0" w:rsidR="006821B8" w:rsidRPr="002B5730" w:rsidRDefault="006821B8" w:rsidP="006821B8">
            <w:pPr>
              <w:pStyle w:val="BodyText"/>
              <w:spacing w:before="162" w:line="480" w:lineRule="auto"/>
              <w:ind w:right="-90"/>
              <w:jc w:val="center"/>
              <w:rPr>
                <w:ins w:id="1946" w:author="Hardik Malhotra" w:date="2021-09-10T19:24:00Z"/>
                <w:rFonts w:ascii="Verdana" w:hAnsi="Verdana"/>
                <w:bCs/>
                <w:color w:val="000000" w:themeColor="text1"/>
                <w:sz w:val="14"/>
                <w:szCs w:val="14"/>
              </w:rPr>
            </w:pPr>
            <w:ins w:id="1947" w:author="Hardik Malhotra" w:date="2021-09-10T19:24:00Z">
              <w:r w:rsidRPr="002B5730">
                <w:rPr>
                  <w:rFonts w:ascii="Verdana" w:hAnsi="Verdana"/>
                  <w:bCs/>
                  <w:color w:val="000000" w:themeColor="text1"/>
                  <w:sz w:val="14"/>
                  <w:szCs w:val="14"/>
                  <w:rPrChange w:id="1948" w:author="Hardik Malhotra" w:date="2021-09-10T19:24:00Z">
                    <w:rPr/>
                  </w:rPrChange>
                </w:rPr>
                <w:t>Global</w:t>
              </w:r>
            </w:ins>
          </w:p>
        </w:tc>
        <w:tc>
          <w:tcPr>
            <w:tcW w:w="789" w:type="dxa"/>
            <w:shd w:val="clear" w:color="auto" w:fill="FFFFFF"/>
            <w:tcMar>
              <w:top w:w="15" w:type="dxa"/>
              <w:left w:w="15" w:type="dxa"/>
              <w:bottom w:w="0" w:type="dxa"/>
              <w:right w:w="15" w:type="dxa"/>
            </w:tcMar>
          </w:tcPr>
          <w:p w14:paraId="4DF55296" w14:textId="28805D07" w:rsidR="006821B8" w:rsidRPr="002B5730" w:rsidRDefault="006821B8" w:rsidP="006821B8">
            <w:pPr>
              <w:pStyle w:val="BodyText"/>
              <w:spacing w:before="162" w:line="480" w:lineRule="auto"/>
              <w:ind w:right="-90"/>
              <w:jc w:val="center"/>
              <w:rPr>
                <w:ins w:id="1949" w:author="Hardik Malhotra" w:date="2021-09-10T19:24:00Z"/>
                <w:rFonts w:ascii="Verdana" w:hAnsi="Verdana"/>
                <w:bCs/>
                <w:color w:val="000000" w:themeColor="text1"/>
                <w:sz w:val="14"/>
                <w:szCs w:val="14"/>
              </w:rPr>
            </w:pPr>
            <w:ins w:id="1950" w:author="Hardik Malhotra" w:date="2021-09-10T19:24:00Z">
              <w:r w:rsidRPr="002B5730">
                <w:rPr>
                  <w:rFonts w:ascii="Verdana" w:hAnsi="Verdana"/>
                  <w:bCs/>
                  <w:color w:val="000000" w:themeColor="text1"/>
                  <w:sz w:val="14"/>
                  <w:szCs w:val="14"/>
                  <w:rPrChange w:id="1951" w:author="Hardik Malhotra" w:date="2021-09-10T19:24:00Z">
                    <w:rPr/>
                  </w:rPrChange>
                </w:rPr>
                <w:t>Total</w:t>
              </w:r>
            </w:ins>
          </w:p>
        </w:tc>
        <w:tc>
          <w:tcPr>
            <w:tcW w:w="790" w:type="dxa"/>
            <w:shd w:val="clear" w:color="auto" w:fill="FFFFFF"/>
            <w:tcMar>
              <w:top w:w="15" w:type="dxa"/>
              <w:left w:w="15" w:type="dxa"/>
              <w:bottom w:w="0" w:type="dxa"/>
              <w:right w:w="15" w:type="dxa"/>
            </w:tcMar>
          </w:tcPr>
          <w:p w14:paraId="576E1257" w14:textId="736147CC" w:rsidR="006821B8" w:rsidRPr="002B5730" w:rsidRDefault="006821B8" w:rsidP="006821B8">
            <w:pPr>
              <w:pStyle w:val="BodyText"/>
              <w:spacing w:before="162" w:line="480" w:lineRule="auto"/>
              <w:ind w:right="-90"/>
              <w:jc w:val="center"/>
              <w:rPr>
                <w:ins w:id="1952" w:author="Hardik Malhotra" w:date="2021-09-10T19:24:00Z"/>
                <w:rFonts w:ascii="Verdana" w:hAnsi="Verdana"/>
                <w:bCs/>
                <w:color w:val="000000" w:themeColor="text1"/>
                <w:sz w:val="14"/>
                <w:szCs w:val="14"/>
              </w:rPr>
            </w:pPr>
            <w:ins w:id="1953" w:author="Hardik Malhotra" w:date="2021-09-10T19:2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4C2893E" w14:textId="53E03253" w:rsidR="006821B8" w:rsidRPr="002B5730" w:rsidRDefault="006821B8" w:rsidP="006821B8">
            <w:pPr>
              <w:pStyle w:val="BodyText"/>
              <w:spacing w:before="162" w:line="480" w:lineRule="auto"/>
              <w:ind w:right="-90"/>
              <w:jc w:val="center"/>
              <w:rPr>
                <w:ins w:id="1954" w:author="Hardik Malhotra" w:date="2021-09-10T19:24:00Z"/>
                <w:rFonts w:ascii="Verdana" w:hAnsi="Verdana"/>
                <w:bCs/>
                <w:color w:val="000000" w:themeColor="text1"/>
                <w:sz w:val="14"/>
                <w:szCs w:val="14"/>
              </w:rPr>
            </w:pPr>
            <w:ins w:id="1955" w:author="Hardik Malhotra" w:date="2021-09-10T19:24:00Z">
              <w:r w:rsidRPr="002B5730">
                <w:rPr>
                  <w:rFonts w:ascii="Verdana" w:hAnsi="Verdana"/>
                  <w:bCs/>
                  <w:color w:val="000000" w:themeColor="text1"/>
                  <w:sz w:val="14"/>
                  <w:szCs w:val="14"/>
                </w:rPr>
                <w:t>938.12</w:t>
              </w:r>
            </w:ins>
          </w:p>
        </w:tc>
        <w:tc>
          <w:tcPr>
            <w:tcW w:w="789" w:type="dxa"/>
            <w:shd w:val="clear" w:color="auto" w:fill="FFFFFF"/>
            <w:tcMar>
              <w:top w:w="15" w:type="dxa"/>
              <w:left w:w="15" w:type="dxa"/>
              <w:bottom w:w="0" w:type="dxa"/>
              <w:right w:w="15" w:type="dxa"/>
            </w:tcMar>
          </w:tcPr>
          <w:p w14:paraId="2617F01C" w14:textId="60A2BA88" w:rsidR="006821B8" w:rsidRPr="002B5730" w:rsidRDefault="006821B8" w:rsidP="006821B8">
            <w:pPr>
              <w:pStyle w:val="BodyText"/>
              <w:spacing w:before="162" w:line="480" w:lineRule="auto"/>
              <w:ind w:right="-90"/>
              <w:jc w:val="center"/>
              <w:rPr>
                <w:ins w:id="1956" w:author="Hardik Malhotra" w:date="2021-09-10T19:24:00Z"/>
                <w:rFonts w:ascii="Verdana" w:hAnsi="Verdana"/>
                <w:bCs/>
                <w:color w:val="000000" w:themeColor="text1"/>
                <w:sz w:val="14"/>
                <w:szCs w:val="14"/>
              </w:rPr>
            </w:pPr>
            <w:ins w:id="1957" w:author="Hardik Malhotra" w:date="2021-09-10T19:24:00Z">
              <w:r w:rsidRPr="002B5730">
                <w:rPr>
                  <w:rFonts w:ascii="Verdana" w:hAnsi="Verdana"/>
                  <w:bCs/>
                  <w:color w:val="000000" w:themeColor="text1"/>
                  <w:sz w:val="14"/>
                  <w:szCs w:val="14"/>
                </w:rPr>
                <w:t>938.12</w:t>
              </w:r>
            </w:ins>
          </w:p>
        </w:tc>
        <w:tc>
          <w:tcPr>
            <w:tcW w:w="790" w:type="dxa"/>
            <w:shd w:val="clear" w:color="auto" w:fill="FFFFFF"/>
            <w:tcMar>
              <w:top w:w="15" w:type="dxa"/>
              <w:left w:w="15" w:type="dxa"/>
              <w:bottom w:w="0" w:type="dxa"/>
              <w:right w:w="15" w:type="dxa"/>
            </w:tcMar>
          </w:tcPr>
          <w:p w14:paraId="7F631AD0" w14:textId="317053FC" w:rsidR="006821B8" w:rsidRPr="002B5730" w:rsidRDefault="006821B8" w:rsidP="006821B8">
            <w:pPr>
              <w:pStyle w:val="BodyText"/>
              <w:spacing w:before="162" w:line="480" w:lineRule="auto"/>
              <w:ind w:right="-90"/>
              <w:jc w:val="center"/>
              <w:rPr>
                <w:ins w:id="1958" w:author="Hardik Malhotra" w:date="2021-09-10T19:24:00Z"/>
                <w:rFonts w:ascii="Verdana" w:hAnsi="Verdana"/>
                <w:bCs/>
                <w:color w:val="000000" w:themeColor="text1"/>
                <w:sz w:val="14"/>
                <w:szCs w:val="14"/>
              </w:rPr>
            </w:pPr>
            <w:ins w:id="1959" w:author="Hardik Malhotra" w:date="2021-09-10T19:24:00Z">
              <w:r w:rsidRPr="002B5730">
                <w:rPr>
                  <w:rFonts w:ascii="Verdana" w:hAnsi="Verdana"/>
                  <w:bCs/>
                  <w:color w:val="000000" w:themeColor="text1"/>
                  <w:sz w:val="14"/>
                  <w:szCs w:val="14"/>
                </w:rPr>
                <w:t>953.12</w:t>
              </w:r>
            </w:ins>
          </w:p>
        </w:tc>
        <w:tc>
          <w:tcPr>
            <w:tcW w:w="789" w:type="dxa"/>
            <w:shd w:val="clear" w:color="auto" w:fill="FFFFFF"/>
            <w:tcMar>
              <w:top w:w="15" w:type="dxa"/>
              <w:left w:w="15" w:type="dxa"/>
              <w:bottom w:w="0" w:type="dxa"/>
              <w:right w:w="15" w:type="dxa"/>
            </w:tcMar>
          </w:tcPr>
          <w:p w14:paraId="1808AA0E" w14:textId="2BF153E1" w:rsidR="006821B8" w:rsidRPr="002B5730" w:rsidRDefault="006821B8" w:rsidP="006821B8">
            <w:pPr>
              <w:pStyle w:val="BodyText"/>
              <w:spacing w:before="162" w:line="480" w:lineRule="auto"/>
              <w:ind w:right="-90"/>
              <w:jc w:val="center"/>
              <w:rPr>
                <w:ins w:id="1960" w:author="Hardik Malhotra" w:date="2021-09-10T19:24:00Z"/>
                <w:rFonts w:ascii="Verdana" w:hAnsi="Verdana"/>
                <w:bCs/>
                <w:color w:val="000000" w:themeColor="text1"/>
                <w:sz w:val="14"/>
                <w:szCs w:val="14"/>
              </w:rPr>
            </w:pPr>
            <w:ins w:id="1961" w:author="Hardik Malhotra" w:date="2021-09-10T19:24:00Z">
              <w:r w:rsidRPr="002B5730">
                <w:rPr>
                  <w:rFonts w:ascii="Verdana" w:hAnsi="Verdana"/>
                  <w:bCs/>
                  <w:color w:val="000000" w:themeColor="text1"/>
                  <w:sz w:val="14"/>
                  <w:szCs w:val="14"/>
                </w:rPr>
                <w:t>965.12</w:t>
              </w:r>
            </w:ins>
          </w:p>
        </w:tc>
        <w:tc>
          <w:tcPr>
            <w:tcW w:w="789" w:type="dxa"/>
            <w:shd w:val="clear" w:color="auto" w:fill="FFFFFF"/>
            <w:tcMar>
              <w:top w:w="15" w:type="dxa"/>
              <w:left w:w="15" w:type="dxa"/>
              <w:bottom w:w="0" w:type="dxa"/>
              <w:right w:w="15" w:type="dxa"/>
            </w:tcMar>
          </w:tcPr>
          <w:p w14:paraId="1F70A4BE" w14:textId="79B435B2" w:rsidR="006821B8" w:rsidRPr="002B5730" w:rsidRDefault="006821B8" w:rsidP="006821B8">
            <w:pPr>
              <w:pStyle w:val="BodyText"/>
              <w:spacing w:before="162" w:line="480" w:lineRule="auto"/>
              <w:ind w:right="-90"/>
              <w:jc w:val="center"/>
              <w:rPr>
                <w:ins w:id="1962" w:author="Hardik Malhotra" w:date="2021-09-10T19:24:00Z"/>
                <w:rFonts w:ascii="Verdana" w:hAnsi="Verdana"/>
                <w:bCs/>
                <w:color w:val="000000" w:themeColor="text1"/>
                <w:sz w:val="14"/>
                <w:szCs w:val="14"/>
              </w:rPr>
            </w:pPr>
            <w:ins w:id="1963" w:author="Hardik Malhotra" w:date="2021-09-10T19:24:00Z">
              <w:r w:rsidRPr="002B5730">
                <w:rPr>
                  <w:rFonts w:ascii="Verdana" w:hAnsi="Verdana"/>
                  <w:bCs/>
                  <w:color w:val="000000" w:themeColor="text1"/>
                  <w:sz w:val="14"/>
                  <w:szCs w:val="14"/>
                </w:rPr>
                <w:t>980.12</w:t>
              </w:r>
            </w:ins>
          </w:p>
        </w:tc>
        <w:tc>
          <w:tcPr>
            <w:tcW w:w="790" w:type="dxa"/>
            <w:shd w:val="clear" w:color="auto" w:fill="FFFFFF"/>
            <w:tcMar>
              <w:top w:w="15" w:type="dxa"/>
              <w:left w:w="15" w:type="dxa"/>
              <w:bottom w:w="0" w:type="dxa"/>
              <w:right w:w="15" w:type="dxa"/>
            </w:tcMar>
          </w:tcPr>
          <w:p w14:paraId="3F6CD5B4" w14:textId="0176271F" w:rsidR="006821B8" w:rsidRPr="002B5730" w:rsidRDefault="006821B8" w:rsidP="006821B8">
            <w:pPr>
              <w:pStyle w:val="BodyText"/>
              <w:spacing w:before="162" w:line="480" w:lineRule="auto"/>
              <w:ind w:right="-90"/>
              <w:jc w:val="center"/>
              <w:rPr>
                <w:ins w:id="1964" w:author="Hardik Malhotra" w:date="2021-09-10T19:24:00Z"/>
                <w:rFonts w:ascii="Verdana" w:hAnsi="Verdana"/>
                <w:bCs/>
                <w:color w:val="000000" w:themeColor="text1"/>
                <w:sz w:val="14"/>
                <w:szCs w:val="14"/>
              </w:rPr>
            </w:pPr>
            <w:ins w:id="1965" w:author="Hardik Malhotra" w:date="2021-09-10T19:24:00Z">
              <w:r w:rsidRPr="002B5730">
                <w:rPr>
                  <w:rFonts w:ascii="Verdana" w:hAnsi="Verdana"/>
                  <w:bCs/>
                  <w:color w:val="000000" w:themeColor="text1"/>
                  <w:sz w:val="14"/>
                  <w:szCs w:val="14"/>
                </w:rPr>
                <w:t>985.12</w:t>
              </w:r>
            </w:ins>
          </w:p>
        </w:tc>
        <w:tc>
          <w:tcPr>
            <w:tcW w:w="789" w:type="dxa"/>
            <w:shd w:val="clear" w:color="auto" w:fill="FFFFFF"/>
            <w:tcMar>
              <w:top w:w="15" w:type="dxa"/>
              <w:left w:w="15" w:type="dxa"/>
              <w:bottom w:w="0" w:type="dxa"/>
              <w:right w:w="15" w:type="dxa"/>
            </w:tcMar>
          </w:tcPr>
          <w:p w14:paraId="4D4F3B92" w14:textId="7EC7C7CD" w:rsidR="006821B8" w:rsidRPr="002B5730" w:rsidRDefault="006821B8" w:rsidP="006821B8">
            <w:pPr>
              <w:pStyle w:val="BodyText"/>
              <w:spacing w:before="162" w:line="480" w:lineRule="auto"/>
              <w:ind w:right="-90"/>
              <w:jc w:val="center"/>
              <w:rPr>
                <w:ins w:id="1966" w:author="Hardik Malhotra" w:date="2021-09-10T19:24:00Z"/>
                <w:rFonts w:ascii="Verdana" w:hAnsi="Verdana"/>
                <w:bCs/>
                <w:color w:val="000000" w:themeColor="text1"/>
                <w:sz w:val="14"/>
                <w:szCs w:val="14"/>
              </w:rPr>
            </w:pPr>
            <w:ins w:id="1967" w:author="Hardik Malhotra" w:date="2021-09-10T19:24:00Z">
              <w:r w:rsidRPr="002B5730">
                <w:rPr>
                  <w:rFonts w:ascii="Verdana" w:hAnsi="Verdana"/>
                  <w:bCs/>
                  <w:color w:val="000000" w:themeColor="text1"/>
                  <w:sz w:val="14"/>
                  <w:szCs w:val="14"/>
                </w:rPr>
                <w:t>1020.12</w:t>
              </w:r>
            </w:ins>
          </w:p>
        </w:tc>
        <w:tc>
          <w:tcPr>
            <w:tcW w:w="789" w:type="dxa"/>
            <w:shd w:val="clear" w:color="auto" w:fill="FFFFFF"/>
            <w:tcMar>
              <w:top w:w="15" w:type="dxa"/>
              <w:left w:w="15" w:type="dxa"/>
              <w:bottom w:w="0" w:type="dxa"/>
              <w:right w:w="15" w:type="dxa"/>
            </w:tcMar>
          </w:tcPr>
          <w:p w14:paraId="73AD406E" w14:textId="79820118" w:rsidR="006821B8" w:rsidRPr="002B5730" w:rsidRDefault="006821B8" w:rsidP="006821B8">
            <w:pPr>
              <w:pStyle w:val="BodyText"/>
              <w:spacing w:before="162" w:line="480" w:lineRule="auto"/>
              <w:ind w:right="-90"/>
              <w:jc w:val="center"/>
              <w:rPr>
                <w:ins w:id="1968" w:author="Hardik Malhotra" w:date="2021-09-10T19:24:00Z"/>
                <w:rFonts w:ascii="Verdana" w:hAnsi="Verdana"/>
                <w:bCs/>
                <w:color w:val="000000" w:themeColor="text1"/>
                <w:sz w:val="14"/>
                <w:szCs w:val="14"/>
              </w:rPr>
            </w:pPr>
            <w:ins w:id="1969" w:author="Hardik Malhotra" w:date="2021-09-10T19:24:00Z">
              <w:r w:rsidRPr="002B5730">
                <w:rPr>
                  <w:rFonts w:ascii="Verdana" w:hAnsi="Verdana"/>
                  <w:bCs/>
                  <w:color w:val="000000" w:themeColor="text1"/>
                  <w:sz w:val="14"/>
                  <w:szCs w:val="14"/>
                </w:rPr>
                <w:t>1025.12</w:t>
              </w:r>
            </w:ins>
          </w:p>
        </w:tc>
        <w:tc>
          <w:tcPr>
            <w:tcW w:w="790" w:type="dxa"/>
            <w:shd w:val="clear" w:color="auto" w:fill="FFFFFF"/>
            <w:tcMar>
              <w:top w:w="15" w:type="dxa"/>
              <w:left w:w="15" w:type="dxa"/>
              <w:bottom w:w="0" w:type="dxa"/>
              <w:right w:w="15" w:type="dxa"/>
            </w:tcMar>
          </w:tcPr>
          <w:p w14:paraId="588DA77B" w14:textId="0B70DDDF" w:rsidR="006821B8" w:rsidRPr="002B5730" w:rsidRDefault="006821B8" w:rsidP="006821B8">
            <w:pPr>
              <w:pStyle w:val="BodyText"/>
              <w:spacing w:before="162" w:line="480" w:lineRule="auto"/>
              <w:ind w:right="-90"/>
              <w:jc w:val="center"/>
              <w:rPr>
                <w:ins w:id="1970" w:author="Hardik Malhotra" w:date="2021-09-10T19:24:00Z"/>
                <w:rFonts w:ascii="Verdana" w:hAnsi="Verdana"/>
                <w:bCs/>
                <w:color w:val="000000" w:themeColor="text1"/>
                <w:sz w:val="14"/>
                <w:szCs w:val="14"/>
              </w:rPr>
            </w:pPr>
            <w:ins w:id="1971" w:author="Hardik Malhotra" w:date="2021-09-10T19:24:00Z">
              <w:r w:rsidRPr="002B5730">
                <w:rPr>
                  <w:rFonts w:ascii="Verdana" w:hAnsi="Verdana"/>
                  <w:bCs/>
                  <w:color w:val="000000" w:themeColor="text1"/>
                  <w:sz w:val="14"/>
                  <w:szCs w:val="14"/>
                </w:rPr>
                <w:t>1030.12</w:t>
              </w:r>
            </w:ins>
          </w:p>
        </w:tc>
      </w:tr>
    </w:tbl>
    <w:p w14:paraId="6D49A784" w14:textId="1A41E86F" w:rsidR="006E66C6" w:rsidRDefault="009006A2" w:rsidP="006F6D2F">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lang w:val="en-IN"/>
        </w:rPr>
        <mc:AlternateContent>
          <mc:Choice Requires="wps">
            <w:drawing>
              <wp:anchor distT="0" distB="0" distL="114300" distR="114300" simplePos="0" relativeHeight="252167168" behindDoc="0" locked="0" layoutInCell="1" allowOverlap="1" wp14:anchorId="3AC35423" wp14:editId="7EB2E7B4">
                <wp:simplePos x="0" y="0"/>
                <wp:positionH relativeFrom="margin">
                  <wp:posOffset>4191000</wp:posOffset>
                </wp:positionH>
                <wp:positionV relativeFrom="paragraph">
                  <wp:posOffset>-635</wp:posOffset>
                </wp:positionV>
                <wp:extent cx="2337955" cy="200055"/>
                <wp:effectExtent l="0" t="0" r="0" b="0"/>
                <wp:wrapNone/>
                <wp:docPr id="14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AC35423" id="_x0000_s1067" type="#_x0000_t202" style="position:absolute;left:0;text-align:left;margin-left:330pt;margin-top:-.05pt;width:184.1pt;height:15.75pt;z-index:252167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" filled="f" stroked="f">
                <v:textbox style="mso-fit-shape-to-text:t">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p>
    <w:p w14:paraId="22B53874" w14:textId="1502023C" w:rsidR="000B2D97" w:rsidRPr="002B5730" w:rsidRDefault="003353D1" w:rsidP="006F6D2F">
      <w:pPr>
        <w:pStyle w:val="BodyText"/>
        <w:spacing w:before="162" w:line="360" w:lineRule="auto"/>
        <w:ind w:right="-86"/>
        <w:jc w:val="both"/>
        <w:rPr>
          <w:bCs/>
          <w:color w:val="000000" w:themeColor="text1"/>
        </w:rPr>
      </w:pPr>
      <w:proofErr w:type="gramStart"/>
      <w:r w:rsidRPr="002B5730">
        <w:rPr>
          <w:bCs/>
          <w:color w:val="000000" w:themeColor="text1"/>
        </w:rPr>
        <w:t>The m</w:t>
      </w:r>
      <w:r w:rsidR="001000E3" w:rsidRPr="002B5730">
        <w:rPr>
          <w:bCs/>
          <w:color w:val="000000" w:themeColor="text1"/>
        </w:rPr>
        <w:t>ajority of</w:t>
      </w:r>
      <w:proofErr w:type="gramEnd"/>
      <w:r w:rsidR="001000E3" w:rsidRPr="002B5730">
        <w:rPr>
          <w:bCs/>
          <w:color w:val="000000" w:themeColor="text1"/>
        </w:rPr>
        <w:t xml:space="preserve"> vinyl ester capacities are strategically located in China.</w:t>
      </w:r>
      <w:r w:rsidR="004B57A6" w:rsidRPr="002B5730">
        <w:rPr>
          <w:bCs/>
          <w:color w:val="000000" w:themeColor="text1"/>
        </w:rPr>
        <w:t xml:space="preserve"> Rising industrialization and urbanization in </w:t>
      </w:r>
      <w:r w:rsidR="001000E3" w:rsidRPr="002B5730">
        <w:rPr>
          <w:bCs/>
          <w:color w:val="000000" w:themeColor="text1"/>
        </w:rPr>
        <w:t xml:space="preserve">developing nations such as India and China will influence the </w:t>
      </w:r>
      <w:r w:rsidR="004B57A6" w:rsidRPr="002B5730">
        <w:rPr>
          <w:bCs/>
          <w:color w:val="000000" w:themeColor="text1"/>
        </w:rPr>
        <w:t>vinyl ester resin</w:t>
      </w:r>
      <w:r w:rsidR="001000E3" w:rsidRPr="002B5730">
        <w:rPr>
          <w:bCs/>
          <w:color w:val="000000" w:themeColor="text1"/>
        </w:rPr>
        <w:t xml:space="preserve"> producers to expand th</w:t>
      </w:r>
      <w:r w:rsidRPr="002B5730">
        <w:rPr>
          <w:bCs/>
          <w:color w:val="000000" w:themeColor="text1"/>
        </w:rPr>
        <w:t xml:space="preserve">eir </w:t>
      </w:r>
      <w:r w:rsidR="001000E3" w:rsidRPr="002B5730">
        <w:rPr>
          <w:bCs/>
          <w:color w:val="000000" w:themeColor="text1"/>
        </w:rPr>
        <w:t xml:space="preserve">capacity </w:t>
      </w:r>
      <w:r w:rsidRPr="002B5730">
        <w:rPr>
          <w:bCs/>
          <w:color w:val="000000" w:themeColor="text1"/>
        </w:rPr>
        <w:t>in the Asia</w:t>
      </w:r>
      <w:r w:rsidR="00EC338D" w:rsidRPr="002B5730">
        <w:rPr>
          <w:bCs/>
          <w:color w:val="000000" w:themeColor="text1"/>
        </w:rPr>
        <w:t xml:space="preserve"> </w:t>
      </w:r>
      <w:r w:rsidRPr="002B5730">
        <w:rPr>
          <w:bCs/>
          <w:color w:val="000000" w:themeColor="text1"/>
        </w:rPr>
        <w:t xml:space="preserve">Pacific </w:t>
      </w:r>
      <w:r w:rsidR="001000E3" w:rsidRPr="002B5730">
        <w:rPr>
          <w:bCs/>
          <w:color w:val="000000" w:themeColor="text1"/>
        </w:rPr>
        <w:t xml:space="preserve">region. Also, favorable government policies </w:t>
      </w:r>
      <w:r w:rsidR="005E1EB5" w:rsidRPr="002B5730">
        <w:rPr>
          <w:bCs/>
          <w:color w:val="000000" w:themeColor="text1"/>
        </w:rPr>
        <w:t>for renewable</w:t>
      </w:r>
      <w:r w:rsidR="005A421B" w:rsidRPr="002B5730">
        <w:rPr>
          <w:bCs/>
          <w:color w:val="000000" w:themeColor="text1"/>
        </w:rPr>
        <w:t xml:space="preserve"> energy</w:t>
      </w:r>
      <w:r w:rsidR="004B57A6" w:rsidRPr="002B5730">
        <w:rPr>
          <w:bCs/>
          <w:color w:val="000000" w:themeColor="text1"/>
        </w:rPr>
        <w:t xml:space="preserve"> like wind and solar energy </w:t>
      </w:r>
      <w:r w:rsidR="001000E3" w:rsidRPr="002B5730">
        <w:rPr>
          <w:bCs/>
          <w:color w:val="000000" w:themeColor="text1"/>
        </w:rPr>
        <w:t xml:space="preserve">influences major </w:t>
      </w:r>
      <w:r w:rsidR="005E1EB5" w:rsidRPr="002B5730">
        <w:rPr>
          <w:bCs/>
          <w:color w:val="000000" w:themeColor="text1"/>
        </w:rPr>
        <w:t>vinyl ester</w:t>
      </w:r>
      <w:r w:rsidR="001000E3" w:rsidRPr="002B5730">
        <w:rPr>
          <w:bCs/>
          <w:color w:val="000000" w:themeColor="text1"/>
        </w:rPr>
        <w:t xml:space="preserve"> producers to setup </w:t>
      </w:r>
      <w:r w:rsidR="005A421B" w:rsidRPr="002B5730">
        <w:rPr>
          <w:bCs/>
          <w:color w:val="000000" w:themeColor="text1"/>
        </w:rPr>
        <w:t xml:space="preserve">their </w:t>
      </w:r>
      <w:r w:rsidR="001000E3" w:rsidRPr="002B5730">
        <w:rPr>
          <w:bCs/>
          <w:color w:val="000000" w:themeColor="text1"/>
        </w:rPr>
        <w:t>capacit</w:t>
      </w:r>
      <w:r w:rsidR="005A421B" w:rsidRPr="002B5730">
        <w:rPr>
          <w:bCs/>
          <w:color w:val="000000" w:themeColor="text1"/>
        </w:rPr>
        <w:t>ies</w:t>
      </w:r>
      <w:r w:rsidR="001000E3" w:rsidRPr="002B5730">
        <w:rPr>
          <w:bCs/>
          <w:color w:val="000000" w:themeColor="text1"/>
        </w:rPr>
        <w:t xml:space="preserve"> in these countries. On the other hand, Capacities located in developed nations of Western Europe and North America will show a moderate growth in expansion due to the market slowly reaching </w:t>
      </w:r>
      <w:r w:rsidR="001000E3" w:rsidRPr="002B5730">
        <w:rPr>
          <w:bCs/>
          <w:color w:val="000000" w:themeColor="text1"/>
        </w:rPr>
        <w:lastRenderedPageBreak/>
        <w:t>to its maturity in these regions. Also, government regulation</w:t>
      </w:r>
      <w:r w:rsidR="00DF1D63" w:rsidRPr="002B5730">
        <w:rPr>
          <w:bCs/>
          <w:color w:val="000000" w:themeColor="text1"/>
        </w:rPr>
        <w:t>s</w:t>
      </w:r>
      <w:r w:rsidR="001000E3" w:rsidRPr="002B5730">
        <w:rPr>
          <w:bCs/>
          <w:color w:val="000000" w:themeColor="text1"/>
        </w:rPr>
        <w:t xml:space="preserve"> to commercialize capacity is more stringent in these regions compared to Asia Pacific.</w:t>
      </w:r>
      <w:r w:rsidR="00D301C6" w:rsidRPr="002B5730">
        <w:rPr>
          <w:color w:val="000000" w:themeColor="text1"/>
        </w:rPr>
        <w:t xml:space="preserve"> </w:t>
      </w:r>
      <w:r w:rsidR="00D301C6" w:rsidRPr="002B5730">
        <w:rPr>
          <w:bCs/>
          <w:color w:val="000000" w:themeColor="text1"/>
        </w:rPr>
        <w:t xml:space="preserve">In India, most of the demand </w:t>
      </w:r>
      <w:r w:rsidR="00DF1D63" w:rsidRPr="002B5730">
        <w:rPr>
          <w:bCs/>
          <w:color w:val="000000" w:themeColor="text1"/>
        </w:rPr>
        <w:t xml:space="preserve">for </w:t>
      </w:r>
      <w:r w:rsidR="00D301C6" w:rsidRPr="002B5730">
        <w:rPr>
          <w:bCs/>
          <w:color w:val="000000" w:themeColor="text1"/>
        </w:rPr>
        <w:t xml:space="preserve">vinyl ester resin is met through import as </w:t>
      </w:r>
      <w:r w:rsidR="0053262B" w:rsidRPr="002B5730">
        <w:rPr>
          <w:bCs/>
          <w:color w:val="000000" w:themeColor="text1"/>
        </w:rPr>
        <w:t>currently most of the companies are operating at low capacity</w:t>
      </w:r>
      <w:r w:rsidR="00D301C6" w:rsidRPr="002B5730">
        <w:rPr>
          <w:bCs/>
          <w:color w:val="000000" w:themeColor="text1"/>
        </w:rPr>
        <w:t xml:space="preserve">. </w:t>
      </w:r>
      <w:r w:rsidR="00E97C7D" w:rsidRPr="002B5730">
        <w:rPr>
          <w:bCs/>
          <w:color w:val="000000" w:themeColor="text1"/>
        </w:rPr>
        <w:t>North America</w:t>
      </w:r>
      <w:r w:rsidR="008218A0" w:rsidRPr="002B5730">
        <w:rPr>
          <w:bCs/>
          <w:color w:val="000000" w:themeColor="text1"/>
        </w:rPr>
        <w:t xml:space="preserve"> is </w:t>
      </w:r>
      <w:r w:rsidR="008218A0" w:rsidRPr="002B5730">
        <w:rPr>
          <w:bCs/>
          <w:color w:val="000000" w:themeColor="text1"/>
        </w:rPr>
        <w:t xml:space="preserve">the second-largest supplier of </w:t>
      </w:r>
      <w:r w:rsidR="00E97C7D" w:rsidRPr="002B5730">
        <w:rPr>
          <w:bCs/>
          <w:color w:val="000000" w:themeColor="text1"/>
        </w:rPr>
        <w:t>vinyl ester resi</w:t>
      </w:r>
      <w:r w:rsidR="00DF1D63" w:rsidRPr="002B5730">
        <w:rPr>
          <w:bCs/>
          <w:color w:val="000000" w:themeColor="text1"/>
        </w:rPr>
        <w:t>ns</w:t>
      </w:r>
      <w:r w:rsidR="008218A0" w:rsidRPr="002B5730">
        <w:rPr>
          <w:bCs/>
          <w:color w:val="000000" w:themeColor="text1"/>
        </w:rPr>
        <w:t xml:space="preserve">, led by the </w:t>
      </w:r>
      <w:r w:rsidR="00E97C7D" w:rsidRPr="002B5730">
        <w:rPr>
          <w:bCs/>
          <w:color w:val="000000" w:themeColor="text1"/>
        </w:rPr>
        <w:t>United States</w:t>
      </w:r>
      <w:r w:rsidR="008218A0" w:rsidRPr="002B5730">
        <w:rPr>
          <w:bCs/>
          <w:color w:val="000000" w:themeColor="text1"/>
        </w:rPr>
        <w:t xml:space="preserve">. In </w:t>
      </w:r>
      <w:r w:rsidR="00DF1D63" w:rsidRPr="002B5730">
        <w:rPr>
          <w:bCs/>
          <w:color w:val="000000" w:themeColor="text1"/>
        </w:rPr>
        <w:t>the United States,</w:t>
      </w:r>
      <w:r w:rsidR="008218A0" w:rsidRPr="002B5730">
        <w:rPr>
          <w:bCs/>
          <w:color w:val="000000" w:themeColor="text1"/>
        </w:rPr>
        <w:t xml:space="preserve"> major producers are </w:t>
      </w:r>
      <w:r w:rsidR="00E97C7D" w:rsidRPr="002B5730">
        <w:rPr>
          <w:bCs/>
          <w:color w:val="000000" w:themeColor="text1"/>
        </w:rPr>
        <w:t>AOC LLC, INEOS Composites</w:t>
      </w:r>
      <w:r w:rsidR="00B45234" w:rsidRPr="002B5730">
        <w:rPr>
          <w:bCs/>
          <w:color w:val="000000" w:themeColor="text1"/>
        </w:rPr>
        <w:t>,</w:t>
      </w:r>
      <w:r w:rsidR="00E97C7D" w:rsidRPr="002B5730">
        <w:rPr>
          <w:bCs/>
          <w:color w:val="000000" w:themeColor="text1"/>
        </w:rPr>
        <w:t xml:space="preserve"> and </w:t>
      </w:r>
      <w:proofErr w:type="spellStart"/>
      <w:r w:rsidR="00E97C7D" w:rsidRPr="002B5730">
        <w:rPr>
          <w:bCs/>
          <w:color w:val="000000" w:themeColor="text1"/>
        </w:rPr>
        <w:t>Polynt-Reichhold</w:t>
      </w:r>
      <w:proofErr w:type="spellEnd"/>
      <w:r w:rsidR="00E97C7D" w:rsidRPr="002B5730">
        <w:rPr>
          <w:bCs/>
          <w:color w:val="000000" w:themeColor="text1"/>
        </w:rPr>
        <w:t>.</w:t>
      </w:r>
      <w:r w:rsidR="008D4784" w:rsidRPr="002B5730">
        <w:rPr>
          <w:bCs/>
          <w:color w:val="000000" w:themeColor="text1"/>
        </w:rPr>
        <w:t xml:space="preserve"> In 2019, INEOS Composites acquired Ashland’s composite business</w:t>
      </w:r>
      <w:r w:rsidR="00B45234" w:rsidRPr="002B5730">
        <w:rPr>
          <w:bCs/>
          <w:color w:val="000000" w:themeColor="text1"/>
        </w:rPr>
        <w:t>,</w:t>
      </w:r>
      <w:r w:rsidR="008D4784" w:rsidRPr="002B5730">
        <w:rPr>
          <w:bCs/>
          <w:color w:val="000000" w:themeColor="text1"/>
        </w:rPr>
        <w:t xml:space="preserve"> becoming one of the largest producers of the chemical.</w:t>
      </w:r>
    </w:p>
    <w:p w14:paraId="17BCE60B"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88E53D7" w14:textId="3DAC581B" w:rsidR="005C125A" w:rsidRPr="002B5730" w:rsidRDefault="00CB55FA" w:rsidP="0068477D">
      <w:pPr>
        <w:pStyle w:val="BodyText"/>
        <w:spacing w:before="162" w:line="480" w:lineRule="auto"/>
        <w:ind w:right="-90"/>
        <w:jc w:val="both"/>
        <w:rPr>
          <w:bCs/>
          <w:color w:val="000000" w:themeColor="text1"/>
        </w:rPr>
      </w:pPr>
      <w:ins w:id="1972" w:author="Hardik Malhotra" w:date="2021-09-13T10:33:00Z">
        <w:r w:rsidRPr="002B5730">
          <w:rPr>
            <w:bCs/>
            <w:noProof/>
            <w:color w:val="000000" w:themeColor="text1"/>
            <w:lang w:val="en-IN"/>
          </w:rPr>
          <mc:AlternateContent>
            <mc:Choice Requires="wps">
              <w:drawing>
                <wp:anchor distT="0" distB="0" distL="114300" distR="114300" simplePos="0" relativeHeight="252077056" behindDoc="0" locked="0" layoutInCell="1" allowOverlap="1" wp14:anchorId="73C3671B" wp14:editId="70C79CAF">
                  <wp:simplePos x="0" y="0"/>
                  <wp:positionH relativeFrom="margin">
                    <wp:align>left</wp:align>
                  </wp:positionH>
                  <wp:positionV relativeFrom="paragraph">
                    <wp:posOffset>118465</wp:posOffset>
                  </wp:positionV>
                  <wp:extent cx="6467475" cy="291465"/>
                  <wp:effectExtent l="0" t="0" r="0" b="0"/>
                  <wp:wrapNone/>
                  <wp:docPr id="76" name="Rectangle 21"/>
                  <wp:cNvGraphicFramePr/>
                  <a:graphic xmlns:a="http://schemas.openxmlformats.org/drawingml/2006/main">
                    <a:graphicData uri="http://schemas.microsoft.com/office/word/2010/wordprocessingShape">
                      <wps:wsp>
                        <wps:cNvSpPr/>
                        <wps:spPr>
                          <a:xfrm>
                            <a:off x="0" y="0"/>
                            <a:ext cx="6467475" cy="291465"/>
                          </a:xfrm>
                          <a:prstGeom prst="rect">
                            <a:avLst/>
                          </a:prstGeom>
                          <a:noFill/>
                        </wps:spPr>
                        <wps:txbx>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73"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74"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75"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76"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77"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78" w:author="Hardik Malhotra" w:date="2021-09-13T10:33:00Z">
                                <w:r w:rsidRPr="0077196C" w:rsidDel="001D2CE0">
                                  <w:rPr>
                                    <w:rFonts w:ascii="Verdana" w:eastAsia="Verdana" w:hAnsi="Verdana" w:cs="Arial"/>
                                    <w:b/>
                                    <w:bCs/>
                                    <w:color w:val="000000" w:themeColor="text1"/>
                                    <w:kern w:val="24"/>
                                    <w:sz w:val="20"/>
                                    <w:szCs w:val="20"/>
                                  </w:rPr>
                                  <w:delText>20</w:delText>
                                </w:r>
                              </w:del>
                            </w:p>
                          </w:txbxContent>
                        </wps:txbx>
                        <wps:bodyPr wrap="square" rtlCol="0">
                          <a:spAutoFit/>
                        </wps:bodyPr>
                      </wps:wsp>
                    </a:graphicData>
                  </a:graphic>
                  <wp14:sizeRelH relativeFrom="margin">
                    <wp14:pctWidth>0</wp14:pctWidth>
                  </wp14:sizeRelH>
                </wp:anchor>
              </w:drawing>
            </mc:Choice>
            <mc:Fallback>
              <w:pict>
                <v:rect w14:anchorId="73C3671B" id="Rectangle 21" o:spid="_x0000_s1068" style="position:absolute;left:0;text-align:left;margin-left:0;margin-top:9.35pt;width:509.25pt;height:22.95pt;z-index:25207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" filled="f" stroked="f">
                  <v:textbox style="mso-fit-shape-to-text:t">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79"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80"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81"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82"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83"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84" w:author="Hardik Malhotra" w:date="2021-09-13T10:33:00Z">
                          <w:r w:rsidRPr="0077196C" w:rsidDel="001D2CE0">
                            <w:rPr>
                              <w:rFonts w:ascii="Verdana" w:eastAsia="Verdana" w:hAnsi="Verdana" w:cs="Arial"/>
                              <w:b/>
                              <w:bCs/>
                              <w:color w:val="000000" w:themeColor="text1"/>
                              <w:kern w:val="24"/>
                              <w:sz w:val="20"/>
                              <w:szCs w:val="20"/>
                            </w:rPr>
                            <w:delText>20</w:delText>
                          </w:r>
                        </w:del>
                      </w:p>
                    </w:txbxContent>
                  </v:textbox>
                  <w10:wrap anchorx="margin"/>
                </v:rect>
              </w:pict>
            </mc:Fallback>
          </mc:AlternateContent>
        </w:r>
      </w:ins>
    </w:p>
    <w:p w14:paraId="6ADAFC25" w14:textId="3187437B" w:rsidR="00B10C42"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9216" behindDoc="0" locked="0" layoutInCell="1" allowOverlap="1" wp14:anchorId="4A115602" wp14:editId="6F235F93">
                <wp:simplePos x="0" y="0"/>
                <wp:positionH relativeFrom="margin">
                  <wp:posOffset>3838575</wp:posOffset>
                </wp:positionH>
                <wp:positionV relativeFrom="paragraph">
                  <wp:posOffset>1685925</wp:posOffset>
                </wp:positionV>
                <wp:extent cx="2337955" cy="200055"/>
                <wp:effectExtent l="0" t="0" r="0" b="0"/>
                <wp:wrapNone/>
                <wp:docPr id="14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4A115602" id="_x0000_s1069" type="#_x0000_t202" style="position:absolute;left:0;text-align:left;margin-left:302.25pt;margin-top:132.75pt;width:184.1pt;height:15.75pt;z-index:252169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" filled="f" stroked="f">
                <v:textbox style="mso-fit-shape-to-text:t">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ins w:id="1985" w:author="Hardik Malhotra" w:date="2021-09-13T10:47:00Z">
        <w:r w:rsidR="00CB55FA" w:rsidRPr="002B5730">
          <w:rPr>
            <w:bCs/>
            <w:noProof/>
            <w:color w:val="000000" w:themeColor="text1"/>
            <w:lang w:val="en-IN"/>
          </w:rPr>
          <w:drawing>
            <wp:inline distT="0" distB="0" distL="0" distR="0" wp14:anchorId="793B2968" wp14:editId="2D20A227">
              <wp:extent cx="6419850" cy="1637030"/>
              <wp:effectExtent l="0" t="0" r="0" b="1270"/>
              <wp:docPr id="77" name="Chart 77">
                <a:extLst xmlns:a="http://schemas.openxmlformats.org/drawingml/2006/main">
                  <a:ext uri="{FF2B5EF4-FFF2-40B4-BE49-F238E27FC236}">
                    <a16:creationId xmlns:a16="http://schemas.microsoft.com/office/drawing/2014/main" id="{2166A64D-F4DA-4DDE-B9A6-C183B321EB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ins>
    </w:p>
    <w:p w14:paraId="57D2C25C" w14:textId="09EBAE38" w:rsidR="000F635C" w:rsidRPr="002B5730" w:rsidDel="0022576D" w:rsidRDefault="009A19E3" w:rsidP="0068477D">
      <w:pPr>
        <w:pStyle w:val="BodyText"/>
        <w:spacing w:before="162" w:line="480" w:lineRule="auto"/>
        <w:ind w:right="-90"/>
        <w:jc w:val="both"/>
        <w:rPr>
          <w:del w:id="1986" w:author="Hardik Malhotra" w:date="2021-09-13T10:48:00Z"/>
          <w:bCs/>
          <w:color w:val="000000" w:themeColor="text1"/>
        </w:rPr>
      </w:pPr>
      <w:r w:rsidRPr="002B5730">
        <w:rPr>
          <w:bCs/>
          <w:noProof/>
          <w:color w:val="000000" w:themeColor="text1"/>
        </w:rPr>
        <mc:AlternateContent>
          <mc:Choice Requires="wps">
            <w:drawing>
              <wp:anchor distT="0" distB="0" distL="114300" distR="114300" simplePos="0" relativeHeight="251959296" behindDoc="0" locked="0" layoutInCell="1" allowOverlap="1" wp14:anchorId="272D8B9D" wp14:editId="65F50334">
                <wp:simplePos x="0" y="0"/>
                <wp:positionH relativeFrom="margin">
                  <wp:align>right</wp:align>
                </wp:positionH>
                <wp:positionV relativeFrom="paragraph">
                  <wp:posOffset>60325</wp:posOffset>
                </wp:positionV>
                <wp:extent cx="6453963" cy="314325"/>
                <wp:effectExtent l="0" t="0" r="0" b="0"/>
                <wp:wrapNone/>
                <wp:docPr id="1052" name="TextBox 4"/>
                <wp:cNvGraphicFramePr/>
                <a:graphic xmlns:a="http://schemas.openxmlformats.org/drawingml/2006/main">
                  <a:graphicData uri="http://schemas.microsoft.com/office/word/2010/wordprocessingShape">
                    <wps:wsp>
                      <wps:cNvSpPr txBox="1"/>
                      <wps:spPr>
                        <a:xfrm>
                          <a:off x="0" y="0"/>
                          <a:ext cx="6453963" cy="314325"/>
                        </a:xfrm>
                        <a:prstGeom prst="rect">
                          <a:avLst/>
                        </a:prstGeom>
                        <a:noFill/>
                      </wps:spPr>
                      <wps:txb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w:t>
                            </w:r>
                            <w:proofErr w:type="gramStart"/>
                            <w:r w:rsidR="0062149D" w:rsidRPr="0077196C">
                              <w:rPr>
                                <w:rFonts w:ascii="Verdana" w:eastAsia="Verdana" w:hAnsi="Verdana" w:cs="Arial"/>
                                <w:b/>
                                <w:bCs/>
                                <w:color w:val="000000" w:themeColor="text1"/>
                                <w:kern w:val="24"/>
                                <w:sz w:val="20"/>
                                <w:szCs w:val="20"/>
                              </w:rPr>
                              <w:t>By</w:t>
                            </w:r>
                            <w:proofErr w:type="gramEnd"/>
                            <w:r w:rsidR="0062149D" w:rsidRPr="0077196C">
                              <w:rPr>
                                <w:rFonts w:ascii="Verdana" w:eastAsia="Verdana" w:hAnsi="Verdana" w:cs="Arial"/>
                                <w:b/>
                                <w:bCs/>
                                <w:color w:val="000000" w:themeColor="text1"/>
                                <w:kern w:val="24"/>
                                <w:sz w:val="20"/>
                                <w:szCs w:val="20"/>
                              </w:rPr>
                              <w:t xml:space="preserve">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2D8B9D" id="_x0000_s1070" type="#_x0000_t202" style="position:absolute;left:0;text-align:left;margin-left:457pt;margin-top:4.75pt;width:508.2pt;height:24.7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" filled="f" stroked="f">
                <v:textbo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w:t>
                      </w:r>
                      <w:proofErr w:type="gramStart"/>
                      <w:r w:rsidR="0062149D" w:rsidRPr="0077196C">
                        <w:rPr>
                          <w:rFonts w:ascii="Verdana" w:eastAsia="Verdana" w:hAnsi="Verdana" w:cs="Arial"/>
                          <w:b/>
                          <w:bCs/>
                          <w:color w:val="000000" w:themeColor="text1"/>
                          <w:kern w:val="24"/>
                          <w:sz w:val="20"/>
                          <w:szCs w:val="20"/>
                        </w:rPr>
                        <w:t>By</w:t>
                      </w:r>
                      <w:proofErr w:type="gramEnd"/>
                      <w:r w:rsidR="0062149D" w:rsidRPr="0077196C">
                        <w:rPr>
                          <w:rFonts w:ascii="Verdana" w:eastAsia="Verdana" w:hAnsi="Verdana" w:cs="Arial"/>
                          <w:b/>
                          <w:bCs/>
                          <w:color w:val="000000" w:themeColor="text1"/>
                          <w:kern w:val="24"/>
                          <w:sz w:val="20"/>
                          <w:szCs w:val="20"/>
                        </w:rPr>
                        <w:t xml:space="preserve"> Company</w:t>
                      </w:r>
                    </w:p>
                  </w:txbxContent>
                </v:textbox>
                <w10:wrap anchorx="margin"/>
              </v:shape>
            </w:pict>
          </mc:Fallback>
        </mc:AlternateContent>
      </w:r>
    </w:p>
    <w:p w14:paraId="34C13878" w14:textId="73A01CDF" w:rsidR="000F635C" w:rsidRPr="002B5730" w:rsidDel="0022576D" w:rsidRDefault="000F635C" w:rsidP="0068477D">
      <w:pPr>
        <w:pStyle w:val="BodyText"/>
        <w:spacing w:before="162" w:line="480" w:lineRule="auto"/>
        <w:ind w:right="-90"/>
        <w:jc w:val="both"/>
        <w:rPr>
          <w:del w:id="1987" w:author="Hardik Malhotra" w:date="2021-09-13T10:48:00Z"/>
          <w:bCs/>
          <w:color w:val="000000" w:themeColor="text1"/>
        </w:rPr>
      </w:pPr>
    </w:p>
    <w:p w14:paraId="60808993" w14:textId="3E2AC244" w:rsidR="000F635C" w:rsidRPr="002B5730" w:rsidDel="0022576D" w:rsidRDefault="000F635C" w:rsidP="0068477D">
      <w:pPr>
        <w:pStyle w:val="BodyText"/>
        <w:spacing w:before="162" w:line="480" w:lineRule="auto"/>
        <w:ind w:right="-90"/>
        <w:jc w:val="both"/>
        <w:rPr>
          <w:del w:id="1988" w:author="Hardik Malhotra" w:date="2021-09-13T10:48:00Z"/>
          <w:bCs/>
          <w:color w:val="000000" w:themeColor="text1"/>
        </w:rPr>
      </w:pPr>
    </w:p>
    <w:p w14:paraId="096B79D5" w14:textId="77777777" w:rsidR="000F635C" w:rsidRPr="002B5730" w:rsidRDefault="000F635C" w:rsidP="0068477D">
      <w:pPr>
        <w:pStyle w:val="BodyText"/>
        <w:spacing w:before="162" w:line="480" w:lineRule="auto"/>
        <w:ind w:right="-90"/>
        <w:jc w:val="both"/>
        <w:rPr>
          <w:bCs/>
          <w:color w:val="000000" w:themeColor="text1"/>
        </w:rPr>
      </w:pPr>
    </w:p>
    <w:p w14:paraId="721A64DA" w14:textId="72722B4F" w:rsidR="0068477D" w:rsidRPr="002B5730" w:rsidDel="008B1A2B" w:rsidRDefault="00B10C42" w:rsidP="0068477D">
      <w:pPr>
        <w:pStyle w:val="BodyText"/>
        <w:spacing w:before="162" w:line="480" w:lineRule="auto"/>
        <w:ind w:right="-90"/>
        <w:jc w:val="both"/>
        <w:rPr>
          <w:del w:id="1989" w:author="Hardik Malhotra" w:date="2021-09-10T19:51:00Z"/>
          <w:bCs/>
          <w:color w:val="000000" w:themeColor="text1"/>
        </w:rPr>
      </w:pPr>
      <w:r w:rsidRPr="002B5730">
        <w:rPr>
          <w:bCs/>
          <w:noProof/>
          <w:color w:val="000000" w:themeColor="text1"/>
        </w:rPr>
        <mc:AlternateContent>
          <mc:Choice Requires="wps">
            <w:drawing>
              <wp:anchor distT="0" distB="0" distL="114300" distR="114300" simplePos="0" relativeHeight="251746304" behindDoc="0" locked="0" layoutInCell="1" allowOverlap="1" wp14:anchorId="57CB388A" wp14:editId="2ECD9E3A">
                <wp:simplePos x="0" y="0"/>
                <wp:positionH relativeFrom="margin">
                  <wp:align>left</wp:align>
                </wp:positionH>
                <wp:positionV relativeFrom="paragraph">
                  <wp:posOffset>3175</wp:posOffset>
                </wp:positionV>
                <wp:extent cx="6486525" cy="447675"/>
                <wp:effectExtent l="0" t="0" r="0" b="0"/>
                <wp:wrapNone/>
                <wp:docPr id="86" name="TextBox 4"/>
                <wp:cNvGraphicFramePr/>
                <a:graphic xmlns:a="http://schemas.openxmlformats.org/drawingml/2006/main">
                  <a:graphicData uri="http://schemas.microsoft.com/office/word/2010/wordprocessingShape">
                    <wps:wsp>
                      <wps:cNvSpPr txBox="1"/>
                      <wps:spPr>
                        <a:xfrm>
                          <a:off x="0" y="0"/>
                          <a:ext cx="6486525" cy="447675"/>
                        </a:xfrm>
                        <a:prstGeom prst="rect">
                          <a:avLst/>
                        </a:prstGeom>
                        <a:noFill/>
                      </wps:spPr>
                      <wps:txbx>
                        <w:txbxContent>
                          <w:p w14:paraId="116816AB" w14:textId="7E4FBB81"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5</w:t>
                            </w:r>
                            <w:r w:rsidRPr="0077196C">
                              <w:rPr>
                                <w:rFonts w:ascii="Verdana" w:eastAsia="Verdana" w:hAnsi="Verdana" w:cs="Arial"/>
                                <w:b/>
                                <w:bCs/>
                                <w:color w:val="000000" w:themeColor="text1"/>
                                <w:kern w:val="24"/>
                                <w:sz w:val="20"/>
                                <w:szCs w:val="20"/>
                              </w:rPr>
                              <w:t>: Global Vinyl Ester Resin Operating Efficiency, By Company,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CB388A" id="_x0000_s1071" type="#_x0000_t202" style="position:absolute;left:0;text-align:left;margin-left:0;margin-top:.25pt;width:510.75pt;height:35.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" filled="f" stroked="f">
                <v:textbox>
                  <w:txbxContent>
                    <w:p w14:paraId="116816AB" w14:textId="7E4FBB81"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5</w:t>
                      </w:r>
                      <w:r w:rsidRPr="0077196C">
                        <w:rPr>
                          <w:rFonts w:ascii="Verdana" w:eastAsia="Verdana" w:hAnsi="Verdana" w:cs="Arial"/>
                          <w:b/>
                          <w:bCs/>
                          <w:color w:val="000000" w:themeColor="text1"/>
                          <w:kern w:val="24"/>
                          <w:sz w:val="20"/>
                          <w:szCs w:val="20"/>
                        </w:rPr>
                        <w:t>: Global Vinyl Ester Resin Operating Efficiency, By Company, 2015-2030F</w:t>
                      </w:r>
                    </w:p>
                  </w:txbxContent>
                </v:textbox>
                <w10:wrap anchorx="margin"/>
              </v:shape>
            </w:pict>
          </mc:Fallback>
        </mc:AlternateContent>
      </w:r>
    </w:p>
    <w:p w14:paraId="799BE612" w14:textId="77777777" w:rsidR="0068477D" w:rsidRPr="002B5730" w:rsidRDefault="0068477D" w:rsidP="0068477D">
      <w:pPr>
        <w:pStyle w:val="BodyText"/>
        <w:spacing w:before="162" w:line="480" w:lineRule="auto"/>
        <w:ind w:right="-90"/>
        <w:jc w:val="both"/>
        <w:rPr>
          <w:bCs/>
          <w:color w:val="000000" w:themeColor="text1"/>
        </w:rPr>
      </w:pPr>
    </w:p>
    <w:tbl>
      <w:tblPr>
        <w:tblW w:w="0" w:type="auto"/>
        <w:tblLayout w:type="fixed"/>
        <w:tblCellMar>
          <w:left w:w="0" w:type="dxa"/>
          <w:right w:w="0" w:type="dxa"/>
        </w:tblCellMar>
        <w:tblLook w:val="0600" w:firstRow="0" w:lastRow="0" w:firstColumn="0" w:lastColumn="0" w:noHBand="1" w:noVBand="1"/>
      </w:tblPr>
      <w:tblGrid>
        <w:gridCol w:w="1012"/>
        <w:gridCol w:w="1013"/>
        <w:gridCol w:w="1013"/>
        <w:gridCol w:w="1012"/>
        <w:gridCol w:w="1013"/>
        <w:gridCol w:w="1013"/>
        <w:gridCol w:w="1012"/>
        <w:gridCol w:w="1013"/>
        <w:gridCol w:w="1013"/>
        <w:gridCol w:w="1013"/>
      </w:tblGrid>
      <w:tr w:rsidR="002B5730" w:rsidRPr="002B5730" w14:paraId="6B6886A5" w14:textId="77777777" w:rsidTr="001104D9">
        <w:trPr>
          <w:trHeight w:val="670"/>
        </w:trPr>
        <w:tc>
          <w:tcPr>
            <w:tcW w:w="1012"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6CD62983"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Company</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F0372DC"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2015</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25A4DE4"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2016</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D6B1A4B"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2017</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0DC6977"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2018</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2C6D93E"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2019</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188DF4A"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2020</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AEAE378"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2021E</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02524F2"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2025F</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073426"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2030F</w:t>
            </w:r>
          </w:p>
        </w:tc>
      </w:tr>
      <w:tr w:rsidR="002B5730" w:rsidRPr="002B5730" w14:paraId="6D93A816"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025710" w14:textId="3E41A533"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D2C2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8333B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6427F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EB7F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C4CBF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82.69%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D1638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4E1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9D7EB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78.14%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F02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78.14%</w:t>
            </w:r>
          </w:p>
        </w:tc>
      </w:tr>
      <w:tr w:rsidR="002B5730" w:rsidRPr="002B5730" w14:paraId="0B20B081"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43C5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CBD0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71.45%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DCE8C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AB9F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DF27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EB3A5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2ABC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8102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B0926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EDDC1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81.81%</w:t>
            </w:r>
          </w:p>
        </w:tc>
      </w:tr>
      <w:tr w:rsidR="002B5730" w:rsidRPr="002B5730" w14:paraId="1E717B26"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1FF20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957E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15055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7BCAA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1A4A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8387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5BF29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598B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7172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3D1C4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87.97%</w:t>
            </w:r>
          </w:p>
        </w:tc>
      </w:tr>
      <w:tr w:rsidR="002B5730" w:rsidRPr="002B5730" w14:paraId="5516DEB7"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E279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927E7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0A593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CCC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075AF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3A05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03597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8B7BA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1283B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85.43%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3CE1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85.43%</w:t>
            </w:r>
          </w:p>
        </w:tc>
      </w:tr>
      <w:tr w:rsidR="002B5730" w:rsidRPr="002B5730" w14:paraId="60B70517" w14:textId="77777777" w:rsidTr="001104D9">
        <w:trPr>
          <w:trHeight w:val="619"/>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6AE473"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CB050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8D34B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83.39%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2D03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FBE5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AF83B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5DEC0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34F1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1653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866AA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84.52%</w:t>
            </w:r>
          </w:p>
        </w:tc>
      </w:tr>
      <w:tr w:rsidR="002B5730" w:rsidRPr="002B5730" w14:paraId="7DFEAE8C"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4B3249"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5047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1943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37439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293C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5B2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82.11%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5FEF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68C6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87AB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82.91%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FB13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83.25%</w:t>
            </w:r>
          </w:p>
        </w:tc>
      </w:tr>
      <w:tr w:rsidR="002B5730" w:rsidRPr="002B5730" w14:paraId="3870DC37" w14:textId="77777777" w:rsidTr="001104D9">
        <w:trPr>
          <w:trHeight w:val="581"/>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7B1EB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lastRenderedPageBreak/>
              <w:t>Eternal Chemical (China)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5C45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94AF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78.63%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9DC30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4F4F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B3C77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80.54%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872D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5B05B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F7F6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C234C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83.75%</w:t>
            </w:r>
          </w:p>
        </w:tc>
      </w:tr>
      <w:tr w:rsidR="002B5730" w:rsidRPr="002B5730" w14:paraId="64194649"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BCFCD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3D0C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281EE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73B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FAD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BC681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F3396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79C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65E06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5D79D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83.11%</w:t>
            </w:r>
          </w:p>
        </w:tc>
      </w:tr>
      <w:tr w:rsidR="002B5730" w:rsidRPr="002B5730" w14:paraId="7D65BE9B"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A5C7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A74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85.21%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4E186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0B37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86.30%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1B5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0F4D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87.81%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ADCDC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BBED7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919B1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879C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87.79%</w:t>
            </w:r>
          </w:p>
        </w:tc>
      </w:tr>
      <w:tr w:rsidR="002B5730" w:rsidRPr="002B5730" w14:paraId="70A14C2D"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E3A4B"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1F1DF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79.42%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E95C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81.03%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5D55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5DB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10310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83.46%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6783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AEEB8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8ED5E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04DB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83.29%</w:t>
            </w:r>
          </w:p>
        </w:tc>
      </w:tr>
      <w:tr w:rsidR="002B5730" w:rsidRPr="002B5730" w14:paraId="46C451F4"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F4424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9F4E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A199F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9BF0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631D5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69CF6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7583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1145F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B545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3F0C3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5C67591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8CB6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Saudi Arabia </w:t>
            </w:r>
            <w:proofErr w:type="spellStart"/>
            <w:r w:rsidRPr="002B5730">
              <w:rPr>
                <w:rFonts w:ascii="Verdana" w:hAnsi="Verdana"/>
                <w:bCs/>
                <w:color w:val="000000" w:themeColor="text1"/>
                <w:sz w:val="14"/>
                <w:szCs w:val="14"/>
              </w:rPr>
              <w:t>Industria</w:t>
            </w:r>
            <w:proofErr w:type="spellEnd"/>
            <w:r w:rsidRPr="002B5730">
              <w:rPr>
                <w:rFonts w:ascii="Verdana" w:hAnsi="Verdana"/>
                <w:bCs/>
                <w:color w:val="000000" w:themeColor="text1"/>
                <w:sz w:val="14"/>
                <w:szCs w:val="14"/>
              </w:rPr>
              <w:t xml:space="preserve"> Resins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F0902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D7F3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6F83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DAE9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E002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BF01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B351C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554B7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3DA81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87.00%</w:t>
            </w:r>
          </w:p>
        </w:tc>
      </w:tr>
      <w:tr w:rsidR="002B5730" w:rsidRPr="002B5730" w14:paraId="21B01F4F"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D1D18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5FD9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4D2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084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79.82%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D2A78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717A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8689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5F83E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54507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FE8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r>
      <w:tr w:rsidR="002B5730" w:rsidRPr="002B5730" w14:paraId="32F36CE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DD73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2637B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74.84%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334B8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75.16%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E660A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6A6E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0CF9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76.14%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C1163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7DD2A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71.39%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85E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2DFA9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76.64%</w:t>
            </w:r>
          </w:p>
        </w:tc>
      </w:tr>
      <w:tr w:rsidR="002B5730" w:rsidRPr="002B5730" w14:paraId="451B51C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622B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8F0B9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BD824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76.23%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3B4AA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AD0F9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AFF0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5753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2129D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01A4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0C7C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77.00%</w:t>
            </w:r>
          </w:p>
        </w:tc>
      </w:tr>
      <w:tr w:rsidR="002B5730" w:rsidRPr="002B5730" w14:paraId="639C0F4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D32AF"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E32E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646F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E1E6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B1624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4509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64113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21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21B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89FC2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84.62%</w:t>
            </w:r>
          </w:p>
        </w:tc>
      </w:tr>
      <w:tr w:rsidR="002B5730" w:rsidRPr="002B5730" w14:paraId="7E190A5D"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31B30"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36FF1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E4081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831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369E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4C63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88.20%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162E8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41AD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627C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10BA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89.00%</w:t>
            </w:r>
          </w:p>
        </w:tc>
      </w:tr>
      <w:tr w:rsidR="002B5730" w:rsidRPr="002B5730" w14:paraId="057691F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F85E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B19D8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CD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BE20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8774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0383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84.86%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C686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79.72%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31FA0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50A0A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0DC0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82.23%</w:t>
            </w:r>
          </w:p>
        </w:tc>
      </w:tr>
      <w:tr w:rsidR="002B5730" w:rsidRPr="002B5730" w14:paraId="565646D9"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CAE09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6C0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D9FDF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78.96%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1A9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F8D97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AC88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87.24%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B9B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934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6B46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4A2C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84.61%</w:t>
            </w:r>
          </w:p>
        </w:tc>
      </w:tr>
      <w:tr w:rsidR="002B5730" w:rsidRPr="002B5730" w14:paraId="3A64022C"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8CB6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FD6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5F33C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52478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8E4D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D4E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86.53%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D6026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278FD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70.67%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C55A1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EB07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76.53%</w:t>
            </w:r>
          </w:p>
        </w:tc>
      </w:tr>
      <w:tr w:rsidR="002B5730" w:rsidRPr="002B5730" w14:paraId="5E2BBA70"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B41605" w14:textId="1FDFED8D"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w:t>
            </w:r>
            <w:r w:rsidRPr="002B5730">
              <w:rPr>
                <w:rFonts w:ascii="Verdana" w:hAnsi="Verdana"/>
                <w:bCs/>
                <w:color w:val="000000" w:themeColor="text1"/>
                <w:sz w:val="14"/>
                <w:szCs w:val="14"/>
              </w:rPr>
              <w:lastRenderedPageBreak/>
              <w:t>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94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lastRenderedPageBreak/>
              <w:t>74.15%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85E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73.17%</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8C3D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1EEA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1041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84.15%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A7F35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2E00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68.29%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E2AA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BE14A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74.15%</w:t>
            </w:r>
          </w:p>
        </w:tc>
      </w:tr>
      <w:tr w:rsidR="002B5730" w:rsidRPr="002B5730" w14:paraId="38AA0A9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9C3E1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07E02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2F67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B0D43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78.06%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C931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F2E0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44ED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525B6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886F3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1FFFE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86.90%</w:t>
            </w:r>
          </w:p>
        </w:tc>
      </w:tr>
      <w:tr w:rsidR="002B5730" w:rsidRPr="002B5730" w14:paraId="67794BDE"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65982C" w14:textId="6CA8FDBB"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BD53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7F2A9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91E8F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39E0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89.85%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F353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0F6B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64CD8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82.54%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2C82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36B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0F5CE1A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07CCF" w14:textId="645DDA04"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A0E007" w14:textId="65D488D9"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BF235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AABC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5D94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98CB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84.25%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0759E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02F6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78F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51E8C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r>
    </w:tbl>
    <w:p w14:paraId="553D9BD8" w14:textId="44612754" w:rsidR="009006A2" w:rsidRPr="002B5730" w:rsidRDefault="009006A2" w:rsidP="00BC081C">
      <w:pPr>
        <w:pStyle w:val="BodyText"/>
        <w:spacing w:before="162" w:line="360" w:lineRule="auto"/>
        <w:ind w:right="-86"/>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71264" behindDoc="0" locked="0" layoutInCell="1" allowOverlap="1" wp14:anchorId="5E2EAC70" wp14:editId="554B42AF">
                <wp:simplePos x="0" y="0"/>
                <wp:positionH relativeFrom="margin">
                  <wp:posOffset>4067175</wp:posOffset>
                </wp:positionH>
                <wp:positionV relativeFrom="paragraph">
                  <wp:posOffset>37465</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72" type="#_x0000_t202" style="position:absolute;left:0;text-align:left;margin-left:320.25pt;margin-top:2.95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446A75F7" w14:textId="77777777" w:rsidR="006E66C6" w:rsidRDefault="006E66C6" w:rsidP="00BC081C">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EECCF6" w14:textId="44D1EC7E" w:rsidR="004831A7" w:rsidRPr="002B5730" w:rsidRDefault="002F55F5" w:rsidP="00BC081C">
      <w:pPr>
        <w:pStyle w:val="BodyText"/>
        <w:spacing w:before="162" w:line="360" w:lineRule="auto"/>
        <w:ind w:right="-86"/>
        <w:jc w:val="both"/>
        <w:rPr>
          <w:bCs/>
          <w:color w:val="000000" w:themeColor="text1"/>
        </w:rPr>
      </w:pPr>
      <w:r w:rsidRPr="002B5730">
        <w:rPr>
          <w:bCs/>
          <w:color w:val="000000" w:themeColor="text1"/>
        </w:rPr>
        <w:t>The operating efficiency of the vinyl ester resin lies between the range of 80-90% at present</w:t>
      </w:r>
      <w:r w:rsidR="001E04BE" w:rsidRPr="002B5730">
        <w:rPr>
          <w:bCs/>
          <w:color w:val="000000" w:themeColor="text1"/>
        </w:rPr>
        <w:t>. It</w:t>
      </w:r>
      <w:r w:rsidRPr="002B5730">
        <w:rPr>
          <w:bCs/>
          <w:color w:val="000000" w:themeColor="text1"/>
        </w:rPr>
        <w:t xml:space="preserve"> is expected to increase</w:t>
      </w:r>
      <w:r w:rsidR="003F1B4C" w:rsidRPr="002B5730">
        <w:rPr>
          <w:bCs/>
          <w:color w:val="000000" w:themeColor="text1"/>
        </w:rPr>
        <w:t xml:space="preserve"> further</w:t>
      </w:r>
      <w:r w:rsidRPr="002B5730">
        <w:rPr>
          <w:bCs/>
          <w:color w:val="000000" w:themeColor="text1"/>
        </w:rPr>
        <w:t xml:space="preserve"> due to rising demand and the need to increase the production of </w:t>
      </w:r>
      <w:r w:rsidR="001E04BE" w:rsidRPr="002B5730">
        <w:rPr>
          <w:bCs/>
          <w:color w:val="000000" w:themeColor="text1"/>
        </w:rPr>
        <w:t>p</w:t>
      </w:r>
      <w:r w:rsidRPr="002B5730">
        <w:rPr>
          <w:bCs/>
          <w:color w:val="000000" w:themeColor="text1"/>
        </w:rPr>
        <w:t xml:space="preserve">ipes &amp; </w:t>
      </w:r>
      <w:r w:rsidR="001E04BE" w:rsidRPr="002B5730">
        <w:rPr>
          <w:bCs/>
          <w:color w:val="000000" w:themeColor="text1"/>
        </w:rPr>
        <w:t>t</w:t>
      </w:r>
      <w:r w:rsidRPr="002B5730">
        <w:rPr>
          <w:bCs/>
          <w:color w:val="000000" w:themeColor="text1"/>
        </w:rPr>
        <w:t>anks</w:t>
      </w:r>
      <w:r w:rsidR="003F1B4C" w:rsidRPr="002B5730">
        <w:rPr>
          <w:bCs/>
          <w:color w:val="000000" w:themeColor="text1"/>
        </w:rPr>
        <w:t xml:space="preserve">. </w:t>
      </w:r>
      <w:r w:rsidRPr="002B5730">
        <w:rPr>
          <w:bCs/>
          <w:color w:val="000000" w:themeColor="text1"/>
        </w:rPr>
        <w:t>There was a slight decrease in the operating rates of 2020 compared to 2019 due to the supply chain disruptions and lockdown constraints faced by companies during the coronavirus pandemic.</w:t>
      </w:r>
      <w:r w:rsidRPr="002B5730">
        <w:rPr>
          <w:color w:val="000000" w:themeColor="text1"/>
        </w:rPr>
        <w:t xml:space="preserve"> </w:t>
      </w:r>
      <w:r w:rsidRPr="002B5730">
        <w:rPr>
          <w:bCs/>
          <w:color w:val="000000" w:themeColor="text1"/>
        </w:rPr>
        <w:t xml:space="preserve">Globally, </w:t>
      </w:r>
      <w:r w:rsidR="00DB016C" w:rsidRPr="002B5730">
        <w:rPr>
          <w:bCs/>
          <w:color w:val="000000" w:themeColor="text1"/>
        </w:rPr>
        <w:t>c</w:t>
      </w:r>
      <w:r w:rsidRPr="002B5730">
        <w:rPr>
          <w:bCs/>
          <w:color w:val="000000" w:themeColor="text1"/>
        </w:rPr>
        <w:t xml:space="preserve">ompanies are producing at high </w:t>
      </w:r>
      <w:r w:rsidRPr="002B5730">
        <w:rPr>
          <w:bCs/>
          <w:color w:val="000000" w:themeColor="text1"/>
        </w:rPr>
        <w:t xml:space="preserve">operating rates in 2021 </w:t>
      </w:r>
      <w:r w:rsidR="003F1B4C" w:rsidRPr="002B5730">
        <w:rPr>
          <w:bCs/>
          <w:color w:val="000000" w:themeColor="text1"/>
        </w:rPr>
        <w:t>than</w:t>
      </w:r>
      <w:r w:rsidRPr="002B5730">
        <w:rPr>
          <w:bCs/>
          <w:color w:val="000000" w:themeColor="text1"/>
        </w:rPr>
        <w:t xml:space="preserve"> last year due to increasing demand for</w:t>
      </w:r>
      <w:r w:rsidR="002B3EE0" w:rsidRPr="002B5730">
        <w:rPr>
          <w:bCs/>
          <w:color w:val="000000" w:themeColor="text1"/>
        </w:rPr>
        <w:t xml:space="preserve"> the chemical</w:t>
      </w:r>
      <w:r w:rsidRPr="002B5730">
        <w:rPr>
          <w:bCs/>
          <w:color w:val="000000" w:themeColor="text1"/>
        </w:rPr>
        <w:t xml:space="preserve"> from the </w:t>
      </w:r>
      <w:r w:rsidR="002B3EE0" w:rsidRPr="002B5730">
        <w:rPr>
          <w:bCs/>
          <w:color w:val="000000" w:themeColor="text1"/>
        </w:rPr>
        <w:t>pipes &amp; tanks</w:t>
      </w:r>
      <w:r w:rsidRPr="002B5730">
        <w:rPr>
          <w:bCs/>
          <w:color w:val="000000" w:themeColor="text1"/>
        </w:rPr>
        <w:t xml:space="preserve"> industr</w:t>
      </w:r>
      <w:r w:rsidR="002B3EE0" w:rsidRPr="002B5730">
        <w:rPr>
          <w:bCs/>
          <w:color w:val="000000" w:themeColor="text1"/>
        </w:rPr>
        <w:t>y</w:t>
      </w:r>
      <w:r w:rsidRPr="002B5730">
        <w:rPr>
          <w:bCs/>
          <w:color w:val="000000" w:themeColor="text1"/>
        </w:rPr>
        <w:t>,</w:t>
      </w:r>
      <w:r w:rsidR="002B3EE0" w:rsidRPr="002B5730">
        <w:rPr>
          <w:bCs/>
          <w:color w:val="000000" w:themeColor="text1"/>
        </w:rPr>
        <w:t xml:space="preserve"> construction sector, marine </w:t>
      </w:r>
      <w:r w:rsidR="001000E3" w:rsidRPr="002B5730">
        <w:rPr>
          <w:bCs/>
          <w:color w:val="000000" w:themeColor="text1"/>
        </w:rPr>
        <w:t>industry,</w:t>
      </w:r>
      <w:r w:rsidRPr="002B5730">
        <w:rPr>
          <w:bCs/>
          <w:color w:val="000000" w:themeColor="text1"/>
        </w:rPr>
        <w:t xml:space="preserve"> and</w:t>
      </w:r>
      <w:r w:rsidR="002B3EE0" w:rsidRPr="002B5730">
        <w:rPr>
          <w:bCs/>
          <w:color w:val="000000" w:themeColor="text1"/>
        </w:rPr>
        <w:t xml:space="preserve"> renewable</w:t>
      </w:r>
      <w:r w:rsidR="00DB016C" w:rsidRPr="002B5730">
        <w:rPr>
          <w:bCs/>
          <w:color w:val="000000" w:themeColor="text1"/>
        </w:rPr>
        <w:t xml:space="preserve"> energy industry</w:t>
      </w:r>
      <w:r w:rsidRPr="002B5730">
        <w:rPr>
          <w:bCs/>
          <w:color w:val="000000" w:themeColor="text1"/>
        </w:rPr>
        <w:t xml:space="preserve">. </w:t>
      </w:r>
      <w:r w:rsidR="002B3EE0" w:rsidRPr="002B5730">
        <w:rPr>
          <w:bCs/>
          <w:color w:val="000000" w:themeColor="text1"/>
        </w:rPr>
        <w:t xml:space="preserve">Moreover, rising investment in </w:t>
      </w:r>
      <w:r w:rsidR="003F1B4C" w:rsidRPr="002B5730">
        <w:rPr>
          <w:bCs/>
          <w:color w:val="000000" w:themeColor="text1"/>
        </w:rPr>
        <w:t xml:space="preserve">the </w:t>
      </w:r>
      <w:r w:rsidR="002B3EE0" w:rsidRPr="002B5730">
        <w:rPr>
          <w:bCs/>
          <w:color w:val="000000" w:themeColor="text1"/>
        </w:rPr>
        <w:t xml:space="preserve">defense sector by major economies </w:t>
      </w:r>
      <w:r w:rsidR="00395309" w:rsidRPr="002B5730">
        <w:rPr>
          <w:bCs/>
          <w:color w:val="000000" w:themeColor="text1"/>
        </w:rPr>
        <w:t xml:space="preserve">drove the companies to operate at higher efficiency. </w:t>
      </w:r>
      <w:r w:rsidRPr="002B5730">
        <w:rPr>
          <w:bCs/>
          <w:color w:val="000000" w:themeColor="text1"/>
        </w:rPr>
        <w:t xml:space="preserve">Other factors supporting operating rates are increasing </w:t>
      </w:r>
      <w:r w:rsidR="00395309" w:rsidRPr="002B5730">
        <w:rPr>
          <w:bCs/>
          <w:color w:val="000000" w:themeColor="text1"/>
        </w:rPr>
        <w:t>investment in renewable</w:t>
      </w:r>
      <w:r w:rsidR="00DB016C" w:rsidRPr="002B5730">
        <w:rPr>
          <w:bCs/>
          <w:color w:val="000000" w:themeColor="text1"/>
        </w:rPr>
        <w:t xml:space="preserve"> energy sources</w:t>
      </w:r>
      <w:r w:rsidR="00395309" w:rsidRPr="002B5730">
        <w:rPr>
          <w:bCs/>
          <w:color w:val="000000" w:themeColor="text1"/>
        </w:rPr>
        <w:t xml:space="preserve"> like wind</w:t>
      </w:r>
      <w:r w:rsidR="007F31F5" w:rsidRPr="002B5730">
        <w:rPr>
          <w:bCs/>
          <w:color w:val="000000" w:themeColor="text1"/>
        </w:rPr>
        <w:t xml:space="preserve"> and solar energy </w:t>
      </w:r>
      <w:r w:rsidRPr="002B5730">
        <w:rPr>
          <w:bCs/>
          <w:color w:val="000000" w:themeColor="text1"/>
        </w:rPr>
        <w:t xml:space="preserve">in emerging economies in </w:t>
      </w:r>
      <w:r w:rsidR="003F1B4C" w:rsidRPr="002B5730">
        <w:rPr>
          <w:bCs/>
          <w:color w:val="000000" w:themeColor="text1"/>
        </w:rPr>
        <w:t xml:space="preserve">the </w:t>
      </w:r>
      <w:r w:rsidRPr="002B5730">
        <w:rPr>
          <w:bCs/>
          <w:color w:val="000000" w:themeColor="text1"/>
        </w:rPr>
        <w:t>Asia Pacific</w:t>
      </w:r>
      <w:r w:rsidR="00BC081C" w:rsidRPr="002B5730">
        <w:rPr>
          <w:bCs/>
          <w:color w:val="000000" w:themeColor="text1"/>
        </w:rPr>
        <w:t>.</w:t>
      </w:r>
    </w:p>
    <w:p w14:paraId="7CD1468C" w14:textId="77777777" w:rsidR="006E66C6" w:rsidRDefault="006E66C6" w:rsidP="00BC081C">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ACEB5AE" w14:textId="433C568D" w:rsidR="004831A7" w:rsidRPr="002B5730" w:rsidRDefault="004831A7" w:rsidP="00BC081C">
      <w:pPr>
        <w:pStyle w:val="BodyText"/>
        <w:spacing w:before="162" w:line="360" w:lineRule="auto"/>
        <w:ind w:right="-86"/>
        <w:jc w:val="both"/>
        <w:rPr>
          <w:bCs/>
          <w:color w:val="000000" w:themeColor="text1"/>
        </w:rPr>
      </w:pPr>
    </w:p>
    <w:p w14:paraId="7D4BF412" w14:textId="65DF52D8" w:rsidR="004831A7" w:rsidRPr="002B5730" w:rsidRDefault="004831A7" w:rsidP="00BC081C">
      <w:pPr>
        <w:pStyle w:val="BodyText"/>
        <w:spacing w:before="162" w:line="360" w:lineRule="auto"/>
        <w:ind w:right="-86"/>
        <w:jc w:val="both"/>
        <w:rPr>
          <w:bCs/>
          <w:color w:val="000000" w:themeColor="text1"/>
        </w:rPr>
      </w:pPr>
    </w:p>
    <w:p w14:paraId="437A0F7F" w14:textId="3CB14B9C" w:rsidR="004831A7" w:rsidRPr="002B5730" w:rsidRDefault="004831A7" w:rsidP="00BC081C">
      <w:pPr>
        <w:pStyle w:val="BodyText"/>
        <w:spacing w:before="162" w:line="360" w:lineRule="auto"/>
        <w:ind w:right="-86"/>
        <w:jc w:val="both"/>
        <w:rPr>
          <w:bCs/>
          <w:color w:val="000000" w:themeColor="text1"/>
        </w:rPr>
      </w:pPr>
    </w:p>
    <w:p w14:paraId="78AE7CA8" w14:textId="58F122D4" w:rsidR="004831A7" w:rsidRPr="002B5730" w:rsidRDefault="004831A7" w:rsidP="00BC081C">
      <w:pPr>
        <w:pStyle w:val="BodyText"/>
        <w:spacing w:before="162" w:line="360" w:lineRule="auto"/>
        <w:ind w:right="-86"/>
        <w:jc w:val="both"/>
        <w:rPr>
          <w:bCs/>
          <w:color w:val="000000" w:themeColor="text1"/>
        </w:rPr>
      </w:pPr>
    </w:p>
    <w:p w14:paraId="35D20B23" w14:textId="56021BAD" w:rsidR="004831A7" w:rsidRPr="002B5730" w:rsidRDefault="004831A7" w:rsidP="00BC081C">
      <w:pPr>
        <w:pStyle w:val="BodyText"/>
        <w:spacing w:before="162" w:line="360" w:lineRule="auto"/>
        <w:ind w:right="-86"/>
        <w:jc w:val="both"/>
        <w:rPr>
          <w:bCs/>
          <w:color w:val="000000" w:themeColor="text1"/>
        </w:rPr>
      </w:pPr>
    </w:p>
    <w:p w14:paraId="39FA2D6F" w14:textId="3822CE37" w:rsidR="004831A7" w:rsidRDefault="004831A7" w:rsidP="00BC081C">
      <w:pPr>
        <w:pStyle w:val="BodyText"/>
        <w:spacing w:before="162" w:line="360" w:lineRule="auto"/>
        <w:ind w:right="-86"/>
        <w:jc w:val="both"/>
        <w:rPr>
          <w:bCs/>
          <w:color w:val="000000" w:themeColor="text1"/>
        </w:rPr>
      </w:pPr>
    </w:p>
    <w:p w14:paraId="2A4DF53D" w14:textId="0BC5F629" w:rsidR="00D5446C" w:rsidRDefault="00D5446C" w:rsidP="00BC081C">
      <w:pPr>
        <w:pStyle w:val="BodyText"/>
        <w:spacing w:before="162" w:line="360" w:lineRule="auto"/>
        <w:ind w:right="-86"/>
        <w:jc w:val="both"/>
        <w:rPr>
          <w:bCs/>
          <w:color w:val="000000" w:themeColor="text1"/>
        </w:rPr>
      </w:pPr>
    </w:p>
    <w:p w14:paraId="448143EF" w14:textId="2E17F4C7" w:rsidR="00D5446C" w:rsidRDefault="00D5446C" w:rsidP="00BC081C">
      <w:pPr>
        <w:pStyle w:val="BodyText"/>
        <w:spacing w:before="162" w:line="360" w:lineRule="auto"/>
        <w:ind w:right="-86"/>
        <w:jc w:val="both"/>
        <w:rPr>
          <w:bCs/>
          <w:color w:val="000000" w:themeColor="text1"/>
        </w:rPr>
      </w:pPr>
    </w:p>
    <w:p w14:paraId="68163EAC" w14:textId="386F3828" w:rsidR="00D5446C" w:rsidRDefault="00D5446C" w:rsidP="00BC081C">
      <w:pPr>
        <w:pStyle w:val="BodyText"/>
        <w:spacing w:before="162" w:line="360" w:lineRule="auto"/>
        <w:ind w:right="-86"/>
        <w:jc w:val="both"/>
        <w:rPr>
          <w:bCs/>
          <w:color w:val="000000" w:themeColor="text1"/>
        </w:rPr>
      </w:pPr>
    </w:p>
    <w:p w14:paraId="1DCA310C" w14:textId="77777777" w:rsidR="00D5446C" w:rsidRPr="002B5730" w:rsidRDefault="00D5446C" w:rsidP="00BC081C">
      <w:pPr>
        <w:pStyle w:val="BodyText"/>
        <w:spacing w:before="162" w:line="360" w:lineRule="auto"/>
        <w:ind w:right="-86"/>
        <w:jc w:val="both"/>
        <w:rPr>
          <w:bCs/>
          <w:color w:val="000000" w:themeColor="text1"/>
        </w:rPr>
      </w:pPr>
    </w:p>
    <w:p w14:paraId="47CDA83D" w14:textId="1EB0B1F7" w:rsidR="00412782" w:rsidRPr="002B5730" w:rsidRDefault="00471D9E" w:rsidP="0068477D">
      <w:pPr>
        <w:pStyle w:val="BodyText"/>
        <w:spacing w:before="162" w:line="480" w:lineRule="auto"/>
        <w:ind w:right="-90"/>
        <w:jc w:val="both"/>
        <w:rPr>
          <w:bCs/>
          <w:color w:val="000000" w:themeColor="text1"/>
        </w:rPr>
      </w:pPr>
      <w:r w:rsidRPr="002B5730">
        <w:rPr>
          <w:bCs/>
          <w:noProof/>
          <w:color w:val="000000" w:themeColor="text1"/>
        </w:rPr>
        <w:lastRenderedPageBreak/>
        <mc:AlternateContent>
          <mc:Choice Requires="wps">
            <w:drawing>
              <wp:anchor distT="0" distB="0" distL="114300" distR="114300" simplePos="0" relativeHeight="251747328" behindDoc="0" locked="0" layoutInCell="1" allowOverlap="1" wp14:anchorId="306DB854" wp14:editId="7BA80986">
                <wp:simplePos x="0" y="0"/>
                <wp:positionH relativeFrom="margin">
                  <wp:align>right</wp:align>
                </wp:positionH>
                <wp:positionV relativeFrom="paragraph">
                  <wp:posOffset>317500</wp:posOffset>
                </wp:positionV>
                <wp:extent cx="6457950" cy="291465"/>
                <wp:effectExtent l="0" t="0" r="0" b="0"/>
                <wp:wrapNone/>
                <wp:docPr id="87"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anchor>
            </w:drawing>
          </mc:Choice>
          <mc:Fallback>
            <w:pict>
              <v:shape w14:anchorId="306DB854" id="_x0000_s1073" type="#_x0000_t202" style="position:absolute;left:0;text-align:left;margin-left:457.3pt;margin-top:25pt;width:508.5pt;height:22.9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" filled="f" stroked="f">
                <v:textbo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Pr="002B5730">
        <w:rPr>
          <w:bCs/>
          <w:noProof/>
          <w:color w:val="000000" w:themeColor="text1"/>
        </w:rPr>
        <mc:AlternateContent>
          <mc:Choice Requires="wps">
            <w:drawing>
              <wp:anchor distT="0" distB="0" distL="114300" distR="114300" simplePos="0" relativeHeight="251961344" behindDoc="0" locked="0" layoutInCell="1" allowOverlap="1" wp14:anchorId="7581D0D5" wp14:editId="31096CF1">
                <wp:simplePos x="0" y="0"/>
                <wp:positionH relativeFrom="margin">
                  <wp:align>left</wp:align>
                </wp:positionH>
                <wp:positionV relativeFrom="paragraph">
                  <wp:posOffset>10795</wp:posOffset>
                </wp:positionV>
                <wp:extent cx="8229600" cy="292068"/>
                <wp:effectExtent l="0" t="0" r="0" b="0"/>
                <wp:wrapNone/>
                <wp:docPr id="1055" name="TextBox 13"/>
                <wp:cNvGraphicFramePr/>
                <a:graphic xmlns:a="http://schemas.openxmlformats.org/drawingml/2006/main">
                  <a:graphicData uri="http://schemas.microsoft.com/office/word/2010/wordprocessingShape">
                    <wps:wsp>
                      <wps:cNvSpPr txBox="1"/>
                      <wps:spPr>
                        <a:xfrm>
                          <a:off x="0" y="0"/>
                          <a:ext cx="8229600" cy="292068"/>
                        </a:xfrm>
                        <a:prstGeom prst="rect">
                          <a:avLst/>
                        </a:prstGeom>
                        <a:noFill/>
                      </wps:spPr>
                      <wps:txb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wps:txbx>
                      <wps:bodyPr wrap="square" rtlCol="0">
                        <a:noAutofit/>
                      </wps:bodyPr>
                    </wps:wsp>
                  </a:graphicData>
                </a:graphic>
                <wp14:sizeRelH relativeFrom="margin">
                  <wp14:pctWidth>0</wp14:pctWidth>
                </wp14:sizeRelH>
              </wp:anchor>
            </w:drawing>
          </mc:Choice>
          <mc:Fallback>
            <w:pict>
              <v:shape w14:anchorId="7581D0D5" id="_x0000_s1074" type="#_x0000_t202" style="position:absolute;left:0;text-align:left;margin-left:0;margin-top:.85pt;width:9in;height:23p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" filled="f" stroked="f">
                <v:textbo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v:textbox>
                <w10:wrap anchorx="margin"/>
              </v:shape>
            </w:pict>
          </mc:Fallback>
        </mc:AlternateContent>
      </w:r>
      <w:r w:rsidR="00EF09E0" w:rsidRPr="002B5730">
        <w:rPr>
          <w:bCs/>
          <w:color w:val="000000" w:themeColor="text1"/>
        </w:rPr>
        <w:tab/>
      </w:r>
    </w:p>
    <w:p w14:paraId="312E70FE" w14:textId="271D00B4" w:rsidR="0068477D" w:rsidRPr="002B5730" w:rsidRDefault="0068477D" w:rsidP="0068477D">
      <w:pPr>
        <w:pStyle w:val="BodyText"/>
        <w:spacing w:before="162" w:line="480" w:lineRule="auto"/>
        <w:ind w:right="-90"/>
        <w:jc w:val="both"/>
        <w:rPr>
          <w:bCs/>
          <w:color w:val="000000" w:themeColor="text1"/>
        </w:rPr>
      </w:pPr>
    </w:p>
    <w:p w14:paraId="39AD9EE8" w14:textId="77777777" w:rsidR="006E66C6" w:rsidRDefault="00EF09E0" w:rsidP="00B07577">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1917312" behindDoc="0" locked="0" layoutInCell="1" allowOverlap="1" wp14:anchorId="4DAC49A9" wp14:editId="351CA44D">
                <wp:simplePos x="0" y="0"/>
                <wp:positionH relativeFrom="margin">
                  <wp:posOffset>3390900</wp:posOffset>
                </wp:positionH>
                <wp:positionV relativeFrom="paragraph">
                  <wp:posOffset>3143250</wp:posOffset>
                </wp:positionV>
                <wp:extent cx="2907030" cy="307777"/>
                <wp:effectExtent l="0" t="0" r="0" b="0"/>
                <wp:wrapNone/>
                <wp:docPr id="213"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DAC49A9" id="_x0000_s1075" type="#_x0000_t202" style="position:absolute;left:0;text-align:left;margin-left:267pt;margin-top:247.5pt;width:228.9pt;height:24.25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" filled="f" stroked="f">
                <v:textbox style="mso-fit-shape-to-text:t">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68477D" w:rsidRPr="002B5730">
        <w:rPr>
          <w:noProof/>
          <w:color w:val="000000" w:themeColor="text1"/>
        </w:rPr>
        <w:drawing>
          <wp:inline distT="0" distB="0" distL="0" distR="0" wp14:anchorId="053E278B" wp14:editId="6A75E66B">
            <wp:extent cx="6524625" cy="3859530"/>
            <wp:effectExtent l="0" t="0" r="0" b="762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4BD96F5" w14:textId="77777777" w:rsidR="006E66C6" w:rsidRDefault="00D51608" w:rsidP="00B07577">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Pipes and Tanks serve as the </w:t>
      </w:r>
      <w:r w:rsidR="00E40A88" w:rsidRPr="002B5730">
        <w:rPr>
          <w:noProof/>
          <w:color w:val="000000" w:themeColor="text1"/>
        </w:rPr>
        <w:t>primary</w:t>
      </w:r>
      <w:r w:rsidRPr="002B5730">
        <w:rPr>
          <w:noProof/>
          <w:color w:val="000000" w:themeColor="text1"/>
        </w:rPr>
        <w:t xml:space="preserve"> application </w:t>
      </w:r>
      <w:r w:rsidR="00AE2605" w:rsidRPr="002B5730">
        <w:rPr>
          <w:noProof/>
          <w:color w:val="000000" w:themeColor="text1"/>
        </w:rPr>
        <w:t>o</w:t>
      </w:r>
      <w:r w:rsidRPr="002B5730">
        <w:rPr>
          <w:noProof/>
          <w:color w:val="000000" w:themeColor="text1"/>
        </w:rPr>
        <w:t xml:space="preserve">f vinyl ester resin which contributes </w:t>
      </w:r>
      <w:r w:rsidR="007A41B5" w:rsidRPr="002B5730">
        <w:rPr>
          <w:noProof/>
          <w:color w:val="000000" w:themeColor="text1"/>
        </w:rPr>
        <w:t xml:space="preserve">to </w:t>
      </w:r>
      <w:r w:rsidRPr="002B5730">
        <w:rPr>
          <w:noProof/>
          <w:color w:val="000000" w:themeColor="text1"/>
        </w:rPr>
        <w:t>around 59% of the total demand due to its excellent properties of corrosion, chemical</w:t>
      </w:r>
      <w:r w:rsidR="00554D7E" w:rsidRPr="002B5730">
        <w:rPr>
          <w:noProof/>
          <w:color w:val="000000" w:themeColor="text1"/>
        </w:rPr>
        <w:t>,</w:t>
      </w:r>
      <w:r w:rsidRPr="002B5730">
        <w:rPr>
          <w:noProof/>
          <w:color w:val="000000" w:themeColor="text1"/>
        </w:rPr>
        <w:t xml:space="preserve"> and thermal resistance. The rising demand from </w:t>
      </w:r>
      <w:r w:rsidR="002B30BC" w:rsidRPr="002B5730">
        <w:rPr>
          <w:noProof/>
          <w:color w:val="000000" w:themeColor="text1"/>
        </w:rPr>
        <w:t xml:space="preserve">the </w:t>
      </w:r>
      <w:r w:rsidRPr="002B5730">
        <w:rPr>
          <w:noProof/>
          <w:color w:val="000000" w:themeColor="text1"/>
        </w:rPr>
        <w:t>renewable sector</w:t>
      </w:r>
      <w:r w:rsidR="00554D7E" w:rsidRPr="002B5730">
        <w:rPr>
          <w:noProof/>
          <w:color w:val="000000" w:themeColor="text1"/>
        </w:rPr>
        <w:t>s</w:t>
      </w:r>
      <w:r w:rsidRPr="002B5730">
        <w:rPr>
          <w:noProof/>
          <w:color w:val="000000" w:themeColor="text1"/>
        </w:rPr>
        <w:t xml:space="preserve"> such as wind energy also serves as the major driving factor for the viny</w:t>
      </w:r>
      <w:r w:rsidR="00554D7E" w:rsidRPr="002B5730">
        <w:rPr>
          <w:noProof/>
          <w:color w:val="000000" w:themeColor="text1"/>
        </w:rPr>
        <w:t>l</w:t>
      </w:r>
      <w:r w:rsidRPr="002B5730">
        <w:rPr>
          <w:noProof/>
          <w:color w:val="000000" w:themeColor="text1"/>
        </w:rPr>
        <w:t xml:space="preserve"> ester resin market.</w:t>
      </w:r>
      <w:r w:rsidR="001A52E4" w:rsidRPr="002B5730">
        <w:rPr>
          <w:noProof/>
          <w:color w:val="000000" w:themeColor="text1"/>
        </w:rPr>
        <w:t xml:space="preserve"> The demand from mar</w:t>
      </w:r>
      <w:r w:rsidR="000B3091" w:rsidRPr="002B5730">
        <w:rPr>
          <w:noProof/>
          <w:color w:val="000000" w:themeColor="text1"/>
        </w:rPr>
        <w:t>i</w:t>
      </w:r>
      <w:r w:rsidR="001A52E4" w:rsidRPr="002B5730">
        <w:rPr>
          <w:noProof/>
          <w:color w:val="000000" w:themeColor="text1"/>
        </w:rPr>
        <w:t xml:space="preserve">ne components where it is used as the </w:t>
      </w:r>
      <w:r w:rsidR="00CC48BA" w:rsidRPr="002B5730">
        <w:rPr>
          <w:noProof/>
          <w:color w:val="000000" w:themeColor="text1"/>
        </w:rPr>
        <w:t>coating material</w:t>
      </w:r>
      <w:r w:rsidR="002B30BC" w:rsidRPr="002B5730">
        <w:rPr>
          <w:noProof/>
          <w:color w:val="000000" w:themeColor="text1"/>
        </w:rPr>
        <w:t xml:space="preserve"> to prevent </w:t>
      </w:r>
      <w:r w:rsidR="00CC48BA" w:rsidRPr="002B5730">
        <w:rPr>
          <w:noProof/>
          <w:color w:val="000000" w:themeColor="text1"/>
        </w:rPr>
        <w:t xml:space="preserve">corrosion </w:t>
      </w:r>
      <w:r w:rsidR="000B3091" w:rsidRPr="002B5730">
        <w:rPr>
          <w:noProof/>
          <w:color w:val="000000" w:themeColor="text1"/>
        </w:rPr>
        <w:t>also contributes to the increasi</w:t>
      </w:r>
      <w:r w:rsidR="002B30BC" w:rsidRPr="002B5730">
        <w:rPr>
          <w:noProof/>
          <w:color w:val="000000" w:themeColor="text1"/>
        </w:rPr>
        <w:t>ng</w:t>
      </w:r>
      <w:r w:rsidR="000B3091" w:rsidRPr="002B5730">
        <w:rPr>
          <w:noProof/>
          <w:color w:val="000000" w:themeColor="text1"/>
        </w:rPr>
        <w:t xml:space="preserve"> demand.</w:t>
      </w:r>
      <w:r w:rsidR="00C07E16" w:rsidRPr="002B5730">
        <w:rPr>
          <w:noProof/>
          <w:color w:val="000000" w:themeColor="text1"/>
        </w:rPr>
        <w:t xml:space="preserve"> </w:t>
      </w:r>
      <w:r w:rsidR="004E7D07" w:rsidRPr="002B5730">
        <w:rPr>
          <w:noProof/>
          <w:color w:val="000000" w:themeColor="text1"/>
        </w:rPr>
        <w:t>The chemical is used in various industries d</w:t>
      </w:r>
      <w:r w:rsidR="008D6F90" w:rsidRPr="002B5730">
        <w:rPr>
          <w:noProof/>
          <w:color w:val="000000" w:themeColor="text1"/>
        </w:rPr>
        <w:t>ue to</w:t>
      </w:r>
      <w:r w:rsidR="004E7D07" w:rsidRPr="002B5730">
        <w:rPr>
          <w:noProof/>
          <w:color w:val="000000" w:themeColor="text1"/>
        </w:rPr>
        <w:t xml:space="preserve"> its excellent chemical and corrosion resistance and low permeability. It is also being majorly used in materials for pipe linings, steel and concrete linings, secondary </w:t>
      </w:r>
      <w:r w:rsidR="004E7D07" w:rsidRPr="002B5730">
        <w:rPr>
          <w:noProof/>
          <w:color w:val="000000" w:themeColor="text1"/>
        </w:rPr>
        <w:t>containment, and to fabricate FRP (Fibe</w:t>
      </w:r>
      <w:r w:rsidR="0062593B" w:rsidRPr="002B5730">
        <w:rPr>
          <w:noProof/>
          <w:color w:val="000000" w:themeColor="text1"/>
        </w:rPr>
        <w:t>r</w:t>
      </w:r>
      <w:r w:rsidR="009A269E" w:rsidRPr="002B5730">
        <w:rPr>
          <w:noProof/>
          <w:color w:val="000000" w:themeColor="text1"/>
        </w:rPr>
        <w:t>glass</w:t>
      </w:r>
      <w:r w:rsidR="004E7D07" w:rsidRPr="002B5730">
        <w:rPr>
          <w:noProof/>
          <w:color w:val="000000" w:themeColor="text1"/>
        </w:rPr>
        <w:t xml:space="preserve"> Reinforced</w:t>
      </w:r>
      <w:r w:rsidR="009A269E" w:rsidRPr="002B5730">
        <w:rPr>
          <w:noProof/>
          <w:color w:val="000000" w:themeColor="text1"/>
        </w:rPr>
        <w:t xml:space="preserve"> Plastics) storage tanks. The chemical stands somewhere between </w:t>
      </w:r>
      <w:r w:rsidR="004208B1" w:rsidRPr="002B5730">
        <w:rPr>
          <w:noProof/>
          <w:color w:val="000000" w:themeColor="text1"/>
        </w:rPr>
        <w:t xml:space="preserve">epoxies </w:t>
      </w:r>
      <w:r w:rsidR="00DC29DC" w:rsidRPr="002B5730">
        <w:rPr>
          <w:noProof/>
          <w:color w:val="000000" w:themeColor="text1"/>
        </w:rPr>
        <w:t xml:space="preserve">and </w:t>
      </w:r>
      <w:r w:rsidR="009A269E" w:rsidRPr="002B5730">
        <w:rPr>
          <w:noProof/>
          <w:color w:val="000000" w:themeColor="text1"/>
        </w:rPr>
        <w:t xml:space="preserve">polyester in  terms of </w:t>
      </w:r>
      <w:r w:rsidR="00DC29DC" w:rsidRPr="002B5730">
        <w:rPr>
          <w:noProof/>
          <w:color w:val="000000" w:themeColor="text1"/>
        </w:rPr>
        <w:t>mechanical properties and price</w:t>
      </w:r>
      <w:r w:rsidR="009A269E" w:rsidRPr="002B5730">
        <w:rPr>
          <w:noProof/>
          <w:color w:val="000000" w:themeColor="text1"/>
        </w:rPr>
        <w:t>.</w:t>
      </w:r>
      <w:r w:rsidR="004E7D07" w:rsidRPr="002B5730">
        <w:rPr>
          <w:noProof/>
          <w:color w:val="000000" w:themeColor="text1"/>
        </w:rPr>
        <w:t xml:space="preserve"> </w:t>
      </w:r>
      <w:r w:rsidR="00DC29DC" w:rsidRPr="002B5730">
        <w:rPr>
          <w:noProof/>
          <w:color w:val="000000" w:themeColor="text1"/>
        </w:rPr>
        <w:t xml:space="preserve">The </w:t>
      </w:r>
      <w:r w:rsidR="00520FFA" w:rsidRPr="002B5730">
        <w:rPr>
          <w:noProof/>
          <w:color w:val="000000" w:themeColor="text1"/>
        </w:rPr>
        <w:t xml:space="preserve">major advantage </w:t>
      </w:r>
      <w:r w:rsidR="00DC29DC" w:rsidRPr="002B5730">
        <w:rPr>
          <w:noProof/>
          <w:color w:val="000000" w:themeColor="text1"/>
        </w:rPr>
        <w:t>of vinyl ester r</w:t>
      </w:r>
      <w:r w:rsidR="007878E5" w:rsidRPr="002B5730">
        <w:rPr>
          <w:noProof/>
          <w:color w:val="000000" w:themeColor="text1"/>
        </w:rPr>
        <w:t>e</w:t>
      </w:r>
      <w:r w:rsidR="00DC29DC" w:rsidRPr="002B5730">
        <w:rPr>
          <w:noProof/>
          <w:color w:val="000000" w:themeColor="text1"/>
        </w:rPr>
        <w:t>sin is that they</w:t>
      </w:r>
      <w:r w:rsidR="00520FFA" w:rsidRPr="002B5730">
        <w:rPr>
          <w:noProof/>
          <w:color w:val="000000" w:themeColor="text1"/>
        </w:rPr>
        <w:t xml:space="preserve"> offer bette</w:t>
      </w:r>
      <w:r w:rsidR="008F6745" w:rsidRPr="002B5730">
        <w:rPr>
          <w:noProof/>
          <w:color w:val="000000" w:themeColor="text1"/>
        </w:rPr>
        <w:t xml:space="preserve">r resistance to </w:t>
      </w:r>
      <w:r w:rsidR="00A70070" w:rsidRPr="002B5730">
        <w:rPr>
          <w:noProof/>
          <w:color w:val="000000" w:themeColor="text1"/>
        </w:rPr>
        <w:t>moisture absorption and hydrolytic attack than polyester.</w:t>
      </w:r>
      <w:r w:rsidR="00FF5BD6" w:rsidRPr="002B5730">
        <w:rPr>
          <w:noProof/>
          <w:color w:val="000000" w:themeColor="text1"/>
        </w:rPr>
        <w:t xml:space="preserve"> </w:t>
      </w:r>
      <w:r w:rsidR="00D36E76" w:rsidRPr="002B5730">
        <w:rPr>
          <w:noProof/>
          <w:color w:val="000000" w:themeColor="text1"/>
        </w:rPr>
        <w:t>Vinyl ester resin prevents the hydrolysis induced osmotic blistering</w:t>
      </w:r>
      <w:r w:rsidR="00FF5BD6" w:rsidRPr="002B5730">
        <w:rPr>
          <w:noProof/>
          <w:color w:val="000000" w:themeColor="text1"/>
        </w:rPr>
        <w:t xml:space="preserve"> </w:t>
      </w:r>
      <w:r w:rsidR="00D36E76" w:rsidRPr="002B5730">
        <w:rPr>
          <w:noProof/>
          <w:color w:val="000000" w:themeColor="text1"/>
        </w:rPr>
        <w:t xml:space="preserve">by the </w:t>
      </w:r>
      <w:r w:rsidR="00FF5BD6" w:rsidRPr="002B5730">
        <w:rPr>
          <w:noProof/>
          <w:color w:val="000000" w:themeColor="text1"/>
        </w:rPr>
        <w:t>form</w:t>
      </w:r>
      <w:r w:rsidR="00D36E76" w:rsidRPr="002B5730">
        <w:rPr>
          <w:noProof/>
          <w:color w:val="000000" w:themeColor="text1"/>
        </w:rPr>
        <w:t>ation</w:t>
      </w:r>
      <w:r w:rsidR="002B5730" w:rsidRPr="002B5730">
        <w:rPr>
          <w:noProof/>
          <w:color w:val="000000" w:themeColor="text1"/>
        </w:rPr>
        <w:t xml:space="preserve"> of</w:t>
      </w:r>
      <w:r w:rsidR="00FF5BD6" w:rsidRPr="002B5730">
        <w:rPr>
          <w:noProof/>
          <w:color w:val="000000" w:themeColor="text1"/>
        </w:rPr>
        <w:t xml:space="preserve"> skin between the gel coat and the glass/polyester laminate or over the gel coat. It can be used for the entire laminat</w:t>
      </w:r>
      <w:r w:rsidR="00A73525" w:rsidRPr="002B5730">
        <w:rPr>
          <w:noProof/>
          <w:color w:val="000000" w:themeColor="text1"/>
        </w:rPr>
        <w:t>ion of boats which provides greater flexibilty and toughness than polyester.</w:t>
      </w:r>
      <w:r w:rsidR="00A425CB" w:rsidRPr="002B5730">
        <w:rPr>
          <w:noProof/>
          <w:color w:val="000000" w:themeColor="text1"/>
        </w:rPr>
        <w:t xml:space="preserve"> </w:t>
      </w:r>
      <w:r w:rsidR="00DC29DC" w:rsidRPr="002B5730">
        <w:rPr>
          <w:noProof/>
          <w:color w:val="000000" w:themeColor="text1"/>
        </w:rPr>
        <w:t>O</w:t>
      </w:r>
      <w:r w:rsidR="00C427F6" w:rsidRPr="002B5730">
        <w:rPr>
          <w:noProof/>
          <w:color w:val="000000" w:themeColor="text1"/>
        </w:rPr>
        <w:t>ne of the fastest growing consumers of fibe</w:t>
      </w:r>
      <w:r w:rsidR="00A425CB" w:rsidRPr="002B5730">
        <w:rPr>
          <w:noProof/>
          <w:color w:val="000000" w:themeColor="text1"/>
        </w:rPr>
        <w:t>r</w:t>
      </w:r>
      <w:r w:rsidR="00C427F6" w:rsidRPr="002B5730">
        <w:rPr>
          <w:noProof/>
          <w:color w:val="000000" w:themeColor="text1"/>
        </w:rPr>
        <w:t xml:space="preserve"> reinforced plastics</w:t>
      </w:r>
      <w:r w:rsidR="00DC29DC" w:rsidRPr="002B5730">
        <w:rPr>
          <w:noProof/>
          <w:color w:val="000000" w:themeColor="text1"/>
        </w:rPr>
        <w:t xml:space="preserve"> </w:t>
      </w:r>
      <w:r w:rsidR="00A425CB" w:rsidRPr="002B5730">
        <w:rPr>
          <w:noProof/>
          <w:color w:val="000000" w:themeColor="text1"/>
        </w:rPr>
        <w:t xml:space="preserve">in the world is </w:t>
      </w:r>
      <w:r w:rsidR="00DC29DC" w:rsidRPr="002B5730">
        <w:rPr>
          <w:noProof/>
          <w:color w:val="000000" w:themeColor="text1"/>
        </w:rPr>
        <w:t xml:space="preserve">the wind </w:t>
      </w:r>
      <w:r w:rsidR="00DC29DC" w:rsidRPr="002B5730">
        <w:rPr>
          <w:noProof/>
          <w:color w:val="000000" w:themeColor="text1"/>
        </w:rPr>
        <w:lastRenderedPageBreak/>
        <w:t>energy</w:t>
      </w:r>
      <w:r w:rsidR="00C427F6" w:rsidRPr="002B5730">
        <w:rPr>
          <w:noProof/>
          <w:color w:val="000000" w:themeColor="text1"/>
        </w:rPr>
        <w:t xml:space="preserve"> </w:t>
      </w:r>
      <w:r w:rsidR="00A425CB" w:rsidRPr="002B5730">
        <w:rPr>
          <w:noProof/>
          <w:color w:val="000000" w:themeColor="text1"/>
        </w:rPr>
        <w:t xml:space="preserve">sector. </w:t>
      </w:r>
      <w:r w:rsidR="00C427F6" w:rsidRPr="002B5730">
        <w:rPr>
          <w:noProof/>
          <w:color w:val="000000" w:themeColor="text1"/>
        </w:rPr>
        <w:t xml:space="preserve">Major companies like AOC, Reichhold, INEOS produce a range of closed mould resins for wind blade composites including bisphenol A epoxy based vinyl ester resin, orthophthalic and isophthalic polyester and general purpose polyester. These resins are modified to deal with a range of processing, performance and cost requirements. For instance, DSM has </w:t>
      </w:r>
      <w:r w:rsidR="00C427F6" w:rsidRPr="002B5730">
        <w:rPr>
          <w:noProof/>
          <w:color w:val="000000" w:themeColor="text1"/>
        </w:rPr>
        <w:t>developed a range of low viscous vin</w:t>
      </w:r>
      <w:r w:rsidR="002B6ED5" w:rsidRPr="002B5730">
        <w:rPr>
          <w:noProof/>
          <w:color w:val="000000" w:themeColor="text1"/>
        </w:rPr>
        <w:t>yl ester resin for the production of wind turbine blades. Other applications include defense, aerospace and electrical &amp; electronics</w:t>
      </w:r>
      <w:r w:rsidR="00A425CB" w:rsidRPr="002B5730">
        <w:rPr>
          <w:noProof/>
          <w:color w:val="000000" w:themeColor="text1"/>
        </w:rPr>
        <w:t>,</w:t>
      </w:r>
      <w:r w:rsidR="002B6ED5" w:rsidRPr="002B5730">
        <w:rPr>
          <w:noProof/>
          <w:color w:val="000000" w:themeColor="text1"/>
        </w:rPr>
        <w:t xml:space="preserve"> where it is extensively used as the coating material providing resistance from moisture, chemicals and heat. It also contribute</w:t>
      </w:r>
      <w:r w:rsidR="00A5682A" w:rsidRPr="002B5730">
        <w:rPr>
          <w:noProof/>
          <w:color w:val="000000" w:themeColor="text1"/>
        </w:rPr>
        <w:t>s to the stren</w:t>
      </w:r>
      <w:r w:rsidR="008D064F" w:rsidRPr="002B5730">
        <w:rPr>
          <w:noProof/>
          <w:color w:val="000000" w:themeColor="text1"/>
        </w:rPr>
        <w:t>gth</w:t>
      </w:r>
      <w:r w:rsidR="00A5682A" w:rsidRPr="002B5730">
        <w:rPr>
          <w:noProof/>
          <w:color w:val="000000" w:themeColor="text1"/>
        </w:rPr>
        <w:t xml:space="preserve"> and stiffness of the parts.</w:t>
      </w:r>
    </w:p>
    <w:p w14:paraId="753264BD" w14:textId="042163F7" w:rsidR="00E860C0" w:rsidRPr="002B5730" w:rsidRDefault="00CE35EB" w:rsidP="00E860C0">
      <w:pPr>
        <w:pStyle w:val="BodyText"/>
        <w:spacing w:before="162" w:line="360" w:lineRule="auto"/>
        <w:ind w:right="-86"/>
        <w:jc w:val="both"/>
        <w:rPr>
          <w:ins w:id="1990" w:author="Hardik Malhotra" w:date="2021-09-10T17:18:00Z"/>
          <w:bCs/>
          <w:color w:val="000000" w:themeColor="text1"/>
        </w:rPr>
      </w:pPr>
      <w:ins w:id="1991" w:author="Hardik Malhotra" w:date="2021-09-10T17:18:00Z">
        <w:r w:rsidRPr="002B5730">
          <w:rPr>
            <w:bCs/>
            <w:noProof/>
            <w:color w:val="000000" w:themeColor="text1"/>
          </w:rPr>
          <mc:AlternateContent>
            <mc:Choice Requires="wps">
              <w:drawing>
                <wp:anchor distT="0" distB="0" distL="114300" distR="114300" simplePos="0" relativeHeight="252073984" behindDoc="0" locked="0" layoutInCell="1" allowOverlap="1" wp14:anchorId="464FCAE7" wp14:editId="1004B1F5">
                  <wp:simplePos x="0" y="0"/>
                  <wp:positionH relativeFrom="margin">
                    <wp:align>right</wp:align>
                  </wp:positionH>
                  <wp:positionV relativeFrom="paragraph">
                    <wp:posOffset>224790</wp:posOffset>
                  </wp:positionV>
                  <wp:extent cx="6648450" cy="400050"/>
                  <wp:effectExtent l="0" t="0" r="0" b="0"/>
                  <wp:wrapNone/>
                  <wp:docPr id="71" name="TextBox 11"/>
                  <wp:cNvGraphicFramePr/>
                  <a:graphic xmlns:a="http://schemas.openxmlformats.org/drawingml/2006/main">
                    <a:graphicData uri="http://schemas.microsoft.com/office/word/2010/wordprocessingShape">
                      <wps:wsp>
                        <wps:cNvSpPr txBox="1"/>
                        <wps:spPr>
                          <a:xfrm>
                            <a:off x="0" y="0"/>
                            <a:ext cx="6648450" cy="400050"/>
                          </a:xfrm>
                          <a:prstGeom prst="rect">
                            <a:avLst/>
                          </a:prstGeom>
                          <a:noFill/>
                        </wps:spPr>
                        <wps:txbx>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wps:txbx>
                        <wps:bodyPr wrap="square" rtlCol="0">
                          <a:spAutoFit/>
                        </wps:bodyPr>
                      </wps:wsp>
                    </a:graphicData>
                  </a:graphic>
                  <wp14:sizeRelH relativeFrom="margin">
                    <wp14:pctWidth>0</wp14:pctWidth>
                  </wp14:sizeRelH>
                </wp:anchor>
              </w:drawing>
            </mc:Choice>
            <mc:Fallback>
              <w:pict>
                <v:shape w14:anchorId="464FCAE7" id="_x0000_s1076" type="#_x0000_t202" style="position:absolute;left:0;text-align:left;margin-left:472.3pt;margin-top:17.7pt;width:523.5pt;height:31.5pt;z-index:252073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" filled="f" stroked="f">
                  <v:textbox style="mso-fit-shape-to-text:t">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v:textbox>
                  <w10:wrap anchorx="margin"/>
                </v:shape>
              </w:pict>
            </mc:Fallback>
          </mc:AlternateContent>
        </w:r>
      </w:ins>
    </w:p>
    <w:p w14:paraId="294F96C1" w14:textId="7206A629" w:rsidR="00E860C0" w:rsidRPr="002B5730" w:rsidRDefault="00E860C0" w:rsidP="00E860C0">
      <w:pPr>
        <w:pStyle w:val="BodyText"/>
        <w:spacing w:before="162" w:line="480" w:lineRule="auto"/>
        <w:ind w:right="-90"/>
        <w:jc w:val="both"/>
        <w:rPr>
          <w:ins w:id="1992" w:author="Hardik Malhotra" w:date="2021-09-10T17:18:00Z"/>
          <w:bCs/>
          <w:color w:val="000000" w:themeColor="text1"/>
        </w:rPr>
      </w:pPr>
    </w:p>
    <w:p w14:paraId="08F041A0" w14:textId="04F41729" w:rsidR="00BC081C" w:rsidRPr="002B5730" w:rsidRDefault="00BC5C96" w:rsidP="0068477D">
      <w:pPr>
        <w:pStyle w:val="BodyText"/>
        <w:spacing w:before="162" w:line="480" w:lineRule="auto"/>
        <w:ind w:right="-90"/>
        <w:jc w:val="both"/>
        <w:rPr>
          <w:ins w:id="1993" w:author="Hardik Malhotra" w:date="2021-09-10T17:18:00Z"/>
          <w:bCs/>
          <w:color w:val="000000" w:themeColor="text1"/>
        </w:rPr>
      </w:pPr>
      <w:r w:rsidRPr="002B5730">
        <w:rPr>
          <w:noProof/>
          <w:color w:val="000000" w:themeColor="text1"/>
        </w:rPr>
        <mc:AlternateContent>
          <mc:Choice Requires="wps">
            <w:drawing>
              <wp:anchor distT="0" distB="0" distL="114300" distR="114300" simplePos="0" relativeHeight="251963392" behindDoc="0" locked="0" layoutInCell="1" allowOverlap="1" wp14:anchorId="3E7B6889" wp14:editId="134F4E1B">
                <wp:simplePos x="0" y="0"/>
                <wp:positionH relativeFrom="column">
                  <wp:posOffset>-123825</wp:posOffset>
                </wp:positionH>
                <wp:positionV relativeFrom="paragraph">
                  <wp:posOffset>2120266</wp:posOffset>
                </wp:positionV>
                <wp:extent cx="8610600" cy="228600"/>
                <wp:effectExtent l="0" t="0" r="0" b="0"/>
                <wp:wrapNone/>
                <wp:docPr id="1056" name="TextBox 13"/>
                <wp:cNvGraphicFramePr/>
                <a:graphic xmlns:a="http://schemas.openxmlformats.org/drawingml/2006/main">
                  <a:graphicData uri="http://schemas.microsoft.com/office/word/2010/wordprocessingShape">
                    <wps:wsp>
                      <wps:cNvSpPr txBox="1"/>
                      <wps:spPr>
                        <a:xfrm>
                          <a:off x="0" y="0"/>
                          <a:ext cx="8610600" cy="228600"/>
                        </a:xfrm>
                        <a:prstGeom prst="rect">
                          <a:avLst/>
                        </a:prstGeom>
                        <a:noFill/>
                      </wps:spPr>
                      <wps:txb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7B6889" id="_x0000_s1077" type="#_x0000_t202" style="position:absolute;left:0;text-align:left;margin-left:-9.75pt;margin-top:166.95pt;width:678pt;height:18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" filled="f" stroked="f">
                <v:textbo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v:textbox>
              </v:shape>
            </w:pict>
          </mc:Fallback>
        </mc:AlternateContent>
      </w:r>
      <w:ins w:id="1994" w:author="Hardik Malhotra" w:date="2021-09-10T17:18:00Z">
        <w:r w:rsidR="00AE4C63" w:rsidRPr="002B5730">
          <w:rPr>
            <w:bCs/>
            <w:noProof/>
            <w:color w:val="000000" w:themeColor="text1"/>
          </w:rPr>
          <mc:AlternateContent>
            <mc:Choice Requires="wps">
              <w:drawing>
                <wp:anchor distT="0" distB="0" distL="114300" distR="114300" simplePos="0" relativeHeight="252075008" behindDoc="0" locked="0" layoutInCell="1" allowOverlap="1" wp14:anchorId="578F5388" wp14:editId="2C4F9CAA">
                  <wp:simplePos x="0" y="0"/>
                  <wp:positionH relativeFrom="column">
                    <wp:posOffset>4458335</wp:posOffset>
                  </wp:positionH>
                  <wp:positionV relativeFrom="paragraph">
                    <wp:posOffset>1645285</wp:posOffset>
                  </wp:positionV>
                  <wp:extent cx="1718662" cy="200055"/>
                  <wp:effectExtent l="0" t="0" r="0" b="0"/>
                  <wp:wrapNone/>
                  <wp:docPr id="73" name="TextBox 15"/>
                  <wp:cNvGraphicFramePr/>
                  <a:graphic xmlns:a="http://schemas.openxmlformats.org/drawingml/2006/main">
                    <a:graphicData uri="http://schemas.microsoft.com/office/word/2010/wordprocessingShape">
                      <wps:wsp>
                        <wps:cNvSpPr txBox="1"/>
                        <wps:spPr>
                          <a:xfrm>
                            <a:off x="0" y="0"/>
                            <a:ext cx="1718662" cy="200055"/>
                          </a:xfrm>
                          <a:prstGeom prst="rect">
                            <a:avLst/>
                          </a:prstGeom>
                          <a:noFill/>
                        </wps:spPr>
                        <wps:txbx>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wps:txbx>
                        <wps:bodyPr wrap="square" rtlCol="0">
                          <a:spAutoFit/>
                        </wps:bodyPr>
                      </wps:wsp>
                    </a:graphicData>
                  </a:graphic>
                </wp:anchor>
              </w:drawing>
            </mc:Choice>
            <mc:Fallback>
              <w:pict>
                <v:shape w14:anchorId="578F5388" id="_x0000_s1078" type="#_x0000_t202" style="position:absolute;left:0;text-align:left;margin-left:351.05pt;margin-top:129.55pt;width:135.35pt;height:15.7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" filled="f" stroked="f">
                  <v:textbox style="mso-fit-shape-to-text:t">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v:textbox>
                </v:shape>
              </w:pict>
            </mc:Fallback>
          </mc:AlternateContent>
        </w:r>
        <w:r w:rsidR="00E860C0" w:rsidRPr="002B5730">
          <w:rPr>
            <w:bCs/>
            <w:noProof/>
            <w:color w:val="000000" w:themeColor="text1"/>
          </w:rPr>
          <w:drawing>
            <wp:inline distT="0" distB="0" distL="0" distR="0" wp14:anchorId="612FE2C4" wp14:editId="785347B3">
              <wp:extent cx="6286500" cy="1790700"/>
              <wp:effectExtent l="0" t="0" r="0" b="0"/>
              <wp:docPr id="74" name="Chart 74">
                <a:extLst xmlns:a="http://schemas.openxmlformats.org/drawingml/2006/main">
                  <a:ext uri="{FF2B5EF4-FFF2-40B4-BE49-F238E27FC236}">
                    <a16:creationId xmlns:a16="http://schemas.microsoft.com/office/drawing/2014/main" id="{4414F162-55F9-4279-B24A-166ED0CCCC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ins>
    </w:p>
    <w:p w14:paraId="3E09A5DD" w14:textId="5F263CE8" w:rsidR="00E860C0" w:rsidRPr="002B5730" w:rsidRDefault="00BC081C" w:rsidP="0068477D">
      <w:pPr>
        <w:pStyle w:val="BodyText"/>
        <w:spacing w:before="162" w:line="480" w:lineRule="auto"/>
        <w:ind w:right="-90"/>
        <w:jc w:val="both"/>
        <w:rPr>
          <w:ins w:id="1995" w:author="Hardik Malhotra" w:date="2021-09-10T17:18:00Z"/>
          <w:noProof/>
          <w:color w:val="000000" w:themeColor="text1"/>
        </w:rPr>
      </w:pPr>
      <w:r w:rsidRPr="002B5730">
        <w:rPr>
          <w:noProof/>
          <w:color w:val="000000" w:themeColor="text1"/>
        </w:rPr>
        <mc:AlternateContent>
          <mc:Choice Requires="wps">
            <w:drawing>
              <wp:anchor distT="0" distB="0" distL="114300" distR="114300" simplePos="0" relativeHeight="251748352" behindDoc="0" locked="0" layoutInCell="1" allowOverlap="1" wp14:anchorId="0766EA23" wp14:editId="2503E41F">
                <wp:simplePos x="0" y="0"/>
                <wp:positionH relativeFrom="page">
                  <wp:posOffset>445312</wp:posOffset>
                </wp:positionH>
                <wp:positionV relativeFrom="paragraph">
                  <wp:posOffset>386361</wp:posOffset>
                </wp:positionV>
                <wp:extent cx="6562725" cy="291465"/>
                <wp:effectExtent l="0" t="0" r="0" b="0"/>
                <wp:wrapNone/>
                <wp:docPr id="88" name="TextBox 13"/>
                <wp:cNvGraphicFramePr/>
                <a:graphic xmlns:a="http://schemas.openxmlformats.org/drawingml/2006/main">
                  <a:graphicData uri="http://schemas.microsoft.com/office/word/2010/wordprocessingShape">
                    <wps:wsp>
                      <wps:cNvSpPr txBox="1"/>
                      <wps:spPr>
                        <a:xfrm>
                          <a:off x="0" y="0"/>
                          <a:ext cx="6562725" cy="291465"/>
                        </a:xfrm>
                        <a:prstGeom prst="rect">
                          <a:avLst/>
                        </a:prstGeom>
                        <a:noFill/>
                      </wps:spPr>
                      <wps:txbx>
                        <w:txbxContent>
                          <w:p w14:paraId="78C4335D" w14:textId="7C6827B2"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0766EA23" id="_x0000_s1079" type="#_x0000_t202" style="position:absolute;left:0;text-align:left;margin-left:35.05pt;margin-top:30.4pt;width:516.75pt;height:22.9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" filled="f" stroked="f">
                <v:textbox style="mso-fit-shape-to-text:t">
                  <w:txbxContent>
                    <w:p w14:paraId="78C4335D" w14:textId="7C6827B2"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v:textbox>
                <w10:wrap anchorx="page"/>
              </v:shape>
            </w:pict>
          </mc:Fallback>
        </mc:AlternateContent>
      </w:r>
    </w:p>
    <w:p w14:paraId="20D263B8" w14:textId="2AC6A709" w:rsidR="0068477D" w:rsidRPr="002B5730" w:rsidRDefault="00D5063A"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26B99C91">
                <wp:simplePos x="0" y="0"/>
                <wp:positionH relativeFrom="margin">
                  <wp:posOffset>2603500</wp:posOffset>
                </wp:positionH>
                <wp:positionV relativeFrom="paragraph">
                  <wp:posOffset>2904328</wp:posOffset>
                </wp:positionV>
                <wp:extent cx="3800475" cy="307340"/>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DED5058" id="TextBox 22" o:spid="_x0000_s1080" type="#_x0000_t202" style="position:absolute;left:0;text-align:left;margin-left:205pt;margin-top:228.7pt;width:299.25pt;height:24.2pt;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" filled="f" stroked="f">
                <v:textbox style="mso-fit-shape-to-text:t">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A7989" w:rsidRPr="002B5730">
        <w:rPr>
          <w:noProof/>
          <w:color w:val="000000" w:themeColor="text1"/>
        </w:rPr>
        <w:drawing>
          <wp:inline distT="0" distB="0" distL="0" distR="0" wp14:anchorId="0DA522A0" wp14:editId="29216761">
            <wp:extent cx="6457950" cy="3084949"/>
            <wp:effectExtent l="0" t="0" r="0" b="127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7C76559" w14:textId="77777777" w:rsidR="006E66C6" w:rsidRDefault="006E66C6" w:rsidP="00BC081C">
      <w:pPr>
        <w:pStyle w:val="BodyText"/>
        <w:spacing w:before="162" w:line="360" w:lineRule="auto"/>
        <w:ind w:right="90"/>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3D03B67" w14:textId="7C92E776" w:rsidR="006E66C6" w:rsidRDefault="00F9062E" w:rsidP="00BC081C">
      <w:pPr>
        <w:pStyle w:val="BodyText"/>
        <w:spacing w:before="162" w:line="360" w:lineRule="auto"/>
        <w:ind w:right="90"/>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lastRenderedPageBreak/>
        <w:t xml:space="preserve">Vinyl Ester Resin is mainly of three types namely Bisphenol A, F, S Vinyl Ester Resin, Novolac Vinyl Ester Resin, and Brominated Vinyl Ester Resin. Out of the three, Bisphenol A, F, S Vinyl Ester Resin dominate the global market with a market share of more than 50% in 2020. As Bisphenol A has been banned in Europe, the demand </w:t>
      </w:r>
      <w:r w:rsidR="000E1F6F" w:rsidRPr="002B5730">
        <w:rPr>
          <w:noProof/>
          <w:color w:val="000000" w:themeColor="text1"/>
        </w:rPr>
        <w:t xml:space="preserve">for </w:t>
      </w:r>
      <w:r w:rsidRPr="002B5730">
        <w:rPr>
          <w:noProof/>
          <w:color w:val="000000" w:themeColor="text1"/>
        </w:rPr>
        <w:t>Bisphenol A Vinyl Ester Resin is expected to gradually decrease as Bisphenol A will be replaced by Bisphenol F and S.</w:t>
      </w:r>
      <w:r w:rsidR="001F0937" w:rsidRPr="002B5730">
        <w:rPr>
          <w:noProof/>
          <w:color w:val="000000" w:themeColor="text1"/>
        </w:rPr>
        <w:t xml:space="preserve"> The Bisphenol- A type vinyl ester resin contributes </w:t>
      </w:r>
      <w:r w:rsidR="000E1F6F" w:rsidRPr="002B5730">
        <w:rPr>
          <w:noProof/>
          <w:color w:val="000000" w:themeColor="text1"/>
        </w:rPr>
        <w:t xml:space="preserve">to </w:t>
      </w:r>
      <w:r w:rsidR="001F0937" w:rsidRPr="002B5730">
        <w:rPr>
          <w:noProof/>
          <w:color w:val="000000" w:themeColor="text1"/>
        </w:rPr>
        <w:t xml:space="preserve">around 50% of the global vinyl ester resin types due to its excellent properties of corrosion resistance </w:t>
      </w:r>
      <w:r w:rsidR="00542947" w:rsidRPr="002B5730">
        <w:rPr>
          <w:noProof/>
          <w:color w:val="000000" w:themeColor="text1"/>
        </w:rPr>
        <w:t>to a variety of alkalis, organic and inorganic salts, salt solutions and oxidizing chemicals</w:t>
      </w:r>
      <w:r w:rsidR="008304CE" w:rsidRPr="002B5730">
        <w:rPr>
          <w:noProof/>
          <w:color w:val="000000" w:themeColor="text1"/>
        </w:rPr>
        <w:t>,</w:t>
      </w:r>
      <w:r w:rsidR="00542947" w:rsidRPr="002B5730">
        <w:rPr>
          <w:noProof/>
          <w:color w:val="000000" w:themeColor="text1"/>
        </w:rPr>
        <w:t xml:space="preserve"> etc.</w:t>
      </w:r>
      <w:r w:rsidR="00F16695" w:rsidRPr="002B5730">
        <w:rPr>
          <w:noProof/>
          <w:color w:val="000000" w:themeColor="text1"/>
        </w:rPr>
        <w:t xml:space="preserve"> </w:t>
      </w:r>
      <w:r w:rsidR="00F067DA" w:rsidRPr="002B5730">
        <w:rPr>
          <w:noProof/>
          <w:color w:val="000000" w:themeColor="text1"/>
        </w:rPr>
        <w:t xml:space="preserve">It </w:t>
      </w:r>
      <w:r w:rsidR="00F16695" w:rsidRPr="002B5730">
        <w:rPr>
          <w:noProof/>
          <w:color w:val="000000" w:themeColor="text1"/>
        </w:rPr>
        <w:t xml:space="preserve"> is majorly used in domestic and commercial po</w:t>
      </w:r>
      <w:r w:rsidR="001A39CB" w:rsidRPr="002B5730">
        <w:rPr>
          <w:noProof/>
          <w:color w:val="000000" w:themeColor="text1"/>
        </w:rPr>
        <w:t>r</w:t>
      </w:r>
      <w:r w:rsidR="00F16695" w:rsidRPr="002B5730">
        <w:rPr>
          <w:noProof/>
          <w:color w:val="000000" w:themeColor="text1"/>
        </w:rPr>
        <w:t>table water applications in both piping and tanks. Morevover,</w:t>
      </w:r>
      <w:r w:rsidR="005227FA" w:rsidRPr="002B5730">
        <w:rPr>
          <w:noProof/>
          <w:color w:val="000000" w:themeColor="text1"/>
        </w:rPr>
        <w:t xml:space="preserve"> its applications in spray-up, hand lay-up and filament winding applications</w:t>
      </w:r>
      <w:r w:rsidR="00A869E3" w:rsidRPr="002B5730">
        <w:rPr>
          <w:noProof/>
          <w:color w:val="000000" w:themeColor="text1"/>
        </w:rPr>
        <w:t xml:space="preserve"> and its capability of adapting to most other methods of fabrication with no additional modifications makes it most relevant among different types</w:t>
      </w:r>
      <w:r w:rsidR="00D34863" w:rsidRPr="002B5730">
        <w:rPr>
          <w:noProof/>
          <w:color w:val="000000" w:themeColor="text1"/>
        </w:rPr>
        <w:t xml:space="preserve"> of vinly ester resin</w:t>
      </w:r>
      <w:r w:rsidR="00A869E3" w:rsidRPr="002B5730">
        <w:rPr>
          <w:noProof/>
          <w:color w:val="000000" w:themeColor="text1"/>
        </w:rPr>
        <w:t xml:space="preserve">. </w:t>
      </w:r>
      <w:r w:rsidR="00CD0007" w:rsidRPr="002B5730">
        <w:rPr>
          <w:noProof/>
          <w:color w:val="000000" w:themeColor="text1"/>
        </w:rPr>
        <w:t xml:space="preserve">Novolac vinyl ester resin contributes </w:t>
      </w:r>
      <w:r w:rsidR="00306C8D" w:rsidRPr="002B5730">
        <w:rPr>
          <w:noProof/>
          <w:color w:val="000000" w:themeColor="text1"/>
        </w:rPr>
        <w:t xml:space="preserve">to </w:t>
      </w:r>
      <w:r w:rsidR="00CD0007" w:rsidRPr="002B5730">
        <w:rPr>
          <w:noProof/>
          <w:color w:val="000000" w:themeColor="text1"/>
        </w:rPr>
        <w:t xml:space="preserve">around 27% </w:t>
      </w:r>
      <w:r w:rsidR="00CD0007" w:rsidRPr="002B5730">
        <w:rPr>
          <w:noProof/>
          <w:color w:val="000000" w:themeColor="text1"/>
        </w:rPr>
        <w:t xml:space="preserve">which has been </w:t>
      </w:r>
      <w:r w:rsidR="00306C8D" w:rsidRPr="002B5730">
        <w:rPr>
          <w:noProof/>
          <w:color w:val="000000" w:themeColor="text1"/>
        </w:rPr>
        <w:t>specially</w:t>
      </w:r>
      <w:r w:rsidR="00CD0007" w:rsidRPr="002B5730">
        <w:rPr>
          <w:noProof/>
          <w:color w:val="000000" w:themeColor="text1"/>
        </w:rPr>
        <w:t xml:space="preserve"> modified for improved fabrication properties.</w:t>
      </w:r>
      <w:r w:rsidR="00F067DA" w:rsidRPr="002B5730">
        <w:rPr>
          <w:noProof/>
          <w:color w:val="000000" w:themeColor="text1"/>
        </w:rPr>
        <w:t xml:space="preserve"> It</w:t>
      </w:r>
      <w:r w:rsidR="00D020B8" w:rsidRPr="002B5730">
        <w:rPr>
          <w:noProof/>
          <w:color w:val="000000" w:themeColor="text1"/>
        </w:rPr>
        <w:t xml:space="preserve"> provides improved product quality and fabrication efficiency </w:t>
      </w:r>
      <w:r w:rsidR="00306C8D" w:rsidRPr="002B5730">
        <w:rPr>
          <w:noProof/>
          <w:color w:val="000000" w:themeColor="text1"/>
        </w:rPr>
        <w:t xml:space="preserve"> to ens users, </w:t>
      </w:r>
      <w:r w:rsidR="00D020B8" w:rsidRPr="002B5730">
        <w:rPr>
          <w:noProof/>
          <w:color w:val="000000" w:themeColor="text1"/>
        </w:rPr>
        <w:t>which</w:t>
      </w:r>
      <w:r w:rsidR="00BD1A4A" w:rsidRPr="002B5730">
        <w:rPr>
          <w:noProof/>
          <w:color w:val="000000" w:themeColor="text1"/>
        </w:rPr>
        <w:t xml:space="preserve"> offers extended shelf life </w:t>
      </w:r>
      <w:r w:rsidR="00F067DA" w:rsidRPr="002B5730">
        <w:rPr>
          <w:noProof/>
          <w:color w:val="000000" w:themeColor="text1"/>
        </w:rPr>
        <w:t>and</w:t>
      </w:r>
      <w:r w:rsidR="00BD1A4A" w:rsidRPr="002B5730">
        <w:rPr>
          <w:noProof/>
          <w:color w:val="000000" w:themeColor="text1"/>
        </w:rPr>
        <w:t xml:space="preserve"> adds improved flexibilty to fabricators. Some applications </w:t>
      </w:r>
      <w:r w:rsidR="00A83FEB" w:rsidRPr="002B5730">
        <w:rPr>
          <w:noProof/>
          <w:color w:val="000000" w:themeColor="text1"/>
        </w:rPr>
        <w:t>of</w:t>
      </w:r>
      <w:r w:rsidR="00BD1A4A" w:rsidRPr="002B5730">
        <w:rPr>
          <w:noProof/>
          <w:color w:val="000000" w:themeColor="text1"/>
        </w:rPr>
        <w:t xml:space="preserve"> novolac vinyl ester resin includes </w:t>
      </w:r>
      <w:r w:rsidR="00F067DA" w:rsidRPr="002B5730">
        <w:rPr>
          <w:noProof/>
          <w:color w:val="000000" w:themeColor="text1"/>
        </w:rPr>
        <w:t xml:space="preserve">heat sheilds, resistance coatings, parts for flue gas desulfurization, chimney liners, and other structural composite components where high heat resistance is required. </w:t>
      </w:r>
      <w:r w:rsidR="004831A7" w:rsidRPr="002B5730">
        <w:rPr>
          <w:noProof/>
          <w:color w:val="000000" w:themeColor="text1"/>
        </w:rPr>
        <w:t xml:space="preserve">The </w:t>
      </w:r>
      <w:r w:rsidR="00373149" w:rsidRPr="002B5730">
        <w:rPr>
          <w:noProof/>
          <w:color w:val="000000" w:themeColor="text1"/>
        </w:rPr>
        <w:t>Brominated vinyl ester resin</w:t>
      </w:r>
      <w:r w:rsidR="00006986" w:rsidRPr="002B5730">
        <w:rPr>
          <w:noProof/>
          <w:color w:val="000000" w:themeColor="text1"/>
        </w:rPr>
        <w:t>s</w:t>
      </w:r>
      <w:r w:rsidR="00373149" w:rsidRPr="002B5730">
        <w:rPr>
          <w:noProof/>
          <w:color w:val="000000" w:themeColor="text1"/>
        </w:rPr>
        <w:t xml:space="preserve"> are flame retardant </w:t>
      </w:r>
      <w:r w:rsidR="006D0D46" w:rsidRPr="002B5730">
        <w:rPr>
          <w:noProof/>
          <w:color w:val="000000" w:themeColor="text1"/>
        </w:rPr>
        <w:t xml:space="preserve">and provide </w:t>
      </w:r>
      <w:r w:rsidR="004831A7" w:rsidRPr="002B5730">
        <w:rPr>
          <w:noProof/>
          <w:color w:val="000000" w:themeColor="text1"/>
        </w:rPr>
        <w:t>corrosion</w:t>
      </w:r>
      <w:r w:rsidR="00373149" w:rsidRPr="002B5730">
        <w:rPr>
          <w:noProof/>
          <w:color w:val="000000" w:themeColor="text1"/>
        </w:rPr>
        <w:t xml:space="preserve"> </w:t>
      </w:r>
      <w:r w:rsidR="006D0D46" w:rsidRPr="002B5730">
        <w:rPr>
          <w:noProof/>
          <w:color w:val="000000" w:themeColor="text1"/>
        </w:rPr>
        <w:t xml:space="preserve">resistance from a </w:t>
      </w:r>
      <w:r w:rsidR="00373149" w:rsidRPr="002B5730">
        <w:rPr>
          <w:noProof/>
          <w:color w:val="000000" w:themeColor="text1"/>
        </w:rPr>
        <w:t xml:space="preserve">wide variety of </w:t>
      </w:r>
      <w:r w:rsidR="004831A7" w:rsidRPr="002B5730">
        <w:rPr>
          <w:noProof/>
          <w:color w:val="000000" w:themeColor="text1"/>
        </w:rPr>
        <w:t>acidic and alkaline</w:t>
      </w:r>
      <w:r w:rsidR="00373149" w:rsidRPr="002B5730">
        <w:rPr>
          <w:noProof/>
          <w:color w:val="000000" w:themeColor="text1"/>
        </w:rPr>
        <w:t xml:space="preserve"> environments. </w:t>
      </w:r>
      <w:r w:rsidR="005F7076" w:rsidRPr="002B5730">
        <w:rPr>
          <w:noProof/>
          <w:color w:val="000000" w:themeColor="text1"/>
        </w:rPr>
        <w:t>Novolac based vinyl ester resin</w:t>
      </w:r>
      <w:r w:rsidR="00FD0C1D" w:rsidRPr="002B5730">
        <w:rPr>
          <w:noProof/>
          <w:color w:val="000000" w:themeColor="text1"/>
        </w:rPr>
        <w:t>,</w:t>
      </w:r>
      <w:r w:rsidR="005F7076" w:rsidRPr="002B5730">
        <w:rPr>
          <w:noProof/>
          <w:color w:val="000000" w:themeColor="text1"/>
        </w:rPr>
        <w:t xml:space="preserve"> despite </w:t>
      </w:r>
      <w:r w:rsidR="00FD0C1D" w:rsidRPr="002B5730">
        <w:rPr>
          <w:noProof/>
          <w:color w:val="000000" w:themeColor="text1"/>
        </w:rPr>
        <w:t xml:space="preserve">possesing better properties than Bisphenol A vinyl ester resin, </w:t>
      </w:r>
      <w:r w:rsidR="00340D03" w:rsidRPr="002B5730">
        <w:rPr>
          <w:noProof/>
          <w:color w:val="000000" w:themeColor="text1"/>
        </w:rPr>
        <w:t>holds</w:t>
      </w:r>
      <w:r w:rsidR="00FD0C1D" w:rsidRPr="002B5730">
        <w:rPr>
          <w:noProof/>
          <w:color w:val="000000" w:themeColor="text1"/>
        </w:rPr>
        <w:t xml:space="preserve"> less share than </w:t>
      </w:r>
      <w:r w:rsidR="00340D03" w:rsidRPr="002B5730">
        <w:rPr>
          <w:noProof/>
          <w:color w:val="000000" w:themeColor="text1"/>
        </w:rPr>
        <w:t xml:space="preserve">Bisphenol A as </w:t>
      </w:r>
      <w:r w:rsidR="00D34863" w:rsidRPr="002B5730">
        <w:rPr>
          <w:noProof/>
          <w:color w:val="000000" w:themeColor="text1"/>
        </w:rPr>
        <w:t>the</w:t>
      </w:r>
      <w:r w:rsidR="00340D03" w:rsidRPr="002B5730">
        <w:rPr>
          <w:noProof/>
          <w:color w:val="000000" w:themeColor="text1"/>
        </w:rPr>
        <w:t xml:space="preserve"> technology to manufacture is quite complex, expensive, requires particular infrastructure, raw materials, &amp; above all expertise. Other</w:t>
      </w:r>
      <w:r w:rsidR="00D34863" w:rsidRPr="002B5730">
        <w:rPr>
          <w:noProof/>
          <w:color w:val="000000" w:themeColor="text1"/>
        </w:rPr>
        <w:t>s</w:t>
      </w:r>
      <w:r w:rsidR="00340D03" w:rsidRPr="002B5730">
        <w:rPr>
          <w:noProof/>
          <w:color w:val="000000" w:themeColor="text1"/>
        </w:rPr>
        <w:t xml:space="preserve"> include urethane and elastomer modified vinyl ester resin</w:t>
      </w:r>
      <w:r w:rsidR="00D023D4" w:rsidRPr="002B5730">
        <w:rPr>
          <w:noProof/>
          <w:color w:val="000000" w:themeColor="text1"/>
        </w:rPr>
        <w:t>s</w:t>
      </w:r>
      <w:r w:rsidR="00934B72" w:rsidRPr="002B5730">
        <w:rPr>
          <w:noProof/>
          <w:color w:val="000000" w:themeColor="text1"/>
        </w:rPr>
        <w:t xml:space="preserve"> which are modified with many unique features</w:t>
      </w:r>
      <w:r w:rsidR="00D023D4" w:rsidRPr="002B5730">
        <w:rPr>
          <w:noProof/>
          <w:color w:val="000000" w:themeColor="text1"/>
        </w:rPr>
        <w:t>,</w:t>
      </w:r>
      <w:r w:rsidR="00934B72" w:rsidRPr="002B5730">
        <w:rPr>
          <w:noProof/>
          <w:color w:val="000000" w:themeColor="text1"/>
        </w:rPr>
        <w:t xml:space="preserve"> providing </w:t>
      </w:r>
      <w:r w:rsidR="00C07E16" w:rsidRPr="002B5730">
        <w:rPr>
          <w:noProof/>
          <w:color w:val="000000" w:themeColor="text1"/>
        </w:rPr>
        <w:t>exceptional characteristics</w:t>
      </w:r>
      <w:r w:rsidR="00D34863" w:rsidRPr="002B5730">
        <w:rPr>
          <w:noProof/>
          <w:color w:val="000000" w:themeColor="text1"/>
        </w:rPr>
        <w:t>.</w:t>
      </w:r>
      <w:r w:rsidR="00C07E16" w:rsidRPr="002B5730">
        <w:rPr>
          <w:noProof/>
          <w:color w:val="000000" w:themeColor="text1"/>
        </w:rPr>
        <w:t xml:space="preserve"> </w:t>
      </w:r>
      <w:r w:rsidR="00D34863" w:rsidRPr="002B5730">
        <w:rPr>
          <w:noProof/>
          <w:color w:val="000000" w:themeColor="text1"/>
        </w:rPr>
        <w:t>The</w:t>
      </w:r>
      <w:r w:rsidR="00C07E16" w:rsidRPr="002B5730">
        <w:rPr>
          <w:noProof/>
          <w:color w:val="000000" w:themeColor="text1"/>
        </w:rPr>
        <w:t xml:space="preserve"> elastomer modified may also be used as a primer on carbon steel, high density PVC foam and other dissimilar sub</w:t>
      </w:r>
      <w:r w:rsidR="00306C8D" w:rsidRPr="002B5730">
        <w:rPr>
          <w:noProof/>
          <w:color w:val="000000" w:themeColor="text1"/>
        </w:rPr>
        <w:t>s</w:t>
      </w:r>
      <w:r w:rsidR="00C07E16" w:rsidRPr="002B5730">
        <w:rPr>
          <w:noProof/>
          <w:color w:val="000000" w:themeColor="text1"/>
        </w:rPr>
        <w:t>trates.</w:t>
      </w:r>
    </w:p>
    <w:p w14:paraId="51A5637B" w14:textId="77777777" w:rsidR="00D5446C" w:rsidRDefault="00C07E16" w:rsidP="006E66C6">
      <w:pPr>
        <w:pStyle w:val="BodyText"/>
        <w:spacing w:before="162" w:line="360" w:lineRule="auto"/>
        <w:ind w:right="90"/>
        <w:jc w:val="both"/>
        <w:rPr>
          <w:noProof/>
          <w:color w:val="000000" w:themeColor="text1"/>
        </w:rPr>
      </w:pPr>
      <w:r w:rsidRPr="002B5730">
        <w:rPr>
          <w:noProof/>
          <w:color w:val="000000" w:themeColor="text1"/>
        </w:rPr>
        <w:t xml:space="preserve"> </w:t>
      </w:r>
    </w:p>
    <w:p w14:paraId="2AE95752" w14:textId="77777777" w:rsidR="00D5446C" w:rsidRDefault="00D5446C" w:rsidP="006E66C6">
      <w:pPr>
        <w:pStyle w:val="BodyText"/>
        <w:spacing w:before="162" w:line="360" w:lineRule="auto"/>
        <w:ind w:right="90"/>
        <w:jc w:val="both"/>
        <w:rPr>
          <w:noProof/>
          <w:color w:val="000000" w:themeColor="text1"/>
        </w:rPr>
      </w:pPr>
    </w:p>
    <w:p w14:paraId="0B8D5352" w14:textId="77777777" w:rsidR="00D5446C" w:rsidRDefault="00D5446C" w:rsidP="006E66C6">
      <w:pPr>
        <w:pStyle w:val="BodyText"/>
        <w:spacing w:before="162" w:line="360" w:lineRule="auto"/>
        <w:ind w:right="90"/>
        <w:jc w:val="both"/>
        <w:rPr>
          <w:noProof/>
          <w:color w:val="000000" w:themeColor="text1"/>
        </w:rPr>
      </w:pPr>
    </w:p>
    <w:p w14:paraId="011AF22B" w14:textId="77777777" w:rsidR="00D5446C" w:rsidRDefault="00D5446C" w:rsidP="006E66C6">
      <w:pPr>
        <w:pStyle w:val="BodyText"/>
        <w:spacing w:before="162" w:line="360" w:lineRule="auto"/>
        <w:ind w:right="90"/>
        <w:jc w:val="both"/>
        <w:rPr>
          <w:noProof/>
          <w:color w:val="000000" w:themeColor="text1"/>
        </w:rPr>
      </w:pPr>
    </w:p>
    <w:p w14:paraId="34E86744" w14:textId="47C2393F" w:rsidR="004831A7" w:rsidRPr="002B5730" w:rsidRDefault="00934B72" w:rsidP="006E66C6">
      <w:pPr>
        <w:pStyle w:val="BodyText"/>
        <w:spacing w:before="162" w:line="360" w:lineRule="auto"/>
        <w:ind w:right="90"/>
        <w:jc w:val="both"/>
        <w:rPr>
          <w:noProof/>
          <w:color w:val="000000" w:themeColor="text1"/>
        </w:rPr>
      </w:pPr>
      <w:r w:rsidRPr="002B5730">
        <w:rPr>
          <w:noProof/>
          <w:color w:val="000000" w:themeColor="text1"/>
        </w:rPr>
        <w:tab/>
      </w:r>
    </w:p>
    <w:p w14:paraId="01D18D21" w14:textId="5005BE3A" w:rsidR="000F635C" w:rsidRPr="002B5730" w:rsidRDefault="00542947" w:rsidP="0068477D">
      <w:pPr>
        <w:pStyle w:val="BodyText"/>
        <w:spacing w:before="162" w:line="480" w:lineRule="auto"/>
        <w:ind w:right="-90"/>
        <w:jc w:val="both"/>
        <w:rPr>
          <w:noProof/>
          <w:color w:val="000000" w:themeColor="text1"/>
        </w:rPr>
      </w:pPr>
      <w:r w:rsidRPr="002B5730">
        <w:rPr>
          <w:noProof/>
          <w:color w:val="000000" w:themeColor="text1"/>
        </w:rPr>
        <w:lastRenderedPageBreak/>
        <mc:AlternateContent>
          <mc:Choice Requires="wps">
            <w:drawing>
              <wp:anchor distT="0" distB="0" distL="114300" distR="114300" simplePos="0" relativeHeight="251965440" behindDoc="0" locked="0" layoutInCell="1" allowOverlap="1" wp14:anchorId="5FC4C688" wp14:editId="6CD348B0">
                <wp:simplePos x="0" y="0"/>
                <wp:positionH relativeFrom="margin">
                  <wp:align>left</wp:align>
                </wp:positionH>
                <wp:positionV relativeFrom="paragraph">
                  <wp:posOffset>115750</wp:posOffset>
                </wp:positionV>
                <wp:extent cx="8239125" cy="292068"/>
                <wp:effectExtent l="0" t="0" r="0" b="0"/>
                <wp:wrapNone/>
                <wp:docPr id="1057" name="TextBox 13"/>
                <wp:cNvGraphicFramePr/>
                <a:graphic xmlns:a="http://schemas.openxmlformats.org/drawingml/2006/main">
                  <a:graphicData uri="http://schemas.microsoft.com/office/word/2010/wordprocessingShape">
                    <wps:wsp>
                      <wps:cNvSpPr txBox="1"/>
                      <wps:spPr>
                        <a:xfrm>
                          <a:off x="0" y="0"/>
                          <a:ext cx="8239125" cy="292068"/>
                        </a:xfrm>
                        <a:prstGeom prst="rect">
                          <a:avLst/>
                        </a:prstGeom>
                        <a:noFill/>
                      </wps:spPr>
                      <wps:txbx>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wps:txbx>
                      <wps:bodyPr wrap="square" rtlCol="0">
                        <a:spAutoFit/>
                      </wps:bodyPr>
                    </wps:wsp>
                  </a:graphicData>
                </a:graphic>
                <wp14:sizeRelH relativeFrom="margin">
                  <wp14:pctWidth>0</wp14:pctWidth>
                </wp14:sizeRelH>
              </wp:anchor>
            </w:drawing>
          </mc:Choice>
          <mc:Fallback>
            <w:pict>
              <v:shape w14:anchorId="5FC4C688" id="_x0000_s1081" type="#_x0000_t202" style="position:absolute;left:0;text-align:left;margin-left:0;margin-top:9.1pt;width:648.75pt;height:23pt;z-index:251965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" filled="f" stroked="f">
                <v:textbox style="mso-fit-shape-to-text:t">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v:textbox>
                <w10:wrap anchorx="margin"/>
              </v:shape>
            </w:pict>
          </mc:Fallback>
        </mc:AlternateContent>
      </w:r>
      <w:r w:rsidRPr="002B5730">
        <w:rPr>
          <w:noProof/>
          <w:color w:val="000000" w:themeColor="text1"/>
        </w:rPr>
        <w:tab/>
      </w:r>
    </w:p>
    <w:p w14:paraId="559A3BCE" w14:textId="0EC407ED" w:rsidR="0068477D" w:rsidRPr="002B5730" w:rsidRDefault="000F635C" w:rsidP="0068477D">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49376" behindDoc="0" locked="0" layoutInCell="1" allowOverlap="1" wp14:anchorId="6894DF4D" wp14:editId="3E541D07">
                <wp:simplePos x="0" y="0"/>
                <wp:positionH relativeFrom="margin">
                  <wp:align>left</wp:align>
                </wp:positionH>
                <wp:positionV relativeFrom="paragraph">
                  <wp:posOffset>135860</wp:posOffset>
                </wp:positionV>
                <wp:extent cx="6534150" cy="292068"/>
                <wp:effectExtent l="0" t="0" r="0" b="0"/>
                <wp:wrapNone/>
                <wp:docPr id="89" name="TextBox 13"/>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2C95D4BE" w14:textId="63178BA1"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4: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Sales Channel, By Volume, 2015–</w:t>
                            </w:r>
                            <w:r w:rsidRPr="002B5730">
                              <w:rPr>
                                <w:rFonts w:ascii="Verdana" w:eastAsia="Verdana" w:hAnsi="Verdana" w:cs="Verdana"/>
                                <w:b/>
                                <w:bCs/>
                                <w:color w:val="000000" w:themeColor="text1"/>
                                <w:kern w:val="24"/>
                                <w:sz w:val="20"/>
                                <w:szCs w:val="20"/>
                              </w:rPr>
                              <w:t>2030F</w:t>
                            </w:r>
                          </w:p>
                        </w:txbxContent>
                      </wps:txbx>
                      <wps:bodyPr wrap="square" rtlCol="0">
                        <a:spAutoFit/>
                      </wps:bodyPr>
                    </wps:wsp>
                  </a:graphicData>
                </a:graphic>
                <wp14:sizeRelH relativeFrom="margin">
                  <wp14:pctWidth>0</wp14:pctWidth>
                </wp14:sizeRelH>
              </wp:anchor>
            </w:drawing>
          </mc:Choice>
          <mc:Fallback>
            <w:pict>
              <v:shape w14:anchorId="6894DF4D" id="_x0000_s1082" type="#_x0000_t202" style="position:absolute;left:0;text-align:left;margin-left:0;margin-top:10.7pt;width:514.5pt;height:23pt;z-index:251749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" filled="f" stroked="f">
                <v:textbox style="mso-fit-shape-to-text:t">
                  <w:txbxContent>
                    <w:p w14:paraId="2C95D4BE" w14:textId="63178BA1"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4: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Sales Channel, By Volume, 2015–</w:t>
                      </w:r>
                      <w:r w:rsidRPr="002B5730">
                        <w:rPr>
                          <w:rFonts w:ascii="Verdana" w:eastAsia="Verdana" w:hAnsi="Verdana" w:cs="Verdana"/>
                          <w:b/>
                          <w:bCs/>
                          <w:color w:val="000000" w:themeColor="text1"/>
                          <w:kern w:val="24"/>
                          <w:sz w:val="20"/>
                          <w:szCs w:val="20"/>
                        </w:rPr>
                        <w:t>2030F</w:t>
                      </w:r>
                    </w:p>
                  </w:txbxContent>
                </v:textbox>
                <w10:wrap anchorx="margin"/>
              </v:shape>
            </w:pict>
          </mc:Fallback>
        </mc:AlternateContent>
      </w:r>
    </w:p>
    <w:p w14:paraId="41EF3B6D" w14:textId="3B69E27D" w:rsidR="000627CD" w:rsidRPr="002B5730" w:rsidRDefault="009006A2" w:rsidP="000627CD">
      <w:pPr>
        <w:pStyle w:val="BodyText"/>
        <w:spacing w:before="162" w:line="480" w:lineRule="auto"/>
        <w:ind w:right="-90"/>
        <w:jc w:val="both"/>
        <w:rPr>
          <w:noProof/>
          <w:color w:val="000000" w:themeColor="text1"/>
        </w:rPr>
      </w:pPr>
      <w:r w:rsidRPr="002B5730">
        <w:rPr>
          <w:bCs/>
          <w:noProof/>
          <w:color w:val="000000" w:themeColor="text1"/>
          <w:lang w:val="en-IN"/>
        </w:rPr>
        <mc:AlternateContent>
          <mc:Choice Requires="wps">
            <w:drawing>
              <wp:anchor distT="0" distB="0" distL="114300" distR="114300" simplePos="0" relativeHeight="252173312" behindDoc="0" locked="0" layoutInCell="1" allowOverlap="1" wp14:anchorId="7529A233" wp14:editId="4D5A3D28">
                <wp:simplePos x="0" y="0"/>
                <wp:positionH relativeFrom="margin">
                  <wp:posOffset>4381500</wp:posOffset>
                </wp:positionH>
                <wp:positionV relativeFrom="paragraph">
                  <wp:posOffset>2819400</wp:posOffset>
                </wp:positionV>
                <wp:extent cx="1889760" cy="266700"/>
                <wp:effectExtent l="0" t="0" r="0" b="0"/>
                <wp:wrapNone/>
                <wp:docPr id="18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29A233" id="_x0000_s1083" type="#_x0000_t202" style="position:absolute;left:0;text-align:left;margin-left:345pt;margin-top:222pt;width:148.8pt;height: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" filled="f" stroked="f">
                <v:textbo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D51608" w:rsidRPr="002B5730">
        <w:rPr>
          <w:noProof/>
          <w:color w:val="000000" w:themeColor="text1"/>
        </w:rPr>
        <w:drawing>
          <wp:inline distT="0" distB="0" distL="0" distR="0" wp14:anchorId="1288B626" wp14:editId="46D1E6DC">
            <wp:extent cx="6486525" cy="3497580"/>
            <wp:effectExtent l="0" t="0" r="0" b="762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22CC8D3" w14:textId="77777777" w:rsidR="006E66C6" w:rsidRDefault="006E66C6" w:rsidP="000627CD">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B823B0" w14:textId="39D7AB1D" w:rsidR="006E66C6" w:rsidRDefault="00F9062E" w:rsidP="000627CD">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The major sales channel for </w:t>
      </w:r>
      <w:r w:rsidR="001711D5" w:rsidRPr="002B5730">
        <w:rPr>
          <w:noProof/>
          <w:color w:val="000000" w:themeColor="text1"/>
        </w:rPr>
        <w:t>g</w:t>
      </w:r>
      <w:r w:rsidRPr="002B5730">
        <w:rPr>
          <w:noProof/>
          <w:color w:val="000000" w:themeColor="text1"/>
        </w:rPr>
        <w:t xml:space="preserve">lobal </w:t>
      </w:r>
      <w:r w:rsidR="001711D5" w:rsidRPr="002B5730">
        <w:rPr>
          <w:noProof/>
          <w:color w:val="000000" w:themeColor="text1"/>
        </w:rPr>
        <w:t>v</w:t>
      </w:r>
      <w:r w:rsidRPr="002B5730">
        <w:rPr>
          <w:noProof/>
          <w:color w:val="000000" w:themeColor="text1"/>
        </w:rPr>
        <w:t xml:space="preserve">inyl </w:t>
      </w:r>
      <w:r w:rsidR="001711D5" w:rsidRPr="002B5730">
        <w:rPr>
          <w:noProof/>
          <w:color w:val="000000" w:themeColor="text1"/>
        </w:rPr>
        <w:t>e</w:t>
      </w:r>
      <w:r w:rsidRPr="002B5730">
        <w:rPr>
          <w:noProof/>
          <w:color w:val="000000" w:themeColor="text1"/>
        </w:rPr>
        <w:t xml:space="preserve">ster </w:t>
      </w:r>
      <w:r w:rsidR="001711D5" w:rsidRPr="002B5730">
        <w:rPr>
          <w:noProof/>
          <w:color w:val="000000" w:themeColor="text1"/>
        </w:rPr>
        <w:t>r</w:t>
      </w:r>
      <w:r w:rsidRPr="002B5730">
        <w:rPr>
          <w:noProof/>
          <w:color w:val="000000" w:themeColor="text1"/>
        </w:rPr>
        <w:t xml:space="preserve">esin </w:t>
      </w:r>
      <w:r w:rsidR="001711D5" w:rsidRPr="002B5730">
        <w:rPr>
          <w:noProof/>
          <w:color w:val="000000" w:themeColor="text1"/>
        </w:rPr>
        <w:t>m</w:t>
      </w:r>
      <w:r w:rsidRPr="002B5730">
        <w:rPr>
          <w:noProof/>
          <w:color w:val="000000" w:themeColor="text1"/>
        </w:rPr>
        <w:t xml:space="preserve">arket is the </w:t>
      </w:r>
      <w:r w:rsidR="00DB326C" w:rsidRPr="002B5730">
        <w:rPr>
          <w:noProof/>
          <w:color w:val="000000" w:themeColor="text1"/>
        </w:rPr>
        <w:t>d</w:t>
      </w:r>
      <w:r w:rsidRPr="002B5730">
        <w:rPr>
          <w:noProof/>
          <w:color w:val="000000" w:themeColor="text1"/>
        </w:rPr>
        <w:t xml:space="preserve">irect </w:t>
      </w:r>
      <w:r w:rsidR="00DB326C" w:rsidRPr="002B5730">
        <w:rPr>
          <w:noProof/>
          <w:color w:val="000000" w:themeColor="text1"/>
        </w:rPr>
        <w:t>d</w:t>
      </w:r>
      <w:r w:rsidRPr="002B5730">
        <w:rPr>
          <w:noProof/>
          <w:color w:val="000000" w:themeColor="text1"/>
        </w:rPr>
        <w:t xml:space="preserve">ales </w:t>
      </w:r>
      <w:r w:rsidR="00DB326C" w:rsidRPr="002B5730">
        <w:rPr>
          <w:noProof/>
          <w:color w:val="000000" w:themeColor="text1"/>
        </w:rPr>
        <w:t>c</w:t>
      </w:r>
      <w:r w:rsidRPr="002B5730">
        <w:rPr>
          <w:noProof/>
          <w:color w:val="000000" w:themeColor="text1"/>
        </w:rPr>
        <w:t xml:space="preserve">hannel with a market share of around </w:t>
      </w:r>
      <w:r w:rsidR="00DF53D3" w:rsidRPr="002B5730">
        <w:rPr>
          <w:noProof/>
          <w:color w:val="000000" w:themeColor="text1"/>
        </w:rPr>
        <w:t xml:space="preserve">81% in 2015, which has been gradually growing since then and was estimated to be around </w:t>
      </w:r>
      <w:r w:rsidRPr="002B5730">
        <w:rPr>
          <w:noProof/>
          <w:color w:val="000000" w:themeColor="text1"/>
        </w:rPr>
        <w:t>83% in 2020</w:t>
      </w:r>
      <w:r w:rsidR="00DF53D3" w:rsidRPr="002B5730">
        <w:rPr>
          <w:noProof/>
          <w:color w:val="000000" w:themeColor="text1"/>
        </w:rPr>
        <w:t xml:space="preserve">. </w:t>
      </w:r>
      <w:r w:rsidRPr="002B5730">
        <w:rPr>
          <w:noProof/>
          <w:color w:val="000000" w:themeColor="text1"/>
        </w:rPr>
        <w:t>As the Vinyl Ester Resin has major application in areas like wind energy, automotive</w:t>
      </w:r>
      <w:r w:rsidR="000E593E" w:rsidRPr="002B5730">
        <w:rPr>
          <w:noProof/>
          <w:color w:val="000000" w:themeColor="text1"/>
        </w:rPr>
        <w:t>,</w:t>
      </w:r>
      <w:r w:rsidRPr="002B5730">
        <w:rPr>
          <w:noProof/>
          <w:color w:val="000000" w:themeColor="text1"/>
        </w:rPr>
        <w:t xml:space="preserve"> etc., companies prefer direct sales channel over indirect sales channel in order to reduce their logistics costs.</w:t>
      </w:r>
      <w:r w:rsidR="00214A75" w:rsidRPr="002B5730">
        <w:rPr>
          <w:noProof/>
          <w:color w:val="000000" w:themeColor="text1"/>
        </w:rPr>
        <w:t xml:space="preserve"> For captive epoxy resin </w:t>
      </w:r>
      <w:r w:rsidR="00214A75" w:rsidRPr="002B5730">
        <w:rPr>
          <w:noProof/>
          <w:color w:val="000000" w:themeColor="text1"/>
        </w:rPr>
        <w:t>manufacturer</w:t>
      </w:r>
      <w:r w:rsidR="000E593E" w:rsidRPr="002B5730">
        <w:rPr>
          <w:noProof/>
          <w:color w:val="000000" w:themeColor="text1"/>
        </w:rPr>
        <w:t>s</w:t>
      </w:r>
      <w:r w:rsidR="00214A75" w:rsidRPr="002B5730">
        <w:rPr>
          <w:noProof/>
          <w:color w:val="000000" w:themeColor="text1"/>
        </w:rPr>
        <w:t>, the percentage margin through direct sales stands at 24.56%</w:t>
      </w:r>
      <w:r w:rsidR="000E593E" w:rsidRPr="002B5730">
        <w:rPr>
          <w:noProof/>
          <w:color w:val="000000" w:themeColor="text1"/>
        </w:rPr>
        <w:t xml:space="preserve">, </w:t>
      </w:r>
      <w:r w:rsidR="00214A75" w:rsidRPr="002B5730">
        <w:rPr>
          <w:noProof/>
          <w:color w:val="000000" w:themeColor="text1"/>
        </w:rPr>
        <w:t>which includes sales through company websites, direct export and direct sales while the margin through indirect sales stand</w:t>
      </w:r>
      <w:r w:rsidR="003832D4" w:rsidRPr="002B5730">
        <w:rPr>
          <w:noProof/>
          <w:color w:val="000000" w:themeColor="text1"/>
        </w:rPr>
        <w:t>s</w:t>
      </w:r>
      <w:r w:rsidR="00214A75" w:rsidRPr="002B5730">
        <w:rPr>
          <w:noProof/>
          <w:color w:val="000000" w:themeColor="text1"/>
        </w:rPr>
        <w:t xml:space="preserve"> at 27.33%</w:t>
      </w:r>
      <w:r w:rsidR="000E593E" w:rsidRPr="002B5730">
        <w:rPr>
          <w:noProof/>
          <w:color w:val="000000" w:themeColor="text1"/>
        </w:rPr>
        <w:t>,</w:t>
      </w:r>
      <w:r w:rsidR="00214A75" w:rsidRPr="002B5730">
        <w:rPr>
          <w:noProof/>
          <w:color w:val="000000" w:themeColor="text1"/>
        </w:rPr>
        <w:t xml:space="preserve"> which includes sales through distributor or retailer including transportation charges and distributor share. For non captive epoxy resin manufatcurer</w:t>
      </w:r>
      <w:r w:rsidR="000E593E" w:rsidRPr="002B5730">
        <w:rPr>
          <w:noProof/>
          <w:color w:val="000000" w:themeColor="text1"/>
        </w:rPr>
        <w:t>s</w:t>
      </w:r>
      <w:r w:rsidR="00214A75" w:rsidRPr="002B5730">
        <w:rPr>
          <w:noProof/>
          <w:color w:val="000000" w:themeColor="text1"/>
        </w:rPr>
        <w:t>, the margin through direct sales stands at 20.41%</w:t>
      </w:r>
      <w:r w:rsidR="00AC531E" w:rsidRPr="002B5730">
        <w:rPr>
          <w:noProof/>
          <w:color w:val="000000" w:themeColor="text1"/>
        </w:rPr>
        <w:t>,</w:t>
      </w:r>
      <w:r w:rsidR="00214A75" w:rsidRPr="002B5730">
        <w:rPr>
          <w:noProof/>
          <w:color w:val="000000" w:themeColor="text1"/>
        </w:rPr>
        <w:t xml:space="preserve"> whil</w:t>
      </w:r>
      <w:r w:rsidR="00AC531E" w:rsidRPr="002B5730">
        <w:rPr>
          <w:noProof/>
          <w:color w:val="000000" w:themeColor="text1"/>
        </w:rPr>
        <w:t>e</w:t>
      </w:r>
      <w:r w:rsidR="00214A75" w:rsidRPr="002B5730">
        <w:rPr>
          <w:noProof/>
          <w:color w:val="000000" w:themeColor="text1"/>
        </w:rPr>
        <w:t xml:space="preserve"> through indirect sales it stands at 23.33%</w:t>
      </w:r>
      <w:r w:rsidR="00436950">
        <w:rPr>
          <w:noProof/>
          <w:color w:val="000000" w:themeColor="text1"/>
        </w:rPr>
        <w:t>.</w:t>
      </w:r>
    </w:p>
    <w:p w14:paraId="027BAD04" w14:textId="77777777" w:rsidR="003A572C" w:rsidRDefault="003A572C" w:rsidP="00F9062E">
      <w:pPr>
        <w:pStyle w:val="BodyText"/>
        <w:spacing w:before="162" w:line="480" w:lineRule="auto"/>
        <w:ind w:right="-90"/>
        <w:jc w:val="both"/>
        <w:rPr>
          <w:noProof/>
          <w:color w:val="000000" w:themeColor="text1"/>
        </w:rPr>
      </w:pPr>
    </w:p>
    <w:p w14:paraId="18D0C9B5" w14:textId="77777777" w:rsidR="00D5446C" w:rsidRDefault="00D5446C" w:rsidP="00F9062E">
      <w:pPr>
        <w:pStyle w:val="BodyText"/>
        <w:spacing w:before="162" w:line="480" w:lineRule="auto"/>
        <w:ind w:right="-90"/>
        <w:jc w:val="both"/>
        <w:rPr>
          <w:noProof/>
          <w:color w:val="000000" w:themeColor="text1"/>
        </w:rPr>
      </w:pPr>
    </w:p>
    <w:p w14:paraId="7A83CAE7" w14:textId="77777777" w:rsidR="00D5446C" w:rsidRDefault="00D5446C" w:rsidP="00F9062E">
      <w:pPr>
        <w:pStyle w:val="BodyText"/>
        <w:spacing w:before="162" w:line="480" w:lineRule="auto"/>
        <w:ind w:right="-90"/>
        <w:jc w:val="both"/>
        <w:rPr>
          <w:noProof/>
          <w:color w:val="000000" w:themeColor="text1"/>
        </w:rPr>
      </w:pPr>
    </w:p>
    <w:p w14:paraId="4104602F" w14:textId="77777777" w:rsidR="00D5446C" w:rsidRDefault="00D5446C" w:rsidP="00F9062E">
      <w:pPr>
        <w:pStyle w:val="BodyText"/>
        <w:spacing w:before="162" w:line="480" w:lineRule="auto"/>
        <w:ind w:right="-90"/>
        <w:jc w:val="both"/>
        <w:rPr>
          <w:noProof/>
          <w:color w:val="000000" w:themeColor="text1"/>
        </w:rPr>
      </w:pPr>
    </w:p>
    <w:p w14:paraId="7B1849EF" w14:textId="2D0C040E" w:rsidR="000F635C" w:rsidRPr="002B5730" w:rsidRDefault="000627CD" w:rsidP="00F9062E">
      <w:pPr>
        <w:pStyle w:val="BodyText"/>
        <w:spacing w:before="162" w:line="480" w:lineRule="auto"/>
        <w:ind w:right="-90"/>
        <w:jc w:val="both"/>
        <w:rPr>
          <w:noProof/>
          <w:color w:val="000000" w:themeColor="text1"/>
        </w:rPr>
      </w:pPr>
      <w:r w:rsidRPr="002B5730">
        <w:rPr>
          <w:noProof/>
          <w:color w:val="000000" w:themeColor="text1"/>
        </w:rPr>
        <w:lastRenderedPageBreak/>
        <mc:AlternateContent>
          <mc:Choice Requires="wps">
            <w:drawing>
              <wp:anchor distT="0" distB="0" distL="114300" distR="114300" simplePos="0" relativeHeight="251967488" behindDoc="0" locked="0" layoutInCell="1" allowOverlap="1" wp14:anchorId="54752300" wp14:editId="13732EE3">
                <wp:simplePos x="0" y="0"/>
                <wp:positionH relativeFrom="margin">
                  <wp:align>left</wp:align>
                </wp:positionH>
                <wp:positionV relativeFrom="paragraph">
                  <wp:posOffset>106680</wp:posOffset>
                </wp:positionV>
                <wp:extent cx="6486525" cy="297774"/>
                <wp:effectExtent l="0" t="0" r="0" b="0"/>
                <wp:wrapNone/>
                <wp:docPr id="1058"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wps:txbx>
                      <wps:bodyPr wrap="square" rtlCol="0">
                        <a:noAutofit/>
                      </wps:bodyPr>
                    </wps:wsp>
                  </a:graphicData>
                </a:graphic>
                <wp14:sizeRelH relativeFrom="margin">
                  <wp14:pctWidth>0</wp14:pctWidth>
                </wp14:sizeRelH>
              </wp:anchor>
            </w:drawing>
          </mc:Choice>
          <mc:Fallback>
            <w:pict>
              <v:shape w14:anchorId="54752300" id="TextBox 313" o:spid="_x0000_s1084" type="#_x0000_t202" style="position:absolute;left:0;text-align:left;margin-left:0;margin-top:8.4pt;width:510.75pt;height:23.45p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" filled="f" stroked="f">
                <v:textbo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v:textbox>
                <w10:wrap anchorx="margin"/>
              </v:shape>
            </w:pict>
          </mc:Fallback>
        </mc:AlternateContent>
      </w:r>
    </w:p>
    <w:p w14:paraId="769B8AAC" w14:textId="735E6C52" w:rsidR="0068477D" w:rsidRPr="002B5730" w:rsidRDefault="00CE35EB" w:rsidP="00F9062E">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50400" behindDoc="0" locked="0" layoutInCell="1" allowOverlap="1" wp14:anchorId="6E9F1954" wp14:editId="765204E4">
                <wp:simplePos x="0" y="0"/>
                <wp:positionH relativeFrom="margin">
                  <wp:align>right</wp:align>
                </wp:positionH>
                <wp:positionV relativeFrom="paragraph">
                  <wp:posOffset>15269</wp:posOffset>
                </wp:positionV>
                <wp:extent cx="6457950" cy="314325"/>
                <wp:effectExtent l="0" t="0" r="0" b="0"/>
                <wp:wrapNone/>
                <wp:docPr id="314" name="TextBox 313">
                  <a:extLst xmlns:a="http://schemas.openxmlformats.org/drawingml/2006/main">
                    <a:ext uri="{FF2B5EF4-FFF2-40B4-BE49-F238E27FC236}">
                      <a16:creationId xmlns:a16="http://schemas.microsoft.com/office/drawing/2014/main" id="{DE945BF3-35DC-43E6-AB3B-D7F5373829A6}"/>
                    </a:ext>
                  </a:extLst>
                </wp:docPr>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67058823" w14:textId="224A5D7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xml:space="preserve">, By Region, By Volume, 2021E &amp; 2030F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9F1954" id="_x0000_s1085" type="#_x0000_t202" style="position:absolute;left:0;text-align:left;margin-left:457.3pt;margin-top:1.2pt;width:508.5pt;height:24.7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" filled="f" stroked="f">
                <v:textbox>
                  <w:txbxContent>
                    <w:p w14:paraId="67058823" w14:textId="224A5D7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xml:space="preserve">, By Region, By Volume, 2021E &amp; 2030F </w:t>
                      </w:r>
                    </w:p>
                  </w:txbxContent>
                </v:textbox>
                <w10:wrap anchorx="margin"/>
              </v:shape>
            </w:pict>
          </mc:Fallback>
        </mc:AlternateContent>
      </w:r>
    </w:p>
    <w:p w14:paraId="4823E05F" w14:textId="77777777" w:rsidR="0068477D" w:rsidRPr="002B5730" w:rsidRDefault="0068477D" w:rsidP="0068477D">
      <w:pPr>
        <w:rPr>
          <w:rFonts w:ascii="Arial" w:eastAsia="Arial" w:hAnsi="Arial" w:cs="Arial"/>
          <w:noProof/>
          <w:color w:val="000000" w:themeColor="text1"/>
          <w:sz w:val="24"/>
          <w:szCs w:val="24"/>
        </w:rPr>
      </w:pPr>
    </w:p>
    <w:p w14:paraId="236367F7" w14:textId="0AA44233" w:rsidR="0068477D" w:rsidRPr="002B5730" w:rsidRDefault="00F9062E" w:rsidP="0068477D">
      <w:pPr>
        <w:rPr>
          <w:color w:val="000000" w:themeColor="text1"/>
        </w:rPr>
      </w:pPr>
      <w:r w:rsidRPr="002B5730">
        <w:rPr>
          <w:noProof/>
          <w:color w:val="000000" w:themeColor="text1"/>
        </w:rPr>
        <mc:AlternateContent>
          <mc:Choice Requires="wpg">
            <w:drawing>
              <wp:anchor distT="0" distB="0" distL="114300" distR="114300" simplePos="0" relativeHeight="251751424" behindDoc="0" locked="0" layoutInCell="1" allowOverlap="1" wp14:anchorId="3673AB0A" wp14:editId="3F2F19EC">
                <wp:simplePos x="0" y="0"/>
                <wp:positionH relativeFrom="margin">
                  <wp:posOffset>2468747</wp:posOffset>
                </wp:positionH>
                <wp:positionV relativeFrom="paragraph">
                  <wp:posOffset>224539</wp:posOffset>
                </wp:positionV>
                <wp:extent cx="3867150" cy="3434316"/>
                <wp:effectExtent l="19050" t="0" r="19050" b="71120"/>
                <wp:wrapNone/>
                <wp:docPr id="90" name="Group 12"/>
                <wp:cNvGraphicFramePr/>
                <a:graphic xmlns:a="http://schemas.openxmlformats.org/drawingml/2006/main">
                  <a:graphicData uri="http://schemas.microsoft.com/office/word/2010/wordprocessingGroup">
                    <wpg:wgp>
                      <wpg:cNvGrpSpPr/>
                      <wpg:grpSpPr>
                        <a:xfrm>
                          <a:off x="0" y="0"/>
                          <a:ext cx="3867150" cy="3434316"/>
                          <a:chOff x="0" y="0"/>
                          <a:chExt cx="6364080" cy="4128010"/>
                        </a:xfrm>
                      </wpg:grpSpPr>
                      <wps:wsp>
                        <wps:cNvPr id="91" name="Freeform 3"/>
                        <wps:cNvSpPr>
                          <a:spLocks/>
                        </wps:cNvSpPr>
                        <wps:spPr bwMode="auto">
                          <a:xfrm>
                            <a:off x="2689201" y="2642487"/>
                            <a:ext cx="99658" cy="82529"/>
                          </a:xfrm>
                          <a:custGeom>
                            <a:avLst/>
                            <a:gdLst>
                              <a:gd name="T0" fmla="*/ 2147483647 w 1131"/>
                              <a:gd name="T1" fmla="*/ 407494188 h 927"/>
                              <a:gd name="T2" fmla="*/ 2147483647 w 1131"/>
                              <a:gd name="T3" fmla="*/ 1628469094 h 927"/>
                              <a:gd name="T4" fmla="*/ 2147483647 w 1131"/>
                              <a:gd name="T5" fmla="*/ 1017606791 h 927"/>
                              <a:gd name="T6" fmla="*/ 2147483647 w 1131"/>
                              <a:gd name="T7" fmla="*/ 2035963191 h 927"/>
                              <a:gd name="T8" fmla="*/ 2147483647 w 1131"/>
                              <a:gd name="T9" fmla="*/ 2147483647 h 927"/>
                              <a:gd name="T10" fmla="*/ 2147483647 w 1131"/>
                              <a:gd name="T11" fmla="*/ 2147483647 h 927"/>
                              <a:gd name="T12" fmla="*/ 1562940558 w 1131"/>
                              <a:gd name="T13" fmla="*/ 2147483647 h 927"/>
                              <a:gd name="T14" fmla="*/ 2147483647 w 1131"/>
                              <a:gd name="T15" fmla="*/ 2147483647 h 927"/>
                              <a:gd name="T16" fmla="*/ 2147483647 w 1131"/>
                              <a:gd name="T17" fmla="*/ 2147483647 h 927"/>
                              <a:gd name="T18" fmla="*/ 2147483647 w 1131"/>
                              <a:gd name="T19" fmla="*/ 2147483647 h 927"/>
                              <a:gd name="T20" fmla="*/ 2147483647 w 1131"/>
                              <a:gd name="T21" fmla="*/ 2147483647 h 927"/>
                              <a:gd name="T22" fmla="*/ 2147483647 w 1131"/>
                              <a:gd name="T23" fmla="*/ 2147483647 h 927"/>
                              <a:gd name="T24" fmla="*/ 2147483647 w 1131"/>
                              <a:gd name="T25" fmla="*/ 2147483647 h 927"/>
                              <a:gd name="T26" fmla="*/ 2147483647 w 1131"/>
                              <a:gd name="T27" fmla="*/ 2147483647 h 927"/>
                              <a:gd name="T28" fmla="*/ 2147483647 w 1131"/>
                              <a:gd name="T29" fmla="*/ 2147483647 h 927"/>
                              <a:gd name="T30" fmla="*/ 2147483647 w 1131"/>
                              <a:gd name="T31" fmla="*/ 2147483647 h 927"/>
                              <a:gd name="T32" fmla="*/ 2147483647 w 1131"/>
                              <a:gd name="T33" fmla="*/ 2147483647 h 927"/>
                              <a:gd name="T34" fmla="*/ 2147483647 w 1131"/>
                              <a:gd name="T35" fmla="*/ 2147483647 h 927"/>
                              <a:gd name="T36" fmla="*/ 2147483647 w 1131"/>
                              <a:gd name="T37" fmla="*/ 2147483647 h 927"/>
                              <a:gd name="T38" fmla="*/ 2147483647 w 1131"/>
                              <a:gd name="T39" fmla="*/ 2147483647 h 927"/>
                              <a:gd name="T40" fmla="*/ 2147483647 w 1131"/>
                              <a:gd name="T41" fmla="*/ 2147483647 h 927"/>
                              <a:gd name="T42" fmla="*/ 2147483647 w 1131"/>
                              <a:gd name="T43" fmla="*/ 2147483647 h 927"/>
                              <a:gd name="T44" fmla="*/ 2147483647 w 1131"/>
                              <a:gd name="T45" fmla="*/ 2147483647 h 927"/>
                              <a:gd name="T46" fmla="*/ 2147483647 w 1131"/>
                              <a:gd name="T47" fmla="*/ 2147483647 h 927"/>
                              <a:gd name="T48" fmla="*/ 2147483647 w 1131"/>
                              <a:gd name="T49" fmla="*/ 2147483647 h 927"/>
                              <a:gd name="T50" fmla="*/ 2147483647 w 1131"/>
                              <a:gd name="T51" fmla="*/ 2147483647 h 927"/>
                              <a:gd name="T52" fmla="*/ 2147483647 w 1131"/>
                              <a:gd name="T53" fmla="*/ 2147483647 h 927"/>
                              <a:gd name="T54" fmla="*/ 2147483647 w 1131"/>
                              <a:gd name="T55" fmla="*/ 2147483647 h 927"/>
                              <a:gd name="T56" fmla="*/ 2147483647 w 1131"/>
                              <a:gd name="T57" fmla="*/ 2147483647 h 927"/>
                              <a:gd name="T58" fmla="*/ 1172201511 w 1131"/>
                              <a:gd name="T59" fmla="*/ 2147483647 h 927"/>
                              <a:gd name="T60" fmla="*/ 0 w 1131"/>
                              <a:gd name="T61" fmla="*/ 2147483647 h 927"/>
                              <a:gd name="T62" fmla="*/ 1757946891 w 1131"/>
                              <a:gd name="T63" fmla="*/ 2147483647 h 927"/>
                              <a:gd name="T64" fmla="*/ 2147483647 w 1131"/>
                              <a:gd name="T65" fmla="*/ 2147483647 h 927"/>
                              <a:gd name="T66" fmla="*/ 1953671520 w 1131"/>
                              <a:gd name="T67" fmla="*/ 2147483647 h 927"/>
                              <a:gd name="T68" fmla="*/ 2147483647 w 1131"/>
                              <a:gd name="T69" fmla="*/ 2147483647 h 927"/>
                              <a:gd name="T70" fmla="*/ 2147483647 w 1131"/>
                              <a:gd name="T71" fmla="*/ 2147483647 h 927"/>
                              <a:gd name="T72" fmla="*/ 2147483647 w 1131"/>
                              <a:gd name="T73" fmla="*/ 2147483647 h 927"/>
                              <a:gd name="T74" fmla="*/ 2147483647 w 1131"/>
                              <a:gd name="T75" fmla="*/ 2147483647 h 927"/>
                              <a:gd name="T76" fmla="*/ 2147483647 w 1131"/>
                              <a:gd name="T77" fmla="*/ 2147483647 h 927"/>
                              <a:gd name="T78" fmla="*/ 2147483647 w 1131"/>
                              <a:gd name="T79" fmla="*/ 2147483647 h 927"/>
                              <a:gd name="T80" fmla="*/ 2147483647 w 1131"/>
                              <a:gd name="T81" fmla="*/ 2147483647 h 927"/>
                              <a:gd name="T82" fmla="*/ 2147483647 w 1131"/>
                              <a:gd name="T83" fmla="*/ 2147483647 h 927"/>
                              <a:gd name="T84" fmla="*/ 2147483647 w 1131"/>
                              <a:gd name="T85" fmla="*/ 2147483647 h 927"/>
                              <a:gd name="T86" fmla="*/ 2147483647 w 1131"/>
                              <a:gd name="T87" fmla="*/ 2147483647 h 927"/>
                              <a:gd name="T88" fmla="*/ 2147483647 w 1131"/>
                              <a:gd name="T89" fmla="*/ 2147483647 h 927"/>
                              <a:gd name="T90" fmla="*/ 2147483647 w 1131"/>
                              <a:gd name="T91" fmla="*/ 2147483647 h 927"/>
                              <a:gd name="T92" fmla="*/ 2147483647 w 1131"/>
                              <a:gd name="T93" fmla="*/ 2147483647 h 927"/>
                              <a:gd name="T94" fmla="*/ 2147483647 w 1131"/>
                              <a:gd name="T95" fmla="*/ 2147483647 h 927"/>
                              <a:gd name="T96" fmla="*/ 2147483647 w 1131"/>
                              <a:gd name="T97" fmla="*/ 2147483647 h 927"/>
                              <a:gd name="T98" fmla="*/ 2147483647 w 1131"/>
                              <a:gd name="T99" fmla="*/ 2147483647 h 927"/>
                              <a:gd name="T100" fmla="*/ 2147483647 w 1131"/>
                              <a:gd name="T101" fmla="*/ 2147483647 h 927"/>
                              <a:gd name="T102" fmla="*/ 2147483647 w 1131"/>
                              <a:gd name="T103" fmla="*/ 2147483647 h 927"/>
                              <a:gd name="T104" fmla="*/ 2147483647 w 1131"/>
                              <a:gd name="T105" fmla="*/ 2147483647 h 927"/>
                              <a:gd name="T106" fmla="*/ 2147483647 w 1131"/>
                              <a:gd name="T107" fmla="*/ 2147483647 h 927"/>
                              <a:gd name="T108" fmla="*/ 2147483647 w 1131"/>
                              <a:gd name="T109" fmla="*/ 2147483647 h 927"/>
                              <a:gd name="T110" fmla="*/ 2147483647 w 1131"/>
                              <a:gd name="T111" fmla="*/ 2147483647 h 927"/>
                              <a:gd name="T112" fmla="*/ 2147483647 w 1131"/>
                              <a:gd name="T113" fmla="*/ 2147483647 h 927"/>
                              <a:gd name="T114" fmla="*/ 2147483647 w 1131"/>
                              <a:gd name="T115" fmla="*/ 2147483647 h 927"/>
                              <a:gd name="T116" fmla="*/ 2147483647 w 1131"/>
                              <a:gd name="T117" fmla="*/ 2147483647 h 927"/>
                              <a:gd name="T118" fmla="*/ 2147483647 w 1131"/>
                              <a:gd name="T119" fmla="*/ 2147483647 h 927"/>
                              <a:gd name="T120" fmla="*/ 2147483647 w 1131"/>
                              <a:gd name="T121" fmla="*/ 542825875 h 92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131"/>
                              <a:gd name="T184" fmla="*/ 0 h 927"/>
                              <a:gd name="T185" fmla="*/ 1131 w 1131"/>
                              <a:gd name="T186" fmla="*/ 927 h 92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131" h="927">
                                <a:moveTo>
                                  <a:pt x="464" y="8"/>
                                </a:moveTo>
                                <a:lnTo>
                                  <a:pt x="420" y="6"/>
                                </a:lnTo>
                                <a:lnTo>
                                  <a:pt x="383" y="0"/>
                                </a:lnTo>
                                <a:lnTo>
                                  <a:pt x="345" y="24"/>
                                </a:lnTo>
                                <a:lnTo>
                                  <a:pt x="318" y="23"/>
                                </a:lnTo>
                                <a:lnTo>
                                  <a:pt x="299" y="15"/>
                                </a:lnTo>
                                <a:lnTo>
                                  <a:pt x="281" y="36"/>
                                </a:lnTo>
                                <a:lnTo>
                                  <a:pt x="204" y="30"/>
                                </a:lnTo>
                                <a:lnTo>
                                  <a:pt x="197" y="58"/>
                                </a:lnTo>
                                <a:lnTo>
                                  <a:pt x="135" y="113"/>
                                </a:lnTo>
                                <a:lnTo>
                                  <a:pt x="100" y="201"/>
                                </a:lnTo>
                                <a:lnTo>
                                  <a:pt x="65" y="296"/>
                                </a:lnTo>
                                <a:lnTo>
                                  <a:pt x="3" y="351"/>
                                </a:lnTo>
                                <a:lnTo>
                                  <a:pt x="24" y="487"/>
                                </a:lnTo>
                                <a:lnTo>
                                  <a:pt x="86" y="514"/>
                                </a:lnTo>
                                <a:lnTo>
                                  <a:pt x="100" y="582"/>
                                </a:lnTo>
                                <a:lnTo>
                                  <a:pt x="72" y="657"/>
                                </a:lnTo>
                                <a:lnTo>
                                  <a:pt x="134" y="656"/>
                                </a:lnTo>
                                <a:lnTo>
                                  <a:pt x="239" y="659"/>
                                </a:lnTo>
                                <a:lnTo>
                                  <a:pt x="291" y="660"/>
                                </a:lnTo>
                                <a:lnTo>
                                  <a:pt x="300" y="632"/>
                                </a:lnTo>
                                <a:lnTo>
                                  <a:pt x="321" y="621"/>
                                </a:lnTo>
                                <a:lnTo>
                                  <a:pt x="341" y="626"/>
                                </a:lnTo>
                                <a:lnTo>
                                  <a:pt x="377" y="609"/>
                                </a:lnTo>
                                <a:lnTo>
                                  <a:pt x="407" y="618"/>
                                </a:lnTo>
                                <a:lnTo>
                                  <a:pt x="429" y="635"/>
                                </a:lnTo>
                                <a:lnTo>
                                  <a:pt x="432" y="650"/>
                                </a:lnTo>
                                <a:lnTo>
                                  <a:pt x="449" y="657"/>
                                </a:lnTo>
                                <a:lnTo>
                                  <a:pt x="473" y="648"/>
                                </a:lnTo>
                                <a:lnTo>
                                  <a:pt x="488" y="656"/>
                                </a:lnTo>
                                <a:lnTo>
                                  <a:pt x="500" y="675"/>
                                </a:lnTo>
                                <a:lnTo>
                                  <a:pt x="524" y="687"/>
                                </a:lnTo>
                                <a:lnTo>
                                  <a:pt x="554" y="681"/>
                                </a:lnTo>
                                <a:lnTo>
                                  <a:pt x="572" y="671"/>
                                </a:lnTo>
                                <a:lnTo>
                                  <a:pt x="599" y="663"/>
                                </a:lnTo>
                                <a:lnTo>
                                  <a:pt x="626" y="683"/>
                                </a:lnTo>
                                <a:lnTo>
                                  <a:pt x="629" y="702"/>
                                </a:lnTo>
                                <a:lnTo>
                                  <a:pt x="617" y="717"/>
                                </a:lnTo>
                                <a:lnTo>
                                  <a:pt x="600" y="722"/>
                                </a:lnTo>
                                <a:lnTo>
                                  <a:pt x="569" y="728"/>
                                </a:lnTo>
                                <a:lnTo>
                                  <a:pt x="560" y="744"/>
                                </a:lnTo>
                                <a:lnTo>
                                  <a:pt x="534" y="741"/>
                                </a:lnTo>
                                <a:lnTo>
                                  <a:pt x="510" y="738"/>
                                </a:lnTo>
                                <a:lnTo>
                                  <a:pt x="486" y="726"/>
                                </a:lnTo>
                                <a:lnTo>
                                  <a:pt x="461" y="717"/>
                                </a:lnTo>
                                <a:lnTo>
                                  <a:pt x="440" y="705"/>
                                </a:lnTo>
                                <a:lnTo>
                                  <a:pt x="413" y="698"/>
                                </a:lnTo>
                                <a:lnTo>
                                  <a:pt x="387" y="683"/>
                                </a:lnTo>
                                <a:lnTo>
                                  <a:pt x="363" y="665"/>
                                </a:lnTo>
                                <a:lnTo>
                                  <a:pt x="353" y="672"/>
                                </a:lnTo>
                                <a:lnTo>
                                  <a:pt x="344" y="686"/>
                                </a:lnTo>
                                <a:lnTo>
                                  <a:pt x="339" y="705"/>
                                </a:lnTo>
                                <a:lnTo>
                                  <a:pt x="315" y="710"/>
                                </a:lnTo>
                                <a:lnTo>
                                  <a:pt x="285" y="705"/>
                                </a:lnTo>
                                <a:lnTo>
                                  <a:pt x="254" y="714"/>
                                </a:lnTo>
                                <a:lnTo>
                                  <a:pt x="224" y="716"/>
                                </a:lnTo>
                                <a:lnTo>
                                  <a:pt x="222" y="750"/>
                                </a:lnTo>
                                <a:lnTo>
                                  <a:pt x="44" y="749"/>
                                </a:lnTo>
                                <a:lnTo>
                                  <a:pt x="27" y="770"/>
                                </a:lnTo>
                                <a:lnTo>
                                  <a:pt x="18" y="759"/>
                                </a:lnTo>
                                <a:lnTo>
                                  <a:pt x="11" y="773"/>
                                </a:lnTo>
                                <a:lnTo>
                                  <a:pt x="0" y="809"/>
                                </a:lnTo>
                                <a:lnTo>
                                  <a:pt x="18" y="875"/>
                                </a:lnTo>
                                <a:lnTo>
                                  <a:pt x="27" y="870"/>
                                </a:lnTo>
                                <a:lnTo>
                                  <a:pt x="63" y="857"/>
                                </a:lnTo>
                                <a:lnTo>
                                  <a:pt x="50" y="873"/>
                                </a:lnTo>
                                <a:lnTo>
                                  <a:pt x="24" y="881"/>
                                </a:lnTo>
                                <a:lnTo>
                                  <a:pt x="30" y="905"/>
                                </a:lnTo>
                                <a:lnTo>
                                  <a:pt x="36" y="924"/>
                                </a:lnTo>
                                <a:lnTo>
                                  <a:pt x="96" y="924"/>
                                </a:lnTo>
                                <a:lnTo>
                                  <a:pt x="132" y="902"/>
                                </a:lnTo>
                                <a:lnTo>
                                  <a:pt x="186" y="903"/>
                                </a:lnTo>
                                <a:lnTo>
                                  <a:pt x="246" y="909"/>
                                </a:lnTo>
                                <a:lnTo>
                                  <a:pt x="291" y="879"/>
                                </a:lnTo>
                                <a:lnTo>
                                  <a:pt x="326" y="851"/>
                                </a:lnTo>
                                <a:lnTo>
                                  <a:pt x="612" y="857"/>
                                </a:lnTo>
                                <a:lnTo>
                                  <a:pt x="720" y="860"/>
                                </a:lnTo>
                                <a:lnTo>
                                  <a:pt x="773" y="870"/>
                                </a:lnTo>
                                <a:lnTo>
                                  <a:pt x="785" y="897"/>
                                </a:lnTo>
                                <a:lnTo>
                                  <a:pt x="816" y="882"/>
                                </a:lnTo>
                                <a:lnTo>
                                  <a:pt x="849" y="903"/>
                                </a:lnTo>
                                <a:lnTo>
                                  <a:pt x="905" y="912"/>
                                </a:lnTo>
                                <a:lnTo>
                                  <a:pt x="932" y="927"/>
                                </a:lnTo>
                                <a:lnTo>
                                  <a:pt x="977" y="905"/>
                                </a:lnTo>
                                <a:lnTo>
                                  <a:pt x="1020" y="900"/>
                                </a:lnTo>
                                <a:lnTo>
                                  <a:pt x="1053" y="905"/>
                                </a:lnTo>
                                <a:lnTo>
                                  <a:pt x="1091" y="899"/>
                                </a:lnTo>
                                <a:lnTo>
                                  <a:pt x="1122" y="896"/>
                                </a:lnTo>
                                <a:lnTo>
                                  <a:pt x="1131" y="888"/>
                                </a:lnTo>
                                <a:lnTo>
                                  <a:pt x="1116" y="869"/>
                                </a:lnTo>
                                <a:lnTo>
                                  <a:pt x="1122" y="833"/>
                                </a:lnTo>
                                <a:lnTo>
                                  <a:pt x="1115" y="804"/>
                                </a:lnTo>
                                <a:lnTo>
                                  <a:pt x="1127" y="783"/>
                                </a:lnTo>
                                <a:lnTo>
                                  <a:pt x="1110" y="764"/>
                                </a:lnTo>
                                <a:lnTo>
                                  <a:pt x="1089" y="731"/>
                                </a:lnTo>
                                <a:lnTo>
                                  <a:pt x="1071" y="696"/>
                                </a:lnTo>
                                <a:lnTo>
                                  <a:pt x="1047" y="693"/>
                                </a:lnTo>
                                <a:lnTo>
                                  <a:pt x="1025" y="710"/>
                                </a:lnTo>
                                <a:lnTo>
                                  <a:pt x="1017" y="681"/>
                                </a:lnTo>
                                <a:lnTo>
                                  <a:pt x="977" y="626"/>
                                </a:lnTo>
                                <a:lnTo>
                                  <a:pt x="1005" y="609"/>
                                </a:lnTo>
                                <a:lnTo>
                                  <a:pt x="1001" y="581"/>
                                </a:lnTo>
                                <a:lnTo>
                                  <a:pt x="989" y="557"/>
                                </a:lnTo>
                                <a:lnTo>
                                  <a:pt x="986" y="510"/>
                                </a:lnTo>
                                <a:lnTo>
                                  <a:pt x="971" y="495"/>
                                </a:lnTo>
                                <a:lnTo>
                                  <a:pt x="944" y="467"/>
                                </a:lnTo>
                                <a:lnTo>
                                  <a:pt x="961" y="425"/>
                                </a:lnTo>
                                <a:lnTo>
                                  <a:pt x="903" y="387"/>
                                </a:lnTo>
                                <a:lnTo>
                                  <a:pt x="890" y="351"/>
                                </a:lnTo>
                                <a:lnTo>
                                  <a:pt x="848" y="338"/>
                                </a:lnTo>
                                <a:lnTo>
                                  <a:pt x="815" y="308"/>
                                </a:lnTo>
                                <a:lnTo>
                                  <a:pt x="804" y="281"/>
                                </a:lnTo>
                                <a:lnTo>
                                  <a:pt x="782" y="254"/>
                                </a:lnTo>
                                <a:lnTo>
                                  <a:pt x="743" y="219"/>
                                </a:lnTo>
                                <a:lnTo>
                                  <a:pt x="720" y="174"/>
                                </a:lnTo>
                                <a:lnTo>
                                  <a:pt x="708" y="132"/>
                                </a:lnTo>
                                <a:lnTo>
                                  <a:pt x="686" y="116"/>
                                </a:lnTo>
                                <a:lnTo>
                                  <a:pt x="653" y="113"/>
                                </a:lnTo>
                                <a:lnTo>
                                  <a:pt x="612" y="110"/>
                                </a:lnTo>
                                <a:lnTo>
                                  <a:pt x="576" y="54"/>
                                </a:lnTo>
                                <a:lnTo>
                                  <a:pt x="527" y="17"/>
                                </a:lnTo>
                                <a:lnTo>
                                  <a:pt x="506" y="8"/>
                                </a:lnTo>
                                <a:lnTo>
                                  <a:pt x="464" y="8"/>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92" name="Group 92"/>
                        <wpg:cNvGrpSpPr>
                          <a:grpSpLocks noChangeAspect="1"/>
                        </wpg:cNvGrpSpPr>
                        <wpg:grpSpPr bwMode="auto">
                          <a:xfrm>
                            <a:off x="5189987" y="3084716"/>
                            <a:ext cx="63844" cy="26469"/>
                            <a:chOff x="5189987" y="3084717"/>
                            <a:chExt cx="22863" cy="9728"/>
                          </a:xfrm>
                          <a:solidFill>
                            <a:schemeClr val="tx2">
                              <a:lumMod val="75000"/>
                            </a:schemeClr>
                          </a:solidFill>
                        </wpg:grpSpPr>
                        <wps:wsp>
                          <wps:cNvPr id="93" name="Freeform 7"/>
                          <wps:cNvSpPr>
                            <a:spLocks noChangeAspect="1"/>
                          </wps:cNvSpPr>
                          <wps:spPr bwMode="auto">
                            <a:xfrm>
                              <a:off x="5196203" y="3086061"/>
                              <a:ext cx="16647" cy="8014"/>
                            </a:xfrm>
                            <a:custGeom>
                              <a:avLst/>
                              <a:gdLst>
                                <a:gd name="T0" fmla="*/ 11697 w 16647"/>
                                <a:gd name="T1" fmla="*/ 1013 h 8014"/>
                                <a:gd name="T2" fmla="*/ 11057 w 16647"/>
                                <a:gd name="T3" fmla="*/ 933 h 8014"/>
                                <a:gd name="T4" fmla="*/ 10305 w 16647"/>
                                <a:gd name="T5" fmla="*/ 677 h 8014"/>
                                <a:gd name="T6" fmla="*/ 9753 w 16647"/>
                                <a:gd name="T7" fmla="*/ 893 h 8014"/>
                                <a:gd name="T8" fmla="*/ 9161 w 16647"/>
                                <a:gd name="T9" fmla="*/ 1253 h 8014"/>
                                <a:gd name="T10" fmla="*/ 8305 w 16647"/>
                                <a:gd name="T11" fmla="*/ 1325 h 8014"/>
                                <a:gd name="T12" fmla="*/ 7593 w 16647"/>
                                <a:gd name="T13" fmla="*/ 1285 h 8014"/>
                                <a:gd name="T14" fmla="*/ 6929 w 16647"/>
                                <a:gd name="T15" fmla="*/ 1165 h 8014"/>
                                <a:gd name="T16" fmla="*/ 6177 w 16647"/>
                                <a:gd name="T17" fmla="*/ 1269 h 8014"/>
                                <a:gd name="T18" fmla="*/ 5497 w 16647"/>
                                <a:gd name="T19" fmla="*/ 1445 h 8014"/>
                                <a:gd name="T20" fmla="*/ 4849 w 16647"/>
                                <a:gd name="T21" fmla="*/ 1461 h 8014"/>
                                <a:gd name="T22" fmla="*/ 4369 w 16647"/>
                                <a:gd name="T23" fmla="*/ 1621 h 8014"/>
                                <a:gd name="T24" fmla="*/ 3956 w 16647"/>
                                <a:gd name="T25" fmla="*/ 1649 h 8014"/>
                                <a:gd name="T26" fmla="*/ 3353 w 16647"/>
                                <a:gd name="T27" fmla="*/ 1701 h 8014"/>
                                <a:gd name="T28" fmla="*/ 2617 w 16647"/>
                                <a:gd name="T29" fmla="*/ 1909 h 8014"/>
                                <a:gd name="T30" fmla="*/ 1945 w 16647"/>
                                <a:gd name="T31" fmla="*/ 2045 h 8014"/>
                                <a:gd name="T32" fmla="*/ 1145 w 16647"/>
                                <a:gd name="T33" fmla="*/ 2533 h 8014"/>
                                <a:gd name="T34" fmla="*/ 1081 w 16647"/>
                                <a:gd name="T35" fmla="*/ 3197 h 8014"/>
                                <a:gd name="T36" fmla="*/ 753 w 16647"/>
                                <a:gd name="T37" fmla="*/ 3597 h 8014"/>
                                <a:gd name="T38" fmla="*/ 345 w 16647"/>
                                <a:gd name="T39" fmla="*/ 4189 h 8014"/>
                                <a:gd name="T40" fmla="*/ 71 w 16647"/>
                                <a:gd name="T41" fmla="*/ 4658 h 8014"/>
                                <a:gd name="T42" fmla="*/ 138 w 16647"/>
                                <a:gd name="T43" fmla="*/ 5168 h 8014"/>
                                <a:gd name="T44" fmla="*/ 561 w 16647"/>
                                <a:gd name="T45" fmla="*/ 5179 h 8014"/>
                                <a:gd name="T46" fmla="*/ 1146 w 16647"/>
                                <a:gd name="T47" fmla="*/ 4784 h 8014"/>
                                <a:gd name="T48" fmla="*/ 1514 w 16647"/>
                                <a:gd name="T49" fmla="*/ 4783 h 8014"/>
                                <a:gd name="T50" fmla="*/ 1728 w 16647"/>
                                <a:gd name="T51" fmla="*/ 5414 h 8014"/>
                                <a:gd name="T52" fmla="*/ 1707 w 16647"/>
                                <a:gd name="T53" fmla="*/ 6034 h 8014"/>
                                <a:gd name="T54" fmla="*/ 1005 w 16647"/>
                                <a:gd name="T55" fmla="*/ 6043 h 8014"/>
                                <a:gd name="T56" fmla="*/ 402 w 16647"/>
                                <a:gd name="T57" fmla="*/ 6079 h 8014"/>
                                <a:gd name="T58" fmla="*/ 491 w 16647"/>
                                <a:gd name="T59" fmla="*/ 6749 h 8014"/>
                                <a:gd name="T60" fmla="*/ 857 w 16647"/>
                                <a:gd name="T61" fmla="*/ 7321 h 8014"/>
                                <a:gd name="T62" fmla="*/ 1056 w 16647"/>
                                <a:gd name="T63" fmla="*/ 7924 h 8014"/>
                                <a:gd name="T64" fmla="*/ 1673 w 16647"/>
                                <a:gd name="T65" fmla="*/ 7757 h 8014"/>
                                <a:gd name="T66" fmla="*/ 2265 w 16647"/>
                                <a:gd name="T67" fmla="*/ 7325 h 8014"/>
                                <a:gd name="T68" fmla="*/ 2793 w 16647"/>
                                <a:gd name="T69" fmla="*/ 6957 h 8014"/>
                                <a:gd name="T70" fmla="*/ 3745 w 16647"/>
                                <a:gd name="T71" fmla="*/ 6557 h 8014"/>
                                <a:gd name="T72" fmla="*/ 4561 w 16647"/>
                                <a:gd name="T73" fmla="*/ 6173 h 8014"/>
                                <a:gd name="T74" fmla="*/ 5441 w 16647"/>
                                <a:gd name="T75" fmla="*/ 6165 h 8014"/>
                                <a:gd name="T76" fmla="*/ 6105 w 16647"/>
                                <a:gd name="T77" fmla="*/ 5861 h 8014"/>
                                <a:gd name="T78" fmla="*/ 6785 w 16647"/>
                                <a:gd name="T79" fmla="*/ 5749 h 8014"/>
                                <a:gd name="T80" fmla="*/ 7465 w 16647"/>
                                <a:gd name="T81" fmla="*/ 5557 h 8014"/>
                                <a:gd name="T82" fmla="*/ 8169 w 16647"/>
                                <a:gd name="T83" fmla="*/ 5021 h 8014"/>
                                <a:gd name="T84" fmla="*/ 8785 w 16647"/>
                                <a:gd name="T85" fmla="*/ 4637 h 8014"/>
                                <a:gd name="T86" fmla="*/ 9697 w 16647"/>
                                <a:gd name="T87" fmla="*/ 4621 h 8014"/>
                                <a:gd name="T88" fmla="*/ 10529 w 16647"/>
                                <a:gd name="T89" fmla="*/ 4469 h 8014"/>
                                <a:gd name="T90" fmla="*/ 11081 w 16647"/>
                                <a:gd name="T91" fmla="*/ 4085 h 8014"/>
                                <a:gd name="T92" fmla="*/ 11497 w 16647"/>
                                <a:gd name="T93" fmla="*/ 3541 h 8014"/>
                                <a:gd name="T94" fmla="*/ 12025 w 16647"/>
                                <a:gd name="T95" fmla="*/ 3253 h 8014"/>
                                <a:gd name="T96" fmla="*/ 12777 w 16647"/>
                                <a:gd name="T97" fmla="*/ 3017 h 8014"/>
                                <a:gd name="T98" fmla="*/ 13703 w 16647"/>
                                <a:gd name="T99" fmla="*/ 2899 h 8014"/>
                                <a:gd name="T100" fmla="*/ 14599 w 16647"/>
                                <a:gd name="T101" fmla="*/ 2615 h 8014"/>
                                <a:gd name="T102" fmla="*/ 15248 w 16647"/>
                                <a:gd name="T103" fmla="*/ 1920 h 8014"/>
                                <a:gd name="T104" fmla="*/ 15815 w 16647"/>
                                <a:gd name="T105" fmla="*/ 1472 h 8014"/>
                                <a:gd name="T106" fmla="*/ 16436 w 16647"/>
                                <a:gd name="T107" fmla="*/ 887 h 8014"/>
                                <a:gd name="T108" fmla="*/ 16537 w 16647"/>
                                <a:gd name="T109" fmla="*/ 467 h 8014"/>
                                <a:gd name="T110" fmla="*/ 15732 w 16647"/>
                                <a:gd name="T111" fmla="*/ 110 h 8014"/>
                                <a:gd name="T112" fmla="*/ 15010 w 16647"/>
                                <a:gd name="T113" fmla="*/ 302 h 8014"/>
                                <a:gd name="T114" fmla="*/ 14206 w 16647"/>
                                <a:gd name="T115" fmla="*/ 0 h 8014"/>
                                <a:gd name="T116" fmla="*/ 13547 w 16647"/>
                                <a:gd name="T117" fmla="*/ 403 h 8014"/>
                                <a:gd name="T118" fmla="*/ 12880 w 16647"/>
                                <a:gd name="T119" fmla="*/ 677 h 8014"/>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6647"/>
                                <a:gd name="T181" fmla="*/ 0 h 8014"/>
                                <a:gd name="T182" fmla="*/ 16647 w 16647"/>
                                <a:gd name="T183" fmla="*/ 8014 h 8014"/>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6647" h="8014">
                                  <a:moveTo>
                                    <a:pt x="12453" y="701"/>
                                  </a:moveTo>
                                  <a:lnTo>
                                    <a:pt x="12273" y="733"/>
                                  </a:lnTo>
                                  <a:lnTo>
                                    <a:pt x="12145" y="789"/>
                                  </a:lnTo>
                                  <a:lnTo>
                                    <a:pt x="12001" y="861"/>
                                  </a:lnTo>
                                  <a:lnTo>
                                    <a:pt x="11841" y="925"/>
                                  </a:lnTo>
                                  <a:lnTo>
                                    <a:pt x="11697" y="1013"/>
                                  </a:lnTo>
                                  <a:lnTo>
                                    <a:pt x="11609" y="1077"/>
                                  </a:lnTo>
                                  <a:lnTo>
                                    <a:pt x="11489" y="1077"/>
                                  </a:lnTo>
                                  <a:lnTo>
                                    <a:pt x="11361" y="1077"/>
                                  </a:lnTo>
                                  <a:lnTo>
                                    <a:pt x="11249" y="1053"/>
                                  </a:lnTo>
                                  <a:lnTo>
                                    <a:pt x="11169" y="989"/>
                                  </a:lnTo>
                                  <a:lnTo>
                                    <a:pt x="11057" y="933"/>
                                  </a:lnTo>
                                  <a:lnTo>
                                    <a:pt x="10937" y="845"/>
                                  </a:lnTo>
                                  <a:lnTo>
                                    <a:pt x="10777" y="821"/>
                                  </a:lnTo>
                                  <a:lnTo>
                                    <a:pt x="10673" y="765"/>
                                  </a:lnTo>
                                  <a:lnTo>
                                    <a:pt x="10585" y="693"/>
                                  </a:lnTo>
                                  <a:lnTo>
                                    <a:pt x="10441" y="645"/>
                                  </a:lnTo>
                                  <a:lnTo>
                                    <a:pt x="10305" y="677"/>
                                  </a:lnTo>
                                  <a:lnTo>
                                    <a:pt x="10201" y="709"/>
                                  </a:lnTo>
                                  <a:lnTo>
                                    <a:pt x="10081" y="693"/>
                                  </a:lnTo>
                                  <a:lnTo>
                                    <a:pt x="9993" y="741"/>
                                  </a:lnTo>
                                  <a:lnTo>
                                    <a:pt x="9945" y="821"/>
                                  </a:lnTo>
                                  <a:lnTo>
                                    <a:pt x="9897" y="885"/>
                                  </a:lnTo>
                                  <a:lnTo>
                                    <a:pt x="9753" y="893"/>
                                  </a:lnTo>
                                  <a:lnTo>
                                    <a:pt x="9657" y="941"/>
                                  </a:lnTo>
                                  <a:lnTo>
                                    <a:pt x="9577" y="1021"/>
                                  </a:lnTo>
                                  <a:lnTo>
                                    <a:pt x="9481" y="1093"/>
                                  </a:lnTo>
                                  <a:lnTo>
                                    <a:pt x="9353" y="1141"/>
                                  </a:lnTo>
                                  <a:lnTo>
                                    <a:pt x="9233" y="1205"/>
                                  </a:lnTo>
                                  <a:lnTo>
                                    <a:pt x="9161" y="1253"/>
                                  </a:lnTo>
                                  <a:lnTo>
                                    <a:pt x="9073" y="1229"/>
                                  </a:lnTo>
                                  <a:lnTo>
                                    <a:pt x="8857" y="1229"/>
                                  </a:lnTo>
                                  <a:lnTo>
                                    <a:pt x="8745" y="1269"/>
                                  </a:lnTo>
                                  <a:lnTo>
                                    <a:pt x="8609" y="1261"/>
                                  </a:lnTo>
                                  <a:lnTo>
                                    <a:pt x="8449" y="1317"/>
                                  </a:lnTo>
                                  <a:lnTo>
                                    <a:pt x="8305" y="1325"/>
                                  </a:lnTo>
                                  <a:lnTo>
                                    <a:pt x="8177" y="1373"/>
                                  </a:lnTo>
                                  <a:lnTo>
                                    <a:pt x="8049" y="1413"/>
                                  </a:lnTo>
                                  <a:lnTo>
                                    <a:pt x="7977" y="1373"/>
                                  </a:lnTo>
                                  <a:lnTo>
                                    <a:pt x="7841" y="1333"/>
                                  </a:lnTo>
                                  <a:lnTo>
                                    <a:pt x="7705" y="1325"/>
                                  </a:lnTo>
                                  <a:lnTo>
                                    <a:pt x="7593" y="1285"/>
                                  </a:lnTo>
                                  <a:lnTo>
                                    <a:pt x="7481" y="1245"/>
                                  </a:lnTo>
                                  <a:lnTo>
                                    <a:pt x="7385" y="1205"/>
                                  </a:lnTo>
                                  <a:lnTo>
                                    <a:pt x="7241" y="1189"/>
                                  </a:lnTo>
                                  <a:lnTo>
                                    <a:pt x="7153" y="1141"/>
                                  </a:lnTo>
                                  <a:lnTo>
                                    <a:pt x="7017" y="1109"/>
                                  </a:lnTo>
                                  <a:lnTo>
                                    <a:pt x="6929" y="1165"/>
                                  </a:lnTo>
                                  <a:lnTo>
                                    <a:pt x="6833" y="1133"/>
                                  </a:lnTo>
                                  <a:lnTo>
                                    <a:pt x="6721" y="1125"/>
                                  </a:lnTo>
                                  <a:lnTo>
                                    <a:pt x="6569" y="1141"/>
                                  </a:lnTo>
                                  <a:lnTo>
                                    <a:pt x="6385" y="1109"/>
                                  </a:lnTo>
                                  <a:lnTo>
                                    <a:pt x="6249" y="1213"/>
                                  </a:lnTo>
                                  <a:lnTo>
                                    <a:pt x="6177" y="1269"/>
                                  </a:lnTo>
                                  <a:lnTo>
                                    <a:pt x="6057" y="1317"/>
                                  </a:lnTo>
                                  <a:lnTo>
                                    <a:pt x="5961" y="1309"/>
                                  </a:lnTo>
                                  <a:lnTo>
                                    <a:pt x="5849" y="1349"/>
                                  </a:lnTo>
                                  <a:lnTo>
                                    <a:pt x="5729" y="1397"/>
                                  </a:lnTo>
                                  <a:lnTo>
                                    <a:pt x="5657" y="1445"/>
                                  </a:lnTo>
                                  <a:lnTo>
                                    <a:pt x="5497" y="1445"/>
                                  </a:lnTo>
                                  <a:lnTo>
                                    <a:pt x="5377" y="1509"/>
                                  </a:lnTo>
                                  <a:lnTo>
                                    <a:pt x="5305" y="1557"/>
                                  </a:lnTo>
                                  <a:lnTo>
                                    <a:pt x="5233" y="1509"/>
                                  </a:lnTo>
                                  <a:lnTo>
                                    <a:pt x="5153" y="1477"/>
                                  </a:lnTo>
                                  <a:lnTo>
                                    <a:pt x="4985" y="1477"/>
                                  </a:lnTo>
                                  <a:lnTo>
                                    <a:pt x="4849" y="1461"/>
                                  </a:lnTo>
                                  <a:lnTo>
                                    <a:pt x="4737" y="1461"/>
                                  </a:lnTo>
                                  <a:lnTo>
                                    <a:pt x="4729" y="1525"/>
                                  </a:lnTo>
                                  <a:lnTo>
                                    <a:pt x="4721" y="1597"/>
                                  </a:lnTo>
                                  <a:lnTo>
                                    <a:pt x="4601" y="1613"/>
                                  </a:lnTo>
                                  <a:lnTo>
                                    <a:pt x="4481" y="1629"/>
                                  </a:lnTo>
                                  <a:lnTo>
                                    <a:pt x="4369" y="1621"/>
                                  </a:lnTo>
                                  <a:lnTo>
                                    <a:pt x="4313" y="1581"/>
                                  </a:lnTo>
                                  <a:lnTo>
                                    <a:pt x="4217" y="1597"/>
                                  </a:lnTo>
                                  <a:lnTo>
                                    <a:pt x="4153" y="1629"/>
                                  </a:lnTo>
                                  <a:lnTo>
                                    <a:pt x="4097" y="1621"/>
                                  </a:lnTo>
                                  <a:lnTo>
                                    <a:pt x="4033" y="1661"/>
                                  </a:lnTo>
                                  <a:lnTo>
                                    <a:pt x="3956" y="1649"/>
                                  </a:lnTo>
                                  <a:lnTo>
                                    <a:pt x="3897" y="1661"/>
                                  </a:lnTo>
                                  <a:lnTo>
                                    <a:pt x="3825" y="1717"/>
                                  </a:lnTo>
                                  <a:lnTo>
                                    <a:pt x="3761" y="1765"/>
                                  </a:lnTo>
                                  <a:lnTo>
                                    <a:pt x="3601" y="1765"/>
                                  </a:lnTo>
                                  <a:lnTo>
                                    <a:pt x="3457" y="1749"/>
                                  </a:lnTo>
                                  <a:lnTo>
                                    <a:pt x="3353" y="1701"/>
                                  </a:lnTo>
                                  <a:lnTo>
                                    <a:pt x="3201" y="1741"/>
                                  </a:lnTo>
                                  <a:lnTo>
                                    <a:pt x="3081" y="1789"/>
                                  </a:lnTo>
                                  <a:lnTo>
                                    <a:pt x="2961" y="1821"/>
                                  </a:lnTo>
                                  <a:lnTo>
                                    <a:pt x="2841" y="1853"/>
                                  </a:lnTo>
                                  <a:lnTo>
                                    <a:pt x="2737" y="1901"/>
                                  </a:lnTo>
                                  <a:lnTo>
                                    <a:pt x="2617" y="1909"/>
                                  </a:lnTo>
                                  <a:lnTo>
                                    <a:pt x="2545" y="1981"/>
                                  </a:lnTo>
                                  <a:lnTo>
                                    <a:pt x="2449" y="2021"/>
                                  </a:lnTo>
                                  <a:lnTo>
                                    <a:pt x="2345" y="2029"/>
                                  </a:lnTo>
                                  <a:lnTo>
                                    <a:pt x="2225" y="1981"/>
                                  </a:lnTo>
                                  <a:lnTo>
                                    <a:pt x="2097" y="2013"/>
                                  </a:lnTo>
                                  <a:lnTo>
                                    <a:pt x="1945" y="2045"/>
                                  </a:lnTo>
                                  <a:lnTo>
                                    <a:pt x="1785" y="2085"/>
                                  </a:lnTo>
                                  <a:lnTo>
                                    <a:pt x="1641" y="2133"/>
                                  </a:lnTo>
                                  <a:lnTo>
                                    <a:pt x="1457" y="2197"/>
                                  </a:lnTo>
                                  <a:lnTo>
                                    <a:pt x="1281" y="2285"/>
                                  </a:lnTo>
                                  <a:lnTo>
                                    <a:pt x="1209" y="2413"/>
                                  </a:lnTo>
                                  <a:lnTo>
                                    <a:pt x="1145" y="2533"/>
                                  </a:lnTo>
                                  <a:lnTo>
                                    <a:pt x="1105" y="2645"/>
                                  </a:lnTo>
                                  <a:lnTo>
                                    <a:pt x="1121" y="2805"/>
                                  </a:lnTo>
                                  <a:lnTo>
                                    <a:pt x="1089" y="2893"/>
                                  </a:lnTo>
                                  <a:lnTo>
                                    <a:pt x="1089" y="3037"/>
                                  </a:lnTo>
                                  <a:lnTo>
                                    <a:pt x="1073" y="3093"/>
                                  </a:lnTo>
                                  <a:lnTo>
                                    <a:pt x="1081" y="3197"/>
                                  </a:lnTo>
                                  <a:lnTo>
                                    <a:pt x="1097" y="3333"/>
                                  </a:lnTo>
                                  <a:lnTo>
                                    <a:pt x="1057" y="3397"/>
                                  </a:lnTo>
                                  <a:lnTo>
                                    <a:pt x="1009" y="3469"/>
                                  </a:lnTo>
                                  <a:lnTo>
                                    <a:pt x="953" y="3517"/>
                                  </a:lnTo>
                                  <a:lnTo>
                                    <a:pt x="865" y="3565"/>
                                  </a:lnTo>
                                  <a:lnTo>
                                    <a:pt x="753" y="3597"/>
                                  </a:lnTo>
                                  <a:lnTo>
                                    <a:pt x="657" y="3629"/>
                                  </a:lnTo>
                                  <a:lnTo>
                                    <a:pt x="537" y="3741"/>
                                  </a:lnTo>
                                  <a:lnTo>
                                    <a:pt x="465" y="3845"/>
                                  </a:lnTo>
                                  <a:lnTo>
                                    <a:pt x="449" y="3941"/>
                                  </a:lnTo>
                                  <a:lnTo>
                                    <a:pt x="441" y="4069"/>
                                  </a:lnTo>
                                  <a:lnTo>
                                    <a:pt x="345" y="4189"/>
                                  </a:lnTo>
                                  <a:lnTo>
                                    <a:pt x="305" y="4317"/>
                                  </a:lnTo>
                                  <a:lnTo>
                                    <a:pt x="265" y="4413"/>
                                  </a:lnTo>
                                  <a:lnTo>
                                    <a:pt x="145" y="4453"/>
                                  </a:lnTo>
                                  <a:lnTo>
                                    <a:pt x="98" y="4483"/>
                                  </a:lnTo>
                                  <a:lnTo>
                                    <a:pt x="153" y="4573"/>
                                  </a:lnTo>
                                  <a:lnTo>
                                    <a:pt x="71" y="4658"/>
                                  </a:lnTo>
                                  <a:lnTo>
                                    <a:pt x="8" y="4781"/>
                                  </a:lnTo>
                                  <a:lnTo>
                                    <a:pt x="78" y="4910"/>
                                  </a:lnTo>
                                  <a:lnTo>
                                    <a:pt x="0" y="4939"/>
                                  </a:lnTo>
                                  <a:lnTo>
                                    <a:pt x="26" y="5038"/>
                                  </a:lnTo>
                                  <a:lnTo>
                                    <a:pt x="78" y="5140"/>
                                  </a:lnTo>
                                  <a:lnTo>
                                    <a:pt x="138" y="5168"/>
                                  </a:lnTo>
                                  <a:lnTo>
                                    <a:pt x="192" y="5240"/>
                                  </a:lnTo>
                                  <a:lnTo>
                                    <a:pt x="261" y="5194"/>
                                  </a:lnTo>
                                  <a:lnTo>
                                    <a:pt x="318" y="5258"/>
                                  </a:lnTo>
                                  <a:lnTo>
                                    <a:pt x="383" y="5206"/>
                                  </a:lnTo>
                                  <a:lnTo>
                                    <a:pt x="483" y="5284"/>
                                  </a:lnTo>
                                  <a:lnTo>
                                    <a:pt x="561" y="5179"/>
                                  </a:lnTo>
                                  <a:lnTo>
                                    <a:pt x="648" y="5093"/>
                                  </a:lnTo>
                                  <a:lnTo>
                                    <a:pt x="738" y="5017"/>
                                  </a:lnTo>
                                  <a:lnTo>
                                    <a:pt x="866" y="5002"/>
                                  </a:lnTo>
                                  <a:lnTo>
                                    <a:pt x="977" y="4993"/>
                                  </a:lnTo>
                                  <a:lnTo>
                                    <a:pt x="1041" y="4876"/>
                                  </a:lnTo>
                                  <a:lnTo>
                                    <a:pt x="1146" y="4784"/>
                                  </a:lnTo>
                                  <a:lnTo>
                                    <a:pt x="1145" y="4663"/>
                                  </a:lnTo>
                                  <a:lnTo>
                                    <a:pt x="1217" y="4567"/>
                                  </a:lnTo>
                                  <a:lnTo>
                                    <a:pt x="1248" y="4648"/>
                                  </a:lnTo>
                                  <a:lnTo>
                                    <a:pt x="1322" y="4726"/>
                                  </a:lnTo>
                                  <a:lnTo>
                                    <a:pt x="1338" y="4805"/>
                                  </a:lnTo>
                                  <a:lnTo>
                                    <a:pt x="1514" y="4783"/>
                                  </a:lnTo>
                                  <a:lnTo>
                                    <a:pt x="1653" y="4888"/>
                                  </a:lnTo>
                                  <a:lnTo>
                                    <a:pt x="1760" y="5014"/>
                                  </a:lnTo>
                                  <a:lnTo>
                                    <a:pt x="1769" y="5146"/>
                                  </a:lnTo>
                                  <a:lnTo>
                                    <a:pt x="1764" y="5257"/>
                                  </a:lnTo>
                                  <a:lnTo>
                                    <a:pt x="1817" y="5348"/>
                                  </a:lnTo>
                                  <a:lnTo>
                                    <a:pt x="1728" y="5414"/>
                                  </a:lnTo>
                                  <a:lnTo>
                                    <a:pt x="1760" y="5503"/>
                                  </a:lnTo>
                                  <a:lnTo>
                                    <a:pt x="1704" y="5543"/>
                                  </a:lnTo>
                                  <a:lnTo>
                                    <a:pt x="1688" y="5680"/>
                                  </a:lnTo>
                                  <a:lnTo>
                                    <a:pt x="1719" y="5858"/>
                                  </a:lnTo>
                                  <a:lnTo>
                                    <a:pt x="1760" y="5983"/>
                                  </a:lnTo>
                                  <a:lnTo>
                                    <a:pt x="1707" y="6034"/>
                                  </a:lnTo>
                                  <a:lnTo>
                                    <a:pt x="1602" y="6005"/>
                                  </a:lnTo>
                                  <a:lnTo>
                                    <a:pt x="1484" y="6007"/>
                                  </a:lnTo>
                                  <a:lnTo>
                                    <a:pt x="1385" y="6088"/>
                                  </a:lnTo>
                                  <a:lnTo>
                                    <a:pt x="1266" y="6155"/>
                                  </a:lnTo>
                                  <a:lnTo>
                                    <a:pt x="1169" y="6236"/>
                                  </a:lnTo>
                                  <a:lnTo>
                                    <a:pt x="1005" y="6043"/>
                                  </a:lnTo>
                                  <a:lnTo>
                                    <a:pt x="867" y="5981"/>
                                  </a:lnTo>
                                  <a:lnTo>
                                    <a:pt x="732" y="6043"/>
                                  </a:lnTo>
                                  <a:lnTo>
                                    <a:pt x="657" y="5981"/>
                                  </a:lnTo>
                                  <a:lnTo>
                                    <a:pt x="554" y="6041"/>
                                  </a:lnTo>
                                  <a:lnTo>
                                    <a:pt x="480" y="6001"/>
                                  </a:lnTo>
                                  <a:lnTo>
                                    <a:pt x="402" y="6079"/>
                                  </a:lnTo>
                                  <a:lnTo>
                                    <a:pt x="419" y="6166"/>
                                  </a:lnTo>
                                  <a:lnTo>
                                    <a:pt x="354" y="6289"/>
                                  </a:lnTo>
                                  <a:lnTo>
                                    <a:pt x="344" y="6454"/>
                                  </a:lnTo>
                                  <a:lnTo>
                                    <a:pt x="392" y="6589"/>
                                  </a:lnTo>
                                  <a:lnTo>
                                    <a:pt x="419" y="6694"/>
                                  </a:lnTo>
                                  <a:lnTo>
                                    <a:pt x="491" y="6749"/>
                                  </a:lnTo>
                                  <a:lnTo>
                                    <a:pt x="446" y="6893"/>
                                  </a:lnTo>
                                  <a:lnTo>
                                    <a:pt x="561" y="6886"/>
                                  </a:lnTo>
                                  <a:lnTo>
                                    <a:pt x="692" y="7052"/>
                                  </a:lnTo>
                                  <a:lnTo>
                                    <a:pt x="767" y="7066"/>
                                  </a:lnTo>
                                  <a:lnTo>
                                    <a:pt x="840" y="7117"/>
                                  </a:lnTo>
                                  <a:lnTo>
                                    <a:pt x="857" y="7321"/>
                                  </a:lnTo>
                                  <a:lnTo>
                                    <a:pt x="918" y="7408"/>
                                  </a:lnTo>
                                  <a:lnTo>
                                    <a:pt x="983" y="7478"/>
                                  </a:lnTo>
                                  <a:lnTo>
                                    <a:pt x="1040" y="7565"/>
                                  </a:lnTo>
                                  <a:lnTo>
                                    <a:pt x="1010" y="7651"/>
                                  </a:lnTo>
                                  <a:lnTo>
                                    <a:pt x="1068" y="7790"/>
                                  </a:lnTo>
                                  <a:lnTo>
                                    <a:pt x="1056" y="7924"/>
                                  </a:lnTo>
                                  <a:lnTo>
                                    <a:pt x="1118" y="8014"/>
                                  </a:lnTo>
                                  <a:lnTo>
                                    <a:pt x="1227" y="7939"/>
                                  </a:lnTo>
                                  <a:lnTo>
                                    <a:pt x="1337" y="7845"/>
                                  </a:lnTo>
                                  <a:lnTo>
                                    <a:pt x="1433" y="7773"/>
                                  </a:lnTo>
                                  <a:lnTo>
                                    <a:pt x="1561" y="7765"/>
                                  </a:lnTo>
                                  <a:lnTo>
                                    <a:pt x="1673" y="7757"/>
                                  </a:lnTo>
                                  <a:lnTo>
                                    <a:pt x="1809" y="7749"/>
                                  </a:lnTo>
                                  <a:lnTo>
                                    <a:pt x="1913" y="7741"/>
                                  </a:lnTo>
                                  <a:lnTo>
                                    <a:pt x="2057" y="7613"/>
                                  </a:lnTo>
                                  <a:lnTo>
                                    <a:pt x="2161" y="7501"/>
                                  </a:lnTo>
                                  <a:lnTo>
                                    <a:pt x="2225" y="7397"/>
                                  </a:lnTo>
                                  <a:lnTo>
                                    <a:pt x="2265" y="7325"/>
                                  </a:lnTo>
                                  <a:lnTo>
                                    <a:pt x="2321" y="7293"/>
                                  </a:lnTo>
                                  <a:lnTo>
                                    <a:pt x="2369" y="7373"/>
                                  </a:lnTo>
                                  <a:lnTo>
                                    <a:pt x="2473" y="7285"/>
                                  </a:lnTo>
                                  <a:lnTo>
                                    <a:pt x="2545" y="7133"/>
                                  </a:lnTo>
                                  <a:lnTo>
                                    <a:pt x="2689" y="7037"/>
                                  </a:lnTo>
                                  <a:lnTo>
                                    <a:pt x="2793" y="6957"/>
                                  </a:lnTo>
                                  <a:lnTo>
                                    <a:pt x="2929" y="6853"/>
                                  </a:lnTo>
                                  <a:lnTo>
                                    <a:pt x="2945" y="6773"/>
                                  </a:lnTo>
                                  <a:lnTo>
                                    <a:pt x="3161" y="6693"/>
                                  </a:lnTo>
                                  <a:lnTo>
                                    <a:pt x="3385" y="6637"/>
                                  </a:lnTo>
                                  <a:lnTo>
                                    <a:pt x="3593" y="6597"/>
                                  </a:lnTo>
                                  <a:lnTo>
                                    <a:pt x="3745" y="6557"/>
                                  </a:lnTo>
                                  <a:lnTo>
                                    <a:pt x="3817" y="6477"/>
                                  </a:lnTo>
                                  <a:lnTo>
                                    <a:pt x="3977" y="6413"/>
                                  </a:lnTo>
                                  <a:lnTo>
                                    <a:pt x="4129" y="6373"/>
                                  </a:lnTo>
                                  <a:lnTo>
                                    <a:pt x="4273" y="6349"/>
                                  </a:lnTo>
                                  <a:lnTo>
                                    <a:pt x="4401" y="6261"/>
                                  </a:lnTo>
                                  <a:lnTo>
                                    <a:pt x="4561" y="6173"/>
                                  </a:lnTo>
                                  <a:lnTo>
                                    <a:pt x="4729" y="6109"/>
                                  </a:lnTo>
                                  <a:lnTo>
                                    <a:pt x="4857" y="6133"/>
                                  </a:lnTo>
                                  <a:lnTo>
                                    <a:pt x="4969" y="6189"/>
                                  </a:lnTo>
                                  <a:lnTo>
                                    <a:pt x="5097" y="6237"/>
                                  </a:lnTo>
                                  <a:lnTo>
                                    <a:pt x="5209" y="6237"/>
                                  </a:lnTo>
                                  <a:lnTo>
                                    <a:pt x="5441" y="6165"/>
                                  </a:lnTo>
                                  <a:lnTo>
                                    <a:pt x="5481" y="6085"/>
                                  </a:lnTo>
                                  <a:lnTo>
                                    <a:pt x="5577" y="6013"/>
                                  </a:lnTo>
                                  <a:lnTo>
                                    <a:pt x="5737" y="6029"/>
                                  </a:lnTo>
                                  <a:lnTo>
                                    <a:pt x="5857" y="6005"/>
                                  </a:lnTo>
                                  <a:lnTo>
                                    <a:pt x="5937" y="5909"/>
                                  </a:lnTo>
                                  <a:lnTo>
                                    <a:pt x="6105" y="5861"/>
                                  </a:lnTo>
                                  <a:lnTo>
                                    <a:pt x="6225" y="5877"/>
                                  </a:lnTo>
                                  <a:lnTo>
                                    <a:pt x="6337" y="5765"/>
                                  </a:lnTo>
                                  <a:lnTo>
                                    <a:pt x="6449" y="5709"/>
                                  </a:lnTo>
                                  <a:lnTo>
                                    <a:pt x="6601" y="5701"/>
                                  </a:lnTo>
                                  <a:lnTo>
                                    <a:pt x="6681" y="5733"/>
                                  </a:lnTo>
                                  <a:lnTo>
                                    <a:pt x="6785" y="5749"/>
                                  </a:lnTo>
                                  <a:lnTo>
                                    <a:pt x="6929" y="5765"/>
                                  </a:lnTo>
                                  <a:lnTo>
                                    <a:pt x="7017" y="5765"/>
                                  </a:lnTo>
                                  <a:lnTo>
                                    <a:pt x="7129" y="5741"/>
                                  </a:lnTo>
                                  <a:lnTo>
                                    <a:pt x="7233" y="5685"/>
                                  </a:lnTo>
                                  <a:lnTo>
                                    <a:pt x="7361" y="5621"/>
                                  </a:lnTo>
                                  <a:lnTo>
                                    <a:pt x="7465" y="5557"/>
                                  </a:lnTo>
                                  <a:lnTo>
                                    <a:pt x="7593" y="5429"/>
                                  </a:lnTo>
                                  <a:lnTo>
                                    <a:pt x="7697" y="5341"/>
                                  </a:lnTo>
                                  <a:lnTo>
                                    <a:pt x="7833" y="5301"/>
                                  </a:lnTo>
                                  <a:lnTo>
                                    <a:pt x="8009" y="5221"/>
                                  </a:lnTo>
                                  <a:lnTo>
                                    <a:pt x="8089" y="5117"/>
                                  </a:lnTo>
                                  <a:lnTo>
                                    <a:pt x="8169" y="5021"/>
                                  </a:lnTo>
                                  <a:lnTo>
                                    <a:pt x="8249" y="4917"/>
                                  </a:lnTo>
                                  <a:lnTo>
                                    <a:pt x="8361" y="4837"/>
                                  </a:lnTo>
                                  <a:lnTo>
                                    <a:pt x="8497" y="4765"/>
                                  </a:lnTo>
                                  <a:lnTo>
                                    <a:pt x="8609" y="4693"/>
                                  </a:lnTo>
                                  <a:lnTo>
                                    <a:pt x="8697" y="4629"/>
                                  </a:lnTo>
                                  <a:lnTo>
                                    <a:pt x="8785" y="4637"/>
                                  </a:lnTo>
                                  <a:lnTo>
                                    <a:pt x="8969" y="4629"/>
                                  </a:lnTo>
                                  <a:lnTo>
                                    <a:pt x="9129" y="4645"/>
                                  </a:lnTo>
                                  <a:lnTo>
                                    <a:pt x="9281" y="4597"/>
                                  </a:lnTo>
                                  <a:lnTo>
                                    <a:pt x="9393" y="4621"/>
                                  </a:lnTo>
                                  <a:lnTo>
                                    <a:pt x="9537" y="4637"/>
                                  </a:lnTo>
                                  <a:lnTo>
                                    <a:pt x="9697" y="4621"/>
                                  </a:lnTo>
                                  <a:lnTo>
                                    <a:pt x="9865" y="4533"/>
                                  </a:lnTo>
                                  <a:lnTo>
                                    <a:pt x="10033" y="4485"/>
                                  </a:lnTo>
                                  <a:lnTo>
                                    <a:pt x="10169" y="4461"/>
                                  </a:lnTo>
                                  <a:lnTo>
                                    <a:pt x="10289" y="4445"/>
                                  </a:lnTo>
                                  <a:lnTo>
                                    <a:pt x="10449" y="4429"/>
                                  </a:lnTo>
                                  <a:lnTo>
                                    <a:pt x="10529" y="4469"/>
                                  </a:lnTo>
                                  <a:lnTo>
                                    <a:pt x="10641" y="4461"/>
                                  </a:lnTo>
                                  <a:lnTo>
                                    <a:pt x="10785" y="4413"/>
                                  </a:lnTo>
                                  <a:lnTo>
                                    <a:pt x="10873" y="4373"/>
                                  </a:lnTo>
                                  <a:lnTo>
                                    <a:pt x="10985" y="4309"/>
                                  </a:lnTo>
                                  <a:lnTo>
                                    <a:pt x="10993" y="4181"/>
                                  </a:lnTo>
                                  <a:lnTo>
                                    <a:pt x="11081" y="4085"/>
                                  </a:lnTo>
                                  <a:lnTo>
                                    <a:pt x="11153" y="3957"/>
                                  </a:lnTo>
                                  <a:lnTo>
                                    <a:pt x="11217" y="3877"/>
                                  </a:lnTo>
                                  <a:lnTo>
                                    <a:pt x="11265" y="3757"/>
                                  </a:lnTo>
                                  <a:lnTo>
                                    <a:pt x="11329" y="3653"/>
                                  </a:lnTo>
                                  <a:lnTo>
                                    <a:pt x="11393" y="3581"/>
                                  </a:lnTo>
                                  <a:lnTo>
                                    <a:pt x="11497" y="3541"/>
                                  </a:lnTo>
                                  <a:lnTo>
                                    <a:pt x="11649" y="3373"/>
                                  </a:lnTo>
                                  <a:lnTo>
                                    <a:pt x="11673" y="3421"/>
                                  </a:lnTo>
                                  <a:lnTo>
                                    <a:pt x="11769" y="3445"/>
                                  </a:lnTo>
                                  <a:lnTo>
                                    <a:pt x="11849" y="3397"/>
                                  </a:lnTo>
                                  <a:lnTo>
                                    <a:pt x="11913" y="3333"/>
                                  </a:lnTo>
                                  <a:lnTo>
                                    <a:pt x="12025" y="3253"/>
                                  </a:lnTo>
                                  <a:lnTo>
                                    <a:pt x="12137" y="3205"/>
                                  </a:lnTo>
                                  <a:lnTo>
                                    <a:pt x="12265" y="3149"/>
                                  </a:lnTo>
                                  <a:lnTo>
                                    <a:pt x="12433" y="3109"/>
                                  </a:lnTo>
                                  <a:lnTo>
                                    <a:pt x="12617" y="3077"/>
                                  </a:lnTo>
                                  <a:lnTo>
                                    <a:pt x="12705" y="3061"/>
                                  </a:lnTo>
                                  <a:lnTo>
                                    <a:pt x="12777" y="3017"/>
                                  </a:lnTo>
                                  <a:lnTo>
                                    <a:pt x="12933" y="3029"/>
                                  </a:lnTo>
                                  <a:lnTo>
                                    <a:pt x="13089" y="3089"/>
                                  </a:lnTo>
                                  <a:lnTo>
                                    <a:pt x="13245" y="3101"/>
                                  </a:lnTo>
                                  <a:lnTo>
                                    <a:pt x="13401" y="3101"/>
                                  </a:lnTo>
                                  <a:lnTo>
                                    <a:pt x="13566" y="3008"/>
                                  </a:lnTo>
                                  <a:lnTo>
                                    <a:pt x="13703" y="2899"/>
                                  </a:lnTo>
                                  <a:lnTo>
                                    <a:pt x="13886" y="2771"/>
                                  </a:lnTo>
                                  <a:lnTo>
                                    <a:pt x="14050" y="2679"/>
                                  </a:lnTo>
                                  <a:lnTo>
                                    <a:pt x="14187" y="2579"/>
                                  </a:lnTo>
                                  <a:lnTo>
                                    <a:pt x="14352" y="2579"/>
                                  </a:lnTo>
                                  <a:lnTo>
                                    <a:pt x="14516" y="2560"/>
                                  </a:lnTo>
                                  <a:lnTo>
                                    <a:pt x="14599" y="2615"/>
                                  </a:lnTo>
                                  <a:lnTo>
                                    <a:pt x="14690" y="2533"/>
                                  </a:lnTo>
                                  <a:lnTo>
                                    <a:pt x="14827" y="2396"/>
                                  </a:lnTo>
                                  <a:lnTo>
                                    <a:pt x="14946" y="2268"/>
                                  </a:lnTo>
                                  <a:lnTo>
                                    <a:pt x="15019" y="2140"/>
                                  </a:lnTo>
                                  <a:lnTo>
                                    <a:pt x="15129" y="2012"/>
                                  </a:lnTo>
                                  <a:lnTo>
                                    <a:pt x="15248" y="1920"/>
                                  </a:lnTo>
                                  <a:lnTo>
                                    <a:pt x="15312" y="1820"/>
                                  </a:lnTo>
                                  <a:lnTo>
                                    <a:pt x="15394" y="1747"/>
                                  </a:lnTo>
                                  <a:lnTo>
                                    <a:pt x="15504" y="1719"/>
                                  </a:lnTo>
                                  <a:lnTo>
                                    <a:pt x="15604" y="1628"/>
                                  </a:lnTo>
                                  <a:lnTo>
                                    <a:pt x="15714" y="1546"/>
                                  </a:lnTo>
                                  <a:lnTo>
                                    <a:pt x="15815" y="1472"/>
                                  </a:lnTo>
                                  <a:lnTo>
                                    <a:pt x="15897" y="1418"/>
                                  </a:lnTo>
                                  <a:lnTo>
                                    <a:pt x="15988" y="1271"/>
                                  </a:lnTo>
                                  <a:lnTo>
                                    <a:pt x="16126" y="1152"/>
                                  </a:lnTo>
                                  <a:lnTo>
                                    <a:pt x="16263" y="1107"/>
                                  </a:lnTo>
                                  <a:lnTo>
                                    <a:pt x="16363" y="997"/>
                                  </a:lnTo>
                                  <a:lnTo>
                                    <a:pt x="16436" y="887"/>
                                  </a:lnTo>
                                  <a:lnTo>
                                    <a:pt x="16537" y="832"/>
                                  </a:lnTo>
                                  <a:lnTo>
                                    <a:pt x="16628" y="805"/>
                                  </a:lnTo>
                                  <a:lnTo>
                                    <a:pt x="16647" y="686"/>
                                  </a:lnTo>
                                  <a:lnTo>
                                    <a:pt x="16647" y="595"/>
                                  </a:lnTo>
                                  <a:lnTo>
                                    <a:pt x="16601" y="531"/>
                                  </a:lnTo>
                                  <a:lnTo>
                                    <a:pt x="16537" y="467"/>
                                  </a:lnTo>
                                  <a:lnTo>
                                    <a:pt x="16382" y="430"/>
                                  </a:lnTo>
                                  <a:lnTo>
                                    <a:pt x="16208" y="430"/>
                                  </a:lnTo>
                                  <a:lnTo>
                                    <a:pt x="16089" y="348"/>
                                  </a:lnTo>
                                  <a:lnTo>
                                    <a:pt x="15998" y="220"/>
                                  </a:lnTo>
                                  <a:lnTo>
                                    <a:pt x="15888" y="110"/>
                                  </a:lnTo>
                                  <a:lnTo>
                                    <a:pt x="15732" y="110"/>
                                  </a:lnTo>
                                  <a:lnTo>
                                    <a:pt x="15641" y="211"/>
                                  </a:lnTo>
                                  <a:lnTo>
                                    <a:pt x="15568" y="293"/>
                                  </a:lnTo>
                                  <a:lnTo>
                                    <a:pt x="15422" y="330"/>
                                  </a:lnTo>
                                  <a:lnTo>
                                    <a:pt x="15248" y="339"/>
                                  </a:lnTo>
                                  <a:lnTo>
                                    <a:pt x="15156" y="293"/>
                                  </a:lnTo>
                                  <a:lnTo>
                                    <a:pt x="15010" y="302"/>
                                  </a:lnTo>
                                  <a:lnTo>
                                    <a:pt x="14928" y="211"/>
                                  </a:lnTo>
                                  <a:lnTo>
                                    <a:pt x="14846" y="119"/>
                                  </a:lnTo>
                                  <a:lnTo>
                                    <a:pt x="14672" y="119"/>
                                  </a:lnTo>
                                  <a:lnTo>
                                    <a:pt x="14590" y="46"/>
                                  </a:lnTo>
                                  <a:lnTo>
                                    <a:pt x="14425" y="10"/>
                                  </a:lnTo>
                                  <a:lnTo>
                                    <a:pt x="14206" y="0"/>
                                  </a:lnTo>
                                  <a:lnTo>
                                    <a:pt x="14096" y="64"/>
                                  </a:lnTo>
                                  <a:lnTo>
                                    <a:pt x="14004" y="156"/>
                                  </a:lnTo>
                                  <a:lnTo>
                                    <a:pt x="13913" y="238"/>
                                  </a:lnTo>
                                  <a:lnTo>
                                    <a:pt x="13803" y="284"/>
                                  </a:lnTo>
                                  <a:lnTo>
                                    <a:pt x="13648" y="357"/>
                                  </a:lnTo>
                                  <a:lnTo>
                                    <a:pt x="13547" y="403"/>
                                  </a:lnTo>
                                  <a:lnTo>
                                    <a:pt x="13447" y="476"/>
                                  </a:lnTo>
                                  <a:lnTo>
                                    <a:pt x="13328" y="522"/>
                                  </a:lnTo>
                                  <a:lnTo>
                                    <a:pt x="13227" y="595"/>
                                  </a:lnTo>
                                  <a:lnTo>
                                    <a:pt x="13118" y="595"/>
                                  </a:lnTo>
                                  <a:lnTo>
                                    <a:pt x="12990" y="677"/>
                                  </a:lnTo>
                                  <a:lnTo>
                                    <a:pt x="12880" y="677"/>
                                  </a:lnTo>
                                  <a:lnTo>
                                    <a:pt x="12770" y="613"/>
                                  </a:lnTo>
                                  <a:lnTo>
                                    <a:pt x="12679" y="558"/>
                                  </a:lnTo>
                                  <a:lnTo>
                                    <a:pt x="12560" y="576"/>
                                  </a:lnTo>
                                  <a:lnTo>
                                    <a:pt x="12487" y="640"/>
                                  </a:lnTo>
                                  <a:lnTo>
                                    <a:pt x="12453" y="70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4" name="Freeform 8"/>
                          <wps:cNvSpPr>
                            <a:spLocks noChangeAspect="1"/>
                          </wps:cNvSpPr>
                          <wps:spPr bwMode="auto">
                            <a:xfrm>
                              <a:off x="5189987" y="3092042"/>
                              <a:ext cx="3041" cy="2403"/>
                            </a:xfrm>
                            <a:custGeom>
                              <a:avLst/>
                              <a:gdLst>
                                <a:gd name="T0" fmla="*/ 1101 w 3041"/>
                                <a:gd name="T1" fmla="*/ 588 h 2403"/>
                                <a:gd name="T2" fmla="*/ 813 w 3041"/>
                                <a:gd name="T3" fmla="*/ 708 h 2403"/>
                                <a:gd name="T4" fmla="*/ 657 w 3041"/>
                                <a:gd name="T5" fmla="*/ 972 h 2403"/>
                                <a:gd name="T6" fmla="*/ 441 w 3041"/>
                                <a:gd name="T7" fmla="*/ 1044 h 2403"/>
                                <a:gd name="T8" fmla="*/ 213 w 3041"/>
                                <a:gd name="T9" fmla="*/ 1164 h 2403"/>
                                <a:gd name="T10" fmla="*/ 30 w 3041"/>
                                <a:gd name="T11" fmla="*/ 1251 h 2403"/>
                                <a:gd name="T12" fmla="*/ 57 w 3041"/>
                                <a:gd name="T13" fmla="*/ 1599 h 2403"/>
                                <a:gd name="T14" fmla="*/ 345 w 3041"/>
                                <a:gd name="T15" fmla="*/ 1776 h 2403"/>
                                <a:gd name="T16" fmla="*/ 536 w 3041"/>
                                <a:gd name="T17" fmla="*/ 1800 h 2403"/>
                                <a:gd name="T18" fmla="*/ 682 w 3041"/>
                                <a:gd name="T19" fmla="*/ 1827 h 2403"/>
                                <a:gd name="T20" fmla="*/ 783 w 3041"/>
                                <a:gd name="T21" fmla="*/ 1736 h 2403"/>
                                <a:gd name="T22" fmla="*/ 792 w 3041"/>
                                <a:gd name="T23" fmla="*/ 1608 h 2403"/>
                                <a:gd name="T24" fmla="*/ 984 w 3041"/>
                                <a:gd name="T25" fmla="*/ 1507 h 2403"/>
                                <a:gd name="T26" fmla="*/ 1240 w 3041"/>
                                <a:gd name="T27" fmla="*/ 1462 h 2403"/>
                                <a:gd name="T28" fmla="*/ 1432 w 3041"/>
                                <a:gd name="T29" fmla="*/ 1608 h 2403"/>
                                <a:gd name="T30" fmla="*/ 1542 w 3041"/>
                                <a:gd name="T31" fmla="*/ 1782 h 2403"/>
                                <a:gd name="T32" fmla="*/ 1624 w 3041"/>
                                <a:gd name="T33" fmla="*/ 1974 h 2403"/>
                                <a:gd name="T34" fmla="*/ 1670 w 3041"/>
                                <a:gd name="T35" fmla="*/ 2175 h 2403"/>
                                <a:gd name="T36" fmla="*/ 1624 w 3041"/>
                                <a:gd name="T37" fmla="*/ 2394 h 2403"/>
                                <a:gd name="T38" fmla="*/ 1779 w 3041"/>
                                <a:gd name="T39" fmla="*/ 2321 h 2403"/>
                                <a:gd name="T40" fmla="*/ 1971 w 3041"/>
                                <a:gd name="T41" fmla="*/ 2275 h 2403"/>
                                <a:gd name="T42" fmla="*/ 2163 w 3041"/>
                                <a:gd name="T43" fmla="*/ 2248 h 2403"/>
                                <a:gd name="T44" fmla="*/ 2236 w 3041"/>
                                <a:gd name="T45" fmla="*/ 2083 h 2403"/>
                                <a:gd name="T46" fmla="*/ 2127 w 3041"/>
                                <a:gd name="T47" fmla="*/ 1946 h 2403"/>
                                <a:gd name="T48" fmla="*/ 2200 w 3041"/>
                                <a:gd name="T49" fmla="*/ 1818 h 2403"/>
                                <a:gd name="T50" fmla="*/ 2346 w 3041"/>
                                <a:gd name="T51" fmla="*/ 1626 h 2403"/>
                                <a:gd name="T52" fmla="*/ 2264 w 3041"/>
                                <a:gd name="T53" fmla="*/ 1498 h 2403"/>
                                <a:gd name="T54" fmla="*/ 2410 w 3041"/>
                                <a:gd name="T55" fmla="*/ 1370 h 2403"/>
                                <a:gd name="T56" fmla="*/ 2502 w 3041"/>
                                <a:gd name="T57" fmla="*/ 1224 h 2403"/>
                                <a:gd name="T58" fmla="*/ 2666 w 3041"/>
                                <a:gd name="T59" fmla="*/ 1187 h 2403"/>
                                <a:gd name="T60" fmla="*/ 2739 w 3041"/>
                                <a:gd name="T61" fmla="*/ 1050 h 2403"/>
                                <a:gd name="T62" fmla="*/ 2895 w 3041"/>
                                <a:gd name="T63" fmla="*/ 1005 h 2403"/>
                                <a:gd name="T64" fmla="*/ 2876 w 3041"/>
                                <a:gd name="T65" fmla="*/ 867 h 2403"/>
                                <a:gd name="T66" fmla="*/ 2922 w 3041"/>
                                <a:gd name="T67" fmla="*/ 611 h 2403"/>
                                <a:gd name="T68" fmla="*/ 2940 w 3041"/>
                                <a:gd name="T69" fmla="*/ 301 h 2403"/>
                                <a:gd name="T70" fmla="*/ 3032 w 3041"/>
                                <a:gd name="T71" fmla="*/ 81 h 2403"/>
                                <a:gd name="T72" fmla="*/ 2793 w 3041"/>
                                <a:gd name="T73" fmla="*/ 60 h 2403"/>
                                <a:gd name="T74" fmla="*/ 2433 w 3041"/>
                                <a:gd name="T75" fmla="*/ 96 h 2403"/>
                                <a:gd name="T76" fmla="*/ 2181 w 3041"/>
                                <a:gd name="T77" fmla="*/ 264 h 2403"/>
                                <a:gd name="T78" fmla="*/ 1725 w 3041"/>
                                <a:gd name="T79" fmla="*/ 300 h 2403"/>
                                <a:gd name="T80" fmla="*/ 1425 w 3041"/>
                                <a:gd name="T81" fmla="*/ 468 h 2403"/>
                                <a:gd name="T82" fmla="*/ 1197 w 3041"/>
                                <a:gd name="T83" fmla="*/ 540 h 2403"/>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3041"/>
                                <a:gd name="T127" fmla="*/ 0 h 2403"/>
                                <a:gd name="T128" fmla="*/ 3041 w 3041"/>
                                <a:gd name="T129" fmla="*/ 2403 h 2403"/>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3041" h="2403">
                                  <a:moveTo>
                                    <a:pt x="1197" y="540"/>
                                  </a:moveTo>
                                  <a:lnTo>
                                    <a:pt x="1101" y="588"/>
                                  </a:lnTo>
                                  <a:lnTo>
                                    <a:pt x="945" y="636"/>
                                  </a:lnTo>
                                  <a:lnTo>
                                    <a:pt x="813" y="708"/>
                                  </a:lnTo>
                                  <a:lnTo>
                                    <a:pt x="741" y="864"/>
                                  </a:lnTo>
                                  <a:lnTo>
                                    <a:pt x="657" y="972"/>
                                  </a:lnTo>
                                  <a:lnTo>
                                    <a:pt x="525" y="972"/>
                                  </a:lnTo>
                                  <a:lnTo>
                                    <a:pt x="441" y="1044"/>
                                  </a:lnTo>
                                  <a:lnTo>
                                    <a:pt x="345" y="1104"/>
                                  </a:lnTo>
                                  <a:lnTo>
                                    <a:pt x="213" y="1164"/>
                                  </a:lnTo>
                                  <a:lnTo>
                                    <a:pt x="129" y="1212"/>
                                  </a:lnTo>
                                  <a:lnTo>
                                    <a:pt x="30" y="1251"/>
                                  </a:lnTo>
                                  <a:lnTo>
                                    <a:pt x="0" y="1428"/>
                                  </a:lnTo>
                                  <a:lnTo>
                                    <a:pt x="57" y="1599"/>
                                  </a:lnTo>
                                  <a:lnTo>
                                    <a:pt x="141" y="1743"/>
                                  </a:lnTo>
                                  <a:lnTo>
                                    <a:pt x="345" y="1776"/>
                                  </a:lnTo>
                                  <a:lnTo>
                                    <a:pt x="472" y="1718"/>
                                  </a:lnTo>
                                  <a:lnTo>
                                    <a:pt x="536" y="1800"/>
                                  </a:lnTo>
                                  <a:lnTo>
                                    <a:pt x="591" y="1837"/>
                                  </a:lnTo>
                                  <a:lnTo>
                                    <a:pt x="682" y="1827"/>
                                  </a:lnTo>
                                  <a:lnTo>
                                    <a:pt x="783" y="1818"/>
                                  </a:lnTo>
                                  <a:lnTo>
                                    <a:pt x="783" y="1736"/>
                                  </a:lnTo>
                                  <a:lnTo>
                                    <a:pt x="856" y="1681"/>
                                  </a:lnTo>
                                  <a:lnTo>
                                    <a:pt x="792" y="1608"/>
                                  </a:lnTo>
                                  <a:lnTo>
                                    <a:pt x="920" y="1562"/>
                                  </a:lnTo>
                                  <a:lnTo>
                                    <a:pt x="984" y="1507"/>
                                  </a:lnTo>
                                  <a:lnTo>
                                    <a:pt x="1121" y="1443"/>
                                  </a:lnTo>
                                  <a:lnTo>
                                    <a:pt x="1240" y="1462"/>
                                  </a:lnTo>
                                  <a:lnTo>
                                    <a:pt x="1340" y="1507"/>
                                  </a:lnTo>
                                  <a:lnTo>
                                    <a:pt x="1432" y="1608"/>
                                  </a:lnTo>
                                  <a:lnTo>
                                    <a:pt x="1496" y="1672"/>
                                  </a:lnTo>
                                  <a:lnTo>
                                    <a:pt x="1542" y="1782"/>
                                  </a:lnTo>
                                  <a:lnTo>
                                    <a:pt x="1569" y="1873"/>
                                  </a:lnTo>
                                  <a:lnTo>
                                    <a:pt x="1624" y="1974"/>
                                  </a:lnTo>
                                  <a:lnTo>
                                    <a:pt x="1633" y="2083"/>
                                  </a:lnTo>
                                  <a:lnTo>
                                    <a:pt x="1670" y="2175"/>
                                  </a:lnTo>
                                  <a:lnTo>
                                    <a:pt x="1587" y="2312"/>
                                  </a:lnTo>
                                  <a:lnTo>
                                    <a:pt x="1624" y="2394"/>
                                  </a:lnTo>
                                  <a:lnTo>
                                    <a:pt x="1697" y="2403"/>
                                  </a:lnTo>
                                  <a:lnTo>
                                    <a:pt x="1779" y="2321"/>
                                  </a:lnTo>
                                  <a:lnTo>
                                    <a:pt x="1862" y="2349"/>
                                  </a:lnTo>
                                  <a:lnTo>
                                    <a:pt x="1971" y="2275"/>
                                  </a:lnTo>
                                  <a:lnTo>
                                    <a:pt x="2054" y="2239"/>
                                  </a:lnTo>
                                  <a:lnTo>
                                    <a:pt x="2163" y="2248"/>
                                  </a:lnTo>
                                  <a:lnTo>
                                    <a:pt x="2154" y="2120"/>
                                  </a:lnTo>
                                  <a:lnTo>
                                    <a:pt x="2236" y="2083"/>
                                  </a:lnTo>
                                  <a:lnTo>
                                    <a:pt x="2191" y="1992"/>
                                  </a:lnTo>
                                  <a:lnTo>
                                    <a:pt x="2127" y="1946"/>
                                  </a:lnTo>
                                  <a:lnTo>
                                    <a:pt x="2090" y="1864"/>
                                  </a:lnTo>
                                  <a:lnTo>
                                    <a:pt x="2200" y="1818"/>
                                  </a:lnTo>
                                  <a:lnTo>
                                    <a:pt x="2246" y="1709"/>
                                  </a:lnTo>
                                  <a:lnTo>
                                    <a:pt x="2346" y="1626"/>
                                  </a:lnTo>
                                  <a:lnTo>
                                    <a:pt x="2300" y="1571"/>
                                  </a:lnTo>
                                  <a:lnTo>
                                    <a:pt x="2264" y="1498"/>
                                  </a:lnTo>
                                  <a:lnTo>
                                    <a:pt x="2328" y="1352"/>
                                  </a:lnTo>
                                  <a:lnTo>
                                    <a:pt x="2410" y="1370"/>
                                  </a:lnTo>
                                  <a:lnTo>
                                    <a:pt x="2474" y="1315"/>
                                  </a:lnTo>
                                  <a:lnTo>
                                    <a:pt x="2502" y="1224"/>
                                  </a:lnTo>
                                  <a:lnTo>
                                    <a:pt x="2584" y="1197"/>
                                  </a:lnTo>
                                  <a:lnTo>
                                    <a:pt x="2666" y="1187"/>
                                  </a:lnTo>
                                  <a:lnTo>
                                    <a:pt x="2748" y="1169"/>
                                  </a:lnTo>
                                  <a:lnTo>
                                    <a:pt x="2739" y="1050"/>
                                  </a:lnTo>
                                  <a:lnTo>
                                    <a:pt x="2794" y="995"/>
                                  </a:lnTo>
                                  <a:lnTo>
                                    <a:pt x="2895" y="1005"/>
                                  </a:lnTo>
                                  <a:lnTo>
                                    <a:pt x="2931" y="922"/>
                                  </a:lnTo>
                                  <a:lnTo>
                                    <a:pt x="2876" y="867"/>
                                  </a:lnTo>
                                  <a:lnTo>
                                    <a:pt x="2831" y="712"/>
                                  </a:lnTo>
                                  <a:lnTo>
                                    <a:pt x="2922" y="611"/>
                                  </a:lnTo>
                                  <a:lnTo>
                                    <a:pt x="2931" y="465"/>
                                  </a:lnTo>
                                  <a:lnTo>
                                    <a:pt x="2940" y="301"/>
                                  </a:lnTo>
                                  <a:lnTo>
                                    <a:pt x="3041" y="246"/>
                                  </a:lnTo>
                                  <a:lnTo>
                                    <a:pt x="3032" y="81"/>
                                  </a:lnTo>
                                  <a:lnTo>
                                    <a:pt x="2949" y="84"/>
                                  </a:lnTo>
                                  <a:lnTo>
                                    <a:pt x="2793" y="60"/>
                                  </a:lnTo>
                                  <a:lnTo>
                                    <a:pt x="2613" y="0"/>
                                  </a:lnTo>
                                  <a:lnTo>
                                    <a:pt x="2433" y="96"/>
                                  </a:lnTo>
                                  <a:lnTo>
                                    <a:pt x="2313" y="180"/>
                                  </a:lnTo>
                                  <a:lnTo>
                                    <a:pt x="2181" y="264"/>
                                  </a:lnTo>
                                  <a:lnTo>
                                    <a:pt x="1965" y="276"/>
                                  </a:lnTo>
                                  <a:lnTo>
                                    <a:pt x="1725" y="300"/>
                                  </a:lnTo>
                                  <a:lnTo>
                                    <a:pt x="1581" y="396"/>
                                  </a:lnTo>
                                  <a:lnTo>
                                    <a:pt x="1425" y="468"/>
                                  </a:lnTo>
                                  <a:lnTo>
                                    <a:pt x="1317" y="540"/>
                                  </a:lnTo>
                                  <a:lnTo>
                                    <a:pt x="1197" y="5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5" name="Freeform 9"/>
                          <wps:cNvSpPr>
                            <a:spLocks noChangeAspect="1"/>
                          </wps:cNvSpPr>
                          <wps:spPr bwMode="auto">
                            <a:xfrm>
                              <a:off x="5200178" y="3084717"/>
                              <a:ext cx="1051" cy="1271"/>
                            </a:xfrm>
                            <a:custGeom>
                              <a:avLst/>
                              <a:gdLst>
                                <a:gd name="T0" fmla="*/ 905 w 1051"/>
                                <a:gd name="T1" fmla="*/ 0 h 1271"/>
                                <a:gd name="T2" fmla="*/ 685 w 1051"/>
                                <a:gd name="T3" fmla="*/ 192 h 1271"/>
                                <a:gd name="T4" fmla="*/ 548 w 1051"/>
                                <a:gd name="T5" fmla="*/ 339 h 1271"/>
                                <a:gd name="T6" fmla="*/ 466 w 1051"/>
                                <a:gd name="T7" fmla="*/ 458 h 1271"/>
                                <a:gd name="T8" fmla="*/ 375 w 1051"/>
                                <a:gd name="T9" fmla="*/ 613 h 1271"/>
                                <a:gd name="T10" fmla="*/ 247 w 1051"/>
                                <a:gd name="T11" fmla="*/ 640 h 1271"/>
                                <a:gd name="T12" fmla="*/ 164 w 1051"/>
                                <a:gd name="T13" fmla="*/ 704 h 1271"/>
                                <a:gd name="T14" fmla="*/ 155 w 1051"/>
                                <a:gd name="T15" fmla="*/ 787 h 1271"/>
                                <a:gd name="T16" fmla="*/ 0 w 1051"/>
                                <a:gd name="T17" fmla="*/ 979 h 1271"/>
                                <a:gd name="T18" fmla="*/ 109 w 1051"/>
                                <a:gd name="T19" fmla="*/ 1088 h 1271"/>
                                <a:gd name="T20" fmla="*/ 247 w 1051"/>
                                <a:gd name="T21" fmla="*/ 1189 h 1271"/>
                                <a:gd name="T22" fmla="*/ 393 w 1051"/>
                                <a:gd name="T23" fmla="*/ 1226 h 1271"/>
                                <a:gd name="T24" fmla="*/ 539 w 1051"/>
                                <a:gd name="T25" fmla="*/ 1262 h 1271"/>
                                <a:gd name="T26" fmla="*/ 631 w 1051"/>
                                <a:gd name="T27" fmla="*/ 1271 h 1271"/>
                                <a:gd name="T28" fmla="*/ 685 w 1051"/>
                                <a:gd name="T29" fmla="*/ 1189 h 1271"/>
                                <a:gd name="T30" fmla="*/ 759 w 1051"/>
                                <a:gd name="T31" fmla="*/ 1079 h 1271"/>
                                <a:gd name="T32" fmla="*/ 804 w 1051"/>
                                <a:gd name="T33" fmla="*/ 970 h 1271"/>
                                <a:gd name="T34" fmla="*/ 795 w 1051"/>
                                <a:gd name="T35" fmla="*/ 787 h 1271"/>
                                <a:gd name="T36" fmla="*/ 777 w 1051"/>
                                <a:gd name="T37" fmla="*/ 677 h 1271"/>
                                <a:gd name="T38" fmla="*/ 841 w 1051"/>
                                <a:gd name="T39" fmla="*/ 558 h 1271"/>
                                <a:gd name="T40" fmla="*/ 1015 w 1051"/>
                                <a:gd name="T41" fmla="*/ 375 h 1271"/>
                                <a:gd name="T42" fmla="*/ 1051 w 1051"/>
                                <a:gd name="T43" fmla="*/ 229 h 1271"/>
                                <a:gd name="T44" fmla="*/ 987 w 1051"/>
                                <a:gd name="T45" fmla="*/ 74 h 1271"/>
                                <a:gd name="T46" fmla="*/ 905 w 1051"/>
                                <a:gd name="T47" fmla="*/ 0 h 127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1051"/>
                                <a:gd name="T73" fmla="*/ 0 h 1271"/>
                                <a:gd name="T74" fmla="*/ 1051 w 1051"/>
                                <a:gd name="T75" fmla="*/ 1271 h 127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1051" h="1271">
                                  <a:moveTo>
                                    <a:pt x="905" y="0"/>
                                  </a:moveTo>
                                  <a:lnTo>
                                    <a:pt x="685" y="192"/>
                                  </a:lnTo>
                                  <a:lnTo>
                                    <a:pt x="548" y="339"/>
                                  </a:lnTo>
                                  <a:lnTo>
                                    <a:pt x="466" y="458"/>
                                  </a:lnTo>
                                  <a:lnTo>
                                    <a:pt x="375" y="613"/>
                                  </a:lnTo>
                                  <a:lnTo>
                                    <a:pt x="247" y="640"/>
                                  </a:lnTo>
                                  <a:lnTo>
                                    <a:pt x="164" y="704"/>
                                  </a:lnTo>
                                  <a:lnTo>
                                    <a:pt x="155" y="787"/>
                                  </a:lnTo>
                                  <a:lnTo>
                                    <a:pt x="0" y="979"/>
                                  </a:lnTo>
                                  <a:lnTo>
                                    <a:pt x="109" y="1088"/>
                                  </a:lnTo>
                                  <a:lnTo>
                                    <a:pt x="247" y="1189"/>
                                  </a:lnTo>
                                  <a:lnTo>
                                    <a:pt x="393" y="1226"/>
                                  </a:lnTo>
                                  <a:lnTo>
                                    <a:pt x="539" y="1262"/>
                                  </a:lnTo>
                                  <a:lnTo>
                                    <a:pt x="631" y="1271"/>
                                  </a:lnTo>
                                  <a:lnTo>
                                    <a:pt x="685" y="1189"/>
                                  </a:lnTo>
                                  <a:lnTo>
                                    <a:pt x="759" y="1079"/>
                                  </a:lnTo>
                                  <a:lnTo>
                                    <a:pt x="804" y="970"/>
                                  </a:lnTo>
                                  <a:lnTo>
                                    <a:pt x="795" y="787"/>
                                  </a:lnTo>
                                  <a:lnTo>
                                    <a:pt x="777" y="677"/>
                                  </a:lnTo>
                                  <a:lnTo>
                                    <a:pt x="841" y="558"/>
                                  </a:lnTo>
                                  <a:lnTo>
                                    <a:pt x="1015" y="375"/>
                                  </a:lnTo>
                                  <a:lnTo>
                                    <a:pt x="1051" y="229"/>
                                  </a:lnTo>
                                  <a:lnTo>
                                    <a:pt x="987" y="74"/>
                                  </a:lnTo>
                                  <a:lnTo>
                                    <a:pt x="90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96" name="Freeform 65"/>
                        <wps:cNvSpPr>
                          <a:spLocks noChangeAspect="1"/>
                        </wps:cNvSpPr>
                        <wps:spPr bwMode="auto">
                          <a:xfrm>
                            <a:off x="5185316" y="3100290"/>
                            <a:ext cx="26471" cy="26471"/>
                          </a:xfrm>
                          <a:custGeom>
                            <a:avLst/>
                            <a:gdLst>
                              <a:gd name="T0" fmla="*/ 2147483647 w 214"/>
                              <a:gd name="T1" fmla="*/ 2147483647 h 209"/>
                              <a:gd name="T2" fmla="*/ 2147483647 w 214"/>
                              <a:gd name="T3" fmla="*/ 2147483647 h 209"/>
                              <a:gd name="T4" fmla="*/ 0 w 214"/>
                              <a:gd name="T5" fmla="*/ 2147483647 h 209"/>
                              <a:gd name="T6" fmla="*/ 2147483647 w 214"/>
                              <a:gd name="T7" fmla="*/ 2147483647 h 209"/>
                              <a:gd name="T8" fmla="*/ 2147483647 w 214"/>
                              <a:gd name="T9" fmla="*/ 2147483647 h 209"/>
                              <a:gd name="T10" fmla="*/ 2147483647 w 214"/>
                              <a:gd name="T11" fmla="*/ 2147483647 h 209"/>
                              <a:gd name="T12" fmla="*/ 2147483647 w 214"/>
                              <a:gd name="T13" fmla="*/ 2147483647 h 209"/>
                              <a:gd name="T14" fmla="*/ 2147483647 w 214"/>
                              <a:gd name="T15" fmla="*/ 0 h 209"/>
                              <a:gd name="T16" fmla="*/ 2147483647 w 214"/>
                              <a:gd name="T17" fmla="*/ 2147483647 h 209"/>
                              <a:gd name="T18" fmla="*/ 2147483647 w 214"/>
                              <a:gd name="T19" fmla="*/ 2147483647 h 209"/>
                              <a:gd name="T20" fmla="*/ 2147483647 w 214"/>
                              <a:gd name="T21" fmla="*/ 2147483647 h 209"/>
                              <a:gd name="T22" fmla="*/ 2147483647 w 214"/>
                              <a:gd name="T23" fmla="*/ 2147483647 h 209"/>
                              <a:gd name="T24" fmla="*/ 2147483647 w 214"/>
                              <a:gd name="T25" fmla="*/ 2147483647 h 20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14"/>
                              <a:gd name="T40" fmla="*/ 0 h 209"/>
                              <a:gd name="T41" fmla="*/ 197 w 214"/>
                              <a:gd name="T42" fmla="*/ 227 h 20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14" h="209">
                                <a:moveTo>
                                  <a:pt x="107" y="209"/>
                                </a:moveTo>
                                <a:lnTo>
                                  <a:pt x="36" y="207"/>
                                </a:lnTo>
                                <a:lnTo>
                                  <a:pt x="0" y="149"/>
                                </a:lnTo>
                                <a:lnTo>
                                  <a:pt x="6" y="85"/>
                                </a:lnTo>
                                <a:lnTo>
                                  <a:pt x="32" y="68"/>
                                </a:lnTo>
                                <a:lnTo>
                                  <a:pt x="42" y="75"/>
                                </a:lnTo>
                                <a:lnTo>
                                  <a:pt x="57" y="78"/>
                                </a:lnTo>
                                <a:lnTo>
                                  <a:pt x="67" y="71"/>
                                </a:lnTo>
                                <a:lnTo>
                                  <a:pt x="78" y="78"/>
                                </a:lnTo>
                                <a:lnTo>
                                  <a:pt x="78" y="92"/>
                                </a:lnTo>
                                <a:lnTo>
                                  <a:pt x="93" y="84"/>
                                </a:lnTo>
                                <a:lnTo>
                                  <a:pt x="91" y="71"/>
                                </a:lnTo>
                                <a:lnTo>
                                  <a:pt x="102" y="62"/>
                                </a:lnTo>
                                <a:lnTo>
                                  <a:pt x="108" y="47"/>
                                </a:lnTo>
                                <a:lnTo>
                                  <a:pt x="137" y="44"/>
                                </a:lnTo>
                                <a:lnTo>
                                  <a:pt x="154" y="29"/>
                                </a:lnTo>
                                <a:lnTo>
                                  <a:pt x="160" y="15"/>
                                </a:lnTo>
                                <a:lnTo>
                                  <a:pt x="174" y="2"/>
                                </a:lnTo>
                                <a:lnTo>
                                  <a:pt x="186" y="0"/>
                                </a:lnTo>
                                <a:lnTo>
                                  <a:pt x="180" y="9"/>
                                </a:lnTo>
                                <a:lnTo>
                                  <a:pt x="181" y="23"/>
                                </a:lnTo>
                                <a:lnTo>
                                  <a:pt x="190" y="21"/>
                                </a:lnTo>
                                <a:lnTo>
                                  <a:pt x="202" y="12"/>
                                </a:lnTo>
                                <a:lnTo>
                                  <a:pt x="214" y="17"/>
                                </a:lnTo>
                                <a:lnTo>
                                  <a:pt x="214" y="27"/>
                                </a:lnTo>
                                <a:lnTo>
                                  <a:pt x="213" y="42"/>
                                </a:lnTo>
                                <a:lnTo>
                                  <a:pt x="202" y="41"/>
                                </a:lnTo>
                                <a:lnTo>
                                  <a:pt x="193" y="36"/>
                                </a:lnTo>
                                <a:lnTo>
                                  <a:pt x="184" y="48"/>
                                </a:lnTo>
                                <a:lnTo>
                                  <a:pt x="193" y="62"/>
                                </a:lnTo>
                                <a:lnTo>
                                  <a:pt x="198" y="71"/>
                                </a:lnTo>
                                <a:lnTo>
                                  <a:pt x="196" y="84"/>
                                </a:lnTo>
                                <a:lnTo>
                                  <a:pt x="181" y="114"/>
                                </a:lnTo>
                                <a:lnTo>
                                  <a:pt x="168" y="143"/>
                                </a:lnTo>
                                <a:lnTo>
                                  <a:pt x="137" y="166"/>
                                </a:lnTo>
                                <a:lnTo>
                                  <a:pt x="107" y="20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7" name="Freeform 4"/>
                        <wps:cNvSpPr>
                          <a:spLocks/>
                        </wps:cNvSpPr>
                        <wps:spPr bwMode="auto">
                          <a:xfrm>
                            <a:off x="4299296" y="1815638"/>
                            <a:ext cx="1090006" cy="759890"/>
                          </a:xfrm>
                          <a:custGeom>
                            <a:avLst/>
                            <a:gdLst>
                              <a:gd name="T0" fmla="*/ 2147483647 w 3501"/>
                              <a:gd name="T1" fmla="*/ 2147483647 h 2441"/>
                              <a:gd name="T2" fmla="*/ 2147483647 w 3501"/>
                              <a:gd name="T3" fmla="*/ 2147483647 h 2441"/>
                              <a:gd name="T4" fmla="*/ 2147483647 w 3501"/>
                              <a:gd name="T5" fmla="*/ 2147483647 h 2441"/>
                              <a:gd name="T6" fmla="*/ 2147483647 w 3501"/>
                              <a:gd name="T7" fmla="*/ 2147483647 h 2441"/>
                              <a:gd name="T8" fmla="*/ 2147483647 w 3501"/>
                              <a:gd name="T9" fmla="*/ 2147483647 h 2441"/>
                              <a:gd name="T10" fmla="*/ 2147483647 w 3501"/>
                              <a:gd name="T11" fmla="*/ 2147483647 h 2441"/>
                              <a:gd name="T12" fmla="*/ 2147483647 w 3501"/>
                              <a:gd name="T13" fmla="*/ 2147483647 h 2441"/>
                              <a:gd name="T14" fmla="*/ 2147483647 w 3501"/>
                              <a:gd name="T15" fmla="*/ 2147483647 h 2441"/>
                              <a:gd name="T16" fmla="*/ 2147483647 w 3501"/>
                              <a:gd name="T17" fmla="*/ 2147483647 h 2441"/>
                              <a:gd name="T18" fmla="*/ 2147483647 w 3501"/>
                              <a:gd name="T19" fmla="*/ 2147483647 h 2441"/>
                              <a:gd name="T20" fmla="*/ 2147483647 w 3501"/>
                              <a:gd name="T21" fmla="*/ 2147483647 h 2441"/>
                              <a:gd name="T22" fmla="*/ 2147483647 w 3501"/>
                              <a:gd name="T23" fmla="*/ 2147483647 h 2441"/>
                              <a:gd name="T24" fmla="*/ 2147483647 w 3501"/>
                              <a:gd name="T25" fmla="*/ 2147483647 h 2441"/>
                              <a:gd name="T26" fmla="*/ 2147483647 w 3501"/>
                              <a:gd name="T27" fmla="*/ 2147483647 h 2441"/>
                              <a:gd name="T28" fmla="*/ 2147483647 w 3501"/>
                              <a:gd name="T29" fmla="*/ 2147483647 h 2441"/>
                              <a:gd name="T30" fmla="*/ 2147483647 w 3501"/>
                              <a:gd name="T31" fmla="*/ 2147483647 h 2441"/>
                              <a:gd name="T32" fmla="*/ 2147483647 w 3501"/>
                              <a:gd name="T33" fmla="*/ 2147483647 h 2441"/>
                              <a:gd name="T34" fmla="*/ 2147483647 w 3501"/>
                              <a:gd name="T35" fmla="*/ 2147483647 h 2441"/>
                              <a:gd name="T36" fmla="*/ 2147483647 w 3501"/>
                              <a:gd name="T37" fmla="*/ 2147483647 h 2441"/>
                              <a:gd name="T38" fmla="*/ 2147483647 w 3501"/>
                              <a:gd name="T39" fmla="*/ 2147483647 h 2441"/>
                              <a:gd name="T40" fmla="*/ 2147483647 w 3501"/>
                              <a:gd name="T41" fmla="*/ 2147483647 h 2441"/>
                              <a:gd name="T42" fmla="*/ 2147483647 w 3501"/>
                              <a:gd name="T43" fmla="*/ 2147483647 h 2441"/>
                              <a:gd name="T44" fmla="*/ 2147483647 w 3501"/>
                              <a:gd name="T45" fmla="*/ 2147483647 h 2441"/>
                              <a:gd name="T46" fmla="*/ 2147483647 w 3501"/>
                              <a:gd name="T47" fmla="*/ 2147483647 h 2441"/>
                              <a:gd name="T48" fmla="*/ 2147483647 w 3501"/>
                              <a:gd name="T49" fmla="*/ 2147483647 h 2441"/>
                              <a:gd name="T50" fmla="*/ 2147483647 w 3501"/>
                              <a:gd name="T51" fmla="*/ 2147483647 h 2441"/>
                              <a:gd name="T52" fmla="*/ 2147483647 w 3501"/>
                              <a:gd name="T53" fmla="*/ 2147483647 h 2441"/>
                              <a:gd name="T54" fmla="*/ 2147483647 w 3501"/>
                              <a:gd name="T55" fmla="*/ 2147483647 h 2441"/>
                              <a:gd name="T56" fmla="*/ 2147483647 w 3501"/>
                              <a:gd name="T57" fmla="*/ 2147483647 h 2441"/>
                              <a:gd name="T58" fmla="*/ 2147483647 w 3501"/>
                              <a:gd name="T59" fmla="*/ 2147483647 h 2441"/>
                              <a:gd name="T60" fmla="*/ 2147483647 w 3501"/>
                              <a:gd name="T61" fmla="*/ 2147483647 h 2441"/>
                              <a:gd name="T62" fmla="*/ 2147483647 w 3501"/>
                              <a:gd name="T63" fmla="*/ 2147483647 h 2441"/>
                              <a:gd name="T64" fmla="*/ 2147483647 w 3501"/>
                              <a:gd name="T65" fmla="*/ 2147483647 h 2441"/>
                              <a:gd name="T66" fmla="*/ 2147483647 w 3501"/>
                              <a:gd name="T67" fmla="*/ 2147483647 h 2441"/>
                              <a:gd name="T68" fmla="*/ 2147483647 w 3501"/>
                              <a:gd name="T69" fmla="*/ 2147483647 h 2441"/>
                              <a:gd name="T70" fmla="*/ 2147483647 w 3501"/>
                              <a:gd name="T71" fmla="*/ 2147483647 h 2441"/>
                              <a:gd name="T72" fmla="*/ 2147483647 w 3501"/>
                              <a:gd name="T73" fmla="*/ 2147483647 h 2441"/>
                              <a:gd name="T74" fmla="*/ 2147483647 w 3501"/>
                              <a:gd name="T75" fmla="*/ 2147483647 h 2441"/>
                              <a:gd name="T76" fmla="*/ 2147483647 w 3501"/>
                              <a:gd name="T77" fmla="*/ 2147483647 h 2441"/>
                              <a:gd name="T78" fmla="*/ 2147483647 w 3501"/>
                              <a:gd name="T79" fmla="*/ 2147483647 h 2441"/>
                              <a:gd name="T80" fmla="*/ 2147483647 w 3501"/>
                              <a:gd name="T81" fmla="*/ 2147483647 h 2441"/>
                              <a:gd name="T82" fmla="*/ 2147483647 w 3501"/>
                              <a:gd name="T83" fmla="*/ 2147483647 h 2441"/>
                              <a:gd name="T84" fmla="*/ 2147483647 w 3501"/>
                              <a:gd name="T85" fmla="*/ 2147483647 h 2441"/>
                              <a:gd name="T86" fmla="*/ 2147483647 w 3501"/>
                              <a:gd name="T87" fmla="*/ 2147483647 h 2441"/>
                              <a:gd name="T88" fmla="*/ 2147483647 w 3501"/>
                              <a:gd name="T89" fmla="*/ 2147483647 h 2441"/>
                              <a:gd name="T90" fmla="*/ 2147483647 w 3501"/>
                              <a:gd name="T91" fmla="*/ 2147483647 h 2441"/>
                              <a:gd name="T92" fmla="*/ 2147483647 w 3501"/>
                              <a:gd name="T93" fmla="*/ 2147483647 h 2441"/>
                              <a:gd name="T94" fmla="*/ 2147483647 w 3501"/>
                              <a:gd name="T95" fmla="*/ 2147483647 h 2441"/>
                              <a:gd name="T96" fmla="*/ 2147483647 w 3501"/>
                              <a:gd name="T97" fmla="*/ 2147483647 h 2441"/>
                              <a:gd name="T98" fmla="*/ 2147483647 w 3501"/>
                              <a:gd name="T99" fmla="*/ 2147483647 h 2441"/>
                              <a:gd name="T100" fmla="*/ 2147483647 w 3501"/>
                              <a:gd name="T101" fmla="*/ 2147483647 h 2441"/>
                              <a:gd name="T102" fmla="*/ 2147483647 w 3501"/>
                              <a:gd name="T103" fmla="*/ 2147483647 h 2441"/>
                              <a:gd name="T104" fmla="*/ 2147483647 w 3501"/>
                              <a:gd name="T105" fmla="*/ 2147483647 h 2441"/>
                              <a:gd name="T106" fmla="*/ 2147483647 w 3501"/>
                              <a:gd name="T107" fmla="*/ 2147483647 h 2441"/>
                              <a:gd name="T108" fmla="*/ 2147483647 w 3501"/>
                              <a:gd name="T109" fmla="*/ 2147483647 h 2441"/>
                              <a:gd name="T110" fmla="*/ 2147483647 w 3501"/>
                              <a:gd name="T111" fmla="*/ 2147483647 h 2441"/>
                              <a:gd name="T112" fmla="*/ 2147483647 w 3501"/>
                              <a:gd name="T113" fmla="*/ 2147483647 h 2441"/>
                              <a:gd name="T114" fmla="*/ 2147483647 w 3501"/>
                              <a:gd name="T115" fmla="*/ 2147483647 h 2441"/>
                              <a:gd name="T116" fmla="*/ 2147483647 w 3501"/>
                              <a:gd name="T117" fmla="*/ 2147483647 h 2441"/>
                              <a:gd name="T118" fmla="*/ 2147483647 w 3501"/>
                              <a:gd name="T119" fmla="*/ 2147483647 h 2441"/>
                              <a:gd name="T120" fmla="*/ 2147483647 w 3501"/>
                              <a:gd name="T121" fmla="*/ 2147483647 h 244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3501"/>
                              <a:gd name="T184" fmla="*/ 0 h 2441"/>
                              <a:gd name="T185" fmla="*/ 4098 w 3501"/>
                              <a:gd name="T186" fmla="*/ 2853 h 244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3501" h="2441">
                                <a:moveTo>
                                  <a:pt x="687" y="461"/>
                                </a:moveTo>
                                <a:lnTo>
                                  <a:pt x="676" y="495"/>
                                </a:lnTo>
                                <a:lnTo>
                                  <a:pt x="681" y="536"/>
                                </a:lnTo>
                                <a:lnTo>
                                  <a:pt x="656" y="588"/>
                                </a:lnTo>
                                <a:lnTo>
                                  <a:pt x="610" y="590"/>
                                </a:lnTo>
                                <a:lnTo>
                                  <a:pt x="556" y="557"/>
                                </a:lnTo>
                                <a:lnTo>
                                  <a:pt x="520" y="603"/>
                                </a:lnTo>
                                <a:lnTo>
                                  <a:pt x="504" y="733"/>
                                </a:lnTo>
                                <a:lnTo>
                                  <a:pt x="454" y="721"/>
                                </a:lnTo>
                                <a:lnTo>
                                  <a:pt x="415" y="724"/>
                                </a:lnTo>
                                <a:lnTo>
                                  <a:pt x="366" y="734"/>
                                </a:lnTo>
                                <a:lnTo>
                                  <a:pt x="363" y="764"/>
                                </a:lnTo>
                                <a:lnTo>
                                  <a:pt x="402" y="818"/>
                                </a:lnTo>
                                <a:lnTo>
                                  <a:pt x="399" y="888"/>
                                </a:lnTo>
                                <a:lnTo>
                                  <a:pt x="369" y="946"/>
                                </a:lnTo>
                                <a:lnTo>
                                  <a:pt x="343" y="1005"/>
                                </a:lnTo>
                                <a:lnTo>
                                  <a:pt x="297" y="1040"/>
                                </a:lnTo>
                                <a:lnTo>
                                  <a:pt x="243" y="1051"/>
                                </a:lnTo>
                                <a:lnTo>
                                  <a:pt x="181" y="1065"/>
                                </a:lnTo>
                                <a:lnTo>
                                  <a:pt x="138" y="1113"/>
                                </a:lnTo>
                                <a:lnTo>
                                  <a:pt x="92" y="1088"/>
                                </a:lnTo>
                                <a:lnTo>
                                  <a:pt x="69" y="1121"/>
                                </a:lnTo>
                                <a:lnTo>
                                  <a:pt x="0" y="1175"/>
                                </a:lnTo>
                                <a:lnTo>
                                  <a:pt x="28" y="1234"/>
                                </a:lnTo>
                                <a:lnTo>
                                  <a:pt x="61" y="1281"/>
                                </a:lnTo>
                                <a:lnTo>
                                  <a:pt x="66" y="1336"/>
                                </a:lnTo>
                                <a:lnTo>
                                  <a:pt x="118" y="1373"/>
                                </a:lnTo>
                                <a:lnTo>
                                  <a:pt x="164" y="1403"/>
                                </a:lnTo>
                                <a:lnTo>
                                  <a:pt x="199" y="1443"/>
                                </a:lnTo>
                                <a:lnTo>
                                  <a:pt x="238" y="1460"/>
                                </a:lnTo>
                                <a:lnTo>
                                  <a:pt x="287" y="1476"/>
                                </a:lnTo>
                                <a:lnTo>
                                  <a:pt x="311" y="1506"/>
                                </a:lnTo>
                                <a:lnTo>
                                  <a:pt x="302" y="1543"/>
                                </a:lnTo>
                                <a:lnTo>
                                  <a:pt x="300" y="1578"/>
                                </a:lnTo>
                                <a:lnTo>
                                  <a:pt x="312" y="1612"/>
                                </a:lnTo>
                                <a:lnTo>
                                  <a:pt x="332" y="1639"/>
                                </a:lnTo>
                                <a:lnTo>
                                  <a:pt x="312" y="1665"/>
                                </a:lnTo>
                                <a:lnTo>
                                  <a:pt x="284" y="1697"/>
                                </a:lnTo>
                                <a:lnTo>
                                  <a:pt x="305" y="1738"/>
                                </a:lnTo>
                                <a:lnTo>
                                  <a:pt x="343" y="1774"/>
                                </a:lnTo>
                                <a:lnTo>
                                  <a:pt x="395" y="1815"/>
                                </a:lnTo>
                                <a:lnTo>
                                  <a:pt x="438" y="1807"/>
                                </a:lnTo>
                                <a:lnTo>
                                  <a:pt x="497" y="1816"/>
                                </a:lnTo>
                                <a:lnTo>
                                  <a:pt x="586" y="1864"/>
                                </a:lnTo>
                                <a:lnTo>
                                  <a:pt x="664" y="1932"/>
                                </a:lnTo>
                                <a:lnTo>
                                  <a:pt x="713" y="1963"/>
                                </a:lnTo>
                                <a:lnTo>
                                  <a:pt x="789" y="1963"/>
                                </a:lnTo>
                                <a:lnTo>
                                  <a:pt x="825" y="1960"/>
                                </a:lnTo>
                                <a:lnTo>
                                  <a:pt x="890" y="1970"/>
                                </a:lnTo>
                                <a:lnTo>
                                  <a:pt x="975" y="1956"/>
                                </a:lnTo>
                                <a:lnTo>
                                  <a:pt x="1053" y="1938"/>
                                </a:lnTo>
                                <a:lnTo>
                                  <a:pt x="1110" y="1916"/>
                                </a:lnTo>
                                <a:lnTo>
                                  <a:pt x="1209" y="1905"/>
                                </a:lnTo>
                                <a:lnTo>
                                  <a:pt x="1262" y="1901"/>
                                </a:lnTo>
                                <a:lnTo>
                                  <a:pt x="1311" y="1930"/>
                                </a:lnTo>
                                <a:lnTo>
                                  <a:pt x="1322" y="1956"/>
                                </a:lnTo>
                                <a:lnTo>
                                  <a:pt x="1381" y="1938"/>
                                </a:lnTo>
                                <a:lnTo>
                                  <a:pt x="1432" y="2004"/>
                                </a:lnTo>
                                <a:lnTo>
                                  <a:pt x="1439" y="2041"/>
                                </a:lnTo>
                                <a:lnTo>
                                  <a:pt x="1417" y="2087"/>
                                </a:lnTo>
                                <a:lnTo>
                                  <a:pt x="1411" y="2140"/>
                                </a:lnTo>
                                <a:lnTo>
                                  <a:pt x="1381" y="2179"/>
                                </a:lnTo>
                                <a:lnTo>
                                  <a:pt x="1369" y="2220"/>
                                </a:lnTo>
                                <a:lnTo>
                                  <a:pt x="1417" y="2225"/>
                                </a:lnTo>
                                <a:lnTo>
                                  <a:pt x="1467" y="2246"/>
                                </a:lnTo>
                                <a:lnTo>
                                  <a:pt x="1467" y="2297"/>
                                </a:lnTo>
                                <a:lnTo>
                                  <a:pt x="1499" y="2337"/>
                                </a:lnTo>
                                <a:lnTo>
                                  <a:pt x="1551" y="2374"/>
                                </a:lnTo>
                                <a:lnTo>
                                  <a:pt x="1594" y="2358"/>
                                </a:lnTo>
                                <a:lnTo>
                                  <a:pt x="1609" y="2319"/>
                                </a:lnTo>
                                <a:lnTo>
                                  <a:pt x="1666" y="2302"/>
                                </a:lnTo>
                                <a:lnTo>
                                  <a:pt x="1699" y="2287"/>
                                </a:lnTo>
                                <a:lnTo>
                                  <a:pt x="1732" y="2314"/>
                                </a:lnTo>
                                <a:lnTo>
                                  <a:pt x="1807" y="2254"/>
                                </a:lnTo>
                                <a:lnTo>
                                  <a:pt x="1878" y="2282"/>
                                </a:lnTo>
                                <a:lnTo>
                                  <a:pt x="1907" y="2325"/>
                                </a:lnTo>
                                <a:lnTo>
                                  <a:pt x="1932" y="2356"/>
                                </a:lnTo>
                                <a:lnTo>
                                  <a:pt x="1984" y="2371"/>
                                </a:lnTo>
                                <a:lnTo>
                                  <a:pt x="2027" y="2364"/>
                                </a:lnTo>
                                <a:lnTo>
                                  <a:pt x="2058" y="2369"/>
                                </a:lnTo>
                                <a:lnTo>
                                  <a:pt x="2061" y="2405"/>
                                </a:lnTo>
                                <a:lnTo>
                                  <a:pt x="2079" y="2441"/>
                                </a:lnTo>
                                <a:lnTo>
                                  <a:pt x="2098" y="2436"/>
                                </a:lnTo>
                                <a:lnTo>
                                  <a:pt x="2097" y="2407"/>
                                </a:lnTo>
                                <a:lnTo>
                                  <a:pt x="2132" y="2371"/>
                                </a:lnTo>
                                <a:lnTo>
                                  <a:pt x="2193" y="2388"/>
                                </a:lnTo>
                                <a:lnTo>
                                  <a:pt x="2228" y="2378"/>
                                </a:lnTo>
                                <a:lnTo>
                                  <a:pt x="2278" y="2341"/>
                                </a:lnTo>
                                <a:lnTo>
                                  <a:pt x="2281" y="2301"/>
                                </a:lnTo>
                                <a:lnTo>
                                  <a:pt x="2317" y="2341"/>
                                </a:lnTo>
                                <a:lnTo>
                                  <a:pt x="2363" y="2308"/>
                                </a:lnTo>
                                <a:lnTo>
                                  <a:pt x="2423" y="2293"/>
                                </a:lnTo>
                                <a:lnTo>
                                  <a:pt x="2472" y="2272"/>
                                </a:lnTo>
                                <a:lnTo>
                                  <a:pt x="2540" y="2213"/>
                                </a:lnTo>
                                <a:lnTo>
                                  <a:pt x="2578" y="2176"/>
                                </a:lnTo>
                                <a:lnTo>
                                  <a:pt x="2607" y="2118"/>
                                </a:lnTo>
                                <a:lnTo>
                                  <a:pt x="2630" y="2061"/>
                                </a:lnTo>
                                <a:lnTo>
                                  <a:pt x="2667" y="2033"/>
                                </a:lnTo>
                                <a:lnTo>
                                  <a:pt x="2692" y="1982"/>
                                </a:lnTo>
                                <a:lnTo>
                                  <a:pt x="2728" y="1956"/>
                                </a:lnTo>
                                <a:lnTo>
                                  <a:pt x="2745" y="1916"/>
                                </a:lnTo>
                                <a:lnTo>
                                  <a:pt x="2766" y="1883"/>
                                </a:lnTo>
                                <a:lnTo>
                                  <a:pt x="2738" y="1843"/>
                                </a:lnTo>
                                <a:lnTo>
                                  <a:pt x="2678" y="1828"/>
                                </a:lnTo>
                                <a:lnTo>
                                  <a:pt x="2713" y="1787"/>
                                </a:lnTo>
                                <a:lnTo>
                                  <a:pt x="2753" y="1758"/>
                                </a:lnTo>
                                <a:lnTo>
                                  <a:pt x="2724" y="1715"/>
                                </a:lnTo>
                                <a:lnTo>
                                  <a:pt x="2717" y="1670"/>
                                </a:lnTo>
                                <a:lnTo>
                                  <a:pt x="2682" y="1652"/>
                                </a:lnTo>
                                <a:lnTo>
                                  <a:pt x="2671" y="1609"/>
                                </a:lnTo>
                                <a:lnTo>
                                  <a:pt x="2664" y="1542"/>
                                </a:lnTo>
                                <a:lnTo>
                                  <a:pt x="2614" y="1538"/>
                                </a:lnTo>
                                <a:lnTo>
                                  <a:pt x="2596" y="1506"/>
                                </a:lnTo>
                                <a:lnTo>
                                  <a:pt x="2614" y="1461"/>
                                </a:lnTo>
                                <a:lnTo>
                                  <a:pt x="2639" y="1418"/>
                                </a:lnTo>
                                <a:lnTo>
                                  <a:pt x="2692" y="1378"/>
                                </a:lnTo>
                                <a:lnTo>
                                  <a:pt x="2738" y="1359"/>
                                </a:lnTo>
                                <a:lnTo>
                                  <a:pt x="2784" y="1362"/>
                                </a:lnTo>
                                <a:lnTo>
                                  <a:pt x="2794" y="1323"/>
                                </a:lnTo>
                                <a:lnTo>
                                  <a:pt x="2759" y="1323"/>
                                </a:lnTo>
                                <a:lnTo>
                                  <a:pt x="2710" y="1289"/>
                                </a:lnTo>
                                <a:lnTo>
                                  <a:pt x="2671" y="1289"/>
                                </a:lnTo>
                                <a:lnTo>
                                  <a:pt x="2654" y="1307"/>
                                </a:lnTo>
                                <a:lnTo>
                                  <a:pt x="2621" y="1348"/>
                                </a:lnTo>
                                <a:lnTo>
                                  <a:pt x="2586" y="1326"/>
                                </a:lnTo>
                                <a:lnTo>
                                  <a:pt x="2568" y="1278"/>
                                </a:lnTo>
                                <a:lnTo>
                                  <a:pt x="2536" y="1289"/>
                                </a:lnTo>
                                <a:lnTo>
                                  <a:pt x="2522" y="1271"/>
                                </a:lnTo>
                                <a:lnTo>
                                  <a:pt x="2501" y="1241"/>
                                </a:lnTo>
                                <a:lnTo>
                                  <a:pt x="2529" y="1205"/>
                                </a:lnTo>
                                <a:lnTo>
                                  <a:pt x="2575" y="1194"/>
                                </a:lnTo>
                                <a:lnTo>
                                  <a:pt x="2621" y="1153"/>
                                </a:lnTo>
                                <a:lnTo>
                                  <a:pt x="2664" y="1117"/>
                                </a:lnTo>
                                <a:lnTo>
                                  <a:pt x="2703" y="1076"/>
                                </a:lnTo>
                                <a:lnTo>
                                  <a:pt x="2742" y="1051"/>
                                </a:lnTo>
                                <a:lnTo>
                                  <a:pt x="2770" y="1073"/>
                                </a:lnTo>
                                <a:lnTo>
                                  <a:pt x="2770" y="1099"/>
                                </a:lnTo>
                                <a:lnTo>
                                  <a:pt x="2728" y="1132"/>
                                </a:lnTo>
                                <a:lnTo>
                                  <a:pt x="2706" y="1153"/>
                                </a:lnTo>
                                <a:lnTo>
                                  <a:pt x="2735" y="1179"/>
                                </a:lnTo>
                                <a:lnTo>
                                  <a:pt x="2728" y="1223"/>
                                </a:lnTo>
                                <a:lnTo>
                                  <a:pt x="2766" y="1183"/>
                                </a:lnTo>
                                <a:lnTo>
                                  <a:pt x="2819" y="1161"/>
                                </a:lnTo>
                                <a:lnTo>
                                  <a:pt x="2865" y="1146"/>
                                </a:lnTo>
                                <a:lnTo>
                                  <a:pt x="2901" y="1095"/>
                                </a:lnTo>
                                <a:lnTo>
                                  <a:pt x="2958" y="1081"/>
                                </a:lnTo>
                                <a:lnTo>
                                  <a:pt x="2982" y="1040"/>
                                </a:lnTo>
                                <a:lnTo>
                                  <a:pt x="3014" y="1011"/>
                                </a:lnTo>
                                <a:lnTo>
                                  <a:pt x="3060" y="1040"/>
                                </a:lnTo>
                                <a:lnTo>
                                  <a:pt x="3082" y="1015"/>
                                </a:lnTo>
                                <a:lnTo>
                                  <a:pt x="3092" y="986"/>
                                </a:lnTo>
                                <a:lnTo>
                                  <a:pt x="3121" y="963"/>
                                </a:lnTo>
                                <a:lnTo>
                                  <a:pt x="3152" y="956"/>
                                </a:lnTo>
                                <a:lnTo>
                                  <a:pt x="3195" y="898"/>
                                </a:lnTo>
                                <a:lnTo>
                                  <a:pt x="3220" y="945"/>
                                </a:lnTo>
                                <a:lnTo>
                                  <a:pt x="3269" y="930"/>
                                </a:lnTo>
                                <a:lnTo>
                                  <a:pt x="3305" y="897"/>
                                </a:lnTo>
                                <a:lnTo>
                                  <a:pt x="3291" y="749"/>
                                </a:lnTo>
                                <a:lnTo>
                                  <a:pt x="3369" y="738"/>
                                </a:lnTo>
                                <a:lnTo>
                                  <a:pt x="3450" y="631"/>
                                </a:lnTo>
                                <a:lnTo>
                                  <a:pt x="3493" y="548"/>
                                </a:lnTo>
                                <a:lnTo>
                                  <a:pt x="3501" y="489"/>
                                </a:lnTo>
                                <a:lnTo>
                                  <a:pt x="3485" y="449"/>
                                </a:lnTo>
                                <a:lnTo>
                                  <a:pt x="3398" y="502"/>
                                </a:lnTo>
                                <a:lnTo>
                                  <a:pt x="3327" y="513"/>
                                </a:lnTo>
                                <a:lnTo>
                                  <a:pt x="3269" y="500"/>
                                </a:lnTo>
                                <a:lnTo>
                                  <a:pt x="3228" y="421"/>
                                </a:lnTo>
                                <a:lnTo>
                                  <a:pt x="3175" y="399"/>
                                </a:lnTo>
                                <a:lnTo>
                                  <a:pt x="3117" y="363"/>
                                </a:lnTo>
                                <a:lnTo>
                                  <a:pt x="3083" y="357"/>
                                </a:lnTo>
                                <a:lnTo>
                                  <a:pt x="3071" y="295"/>
                                </a:lnTo>
                                <a:lnTo>
                                  <a:pt x="3034" y="181"/>
                                </a:lnTo>
                                <a:lnTo>
                                  <a:pt x="2999" y="80"/>
                                </a:lnTo>
                                <a:lnTo>
                                  <a:pt x="2929" y="33"/>
                                </a:lnTo>
                                <a:lnTo>
                                  <a:pt x="2853" y="0"/>
                                </a:lnTo>
                                <a:lnTo>
                                  <a:pt x="2742" y="22"/>
                                </a:lnTo>
                                <a:lnTo>
                                  <a:pt x="2660" y="64"/>
                                </a:lnTo>
                                <a:lnTo>
                                  <a:pt x="2689" y="118"/>
                                </a:lnTo>
                                <a:lnTo>
                                  <a:pt x="2642" y="217"/>
                                </a:lnTo>
                                <a:lnTo>
                                  <a:pt x="2608" y="279"/>
                                </a:lnTo>
                                <a:lnTo>
                                  <a:pt x="2598" y="334"/>
                                </a:lnTo>
                                <a:lnTo>
                                  <a:pt x="2521" y="349"/>
                                </a:lnTo>
                                <a:lnTo>
                                  <a:pt x="2440" y="338"/>
                                </a:lnTo>
                                <a:lnTo>
                                  <a:pt x="2398" y="472"/>
                                </a:lnTo>
                                <a:lnTo>
                                  <a:pt x="2401" y="509"/>
                                </a:lnTo>
                                <a:lnTo>
                                  <a:pt x="2451" y="524"/>
                                </a:lnTo>
                                <a:lnTo>
                                  <a:pt x="2501" y="498"/>
                                </a:lnTo>
                                <a:lnTo>
                                  <a:pt x="2547" y="490"/>
                                </a:lnTo>
                                <a:lnTo>
                                  <a:pt x="2593" y="535"/>
                                </a:lnTo>
                                <a:lnTo>
                                  <a:pt x="2614" y="553"/>
                                </a:lnTo>
                                <a:lnTo>
                                  <a:pt x="2630" y="584"/>
                                </a:lnTo>
                                <a:lnTo>
                                  <a:pt x="2622" y="613"/>
                                </a:lnTo>
                                <a:lnTo>
                                  <a:pt x="2552" y="610"/>
                                </a:lnTo>
                                <a:lnTo>
                                  <a:pt x="2511" y="613"/>
                                </a:lnTo>
                                <a:lnTo>
                                  <a:pt x="2466" y="626"/>
                                </a:lnTo>
                                <a:lnTo>
                                  <a:pt x="2430" y="663"/>
                                </a:lnTo>
                                <a:lnTo>
                                  <a:pt x="2388" y="707"/>
                                </a:lnTo>
                                <a:lnTo>
                                  <a:pt x="2353" y="715"/>
                                </a:lnTo>
                                <a:lnTo>
                                  <a:pt x="2334" y="736"/>
                                </a:lnTo>
                                <a:lnTo>
                                  <a:pt x="2304" y="759"/>
                                </a:lnTo>
                                <a:lnTo>
                                  <a:pt x="2262" y="765"/>
                                </a:lnTo>
                                <a:lnTo>
                                  <a:pt x="2220" y="749"/>
                                </a:lnTo>
                                <a:lnTo>
                                  <a:pt x="2194" y="752"/>
                                </a:lnTo>
                                <a:lnTo>
                                  <a:pt x="2167" y="774"/>
                                </a:lnTo>
                                <a:lnTo>
                                  <a:pt x="2180" y="821"/>
                                </a:lnTo>
                                <a:lnTo>
                                  <a:pt x="2188" y="854"/>
                                </a:lnTo>
                                <a:lnTo>
                                  <a:pt x="2126" y="898"/>
                                </a:lnTo>
                                <a:lnTo>
                                  <a:pt x="2079" y="939"/>
                                </a:lnTo>
                                <a:lnTo>
                                  <a:pt x="2020" y="945"/>
                                </a:lnTo>
                                <a:lnTo>
                                  <a:pt x="1970" y="952"/>
                                </a:lnTo>
                                <a:lnTo>
                                  <a:pt x="1917" y="949"/>
                                </a:lnTo>
                                <a:lnTo>
                                  <a:pt x="1856" y="960"/>
                                </a:lnTo>
                                <a:lnTo>
                                  <a:pt x="1832" y="996"/>
                                </a:lnTo>
                                <a:lnTo>
                                  <a:pt x="1786" y="1007"/>
                                </a:lnTo>
                                <a:lnTo>
                                  <a:pt x="1747" y="999"/>
                                </a:lnTo>
                                <a:lnTo>
                                  <a:pt x="1711" y="981"/>
                                </a:lnTo>
                                <a:lnTo>
                                  <a:pt x="1651" y="967"/>
                                </a:lnTo>
                                <a:lnTo>
                                  <a:pt x="1602" y="934"/>
                                </a:lnTo>
                                <a:lnTo>
                                  <a:pt x="1534" y="945"/>
                                </a:lnTo>
                                <a:lnTo>
                                  <a:pt x="1474" y="934"/>
                                </a:lnTo>
                                <a:lnTo>
                                  <a:pt x="1382" y="930"/>
                                </a:lnTo>
                                <a:lnTo>
                                  <a:pt x="1318" y="938"/>
                                </a:lnTo>
                                <a:lnTo>
                                  <a:pt x="1305" y="898"/>
                                </a:lnTo>
                                <a:lnTo>
                                  <a:pt x="1283" y="857"/>
                                </a:lnTo>
                                <a:lnTo>
                                  <a:pt x="1247" y="798"/>
                                </a:lnTo>
                                <a:lnTo>
                                  <a:pt x="1198" y="791"/>
                                </a:lnTo>
                                <a:lnTo>
                                  <a:pt x="1170" y="761"/>
                                </a:lnTo>
                                <a:lnTo>
                                  <a:pt x="1113" y="732"/>
                                </a:lnTo>
                                <a:lnTo>
                                  <a:pt x="1082" y="750"/>
                                </a:lnTo>
                                <a:lnTo>
                                  <a:pt x="1014" y="729"/>
                                </a:lnTo>
                                <a:lnTo>
                                  <a:pt x="988" y="690"/>
                                </a:lnTo>
                                <a:lnTo>
                                  <a:pt x="1007" y="619"/>
                                </a:lnTo>
                                <a:lnTo>
                                  <a:pt x="993" y="549"/>
                                </a:lnTo>
                                <a:lnTo>
                                  <a:pt x="929" y="487"/>
                                </a:lnTo>
                                <a:lnTo>
                                  <a:pt x="897" y="458"/>
                                </a:lnTo>
                                <a:lnTo>
                                  <a:pt x="842" y="448"/>
                                </a:lnTo>
                                <a:lnTo>
                                  <a:pt x="836" y="413"/>
                                </a:lnTo>
                                <a:lnTo>
                                  <a:pt x="771" y="400"/>
                                </a:lnTo>
                                <a:lnTo>
                                  <a:pt x="687" y="46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8" name="Freeform 5"/>
                        <wps:cNvSpPr>
                          <a:spLocks/>
                        </wps:cNvSpPr>
                        <wps:spPr bwMode="auto">
                          <a:xfrm>
                            <a:off x="3477120" y="675803"/>
                            <a:ext cx="2886960" cy="1466837"/>
                          </a:xfrm>
                          <a:custGeom>
                            <a:avLst/>
                            <a:gdLst>
                              <a:gd name="T0" fmla="*/ 2147483647 w 10860"/>
                              <a:gd name="T1" fmla="*/ 2147483647 h 5516"/>
                              <a:gd name="T2" fmla="*/ 2147483647 w 10860"/>
                              <a:gd name="T3" fmla="*/ 2147483647 h 5516"/>
                              <a:gd name="T4" fmla="*/ 2147483647 w 10860"/>
                              <a:gd name="T5" fmla="*/ 2147483647 h 5516"/>
                              <a:gd name="T6" fmla="*/ 2147483647 w 10860"/>
                              <a:gd name="T7" fmla="*/ 2147483647 h 5516"/>
                              <a:gd name="T8" fmla="*/ 2147483647 w 10860"/>
                              <a:gd name="T9" fmla="*/ 2147483647 h 5516"/>
                              <a:gd name="T10" fmla="*/ 2147483647 w 10860"/>
                              <a:gd name="T11" fmla="*/ 2147483647 h 5516"/>
                              <a:gd name="T12" fmla="*/ 2147483647 w 10860"/>
                              <a:gd name="T13" fmla="*/ 2147483647 h 5516"/>
                              <a:gd name="T14" fmla="*/ 2147483647 w 10860"/>
                              <a:gd name="T15" fmla="*/ 2147483647 h 5516"/>
                              <a:gd name="T16" fmla="*/ 2147483647 w 10860"/>
                              <a:gd name="T17" fmla="*/ 2147483647 h 5516"/>
                              <a:gd name="T18" fmla="*/ 2147483647 w 10860"/>
                              <a:gd name="T19" fmla="*/ 2147483647 h 5516"/>
                              <a:gd name="T20" fmla="*/ 2147483647 w 10860"/>
                              <a:gd name="T21" fmla="*/ 2147483647 h 5516"/>
                              <a:gd name="T22" fmla="*/ 2147483647 w 10860"/>
                              <a:gd name="T23" fmla="*/ 2147483647 h 5516"/>
                              <a:gd name="T24" fmla="*/ 2147483647 w 10860"/>
                              <a:gd name="T25" fmla="*/ 2147483647 h 5516"/>
                              <a:gd name="T26" fmla="*/ 2147483647 w 10860"/>
                              <a:gd name="T27" fmla="*/ 2147483647 h 5516"/>
                              <a:gd name="T28" fmla="*/ 2147483647 w 10860"/>
                              <a:gd name="T29" fmla="*/ 2147483647 h 5516"/>
                              <a:gd name="T30" fmla="*/ 2147483647 w 10860"/>
                              <a:gd name="T31" fmla="*/ 2147483647 h 5516"/>
                              <a:gd name="T32" fmla="*/ 2147483647 w 10860"/>
                              <a:gd name="T33" fmla="*/ 2147483647 h 5516"/>
                              <a:gd name="T34" fmla="*/ 2147483647 w 10860"/>
                              <a:gd name="T35" fmla="*/ 2147483647 h 5516"/>
                              <a:gd name="T36" fmla="*/ 2147483647 w 10860"/>
                              <a:gd name="T37" fmla="*/ 2147483647 h 5516"/>
                              <a:gd name="T38" fmla="*/ 2147483647 w 10860"/>
                              <a:gd name="T39" fmla="*/ 2147483647 h 5516"/>
                              <a:gd name="T40" fmla="*/ 2147483647 w 10860"/>
                              <a:gd name="T41" fmla="*/ 2147483647 h 5516"/>
                              <a:gd name="T42" fmla="*/ 2147483647 w 10860"/>
                              <a:gd name="T43" fmla="*/ 2147483647 h 5516"/>
                              <a:gd name="T44" fmla="*/ 2147483647 w 10860"/>
                              <a:gd name="T45" fmla="*/ 2147483647 h 5516"/>
                              <a:gd name="T46" fmla="*/ 2147483647 w 10860"/>
                              <a:gd name="T47" fmla="*/ 2147483647 h 5516"/>
                              <a:gd name="T48" fmla="*/ 2147483647 w 10860"/>
                              <a:gd name="T49" fmla="*/ 2147483647 h 5516"/>
                              <a:gd name="T50" fmla="*/ 2147483647 w 10860"/>
                              <a:gd name="T51" fmla="*/ 2147483647 h 5516"/>
                              <a:gd name="T52" fmla="*/ 2147483647 w 10860"/>
                              <a:gd name="T53" fmla="*/ 2147483647 h 5516"/>
                              <a:gd name="T54" fmla="*/ 2147483647 w 10860"/>
                              <a:gd name="T55" fmla="*/ 2147483647 h 5516"/>
                              <a:gd name="T56" fmla="*/ 2147483647 w 10860"/>
                              <a:gd name="T57" fmla="*/ 2147483647 h 5516"/>
                              <a:gd name="T58" fmla="*/ 2147483647 w 10860"/>
                              <a:gd name="T59" fmla="*/ 2147483647 h 5516"/>
                              <a:gd name="T60" fmla="*/ 2147483647 w 10860"/>
                              <a:gd name="T61" fmla="*/ 2147483647 h 5516"/>
                              <a:gd name="T62" fmla="*/ 2147483647 w 10860"/>
                              <a:gd name="T63" fmla="*/ 2147483647 h 5516"/>
                              <a:gd name="T64" fmla="*/ 2147483647 w 10860"/>
                              <a:gd name="T65" fmla="*/ 2147483647 h 5516"/>
                              <a:gd name="T66" fmla="*/ 2147483647 w 10860"/>
                              <a:gd name="T67" fmla="*/ 2147483647 h 5516"/>
                              <a:gd name="T68" fmla="*/ 2147483647 w 10860"/>
                              <a:gd name="T69" fmla="*/ 2147483647 h 5516"/>
                              <a:gd name="T70" fmla="*/ 2147483647 w 10860"/>
                              <a:gd name="T71" fmla="*/ 2147483647 h 5516"/>
                              <a:gd name="T72" fmla="*/ 2147483647 w 10860"/>
                              <a:gd name="T73" fmla="*/ 2147483647 h 5516"/>
                              <a:gd name="T74" fmla="*/ 2147483647 w 10860"/>
                              <a:gd name="T75" fmla="*/ 2147483647 h 5516"/>
                              <a:gd name="T76" fmla="*/ 2147483647 w 10860"/>
                              <a:gd name="T77" fmla="*/ 2147483647 h 5516"/>
                              <a:gd name="T78" fmla="*/ 2147483647 w 10860"/>
                              <a:gd name="T79" fmla="*/ 2147483647 h 5516"/>
                              <a:gd name="T80" fmla="*/ 2147483647 w 10860"/>
                              <a:gd name="T81" fmla="*/ 2147483647 h 5516"/>
                              <a:gd name="T82" fmla="*/ 2147483647 w 10860"/>
                              <a:gd name="T83" fmla="*/ 2147483647 h 5516"/>
                              <a:gd name="T84" fmla="*/ 2147483647 w 10860"/>
                              <a:gd name="T85" fmla="*/ 2147483647 h 5516"/>
                              <a:gd name="T86" fmla="*/ 2147483647 w 10860"/>
                              <a:gd name="T87" fmla="*/ 2147483647 h 5516"/>
                              <a:gd name="T88" fmla="*/ 2147483647 w 10860"/>
                              <a:gd name="T89" fmla="*/ 2147483647 h 5516"/>
                              <a:gd name="T90" fmla="*/ 2147483647 w 10860"/>
                              <a:gd name="T91" fmla="*/ 2147483647 h 5516"/>
                              <a:gd name="T92" fmla="*/ 2147483647 w 10860"/>
                              <a:gd name="T93" fmla="*/ 2147483647 h 5516"/>
                              <a:gd name="T94" fmla="*/ 2147483647 w 10860"/>
                              <a:gd name="T95" fmla="*/ 2147483647 h 5516"/>
                              <a:gd name="T96" fmla="*/ 2147483647 w 10860"/>
                              <a:gd name="T97" fmla="*/ 2147483647 h 5516"/>
                              <a:gd name="T98" fmla="*/ 2147483647 w 10860"/>
                              <a:gd name="T99" fmla="*/ 2147483647 h 5516"/>
                              <a:gd name="T100" fmla="*/ 2147483647 w 10860"/>
                              <a:gd name="T101" fmla="*/ 2147483647 h 5516"/>
                              <a:gd name="T102" fmla="*/ 2147483647 w 10860"/>
                              <a:gd name="T103" fmla="*/ 2147483647 h 5516"/>
                              <a:gd name="T104" fmla="*/ 2147483647 w 10860"/>
                              <a:gd name="T105" fmla="*/ 2147483647 h 5516"/>
                              <a:gd name="T106" fmla="*/ 2147483647 w 10860"/>
                              <a:gd name="T107" fmla="*/ 2147483647 h 5516"/>
                              <a:gd name="T108" fmla="*/ 2147483647 w 10860"/>
                              <a:gd name="T109" fmla="*/ 2147483647 h 5516"/>
                              <a:gd name="T110" fmla="*/ 2147483647 w 10860"/>
                              <a:gd name="T111" fmla="*/ 2147483647 h 5516"/>
                              <a:gd name="T112" fmla="*/ 2147483647 w 10860"/>
                              <a:gd name="T113" fmla="*/ 2147483647 h 5516"/>
                              <a:gd name="T114" fmla="*/ 2147483647 w 10860"/>
                              <a:gd name="T115" fmla="*/ 2147483647 h 5516"/>
                              <a:gd name="T116" fmla="*/ 2147483647 w 10860"/>
                              <a:gd name="T117" fmla="*/ 2147483647 h 5516"/>
                              <a:gd name="T118" fmla="*/ 2147483647 w 10860"/>
                              <a:gd name="T119" fmla="*/ 2147483647 h 5516"/>
                              <a:gd name="T120" fmla="*/ 2147483647 w 10860"/>
                              <a:gd name="T121" fmla="*/ 2147483647 h 551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0860"/>
                              <a:gd name="T184" fmla="*/ 0 h 5516"/>
                              <a:gd name="T185" fmla="*/ 10860 w 10860"/>
                              <a:gd name="T186" fmla="*/ 5516 h 551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0860" h="5516">
                                <a:moveTo>
                                  <a:pt x="5143" y="0"/>
                                </a:moveTo>
                                <a:lnTo>
                                  <a:pt x="5194" y="57"/>
                                </a:lnTo>
                                <a:lnTo>
                                  <a:pt x="5259" y="84"/>
                                </a:lnTo>
                                <a:lnTo>
                                  <a:pt x="5254" y="123"/>
                                </a:lnTo>
                                <a:lnTo>
                                  <a:pt x="5210" y="142"/>
                                </a:lnTo>
                                <a:lnTo>
                                  <a:pt x="5167" y="195"/>
                                </a:lnTo>
                                <a:lnTo>
                                  <a:pt x="5233" y="215"/>
                                </a:lnTo>
                                <a:lnTo>
                                  <a:pt x="5312" y="203"/>
                                </a:lnTo>
                                <a:lnTo>
                                  <a:pt x="5349" y="248"/>
                                </a:lnTo>
                                <a:lnTo>
                                  <a:pt x="5316" y="305"/>
                                </a:lnTo>
                                <a:lnTo>
                                  <a:pt x="5292" y="348"/>
                                </a:lnTo>
                                <a:lnTo>
                                  <a:pt x="5349" y="354"/>
                                </a:lnTo>
                                <a:lnTo>
                                  <a:pt x="5386" y="344"/>
                                </a:lnTo>
                                <a:lnTo>
                                  <a:pt x="5389" y="303"/>
                                </a:lnTo>
                                <a:lnTo>
                                  <a:pt x="5427" y="294"/>
                                </a:lnTo>
                                <a:lnTo>
                                  <a:pt x="5490" y="291"/>
                                </a:lnTo>
                                <a:lnTo>
                                  <a:pt x="5568" y="290"/>
                                </a:lnTo>
                                <a:lnTo>
                                  <a:pt x="5651" y="309"/>
                                </a:lnTo>
                                <a:lnTo>
                                  <a:pt x="5732" y="444"/>
                                </a:lnTo>
                                <a:lnTo>
                                  <a:pt x="5793" y="540"/>
                                </a:lnTo>
                                <a:lnTo>
                                  <a:pt x="5791" y="603"/>
                                </a:lnTo>
                                <a:lnTo>
                                  <a:pt x="5727" y="572"/>
                                </a:lnTo>
                                <a:lnTo>
                                  <a:pt x="5722" y="621"/>
                                </a:lnTo>
                                <a:lnTo>
                                  <a:pt x="5791" y="683"/>
                                </a:lnTo>
                                <a:lnTo>
                                  <a:pt x="5736" y="750"/>
                                </a:lnTo>
                                <a:lnTo>
                                  <a:pt x="5635" y="846"/>
                                </a:lnTo>
                                <a:lnTo>
                                  <a:pt x="5526" y="950"/>
                                </a:lnTo>
                                <a:lnTo>
                                  <a:pt x="5421" y="1064"/>
                                </a:lnTo>
                                <a:lnTo>
                                  <a:pt x="5329" y="1134"/>
                                </a:lnTo>
                                <a:lnTo>
                                  <a:pt x="5259" y="1200"/>
                                </a:lnTo>
                                <a:lnTo>
                                  <a:pt x="5368" y="1223"/>
                                </a:lnTo>
                                <a:lnTo>
                                  <a:pt x="5526" y="1149"/>
                                </a:lnTo>
                                <a:lnTo>
                                  <a:pt x="5480" y="1057"/>
                                </a:lnTo>
                                <a:lnTo>
                                  <a:pt x="5528" y="998"/>
                                </a:lnTo>
                                <a:lnTo>
                                  <a:pt x="5626" y="1065"/>
                                </a:lnTo>
                                <a:lnTo>
                                  <a:pt x="5740" y="1065"/>
                                </a:lnTo>
                                <a:lnTo>
                                  <a:pt x="5846" y="1107"/>
                                </a:lnTo>
                                <a:lnTo>
                                  <a:pt x="5940" y="1094"/>
                                </a:lnTo>
                                <a:lnTo>
                                  <a:pt x="6030" y="1125"/>
                                </a:lnTo>
                                <a:lnTo>
                                  <a:pt x="6116" y="1116"/>
                                </a:lnTo>
                                <a:lnTo>
                                  <a:pt x="6074" y="1208"/>
                                </a:lnTo>
                                <a:lnTo>
                                  <a:pt x="6129" y="1230"/>
                                </a:lnTo>
                                <a:lnTo>
                                  <a:pt x="6172" y="1208"/>
                                </a:lnTo>
                                <a:lnTo>
                                  <a:pt x="6234" y="1254"/>
                                </a:lnTo>
                                <a:lnTo>
                                  <a:pt x="6318" y="1257"/>
                                </a:lnTo>
                                <a:lnTo>
                                  <a:pt x="6369" y="1265"/>
                                </a:lnTo>
                                <a:lnTo>
                                  <a:pt x="6420" y="1265"/>
                                </a:lnTo>
                                <a:lnTo>
                                  <a:pt x="6414" y="1134"/>
                                </a:lnTo>
                                <a:lnTo>
                                  <a:pt x="6450" y="1098"/>
                                </a:lnTo>
                                <a:lnTo>
                                  <a:pt x="6481" y="1057"/>
                                </a:lnTo>
                                <a:lnTo>
                                  <a:pt x="6579" y="1125"/>
                                </a:lnTo>
                                <a:lnTo>
                                  <a:pt x="6645" y="1151"/>
                                </a:lnTo>
                                <a:lnTo>
                                  <a:pt x="6688" y="1097"/>
                                </a:lnTo>
                                <a:lnTo>
                                  <a:pt x="6758" y="1167"/>
                                </a:lnTo>
                                <a:lnTo>
                                  <a:pt x="6807" y="1220"/>
                                </a:lnTo>
                                <a:lnTo>
                                  <a:pt x="6813" y="1280"/>
                                </a:lnTo>
                                <a:lnTo>
                                  <a:pt x="6807" y="1342"/>
                                </a:lnTo>
                                <a:lnTo>
                                  <a:pt x="6791" y="1426"/>
                                </a:lnTo>
                                <a:lnTo>
                                  <a:pt x="6777" y="1497"/>
                                </a:lnTo>
                                <a:lnTo>
                                  <a:pt x="6775" y="1594"/>
                                </a:lnTo>
                                <a:lnTo>
                                  <a:pt x="6831" y="1669"/>
                                </a:lnTo>
                                <a:lnTo>
                                  <a:pt x="6889" y="1712"/>
                                </a:lnTo>
                                <a:lnTo>
                                  <a:pt x="6931" y="1748"/>
                                </a:lnTo>
                                <a:lnTo>
                                  <a:pt x="6970" y="1709"/>
                                </a:lnTo>
                                <a:lnTo>
                                  <a:pt x="6979" y="1649"/>
                                </a:lnTo>
                                <a:lnTo>
                                  <a:pt x="7006" y="1565"/>
                                </a:lnTo>
                                <a:lnTo>
                                  <a:pt x="7036" y="1511"/>
                                </a:lnTo>
                                <a:lnTo>
                                  <a:pt x="7062" y="1520"/>
                                </a:lnTo>
                                <a:lnTo>
                                  <a:pt x="7076" y="1560"/>
                                </a:lnTo>
                                <a:lnTo>
                                  <a:pt x="7116" y="1614"/>
                                </a:lnTo>
                                <a:lnTo>
                                  <a:pt x="7171" y="1611"/>
                                </a:lnTo>
                                <a:lnTo>
                                  <a:pt x="7204" y="1563"/>
                                </a:lnTo>
                                <a:lnTo>
                                  <a:pt x="7247" y="1527"/>
                                </a:lnTo>
                                <a:lnTo>
                                  <a:pt x="7328" y="1620"/>
                                </a:lnTo>
                                <a:lnTo>
                                  <a:pt x="7389" y="1554"/>
                                </a:lnTo>
                                <a:lnTo>
                                  <a:pt x="7443" y="1552"/>
                                </a:lnTo>
                                <a:lnTo>
                                  <a:pt x="7471" y="1589"/>
                                </a:lnTo>
                                <a:lnTo>
                                  <a:pt x="7497" y="1605"/>
                                </a:lnTo>
                                <a:lnTo>
                                  <a:pt x="7528" y="1581"/>
                                </a:lnTo>
                                <a:lnTo>
                                  <a:pt x="7501" y="1536"/>
                                </a:lnTo>
                                <a:lnTo>
                                  <a:pt x="7501" y="1496"/>
                                </a:lnTo>
                                <a:lnTo>
                                  <a:pt x="7533" y="1449"/>
                                </a:lnTo>
                                <a:lnTo>
                                  <a:pt x="7488" y="1451"/>
                                </a:lnTo>
                                <a:lnTo>
                                  <a:pt x="7470" y="1424"/>
                                </a:lnTo>
                                <a:lnTo>
                                  <a:pt x="7504" y="1346"/>
                                </a:lnTo>
                                <a:lnTo>
                                  <a:pt x="7543" y="1367"/>
                                </a:lnTo>
                                <a:lnTo>
                                  <a:pt x="7570" y="1370"/>
                                </a:lnTo>
                                <a:lnTo>
                                  <a:pt x="7584" y="1293"/>
                                </a:lnTo>
                                <a:lnTo>
                                  <a:pt x="7631" y="1266"/>
                                </a:lnTo>
                                <a:lnTo>
                                  <a:pt x="7651" y="1314"/>
                                </a:lnTo>
                                <a:lnTo>
                                  <a:pt x="7707" y="1326"/>
                                </a:lnTo>
                                <a:lnTo>
                                  <a:pt x="7782" y="1325"/>
                                </a:lnTo>
                                <a:lnTo>
                                  <a:pt x="7833" y="1347"/>
                                </a:lnTo>
                                <a:lnTo>
                                  <a:pt x="7913" y="1342"/>
                                </a:lnTo>
                                <a:lnTo>
                                  <a:pt x="7972" y="1413"/>
                                </a:lnTo>
                                <a:lnTo>
                                  <a:pt x="8029" y="1394"/>
                                </a:lnTo>
                                <a:lnTo>
                                  <a:pt x="8111" y="1402"/>
                                </a:lnTo>
                                <a:lnTo>
                                  <a:pt x="8187" y="1464"/>
                                </a:lnTo>
                                <a:lnTo>
                                  <a:pt x="8208" y="1518"/>
                                </a:lnTo>
                                <a:lnTo>
                                  <a:pt x="8127" y="1523"/>
                                </a:lnTo>
                                <a:lnTo>
                                  <a:pt x="8128" y="1554"/>
                                </a:lnTo>
                                <a:lnTo>
                                  <a:pt x="8242" y="1589"/>
                                </a:lnTo>
                                <a:lnTo>
                                  <a:pt x="8310" y="1635"/>
                                </a:lnTo>
                                <a:lnTo>
                                  <a:pt x="8341" y="1709"/>
                                </a:lnTo>
                                <a:lnTo>
                                  <a:pt x="8419" y="1730"/>
                                </a:lnTo>
                                <a:lnTo>
                                  <a:pt x="8566" y="1691"/>
                                </a:lnTo>
                                <a:lnTo>
                                  <a:pt x="8682" y="1679"/>
                                </a:lnTo>
                                <a:lnTo>
                                  <a:pt x="8770" y="1712"/>
                                </a:lnTo>
                                <a:lnTo>
                                  <a:pt x="8845" y="1770"/>
                                </a:lnTo>
                                <a:lnTo>
                                  <a:pt x="8859" y="1836"/>
                                </a:lnTo>
                                <a:lnTo>
                                  <a:pt x="8838" y="1913"/>
                                </a:lnTo>
                                <a:lnTo>
                                  <a:pt x="8859" y="1956"/>
                                </a:lnTo>
                                <a:lnTo>
                                  <a:pt x="8911" y="1967"/>
                                </a:lnTo>
                                <a:lnTo>
                                  <a:pt x="8929" y="2057"/>
                                </a:lnTo>
                                <a:lnTo>
                                  <a:pt x="8970" y="2058"/>
                                </a:lnTo>
                                <a:lnTo>
                                  <a:pt x="8988" y="1968"/>
                                </a:lnTo>
                                <a:lnTo>
                                  <a:pt x="9072" y="1970"/>
                                </a:lnTo>
                                <a:lnTo>
                                  <a:pt x="9104" y="1922"/>
                                </a:lnTo>
                                <a:lnTo>
                                  <a:pt x="9165" y="1968"/>
                                </a:lnTo>
                                <a:lnTo>
                                  <a:pt x="9228" y="1939"/>
                                </a:lnTo>
                                <a:lnTo>
                                  <a:pt x="9315" y="1983"/>
                                </a:lnTo>
                                <a:lnTo>
                                  <a:pt x="9372" y="1956"/>
                                </a:lnTo>
                                <a:lnTo>
                                  <a:pt x="9423" y="1884"/>
                                </a:lnTo>
                                <a:lnTo>
                                  <a:pt x="9495" y="1916"/>
                                </a:lnTo>
                                <a:lnTo>
                                  <a:pt x="9474" y="1964"/>
                                </a:lnTo>
                                <a:lnTo>
                                  <a:pt x="9424" y="1959"/>
                                </a:lnTo>
                                <a:lnTo>
                                  <a:pt x="9418" y="2025"/>
                                </a:lnTo>
                                <a:lnTo>
                                  <a:pt x="9468" y="2049"/>
                                </a:lnTo>
                                <a:lnTo>
                                  <a:pt x="9499" y="2082"/>
                                </a:lnTo>
                                <a:lnTo>
                                  <a:pt x="9508" y="2114"/>
                                </a:lnTo>
                                <a:lnTo>
                                  <a:pt x="9556" y="2111"/>
                                </a:lnTo>
                                <a:lnTo>
                                  <a:pt x="9597" y="2069"/>
                                </a:lnTo>
                                <a:lnTo>
                                  <a:pt x="9577" y="1982"/>
                                </a:lnTo>
                                <a:lnTo>
                                  <a:pt x="9558" y="1931"/>
                                </a:lnTo>
                                <a:lnTo>
                                  <a:pt x="9571" y="1854"/>
                                </a:lnTo>
                                <a:lnTo>
                                  <a:pt x="9626" y="1872"/>
                                </a:lnTo>
                                <a:lnTo>
                                  <a:pt x="9756" y="1905"/>
                                </a:lnTo>
                                <a:lnTo>
                                  <a:pt x="9861" y="1919"/>
                                </a:lnTo>
                                <a:lnTo>
                                  <a:pt x="9944" y="1922"/>
                                </a:lnTo>
                                <a:lnTo>
                                  <a:pt x="10008" y="1972"/>
                                </a:lnTo>
                                <a:lnTo>
                                  <a:pt x="10117" y="2016"/>
                                </a:lnTo>
                                <a:lnTo>
                                  <a:pt x="10192" y="2084"/>
                                </a:lnTo>
                                <a:lnTo>
                                  <a:pt x="10243" y="2129"/>
                                </a:lnTo>
                                <a:lnTo>
                                  <a:pt x="10334" y="2225"/>
                                </a:lnTo>
                                <a:lnTo>
                                  <a:pt x="10424" y="2299"/>
                                </a:lnTo>
                                <a:lnTo>
                                  <a:pt x="10461" y="2340"/>
                                </a:lnTo>
                                <a:lnTo>
                                  <a:pt x="10498" y="2373"/>
                                </a:lnTo>
                                <a:lnTo>
                                  <a:pt x="10530" y="2401"/>
                                </a:lnTo>
                                <a:lnTo>
                                  <a:pt x="10519" y="2457"/>
                                </a:lnTo>
                                <a:lnTo>
                                  <a:pt x="10524" y="2505"/>
                                </a:lnTo>
                                <a:lnTo>
                                  <a:pt x="10549" y="2538"/>
                                </a:lnTo>
                                <a:lnTo>
                                  <a:pt x="10591" y="2543"/>
                                </a:lnTo>
                                <a:lnTo>
                                  <a:pt x="10581" y="2495"/>
                                </a:lnTo>
                                <a:lnTo>
                                  <a:pt x="10579" y="2441"/>
                                </a:lnTo>
                                <a:lnTo>
                                  <a:pt x="10612" y="2409"/>
                                </a:lnTo>
                                <a:lnTo>
                                  <a:pt x="10686" y="2450"/>
                                </a:lnTo>
                                <a:lnTo>
                                  <a:pt x="10744" y="2477"/>
                                </a:lnTo>
                                <a:lnTo>
                                  <a:pt x="10792" y="2528"/>
                                </a:lnTo>
                                <a:lnTo>
                                  <a:pt x="10860" y="2586"/>
                                </a:lnTo>
                                <a:lnTo>
                                  <a:pt x="10809" y="2621"/>
                                </a:lnTo>
                                <a:lnTo>
                                  <a:pt x="10777" y="2682"/>
                                </a:lnTo>
                                <a:lnTo>
                                  <a:pt x="10735" y="2699"/>
                                </a:lnTo>
                                <a:lnTo>
                                  <a:pt x="10684" y="2676"/>
                                </a:lnTo>
                                <a:lnTo>
                                  <a:pt x="10687" y="2715"/>
                                </a:lnTo>
                                <a:lnTo>
                                  <a:pt x="10696" y="2774"/>
                                </a:lnTo>
                                <a:lnTo>
                                  <a:pt x="10663" y="2784"/>
                                </a:lnTo>
                                <a:lnTo>
                                  <a:pt x="10668" y="2858"/>
                                </a:lnTo>
                                <a:lnTo>
                                  <a:pt x="10632" y="2883"/>
                                </a:lnTo>
                                <a:lnTo>
                                  <a:pt x="10563" y="2840"/>
                                </a:lnTo>
                                <a:lnTo>
                                  <a:pt x="10527" y="2816"/>
                                </a:lnTo>
                                <a:lnTo>
                                  <a:pt x="10491" y="2805"/>
                                </a:lnTo>
                                <a:lnTo>
                                  <a:pt x="10453" y="2778"/>
                                </a:lnTo>
                                <a:lnTo>
                                  <a:pt x="10446" y="2703"/>
                                </a:lnTo>
                                <a:lnTo>
                                  <a:pt x="10398" y="2682"/>
                                </a:lnTo>
                                <a:lnTo>
                                  <a:pt x="10342" y="2693"/>
                                </a:lnTo>
                                <a:lnTo>
                                  <a:pt x="10310" y="2678"/>
                                </a:lnTo>
                                <a:lnTo>
                                  <a:pt x="10276" y="2693"/>
                                </a:lnTo>
                                <a:lnTo>
                                  <a:pt x="10258" y="2624"/>
                                </a:lnTo>
                                <a:lnTo>
                                  <a:pt x="10272" y="2565"/>
                                </a:lnTo>
                                <a:lnTo>
                                  <a:pt x="10198" y="2580"/>
                                </a:lnTo>
                                <a:lnTo>
                                  <a:pt x="10183" y="2630"/>
                                </a:lnTo>
                                <a:lnTo>
                                  <a:pt x="10215" y="2698"/>
                                </a:lnTo>
                                <a:lnTo>
                                  <a:pt x="10182" y="2744"/>
                                </a:lnTo>
                                <a:lnTo>
                                  <a:pt x="10170" y="2787"/>
                                </a:lnTo>
                                <a:lnTo>
                                  <a:pt x="10117" y="2819"/>
                                </a:lnTo>
                                <a:lnTo>
                                  <a:pt x="10047" y="2804"/>
                                </a:lnTo>
                                <a:lnTo>
                                  <a:pt x="9970" y="2777"/>
                                </a:lnTo>
                                <a:lnTo>
                                  <a:pt x="9975" y="2853"/>
                                </a:lnTo>
                                <a:lnTo>
                                  <a:pt x="10110" y="2919"/>
                                </a:lnTo>
                                <a:lnTo>
                                  <a:pt x="10101" y="2985"/>
                                </a:lnTo>
                                <a:lnTo>
                                  <a:pt x="10179" y="3095"/>
                                </a:lnTo>
                                <a:lnTo>
                                  <a:pt x="10147" y="3147"/>
                                </a:lnTo>
                                <a:lnTo>
                                  <a:pt x="10102" y="3171"/>
                                </a:lnTo>
                                <a:lnTo>
                                  <a:pt x="10035" y="3137"/>
                                </a:lnTo>
                                <a:lnTo>
                                  <a:pt x="10000" y="3156"/>
                                </a:lnTo>
                                <a:lnTo>
                                  <a:pt x="9934" y="3176"/>
                                </a:lnTo>
                                <a:lnTo>
                                  <a:pt x="9855" y="3221"/>
                                </a:lnTo>
                                <a:lnTo>
                                  <a:pt x="9754" y="3284"/>
                                </a:lnTo>
                                <a:lnTo>
                                  <a:pt x="9658" y="3377"/>
                                </a:lnTo>
                                <a:lnTo>
                                  <a:pt x="9579" y="3431"/>
                                </a:lnTo>
                                <a:lnTo>
                                  <a:pt x="9546" y="3498"/>
                                </a:lnTo>
                                <a:lnTo>
                                  <a:pt x="9512" y="3426"/>
                                </a:lnTo>
                                <a:lnTo>
                                  <a:pt x="9450" y="3422"/>
                                </a:lnTo>
                                <a:lnTo>
                                  <a:pt x="9390" y="3450"/>
                                </a:lnTo>
                                <a:lnTo>
                                  <a:pt x="9308" y="3434"/>
                                </a:lnTo>
                                <a:lnTo>
                                  <a:pt x="9219" y="3483"/>
                                </a:lnTo>
                                <a:lnTo>
                                  <a:pt x="9154" y="3485"/>
                                </a:lnTo>
                                <a:lnTo>
                                  <a:pt x="9103" y="3528"/>
                                </a:lnTo>
                                <a:lnTo>
                                  <a:pt x="9076" y="3581"/>
                                </a:lnTo>
                                <a:lnTo>
                                  <a:pt x="9036" y="3648"/>
                                </a:lnTo>
                                <a:lnTo>
                                  <a:pt x="8995" y="3717"/>
                                </a:lnTo>
                                <a:lnTo>
                                  <a:pt x="9015" y="3778"/>
                                </a:lnTo>
                                <a:lnTo>
                                  <a:pt x="9067" y="3768"/>
                                </a:lnTo>
                                <a:lnTo>
                                  <a:pt x="9084" y="3797"/>
                                </a:lnTo>
                                <a:lnTo>
                                  <a:pt x="9046" y="3864"/>
                                </a:lnTo>
                                <a:lnTo>
                                  <a:pt x="9076" y="3926"/>
                                </a:lnTo>
                                <a:lnTo>
                                  <a:pt x="9094" y="3998"/>
                                </a:lnTo>
                                <a:lnTo>
                                  <a:pt x="9022" y="3980"/>
                                </a:lnTo>
                                <a:lnTo>
                                  <a:pt x="8989" y="4020"/>
                                </a:lnTo>
                                <a:lnTo>
                                  <a:pt x="8971" y="4071"/>
                                </a:lnTo>
                                <a:lnTo>
                                  <a:pt x="9001" y="4124"/>
                                </a:lnTo>
                                <a:lnTo>
                                  <a:pt x="9006" y="4169"/>
                                </a:lnTo>
                                <a:lnTo>
                                  <a:pt x="8933" y="4173"/>
                                </a:lnTo>
                                <a:lnTo>
                                  <a:pt x="8854" y="4238"/>
                                </a:lnTo>
                                <a:lnTo>
                                  <a:pt x="8847" y="4314"/>
                                </a:lnTo>
                                <a:lnTo>
                                  <a:pt x="8767" y="4344"/>
                                </a:lnTo>
                                <a:lnTo>
                                  <a:pt x="8772" y="4421"/>
                                </a:lnTo>
                                <a:lnTo>
                                  <a:pt x="8719" y="4493"/>
                                </a:lnTo>
                                <a:lnTo>
                                  <a:pt x="8671" y="4553"/>
                                </a:lnTo>
                                <a:lnTo>
                                  <a:pt x="8607" y="4534"/>
                                </a:lnTo>
                                <a:lnTo>
                                  <a:pt x="8611" y="4457"/>
                                </a:lnTo>
                                <a:lnTo>
                                  <a:pt x="8590" y="4332"/>
                                </a:lnTo>
                                <a:lnTo>
                                  <a:pt x="8574" y="4145"/>
                                </a:lnTo>
                                <a:lnTo>
                                  <a:pt x="8577" y="4011"/>
                                </a:lnTo>
                                <a:lnTo>
                                  <a:pt x="8601" y="3902"/>
                                </a:lnTo>
                                <a:lnTo>
                                  <a:pt x="8659" y="3840"/>
                                </a:lnTo>
                                <a:lnTo>
                                  <a:pt x="8653" y="3767"/>
                                </a:lnTo>
                                <a:lnTo>
                                  <a:pt x="8769" y="3743"/>
                                </a:lnTo>
                                <a:lnTo>
                                  <a:pt x="8818" y="3659"/>
                                </a:lnTo>
                                <a:lnTo>
                                  <a:pt x="8859" y="3591"/>
                                </a:lnTo>
                                <a:lnTo>
                                  <a:pt x="8940" y="3501"/>
                                </a:lnTo>
                                <a:lnTo>
                                  <a:pt x="9019" y="3419"/>
                                </a:lnTo>
                                <a:lnTo>
                                  <a:pt x="9111" y="3330"/>
                                </a:lnTo>
                                <a:lnTo>
                                  <a:pt x="9145" y="3210"/>
                                </a:lnTo>
                                <a:lnTo>
                                  <a:pt x="9192" y="3153"/>
                                </a:lnTo>
                                <a:lnTo>
                                  <a:pt x="9163" y="3114"/>
                                </a:lnTo>
                                <a:lnTo>
                                  <a:pt x="9112" y="3139"/>
                                </a:lnTo>
                                <a:lnTo>
                                  <a:pt x="9070" y="3167"/>
                                </a:lnTo>
                                <a:lnTo>
                                  <a:pt x="9057" y="3215"/>
                                </a:lnTo>
                                <a:lnTo>
                                  <a:pt x="9024" y="3255"/>
                                </a:lnTo>
                                <a:lnTo>
                                  <a:pt x="8955" y="3353"/>
                                </a:lnTo>
                                <a:lnTo>
                                  <a:pt x="8886" y="3375"/>
                                </a:lnTo>
                                <a:lnTo>
                                  <a:pt x="8859" y="3357"/>
                                </a:lnTo>
                                <a:lnTo>
                                  <a:pt x="8896" y="3258"/>
                                </a:lnTo>
                                <a:lnTo>
                                  <a:pt x="8851" y="3246"/>
                                </a:lnTo>
                                <a:lnTo>
                                  <a:pt x="8787" y="3224"/>
                                </a:lnTo>
                                <a:lnTo>
                                  <a:pt x="8689" y="3248"/>
                                </a:lnTo>
                                <a:lnTo>
                                  <a:pt x="8638" y="3315"/>
                                </a:lnTo>
                                <a:lnTo>
                                  <a:pt x="8562" y="3392"/>
                                </a:lnTo>
                                <a:lnTo>
                                  <a:pt x="8514" y="3444"/>
                                </a:lnTo>
                                <a:lnTo>
                                  <a:pt x="8496" y="3515"/>
                                </a:lnTo>
                                <a:lnTo>
                                  <a:pt x="8481" y="3560"/>
                                </a:lnTo>
                                <a:lnTo>
                                  <a:pt x="8544" y="3560"/>
                                </a:lnTo>
                                <a:lnTo>
                                  <a:pt x="8562" y="3593"/>
                                </a:lnTo>
                                <a:lnTo>
                                  <a:pt x="8515" y="3612"/>
                                </a:lnTo>
                                <a:lnTo>
                                  <a:pt x="8425" y="3627"/>
                                </a:lnTo>
                                <a:lnTo>
                                  <a:pt x="8297" y="3636"/>
                                </a:lnTo>
                                <a:lnTo>
                                  <a:pt x="8299" y="3563"/>
                                </a:lnTo>
                                <a:lnTo>
                                  <a:pt x="8226" y="3557"/>
                                </a:lnTo>
                                <a:lnTo>
                                  <a:pt x="8167" y="3524"/>
                                </a:lnTo>
                                <a:lnTo>
                                  <a:pt x="8139" y="3555"/>
                                </a:lnTo>
                                <a:lnTo>
                                  <a:pt x="8118" y="3576"/>
                                </a:lnTo>
                                <a:lnTo>
                                  <a:pt x="8086" y="3590"/>
                                </a:lnTo>
                                <a:lnTo>
                                  <a:pt x="8005" y="3567"/>
                                </a:lnTo>
                                <a:lnTo>
                                  <a:pt x="7883" y="3593"/>
                                </a:lnTo>
                                <a:lnTo>
                                  <a:pt x="7744" y="3588"/>
                                </a:lnTo>
                                <a:lnTo>
                                  <a:pt x="7669" y="3626"/>
                                </a:lnTo>
                                <a:lnTo>
                                  <a:pt x="7632" y="3684"/>
                                </a:lnTo>
                                <a:lnTo>
                                  <a:pt x="7575" y="3732"/>
                                </a:lnTo>
                                <a:lnTo>
                                  <a:pt x="7551" y="3791"/>
                                </a:lnTo>
                                <a:lnTo>
                                  <a:pt x="7491" y="3820"/>
                                </a:lnTo>
                                <a:lnTo>
                                  <a:pt x="7360" y="3992"/>
                                </a:lnTo>
                                <a:lnTo>
                                  <a:pt x="7299" y="4032"/>
                                </a:lnTo>
                                <a:lnTo>
                                  <a:pt x="7261" y="4092"/>
                                </a:lnTo>
                                <a:lnTo>
                                  <a:pt x="7203" y="4118"/>
                                </a:lnTo>
                                <a:lnTo>
                                  <a:pt x="7239" y="4148"/>
                                </a:lnTo>
                                <a:lnTo>
                                  <a:pt x="7264" y="4170"/>
                                </a:lnTo>
                                <a:lnTo>
                                  <a:pt x="7296" y="4163"/>
                                </a:lnTo>
                                <a:lnTo>
                                  <a:pt x="7324" y="4188"/>
                                </a:lnTo>
                                <a:lnTo>
                                  <a:pt x="7299" y="4241"/>
                                </a:lnTo>
                                <a:lnTo>
                                  <a:pt x="7380" y="4304"/>
                                </a:lnTo>
                                <a:lnTo>
                                  <a:pt x="7427" y="4283"/>
                                </a:lnTo>
                                <a:lnTo>
                                  <a:pt x="7440" y="4232"/>
                                </a:lnTo>
                                <a:lnTo>
                                  <a:pt x="7496" y="4214"/>
                                </a:lnTo>
                                <a:lnTo>
                                  <a:pt x="7535" y="4253"/>
                                </a:lnTo>
                                <a:lnTo>
                                  <a:pt x="7548" y="4292"/>
                                </a:lnTo>
                                <a:lnTo>
                                  <a:pt x="7581" y="4304"/>
                                </a:lnTo>
                                <a:lnTo>
                                  <a:pt x="7606" y="4311"/>
                                </a:lnTo>
                                <a:lnTo>
                                  <a:pt x="7611" y="4343"/>
                                </a:lnTo>
                                <a:lnTo>
                                  <a:pt x="7589" y="4391"/>
                                </a:lnTo>
                                <a:lnTo>
                                  <a:pt x="7604" y="4444"/>
                                </a:lnTo>
                                <a:lnTo>
                                  <a:pt x="7599" y="4469"/>
                                </a:lnTo>
                                <a:lnTo>
                                  <a:pt x="7572" y="4496"/>
                                </a:lnTo>
                                <a:lnTo>
                                  <a:pt x="7551" y="4565"/>
                                </a:lnTo>
                                <a:lnTo>
                                  <a:pt x="7548" y="4676"/>
                                </a:lnTo>
                                <a:lnTo>
                                  <a:pt x="7527" y="4814"/>
                                </a:lnTo>
                                <a:lnTo>
                                  <a:pt x="7475" y="4901"/>
                                </a:lnTo>
                                <a:lnTo>
                                  <a:pt x="7422" y="4991"/>
                                </a:lnTo>
                                <a:lnTo>
                                  <a:pt x="7379" y="5063"/>
                                </a:lnTo>
                                <a:lnTo>
                                  <a:pt x="7320" y="5147"/>
                                </a:lnTo>
                                <a:lnTo>
                                  <a:pt x="7247" y="5214"/>
                                </a:lnTo>
                                <a:lnTo>
                                  <a:pt x="7157" y="5323"/>
                                </a:lnTo>
                                <a:lnTo>
                                  <a:pt x="7076" y="5379"/>
                                </a:lnTo>
                                <a:lnTo>
                                  <a:pt x="7027" y="5357"/>
                                </a:lnTo>
                                <a:lnTo>
                                  <a:pt x="6958" y="5340"/>
                                </a:lnTo>
                                <a:lnTo>
                                  <a:pt x="6943" y="5166"/>
                                </a:lnTo>
                                <a:lnTo>
                                  <a:pt x="7032" y="5154"/>
                                </a:lnTo>
                                <a:lnTo>
                                  <a:pt x="7128" y="5033"/>
                                </a:lnTo>
                                <a:lnTo>
                                  <a:pt x="7180" y="4929"/>
                                </a:lnTo>
                                <a:lnTo>
                                  <a:pt x="7188" y="4860"/>
                                </a:lnTo>
                                <a:lnTo>
                                  <a:pt x="7168" y="4815"/>
                                </a:lnTo>
                                <a:lnTo>
                                  <a:pt x="7068" y="4878"/>
                                </a:lnTo>
                                <a:lnTo>
                                  <a:pt x="6984" y="4887"/>
                                </a:lnTo>
                                <a:lnTo>
                                  <a:pt x="6915" y="4872"/>
                                </a:lnTo>
                                <a:lnTo>
                                  <a:pt x="6871" y="4784"/>
                                </a:lnTo>
                                <a:lnTo>
                                  <a:pt x="6804" y="4755"/>
                                </a:lnTo>
                                <a:lnTo>
                                  <a:pt x="6739" y="4716"/>
                                </a:lnTo>
                                <a:lnTo>
                                  <a:pt x="6700" y="4704"/>
                                </a:lnTo>
                                <a:lnTo>
                                  <a:pt x="6684" y="4632"/>
                                </a:lnTo>
                                <a:lnTo>
                                  <a:pt x="6642" y="4500"/>
                                </a:lnTo>
                                <a:lnTo>
                                  <a:pt x="6603" y="4383"/>
                                </a:lnTo>
                                <a:lnTo>
                                  <a:pt x="6525" y="4331"/>
                                </a:lnTo>
                                <a:lnTo>
                                  <a:pt x="6430" y="4290"/>
                                </a:lnTo>
                                <a:lnTo>
                                  <a:pt x="6306" y="4315"/>
                                </a:lnTo>
                                <a:lnTo>
                                  <a:pt x="6207" y="4367"/>
                                </a:lnTo>
                                <a:lnTo>
                                  <a:pt x="6239" y="4427"/>
                                </a:lnTo>
                                <a:lnTo>
                                  <a:pt x="6216" y="4477"/>
                                </a:lnTo>
                                <a:lnTo>
                                  <a:pt x="6179" y="4556"/>
                                </a:lnTo>
                                <a:lnTo>
                                  <a:pt x="6146" y="4616"/>
                                </a:lnTo>
                                <a:lnTo>
                                  <a:pt x="6132" y="4679"/>
                                </a:lnTo>
                                <a:lnTo>
                                  <a:pt x="6045" y="4698"/>
                                </a:lnTo>
                                <a:lnTo>
                                  <a:pt x="5958" y="4685"/>
                                </a:lnTo>
                                <a:lnTo>
                                  <a:pt x="5862" y="4658"/>
                                </a:lnTo>
                                <a:lnTo>
                                  <a:pt x="5789" y="4664"/>
                                </a:lnTo>
                                <a:lnTo>
                                  <a:pt x="5732" y="4700"/>
                                </a:lnTo>
                                <a:lnTo>
                                  <a:pt x="5654" y="4739"/>
                                </a:lnTo>
                                <a:lnTo>
                                  <a:pt x="5554" y="4747"/>
                                </a:lnTo>
                                <a:lnTo>
                                  <a:pt x="5455" y="4748"/>
                                </a:lnTo>
                                <a:lnTo>
                                  <a:pt x="5411" y="4705"/>
                                </a:lnTo>
                                <a:lnTo>
                                  <a:pt x="5292" y="4639"/>
                                </a:lnTo>
                                <a:lnTo>
                                  <a:pt x="5234" y="4646"/>
                                </a:lnTo>
                                <a:lnTo>
                                  <a:pt x="5178" y="4651"/>
                                </a:lnTo>
                                <a:lnTo>
                                  <a:pt x="5123" y="4654"/>
                                </a:lnTo>
                                <a:lnTo>
                                  <a:pt x="5066" y="4654"/>
                                </a:lnTo>
                                <a:lnTo>
                                  <a:pt x="5027" y="4617"/>
                                </a:lnTo>
                                <a:lnTo>
                                  <a:pt x="4992" y="4582"/>
                                </a:lnTo>
                                <a:lnTo>
                                  <a:pt x="4978" y="4520"/>
                                </a:lnTo>
                                <a:lnTo>
                                  <a:pt x="4912" y="4479"/>
                                </a:lnTo>
                                <a:lnTo>
                                  <a:pt x="4863" y="4461"/>
                                </a:lnTo>
                                <a:lnTo>
                                  <a:pt x="4770" y="4457"/>
                                </a:lnTo>
                                <a:lnTo>
                                  <a:pt x="4711" y="4495"/>
                                </a:lnTo>
                                <a:lnTo>
                                  <a:pt x="4713" y="4549"/>
                                </a:lnTo>
                                <a:lnTo>
                                  <a:pt x="4719" y="4624"/>
                                </a:lnTo>
                                <a:lnTo>
                                  <a:pt x="4688" y="4671"/>
                                </a:lnTo>
                                <a:lnTo>
                                  <a:pt x="4642" y="4680"/>
                                </a:lnTo>
                                <a:lnTo>
                                  <a:pt x="4521" y="4682"/>
                                </a:lnTo>
                                <a:lnTo>
                                  <a:pt x="4476" y="4612"/>
                                </a:lnTo>
                                <a:lnTo>
                                  <a:pt x="4420" y="4605"/>
                                </a:lnTo>
                                <a:lnTo>
                                  <a:pt x="4344" y="4589"/>
                                </a:lnTo>
                                <a:lnTo>
                                  <a:pt x="4284" y="4594"/>
                                </a:lnTo>
                                <a:lnTo>
                                  <a:pt x="4250" y="4634"/>
                                </a:lnTo>
                                <a:lnTo>
                                  <a:pt x="4209" y="4663"/>
                                </a:lnTo>
                                <a:lnTo>
                                  <a:pt x="4142" y="4680"/>
                                </a:lnTo>
                                <a:lnTo>
                                  <a:pt x="4062" y="4739"/>
                                </a:lnTo>
                                <a:lnTo>
                                  <a:pt x="3995" y="4756"/>
                                </a:lnTo>
                                <a:lnTo>
                                  <a:pt x="3957" y="4708"/>
                                </a:lnTo>
                                <a:lnTo>
                                  <a:pt x="3863" y="4720"/>
                                </a:lnTo>
                                <a:lnTo>
                                  <a:pt x="3810" y="4657"/>
                                </a:lnTo>
                                <a:lnTo>
                                  <a:pt x="3758" y="4580"/>
                                </a:lnTo>
                                <a:lnTo>
                                  <a:pt x="3707" y="4577"/>
                                </a:lnTo>
                                <a:lnTo>
                                  <a:pt x="3625" y="4563"/>
                                </a:lnTo>
                                <a:lnTo>
                                  <a:pt x="3540" y="4607"/>
                                </a:lnTo>
                                <a:lnTo>
                                  <a:pt x="3468" y="4510"/>
                                </a:lnTo>
                                <a:lnTo>
                                  <a:pt x="3407" y="4412"/>
                                </a:lnTo>
                                <a:lnTo>
                                  <a:pt x="3381" y="4337"/>
                                </a:lnTo>
                                <a:lnTo>
                                  <a:pt x="3326" y="4279"/>
                                </a:lnTo>
                                <a:lnTo>
                                  <a:pt x="3285" y="4189"/>
                                </a:lnTo>
                                <a:lnTo>
                                  <a:pt x="3266" y="4221"/>
                                </a:lnTo>
                                <a:lnTo>
                                  <a:pt x="3153" y="4266"/>
                                </a:lnTo>
                                <a:lnTo>
                                  <a:pt x="3135" y="4309"/>
                                </a:lnTo>
                                <a:lnTo>
                                  <a:pt x="3074" y="4318"/>
                                </a:lnTo>
                                <a:lnTo>
                                  <a:pt x="3072" y="4234"/>
                                </a:lnTo>
                                <a:lnTo>
                                  <a:pt x="2988" y="4223"/>
                                </a:lnTo>
                                <a:lnTo>
                                  <a:pt x="2915" y="4213"/>
                                </a:lnTo>
                                <a:lnTo>
                                  <a:pt x="2883" y="4111"/>
                                </a:lnTo>
                                <a:lnTo>
                                  <a:pt x="2775" y="4082"/>
                                </a:lnTo>
                                <a:lnTo>
                                  <a:pt x="2695" y="4131"/>
                                </a:lnTo>
                                <a:lnTo>
                                  <a:pt x="2624" y="4163"/>
                                </a:lnTo>
                                <a:lnTo>
                                  <a:pt x="2553" y="4166"/>
                                </a:lnTo>
                                <a:lnTo>
                                  <a:pt x="2492" y="4217"/>
                                </a:lnTo>
                                <a:lnTo>
                                  <a:pt x="2402" y="4231"/>
                                </a:lnTo>
                                <a:lnTo>
                                  <a:pt x="2306" y="4229"/>
                                </a:lnTo>
                                <a:lnTo>
                                  <a:pt x="2237" y="4262"/>
                                </a:lnTo>
                                <a:lnTo>
                                  <a:pt x="2264" y="4315"/>
                                </a:lnTo>
                                <a:lnTo>
                                  <a:pt x="2301" y="4354"/>
                                </a:lnTo>
                                <a:lnTo>
                                  <a:pt x="2243" y="4358"/>
                                </a:lnTo>
                                <a:lnTo>
                                  <a:pt x="2234" y="4399"/>
                                </a:lnTo>
                                <a:lnTo>
                                  <a:pt x="2235" y="4432"/>
                                </a:lnTo>
                                <a:lnTo>
                                  <a:pt x="2183" y="4466"/>
                                </a:lnTo>
                                <a:lnTo>
                                  <a:pt x="2255" y="4511"/>
                                </a:lnTo>
                                <a:lnTo>
                                  <a:pt x="2280" y="4540"/>
                                </a:lnTo>
                                <a:lnTo>
                                  <a:pt x="2280" y="4571"/>
                                </a:lnTo>
                                <a:lnTo>
                                  <a:pt x="2243" y="4585"/>
                                </a:lnTo>
                                <a:lnTo>
                                  <a:pt x="2211" y="4592"/>
                                </a:lnTo>
                                <a:lnTo>
                                  <a:pt x="2169" y="4577"/>
                                </a:lnTo>
                                <a:lnTo>
                                  <a:pt x="2144" y="4609"/>
                                </a:lnTo>
                                <a:lnTo>
                                  <a:pt x="2100" y="4595"/>
                                </a:lnTo>
                                <a:lnTo>
                                  <a:pt x="2069" y="4553"/>
                                </a:lnTo>
                                <a:lnTo>
                                  <a:pt x="2051" y="4575"/>
                                </a:lnTo>
                                <a:lnTo>
                                  <a:pt x="2008" y="4572"/>
                                </a:lnTo>
                                <a:lnTo>
                                  <a:pt x="1966" y="4602"/>
                                </a:lnTo>
                                <a:lnTo>
                                  <a:pt x="1939" y="4577"/>
                                </a:lnTo>
                                <a:lnTo>
                                  <a:pt x="1848" y="4597"/>
                                </a:lnTo>
                                <a:lnTo>
                                  <a:pt x="1791" y="4601"/>
                                </a:lnTo>
                                <a:lnTo>
                                  <a:pt x="1746" y="4546"/>
                                </a:lnTo>
                                <a:lnTo>
                                  <a:pt x="1709" y="4519"/>
                                </a:lnTo>
                                <a:lnTo>
                                  <a:pt x="1668" y="4493"/>
                                </a:lnTo>
                                <a:lnTo>
                                  <a:pt x="1598" y="4528"/>
                                </a:lnTo>
                                <a:lnTo>
                                  <a:pt x="1557" y="4486"/>
                                </a:lnTo>
                                <a:lnTo>
                                  <a:pt x="1535" y="4505"/>
                                </a:lnTo>
                                <a:lnTo>
                                  <a:pt x="1496" y="4537"/>
                                </a:lnTo>
                                <a:lnTo>
                                  <a:pt x="1473" y="4562"/>
                                </a:lnTo>
                                <a:lnTo>
                                  <a:pt x="1452" y="4580"/>
                                </a:lnTo>
                                <a:lnTo>
                                  <a:pt x="1413" y="4603"/>
                                </a:lnTo>
                                <a:lnTo>
                                  <a:pt x="1420" y="4704"/>
                                </a:lnTo>
                                <a:lnTo>
                                  <a:pt x="1341" y="4636"/>
                                </a:lnTo>
                                <a:lnTo>
                                  <a:pt x="1317" y="4693"/>
                                </a:lnTo>
                                <a:lnTo>
                                  <a:pt x="1293" y="4730"/>
                                </a:lnTo>
                                <a:lnTo>
                                  <a:pt x="1295" y="4769"/>
                                </a:lnTo>
                                <a:lnTo>
                                  <a:pt x="1284" y="4816"/>
                                </a:lnTo>
                                <a:lnTo>
                                  <a:pt x="1310" y="4862"/>
                                </a:lnTo>
                                <a:lnTo>
                                  <a:pt x="1311" y="4901"/>
                                </a:lnTo>
                                <a:lnTo>
                                  <a:pt x="1341" y="4921"/>
                                </a:lnTo>
                                <a:lnTo>
                                  <a:pt x="1404" y="4936"/>
                                </a:lnTo>
                                <a:lnTo>
                                  <a:pt x="1431" y="4988"/>
                                </a:lnTo>
                                <a:lnTo>
                                  <a:pt x="1437" y="5032"/>
                                </a:lnTo>
                                <a:lnTo>
                                  <a:pt x="1454" y="5060"/>
                                </a:lnTo>
                                <a:lnTo>
                                  <a:pt x="1395" y="5101"/>
                                </a:lnTo>
                                <a:lnTo>
                                  <a:pt x="1349" y="5146"/>
                                </a:lnTo>
                                <a:lnTo>
                                  <a:pt x="1305" y="5210"/>
                                </a:lnTo>
                                <a:lnTo>
                                  <a:pt x="1341" y="5275"/>
                                </a:lnTo>
                                <a:lnTo>
                                  <a:pt x="1341" y="5353"/>
                                </a:lnTo>
                                <a:lnTo>
                                  <a:pt x="1380" y="5402"/>
                                </a:lnTo>
                                <a:lnTo>
                                  <a:pt x="1416" y="5465"/>
                                </a:lnTo>
                                <a:lnTo>
                                  <a:pt x="1344" y="5516"/>
                                </a:lnTo>
                                <a:lnTo>
                                  <a:pt x="1292" y="5482"/>
                                </a:lnTo>
                                <a:lnTo>
                                  <a:pt x="1236" y="5417"/>
                                </a:lnTo>
                                <a:lnTo>
                                  <a:pt x="1168" y="5381"/>
                                </a:lnTo>
                                <a:lnTo>
                                  <a:pt x="1085" y="5389"/>
                                </a:lnTo>
                                <a:lnTo>
                                  <a:pt x="1040" y="5330"/>
                                </a:lnTo>
                                <a:lnTo>
                                  <a:pt x="971" y="5336"/>
                                </a:lnTo>
                                <a:lnTo>
                                  <a:pt x="876" y="5321"/>
                                </a:lnTo>
                                <a:lnTo>
                                  <a:pt x="803" y="5293"/>
                                </a:lnTo>
                                <a:lnTo>
                                  <a:pt x="753" y="5237"/>
                                </a:lnTo>
                                <a:lnTo>
                                  <a:pt x="699" y="5206"/>
                                </a:lnTo>
                                <a:lnTo>
                                  <a:pt x="650" y="5176"/>
                                </a:lnTo>
                                <a:lnTo>
                                  <a:pt x="648" y="5149"/>
                                </a:lnTo>
                                <a:lnTo>
                                  <a:pt x="680" y="5135"/>
                                </a:lnTo>
                                <a:lnTo>
                                  <a:pt x="696" y="5090"/>
                                </a:lnTo>
                                <a:lnTo>
                                  <a:pt x="705" y="5059"/>
                                </a:lnTo>
                                <a:lnTo>
                                  <a:pt x="695" y="5016"/>
                                </a:lnTo>
                                <a:lnTo>
                                  <a:pt x="732" y="4994"/>
                                </a:lnTo>
                                <a:lnTo>
                                  <a:pt x="794" y="4982"/>
                                </a:lnTo>
                                <a:lnTo>
                                  <a:pt x="734" y="4930"/>
                                </a:lnTo>
                                <a:lnTo>
                                  <a:pt x="818" y="4892"/>
                                </a:lnTo>
                                <a:lnTo>
                                  <a:pt x="834" y="4852"/>
                                </a:lnTo>
                                <a:lnTo>
                                  <a:pt x="824" y="4814"/>
                                </a:lnTo>
                                <a:lnTo>
                                  <a:pt x="825" y="4774"/>
                                </a:lnTo>
                                <a:lnTo>
                                  <a:pt x="825" y="4750"/>
                                </a:lnTo>
                                <a:lnTo>
                                  <a:pt x="836" y="4717"/>
                                </a:lnTo>
                                <a:lnTo>
                                  <a:pt x="809" y="4702"/>
                                </a:lnTo>
                                <a:lnTo>
                                  <a:pt x="777" y="4705"/>
                                </a:lnTo>
                                <a:lnTo>
                                  <a:pt x="746" y="4691"/>
                                </a:lnTo>
                                <a:lnTo>
                                  <a:pt x="707" y="4688"/>
                                </a:lnTo>
                                <a:lnTo>
                                  <a:pt x="690" y="4667"/>
                                </a:lnTo>
                                <a:lnTo>
                                  <a:pt x="671" y="4640"/>
                                </a:lnTo>
                                <a:lnTo>
                                  <a:pt x="629" y="4630"/>
                                </a:lnTo>
                                <a:lnTo>
                                  <a:pt x="590" y="4627"/>
                                </a:lnTo>
                                <a:lnTo>
                                  <a:pt x="555" y="4588"/>
                                </a:lnTo>
                                <a:lnTo>
                                  <a:pt x="500" y="4552"/>
                                </a:lnTo>
                                <a:lnTo>
                                  <a:pt x="449" y="4526"/>
                                </a:lnTo>
                                <a:lnTo>
                                  <a:pt x="459" y="4475"/>
                                </a:lnTo>
                                <a:lnTo>
                                  <a:pt x="429" y="4427"/>
                                </a:lnTo>
                                <a:lnTo>
                                  <a:pt x="399" y="4421"/>
                                </a:lnTo>
                                <a:lnTo>
                                  <a:pt x="354" y="4451"/>
                                </a:lnTo>
                                <a:lnTo>
                                  <a:pt x="290" y="4451"/>
                                </a:lnTo>
                                <a:lnTo>
                                  <a:pt x="269" y="4412"/>
                                </a:lnTo>
                                <a:lnTo>
                                  <a:pt x="255" y="4364"/>
                                </a:lnTo>
                                <a:lnTo>
                                  <a:pt x="306" y="4346"/>
                                </a:lnTo>
                                <a:lnTo>
                                  <a:pt x="350" y="4327"/>
                                </a:lnTo>
                                <a:lnTo>
                                  <a:pt x="329" y="4291"/>
                                </a:lnTo>
                                <a:lnTo>
                                  <a:pt x="297" y="4270"/>
                                </a:lnTo>
                                <a:lnTo>
                                  <a:pt x="290" y="4237"/>
                                </a:lnTo>
                                <a:lnTo>
                                  <a:pt x="276" y="4214"/>
                                </a:lnTo>
                                <a:lnTo>
                                  <a:pt x="251" y="4183"/>
                                </a:lnTo>
                                <a:lnTo>
                                  <a:pt x="230" y="4159"/>
                                </a:lnTo>
                                <a:lnTo>
                                  <a:pt x="219" y="4124"/>
                                </a:lnTo>
                                <a:lnTo>
                                  <a:pt x="233" y="4076"/>
                                </a:lnTo>
                                <a:lnTo>
                                  <a:pt x="209" y="4045"/>
                                </a:lnTo>
                                <a:lnTo>
                                  <a:pt x="165" y="4025"/>
                                </a:lnTo>
                                <a:lnTo>
                                  <a:pt x="87" y="4006"/>
                                </a:lnTo>
                                <a:lnTo>
                                  <a:pt x="29" y="3979"/>
                                </a:lnTo>
                                <a:lnTo>
                                  <a:pt x="27" y="3866"/>
                                </a:lnTo>
                                <a:lnTo>
                                  <a:pt x="0" y="3812"/>
                                </a:lnTo>
                                <a:lnTo>
                                  <a:pt x="20" y="3743"/>
                                </a:lnTo>
                                <a:lnTo>
                                  <a:pt x="21" y="3671"/>
                                </a:lnTo>
                                <a:lnTo>
                                  <a:pt x="33" y="3617"/>
                                </a:lnTo>
                                <a:lnTo>
                                  <a:pt x="47" y="3568"/>
                                </a:lnTo>
                                <a:lnTo>
                                  <a:pt x="62" y="3545"/>
                                </a:lnTo>
                                <a:lnTo>
                                  <a:pt x="123" y="3530"/>
                                </a:lnTo>
                                <a:lnTo>
                                  <a:pt x="161" y="3524"/>
                                </a:lnTo>
                                <a:lnTo>
                                  <a:pt x="158" y="3484"/>
                                </a:lnTo>
                                <a:lnTo>
                                  <a:pt x="76" y="3428"/>
                                </a:lnTo>
                                <a:lnTo>
                                  <a:pt x="99" y="3377"/>
                                </a:lnTo>
                                <a:lnTo>
                                  <a:pt x="139" y="3314"/>
                                </a:lnTo>
                                <a:lnTo>
                                  <a:pt x="166" y="3272"/>
                                </a:lnTo>
                                <a:lnTo>
                                  <a:pt x="204" y="3204"/>
                                </a:lnTo>
                                <a:lnTo>
                                  <a:pt x="252" y="3149"/>
                                </a:lnTo>
                                <a:lnTo>
                                  <a:pt x="273" y="3074"/>
                                </a:lnTo>
                                <a:lnTo>
                                  <a:pt x="237" y="3029"/>
                                </a:lnTo>
                                <a:lnTo>
                                  <a:pt x="202" y="3002"/>
                                </a:lnTo>
                                <a:lnTo>
                                  <a:pt x="189" y="2963"/>
                                </a:lnTo>
                                <a:lnTo>
                                  <a:pt x="216" y="2904"/>
                                </a:lnTo>
                                <a:lnTo>
                                  <a:pt x="174" y="2790"/>
                                </a:lnTo>
                                <a:lnTo>
                                  <a:pt x="165" y="2693"/>
                                </a:lnTo>
                                <a:lnTo>
                                  <a:pt x="183" y="2618"/>
                                </a:lnTo>
                                <a:lnTo>
                                  <a:pt x="132" y="2514"/>
                                </a:lnTo>
                                <a:lnTo>
                                  <a:pt x="172" y="2330"/>
                                </a:lnTo>
                                <a:lnTo>
                                  <a:pt x="99" y="2240"/>
                                </a:lnTo>
                                <a:lnTo>
                                  <a:pt x="106" y="2180"/>
                                </a:lnTo>
                                <a:lnTo>
                                  <a:pt x="117" y="2064"/>
                                </a:lnTo>
                                <a:lnTo>
                                  <a:pt x="142" y="2012"/>
                                </a:lnTo>
                                <a:lnTo>
                                  <a:pt x="180" y="1965"/>
                                </a:lnTo>
                                <a:lnTo>
                                  <a:pt x="183" y="1928"/>
                                </a:lnTo>
                                <a:lnTo>
                                  <a:pt x="228" y="1934"/>
                                </a:lnTo>
                                <a:lnTo>
                                  <a:pt x="272" y="1945"/>
                                </a:lnTo>
                                <a:lnTo>
                                  <a:pt x="312" y="1910"/>
                                </a:lnTo>
                                <a:lnTo>
                                  <a:pt x="366" y="1939"/>
                                </a:lnTo>
                                <a:lnTo>
                                  <a:pt x="380" y="1963"/>
                                </a:lnTo>
                                <a:lnTo>
                                  <a:pt x="365" y="2002"/>
                                </a:lnTo>
                                <a:lnTo>
                                  <a:pt x="428" y="2030"/>
                                </a:lnTo>
                                <a:lnTo>
                                  <a:pt x="558" y="2066"/>
                                </a:lnTo>
                                <a:lnTo>
                                  <a:pt x="659" y="2134"/>
                                </a:lnTo>
                                <a:lnTo>
                                  <a:pt x="768" y="2219"/>
                                </a:lnTo>
                                <a:lnTo>
                                  <a:pt x="890" y="2309"/>
                                </a:lnTo>
                                <a:lnTo>
                                  <a:pt x="926" y="2410"/>
                                </a:lnTo>
                                <a:lnTo>
                                  <a:pt x="924" y="2488"/>
                                </a:lnTo>
                                <a:lnTo>
                                  <a:pt x="872" y="2557"/>
                                </a:lnTo>
                                <a:lnTo>
                                  <a:pt x="795" y="2602"/>
                                </a:lnTo>
                                <a:lnTo>
                                  <a:pt x="645" y="2585"/>
                                </a:lnTo>
                                <a:lnTo>
                                  <a:pt x="524" y="2537"/>
                                </a:lnTo>
                                <a:lnTo>
                                  <a:pt x="420" y="2486"/>
                                </a:lnTo>
                                <a:lnTo>
                                  <a:pt x="338" y="2435"/>
                                </a:lnTo>
                                <a:lnTo>
                                  <a:pt x="332" y="2456"/>
                                </a:lnTo>
                                <a:lnTo>
                                  <a:pt x="386" y="2525"/>
                                </a:lnTo>
                                <a:lnTo>
                                  <a:pt x="414" y="2566"/>
                                </a:lnTo>
                                <a:lnTo>
                                  <a:pt x="494" y="2641"/>
                                </a:lnTo>
                                <a:lnTo>
                                  <a:pt x="495" y="2699"/>
                                </a:lnTo>
                                <a:lnTo>
                                  <a:pt x="471" y="2725"/>
                                </a:lnTo>
                                <a:lnTo>
                                  <a:pt x="489" y="2758"/>
                                </a:lnTo>
                                <a:lnTo>
                                  <a:pt x="488" y="2819"/>
                                </a:lnTo>
                                <a:lnTo>
                                  <a:pt x="519" y="2881"/>
                                </a:lnTo>
                                <a:lnTo>
                                  <a:pt x="567" y="2897"/>
                                </a:lnTo>
                                <a:lnTo>
                                  <a:pt x="608" y="2957"/>
                                </a:lnTo>
                                <a:lnTo>
                                  <a:pt x="684" y="2968"/>
                                </a:lnTo>
                                <a:lnTo>
                                  <a:pt x="689" y="2880"/>
                                </a:lnTo>
                                <a:lnTo>
                                  <a:pt x="648" y="2786"/>
                                </a:lnTo>
                                <a:lnTo>
                                  <a:pt x="722" y="2720"/>
                                </a:lnTo>
                                <a:lnTo>
                                  <a:pt x="811" y="2761"/>
                                </a:lnTo>
                                <a:lnTo>
                                  <a:pt x="901" y="2794"/>
                                </a:lnTo>
                                <a:lnTo>
                                  <a:pt x="892" y="2670"/>
                                </a:lnTo>
                                <a:lnTo>
                                  <a:pt x="958" y="2585"/>
                                </a:lnTo>
                                <a:lnTo>
                                  <a:pt x="1040" y="2509"/>
                                </a:lnTo>
                                <a:lnTo>
                                  <a:pt x="1089" y="2459"/>
                                </a:lnTo>
                                <a:lnTo>
                                  <a:pt x="1153" y="2543"/>
                                </a:lnTo>
                                <a:lnTo>
                                  <a:pt x="1202" y="2476"/>
                                </a:lnTo>
                                <a:lnTo>
                                  <a:pt x="1153" y="2417"/>
                                </a:lnTo>
                                <a:lnTo>
                                  <a:pt x="1153" y="2324"/>
                                </a:lnTo>
                                <a:lnTo>
                                  <a:pt x="1186" y="2241"/>
                                </a:lnTo>
                                <a:lnTo>
                                  <a:pt x="1137" y="2191"/>
                                </a:lnTo>
                                <a:lnTo>
                                  <a:pt x="1159" y="2113"/>
                                </a:lnTo>
                                <a:lnTo>
                                  <a:pt x="1244" y="2132"/>
                                </a:lnTo>
                                <a:lnTo>
                                  <a:pt x="1337" y="2175"/>
                                </a:lnTo>
                                <a:lnTo>
                                  <a:pt x="1358" y="2249"/>
                                </a:lnTo>
                                <a:lnTo>
                                  <a:pt x="1309" y="2308"/>
                                </a:lnTo>
                                <a:lnTo>
                                  <a:pt x="1244" y="2316"/>
                                </a:lnTo>
                                <a:lnTo>
                                  <a:pt x="1276" y="2383"/>
                                </a:lnTo>
                                <a:lnTo>
                                  <a:pt x="1316" y="2425"/>
                                </a:lnTo>
                                <a:lnTo>
                                  <a:pt x="1397" y="2401"/>
                                </a:lnTo>
                                <a:lnTo>
                                  <a:pt x="1431" y="2308"/>
                                </a:lnTo>
                                <a:lnTo>
                                  <a:pt x="1520" y="2215"/>
                                </a:lnTo>
                                <a:lnTo>
                                  <a:pt x="1651" y="2148"/>
                                </a:lnTo>
                                <a:lnTo>
                                  <a:pt x="1723" y="2064"/>
                                </a:lnTo>
                                <a:lnTo>
                                  <a:pt x="1805" y="2047"/>
                                </a:lnTo>
                                <a:lnTo>
                                  <a:pt x="1789" y="2174"/>
                                </a:lnTo>
                                <a:lnTo>
                                  <a:pt x="1854" y="2191"/>
                                </a:lnTo>
                                <a:lnTo>
                                  <a:pt x="1928" y="2157"/>
                                </a:lnTo>
                                <a:lnTo>
                                  <a:pt x="2051" y="2072"/>
                                </a:lnTo>
                                <a:lnTo>
                                  <a:pt x="2139" y="2064"/>
                                </a:lnTo>
                                <a:lnTo>
                                  <a:pt x="2203" y="2115"/>
                                </a:lnTo>
                                <a:lnTo>
                                  <a:pt x="2238" y="2061"/>
                                </a:lnTo>
                                <a:lnTo>
                                  <a:pt x="2191" y="1970"/>
                                </a:lnTo>
                                <a:lnTo>
                                  <a:pt x="2082" y="1869"/>
                                </a:lnTo>
                                <a:lnTo>
                                  <a:pt x="2116" y="1808"/>
                                </a:lnTo>
                                <a:lnTo>
                                  <a:pt x="2185" y="1859"/>
                                </a:lnTo>
                                <a:lnTo>
                                  <a:pt x="2256" y="1928"/>
                                </a:lnTo>
                                <a:lnTo>
                                  <a:pt x="2338" y="1929"/>
                                </a:lnTo>
                                <a:lnTo>
                                  <a:pt x="2413" y="1956"/>
                                </a:lnTo>
                                <a:lnTo>
                                  <a:pt x="2490" y="1989"/>
                                </a:lnTo>
                                <a:lnTo>
                                  <a:pt x="2553" y="2052"/>
                                </a:lnTo>
                                <a:lnTo>
                                  <a:pt x="2652" y="2090"/>
                                </a:lnTo>
                                <a:lnTo>
                                  <a:pt x="2682" y="2147"/>
                                </a:lnTo>
                                <a:lnTo>
                                  <a:pt x="2743" y="2223"/>
                                </a:lnTo>
                                <a:lnTo>
                                  <a:pt x="2792" y="2115"/>
                                </a:lnTo>
                                <a:lnTo>
                                  <a:pt x="2739" y="2072"/>
                                </a:lnTo>
                                <a:lnTo>
                                  <a:pt x="2722" y="2016"/>
                                </a:lnTo>
                                <a:lnTo>
                                  <a:pt x="2693" y="1972"/>
                                </a:lnTo>
                                <a:lnTo>
                                  <a:pt x="2646" y="1938"/>
                                </a:lnTo>
                                <a:lnTo>
                                  <a:pt x="2660" y="1881"/>
                                </a:lnTo>
                                <a:lnTo>
                                  <a:pt x="2677" y="1779"/>
                                </a:lnTo>
                                <a:lnTo>
                                  <a:pt x="2623" y="1650"/>
                                </a:lnTo>
                                <a:lnTo>
                                  <a:pt x="2709" y="1552"/>
                                </a:lnTo>
                                <a:lnTo>
                                  <a:pt x="2784" y="1426"/>
                                </a:lnTo>
                                <a:lnTo>
                                  <a:pt x="2800" y="1250"/>
                                </a:lnTo>
                                <a:lnTo>
                                  <a:pt x="2877" y="1131"/>
                                </a:lnTo>
                                <a:lnTo>
                                  <a:pt x="2962" y="1176"/>
                                </a:lnTo>
                                <a:lnTo>
                                  <a:pt x="2961" y="1238"/>
                                </a:lnTo>
                                <a:lnTo>
                                  <a:pt x="3048" y="1361"/>
                                </a:lnTo>
                                <a:lnTo>
                                  <a:pt x="3000" y="1560"/>
                                </a:lnTo>
                                <a:lnTo>
                                  <a:pt x="2971" y="1611"/>
                                </a:lnTo>
                                <a:lnTo>
                                  <a:pt x="3027" y="1689"/>
                                </a:lnTo>
                                <a:lnTo>
                                  <a:pt x="3039" y="1793"/>
                                </a:lnTo>
                                <a:lnTo>
                                  <a:pt x="3010" y="1854"/>
                                </a:lnTo>
                                <a:lnTo>
                                  <a:pt x="3044" y="2005"/>
                                </a:lnTo>
                                <a:lnTo>
                                  <a:pt x="3024" y="2070"/>
                                </a:lnTo>
                                <a:lnTo>
                                  <a:pt x="3085" y="2132"/>
                                </a:lnTo>
                                <a:lnTo>
                                  <a:pt x="3092" y="2249"/>
                                </a:lnTo>
                                <a:lnTo>
                                  <a:pt x="3036" y="2351"/>
                                </a:lnTo>
                                <a:lnTo>
                                  <a:pt x="2946" y="2442"/>
                                </a:lnTo>
                                <a:lnTo>
                                  <a:pt x="2874" y="2495"/>
                                </a:lnTo>
                                <a:lnTo>
                                  <a:pt x="2865" y="2518"/>
                                </a:lnTo>
                                <a:lnTo>
                                  <a:pt x="2877" y="2553"/>
                                </a:lnTo>
                                <a:lnTo>
                                  <a:pt x="2932" y="2561"/>
                                </a:lnTo>
                                <a:lnTo>
                                  <a:pt x="2997" y="2561"/>
                                </a:lnTo>
                                <a:lnTo>
                                  <a:pt x="3016" y="2498"/>
                                </a:lnTo>
                                <a:lnTo>
                                  <a:pt x="3109" y="2442"/>
                                </a:lnTo>
                                <a:lnTo>
                                  <a:pt x="3165" y="2324"/>
                                </a:lnTo>
                                <a:lnTo>
                                  <a:pt x="3182" y="2249"/>
                                </a:lnTo>
                                <a:lnTo>
                                  <a:pt x="3149" y="2148"/>
                                </a:lnTo>
                                <a:lnTo>
                                  <a:pt x="3182" y="2115"/>
                                </a:lnTo>
                                <a:lnTo>
                                  <a:pt x="3252" y="2082"/>
                                </a:lnTo>
                                <a:lnTo>
                                  <a:pt x="3231" y="2040"/>
                                </a:lnTo>
                                <a:lnTo>
                                  <a:pt x="3114" y="2073"/>
                                </a:lnTo>
                                <a:lnTo>
                                  <a:pt x="3117" y="1972"/>
                                </a:lnTo>
                                <a:lnTo>
                                  <a:pt x="3126" y="1837"/>
                                </a:lnTo>
                                <a:lnTo>
                                  <a:pt x="3134" y="1762"/>
                                </a:lnTo>
                                <a:lnTo>
                                  <a:pt x="3064" y="1605"/>
                                </a:lnTo>
                                <a:lnTo>
                                  <a:pt x="3092" y="1560"/>
                                </a:lnTo>
                                <a:lnTo>
                                  <a:pt x="3117" y="1460"/>
                                </a:lnTo>
                                <a:lnTo>
                                  <a:pt x="3165" y="1418"/>
                                </a:lnTo>
                                <a:lnTo>
                                  <a:pt x="3171" y="1346"/>
                                </a:lnTo>
                                <a:lnTo>
                                  <a:pt x="3145" y="1271"/>
                                </a:lnTo>
                                <a:lnTo>
                                  <a:pt x="3126" y="1239"/>
                                </a:lnTo>
                                <a:lnTo>
                                  <a:pt x="3162" y="1226"/>
                                </a:lnTo>
                                <a:lnTo>
                                  <a:pt x="3220" y="1331"/>
                                </a:lnTo>
                                <a:lnTo>
                                  <a:pt x="3238" y="1419"/>
                                </a:lnTo>
                                <a:lnTo>
                                  <a:pt x="3208" y="1484"/>
                                </a:lnTo>
                                <a:lnTo>
                                  <a:pt x="3216" y="1547"/>
                                </a:lnTo>
                                <a:lnTo>
                                  <a:pt x="3213" y="1611"/>
                                </a:lnTo>
                                <a:lnTo>
                                  <a:pt x="3270" y="1643"/>
                                </a:lnTo>
                                <a:lnTo>
                                  <a:pt x="3327" y="1652"/>
                                </a:lnTo>
                                <a:lnTo>
                                  <a:pt x="3406" y="1707"/>
                                </a:lnTo>
                                <a:lnTo>
                                  <a:pt x="3427" y="1667"/>
                                </a:lnTo>
                                <a:lnTo>
                                  <a:pt x="3369" y="1626"/>
                                </a:lnTo>
                                <a:lnTo>
                                  <a:pt x="3292" y="1593"/>
                                </a:lnTo>
                                <a:lnTo>
                                  <a:pt x="3264" y="1541"/>
                                </a:lnTo>
                                <a:lnTo>
                                  <a:pt x="3258" y="1494"/>
                                </a:lnTo>
                                <a:lnTo>
                                  <a:pt x="3288" y="1469"/>
                                </a:lnTo>
                                <a:lnTo>
                                  <a:pt x="3328" y="1478"/>
                                </a:lnTo>
                                <a:lnTo>
                                  <a:pt x="3363" y="1512"/>
                                </a:lnTo>
                                <a:lnTo>
                                  <a:pt x="3402" y="1487"/>
                                </a:lnTo>
                                <a:lnTo>
                                  <a:pt x="3363" y="1457"/>
                                </a:lnTo>
                                <a:lnTo>
                                  <a:pt x="3361" y="1419"/>
                                </a:lnTo>
                                <a:lnTo>
                                  <a:pt x="3310" y="1403"/>
                                </a:lnTo>
                                <a:lnTo>
                                  <a:pt x="3354" y="1350"/>
                                </a:lnTo>
                                <a:lnTo>
                                  <a:pt x="3409" y="1356"/>
                                </a:lnTo>
                                <a:lnTo>
                                  <a:pt x="3477" y="1397"/>
                                </a:lnTo>
                                <a:lnTo>
                                  <a:pt x="3565" y="1469"/>
                                </a:lnTo>
                                <a:lnTo>
                                  <a:pt x="3636" y="1550"/>
                                </a:lnTo>
                                <a:lnTo>
                                  <a:pt x="3690" y="1541"/>
                                </a:lnTo>
                                <a:lnTo>
                                  <a:pt x="3696" y="1493"/>
                                </a:lnTo>
                                <a:lnTo>
                                  <a:pt x="3676" y="1445"/>
                                </a:lnTo>
                                <a:lnTo>
                                  <a:pt x="3585" y="1379"/>
                                </a:lnTo>
                                <a:lnTo>
                                  <a:pt x="3582" y="1324"/>
                                </a:lnTo>
                                <a:lnTo>
                                  <a:pt x="3565" y="1149"/>
                                </a:lnTo>
                                <a:lnTo>
                                  <a:pt x="3651" y="1106"/>
                                </a:lnTo>
                                <a:lnTo>
                                  <a:pt x="3756" y="1116"/>
                                </a:lnTo>
                                <a:lnTo>
                                  <a:pt x="3886" y="1077"/>
                                </a:lnTo>
                                <a:lnTo>
                                  <a:pt x="3988" y="1039"/>
                                </a:lnTo>
                                <a:lnTo>
                                  <a:pt x="3914" y="964"/>
                                </a:lnTo>
                                <a:lnTo>
                                  <a:pt x="3908" y="881"/>
                                </a:lnTo>
                                <a:lnTo>
                                  <a:pt x="3924" y="804"/>
                                </a:lnTo>
                                <a:lnTo>
                                  <a:pt x="3996" y="713"/>
                                </a:lnTo>
                                <a:lnTo>
                                  <a:pt x="4056" y="717"/>
                                </a:lnTo>
                                <a:lnTo>
                                  <a:pt x="4104" y="674"/>
                                </a:lnTo>
                                <a:lnTo>
                                  <a:pt x="4218" y="611"/>
                                </a:lnTo>
                                <a:lnTo>
                                  <a:pt x="4314" y="576"/>
                                </a:lnTo>
                                <a:lnTo>
                                  <a:pt x="4399" y="548"/>
                                </a:lnTo>
                                <a:lnTo>
                                  <a:pt x="4363" y="510"/>
                                </a:lnTo>
                                <a:lnTo>
                                  <a:pt x="4413" y="473"/>
                                </a:lnTo>
                                <a:lnTo>
                                  <a:pt x="4495" y="452"/>
                                </a:lnTo>
                                <a:lnTo>
                                  <a:pt x="4566" y="416"/>
                                </a:lnTo>
                                <a:lnTo>
                                  <a:pt x="4647" y="402"/>
                                </a:lnTo>
                                <a:lnTo>
                                  <a:pt x="4657" y="449"/>
                                </a:lnTo>
                                <a:lnTo>
                                  <a:pt x="4620" y="504"/>
                                </a:lnTo>
                                <a:lnTo>
                                  <a:pt x="4701" y="485"/>
                                </a:lnTo>
                                <a:lnTo>
                                  <a:pt x="4773" y="434"/>
                                </a:lnTo>
                                <a:lnTo>
                                  <a:pt x="4762" y="360"/>
                                </a:lnTo>
                                <a:lnTo>
                                  <a:pt x="4812" y="359"/>
                                </a:lnTo>
                                <a:lnTo>
                                  <a:pt x="4887" y="372"/>
                                </a:lnTo>
                                <a:lnTo>
                                  <a:pt x="4947" y="344"/>
                                </a:lnTo>
                                <a:lnTo>
                                  <a:pt x="4917" y="279"/>
                                </a:lnTo>
                                <a:lnTo>
                                  <a:pt x="4929" y="234"/>
                                </a:lnTo>
                                <a:lnTo>
                                  <a:pt x="4969" y="141"/>
                                </a:lnTo>
                                <a:lnTo>
                                  <a:pt x="5061" y="54"/>
                                </a:lnTo>
                                <a:lnTo>
                                  <a:pt x="5143"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9" name="Freeform 6"/>
                        <wps:cNvSpPr>
                          <a:spLocks/>
                        </wps:cNvSpPr>
                        <wps:spPr bwMode="auto">
                          <a:xfrm>
                            <a:off x="3819693" y="1761139"/>
                            <a:ext cx="719404" cy="386174"/>
                          </a:xfrm>
                          <a:custGeom>
                            <a:avLst/>
                            <a:gdLst>
                              <a:gd name="T0" fmla="*/ 2147483647 w 2709"/>
                              <a:gd name="T1" fmla="*/ 2147483647 h 1449"/>
                              <a:gd name="T2" fmla="*/ 2147483647 w 2709"/>
                              <a:gd name="T3" fmla="*/ 2147483647 h 1449"/>
                              <a:gd name="T4" fmla="*/ 2147483647 w 2709"/>
                              <a:gd name="T5" fmla="*/ 2147483647 h 1449"/>
                              <a:gd name="T6" fmla="*/ 2147483647 w 2709"/>
                              <a:gd name="T7" fmla="*/ 2147483647 h 1449"/>
                              <a:gd name="T8" fmla="*/ 2147483647 w 2709"/>
                              <a:gd name="T9" fmla="*/ 2147483647 h 1449"/>
                              <a:gd name="T10" fmla="*/ 2147483647 w 2709"/>
                              <a:gd name="T11" fmla="*/ 2147483647 h 1449"/>
                              <a:gd name="T12" fmla="*/ 2147483647 w 2709"/>
                              <a:gd name="T13" fmla="*/ 2147483647 h 1449"/>
                              <a:gd name="T14" fmla="*/ 2147483647 w 2709"/>
                              <a:gd name="T15" fmla="*/ 2147483647 h 1449"/>
                              <a:gd name="T16" fmla="*/ 2147483647 w 2709"/>
                              <a:gd name="T17" fmla="*/ 2147483647 h 1449"/>
                              <a:gd name="T18" fmla="*/ 2147483647 w 2709"/>
                              <a:gd name="T19" fmla="*/ 2147483647 h 1449"/>
                              <a:gd name="T20" fmla="*/ 2147483647 w 2709"/>
                              <a:gd name="T21" fmla="*/ 2147483647 h 1449"/>
                              <a:gd name="T22" fmla="*/ 2147483647 w 2709"/>
                              <a:gd name="T23" fmla="*/ 2147483647 h 1449"/>
                              <a:gd name="T24" fmla="*/ 2147483647 w 2709"/>
                              <a:gd name="T25" fmla="*/ 2147483647 h 1449"/>
                              <a:gd name="T26" fmla="*/ 2147483647 w 2709"/>
                              <a:gd name="T27" fmla="*/ 2147483647 h 1449"/>
                              <a:gd name="T28" fmla="*/ 2147483647 w 2709"/>
                              <a:gd name="T29" fmla="*/ 2147483647 h 1449"/>
                              <a:gd name="T30" fmla="*/ 2147483647 w 2709"/>
                              <a:gd name="T31" fmla="*/ 2147483647 h 1449"/>
                              <a:gd name="T32" fmla="*/ 2147483647 w 2709"/>
                              <a:gd name="T33" fmla="*/ 2147483647 h 1449"/>
                              <a:gd name="T34" fmla="*/ 2147483647 w 2709"/>
                              <a:gd name="T35" fmla="*/ 2147483647 h 1449"/>
                              <a:gd name="T36" fmla="*/ 2147483647 w 2709"/>
                              <a:gd name="T37" fmla="*/ 2147483647 h 1449"/>
                              <a:gd name="T38" fmla="*/ 2147483647 w 2709"/>
                              <a:gd name="T39" fmla="*/ 2147483647 h 1449"/>
                              <a:gd name="T40" fmla="*/ 2147483647 w 2709"/>
                              <a:gd name="T41" fmla="*/ 2147483647 h 1449"/>
                              <a:gd name="T42" fmla="*/ 2147483647 w 2709"/>
                              <a:gd name="T43" fmla="*/ 2147483647 h 1449"/>
                              <a:gd name="T44" fmla="*/ 2147483647 w 2709"/>
                              <a:gd name="T45" fmla="*/ 2147483647 h 1449"/>
                              <a:gd name="T46" fmla="*/ 2147483647 w 2709"/>
                              <a:gd name="T47" fmla="*/ 2147483647 h 1449"/>
                              <a:gd name="T48" fmla="*/ 2147483647 w 2709"/>
                              <a:gd name="T49" fmla="*/ 2147483647 h 1449"/>
                              <a:gd name="T50" fmla="*/ 2147483647 w 2709"/>
                              <a:gd name="T51" fmla="*/ 2147483647 h 1449"/>
                              <a:gd name="T52" fmla="*/ 2147483647 w 2709"/>
                              <a:gd name="T53" fmla="*/ 2147483647 h 1449"/>
                              <a:gd name="T54" fmla="*/ 2147483647 w 2709"/>
                              <a:gd name="T55" fmla="*/ 2147483647 h 1449"/>
                              <a:gd name="T56" fmla="*/ 2147483647 w 2709"/>
                              <a:gd name="T57" fmla="*/ 2147483647 h 1449"/>
                              <a:gd name="T58" fmla="*/ 2147483647 w 2709"/>
                              <a:gd name="T59" fmla="*/ 2147483647 h 1449"/>
                              <a:gd name="T60" fmla="*/ 2147483647 w 2709"/>
                              <a:gd name="T61" fmla="*/ 2147483647 h 1449"/>
                              <a:gd name="T62" fmla="*/ 2147483647 w 2709"/>
                              <a:gd name="T63" fmla="*/ 2147483647 h 1449"/>
                              <a:gd name="T64" fmla="*/ 2147483647 w 2709"/>
                              <a:gd name="T65" fmla="*/ 2147483647 h 1449"/>
                              <a:gd name="T66" fmla="*/ 2147483647 w 2709"/>
                              <a:gd name="T67" fmla="*/ 2147483647 h 1449"/>
                              <a:gd name="T68" fmla="*/ 2147483647 w 2709"/>
                              <a:gd name="T69" fmla="*/ 2147483647 h 1449"/>
                              <a:gd name="T70" fmla="*/ 2147483647 w 2709"/>
                              <a:gd name="T71" fmla="*/ 2147483647 h 1449"/>
                              <a:gd name="T72" fmla="*/ 2147483647 w 2709"/>
                              <a:gd name="T73" fmla="*/ 2147483647 h 1449"/>
                              <a:gd name="T74" fmla="*/ 2147483647 w 2709"/>
                              <a:gd name="T75" fmla="*/ 2147483647 h 1449"/>
                              <a:gd name="T76" fmla="*/ 2147483647 w 2709"/>
                              <a:gd name="T77" fmla="*/ 2147483647 h 1449"/>
                              <a:gd name="T78" fmla="*/ 2147483647 w 2709"/>
                              <a:gd name="T79" fmla="*/ 2147483647 h 1449"/>
                              <a:gd name="T80" fmla="*/ 2147483647 w 2709"/>
                              <a:gd name="T81" fmla="*/ 2147483647 h 1449"/>
                              <a:gd name="T82" fmla="*/ 2147483647 w 2709"/>
                              <a:gd name="T83" fmla="*/ 2147483647 h 1449"/>
                              <a:gd name="T84" fmla="*/ 2147483647 w 2709"/>
                              <a:gd name="T85" fmla="*/ 2147483647 h 1449"/>
                              <a:gd name="T86" fmla="*/ 2147483647 w 2709"/>
                              <a:gd name="T87" fmla="*/ 2147483647 h 1449"/>
                              <a:gd name="T88" fmla="*/ 2147483647 w 2709"/>
                              <a:gd name="T89" fmla="*/ 2147483647 h 1449"/>
                              <a:gd name="T90" fmla="*/ 2147483647 w 2709"/>
                              <a:gd name="T91" fmla="*/ 2147483647 h 1449"/>
                              <a:gd name="T92" fmla="*/ 2147483647 w 2709"/>
                              <a:gd name="T93" fmla="*/ 2147483647 h 1449"/>
                              <a:gd name="T94" fmla="*/ 2147483647 w 2709"/>
                              <a:gd name="T95" fmla="*/ 2147483647 h 1449"/>
                              <a:gd name="T96" fmla="*/ 2147483647 w 2709"/>
                              <a:gd name="T97" fmla="*/ 2147483647 h 1449"/>
                              <a:gd name="T98" fmla="*/ 2147483647 w 2709"/>
                              <a:gd name="T99" fmla="*/ 2147483647 h 1449"/>
                              <a:gd name="T100" fmla="*/ 2147483647 w 2709"/>
                              <a:gd name="T101" fmla="*/ 2147483647 h 1449"/>
                              <a:gd name="T102" fmla="*/ 2147483647 w 2709"/>
                              <a:gd name="T103" fmla="*/ 2147483647 h 1449"/>
                              <a:gd name="T104" fmla="*/ 2147483647 w 2709"/>
                              <a:gd name="T105" fmla="*/ 2147483647 h 1449"/>
                              <a:gd name="T106" fmla="*/ 2147483647 w 2709"/>
                              <a:gd name="T107" fmla="*/ 2147483647 h 1449"/>
                              <a:gd name="T108" fmla="*/ 2147483647 w 2709"/>
                              <a:gd name="T109" fmla="*/ 2147483647 h 1449"/>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09"/>
                              <a:gd name="T166" fmla="*/ 0 h 1449"/>
                              <a:gd name="T167" fmla="*/ 2709 w 2709"/>
                              <a:gd name="T168" fmla="*/ 1449 h 1449"/>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09" h="1449">
                                <a:moveTo>
                                  <a:pt x="312" y="444"/>
                                </a:moveTo>
                                <a:lnTo>
                                  <a:pt x="273" y="405"/>
                                </a:lnTo>
                                <a:lnTo>
                                  <a:pt x="210" y="454"/>
                                </a:lnTo>
                                <a:lnTo>
                                  <a:pt x="174" y="495"/>
                                </a:lnTo>
                                <a:lnTo>
                                  <a:pt x="129" y="520"/>
                                </a:lnTo>
                                <a:lnTo>
                                  <a:pt x="134" y="621"/>
                                </a:lnTo>
                                <a:lnTo>
                                  <a:pt x="54" y="553"/>
                                </a:lnTo>
                                <a:lnTo>
                                  <a:pt x="33" y="609"/>
                                </a:lnTo>
                                <a:lnTo>
                                  <a:pt x="9" y="648"/>
                                </a:lnTo>
                                <a:lnTo>
                                  <a:pt x="8" y="688"/>
                                </a:lnTo>
                                <a:lnTo>
                                  <a:pt x="0" y="733"/>
                                </a:lnTo>
                                <a:lnTo>
                                  <a:pt x="24" y="780"/>
                                </a:lnTo>
                                <a:lnTo>
                                  <a:pt x="27" y="820"/>
                                </a:lnTo>
                                <a:lnTo>
                                  <a:pt x="59" y="840"/>
                                </a:lnTo>
                                <a:lnTo>
                                  <a:pt x="117" y="853"/>
                                </a:lnTo>
                                <a:lnTo>
                                  <a:pt x="147" y="909"/>
                                </a:lnTo>
                                <a:lnTo>
                                  <a:pt x="152" y="948"/>
                                </a:lnTo>
                                <a:lnTo>
                                  <a:pt x="170" y="978"/>
                                </a:lnTo>
                                <a:lnTo>
                                  <a:pt x="213" y="934"/>
                                </a:lnTo>
                                <a:lnTo>
                                  <a:pt x="246" y="923"/>
                                </a:lnTo>
                                <a:lnTo>
                                  <a:pt x="308" y="889"/>
                                </a:lnTo>
                                <a:lnTo>
                                  <a:pt x="353" y="906"/>
                                </a:lnTo>
                                <a:lnTo>
                                  <a:pt x="394" y="893"/>
                                </a:lnTo>
                                <a:lnTo>
                                  <a:pt x="423" y="914"/>
                                </a:lnTo>
                                <a:lnTo>
                                  <a:pt x="415" y="949"/>
                                </a:lnTo>
                                <a:lnTo>
                                  <a:pt x="419" y="991"/>
                                </a:lnTo>
                                <a:lnTo>
                                  <a:pt x="444" y="1015"/>
                                </a:lnTo>
                                <a:lnTo>
                                  <a:pt x="440" y="1056"/>
                                </a:lnTo>
                                <a:lnTo>
                                  <a:pt x="403" y="1061"/>
                                </a:lnTo>
                                <a:lnTo>
                                  <a:pt x="353" y="1056"/>
                                </a:lnTo>
                                <a:lnTo>
                                  <a:pt x="316" y="1060"/>
                                </a:lnTo>
                                <a:lnTo>
                                  <a:pt x="299" y="1081"/>
                                </a:lnTo>
                                <a:lnTo>
                                  <a:pt x="295" y="1107"/>
                                </a:lnTo>
                                <a:lnTo>
                                  <a:pt x="248" y="1104"/>
                                </a:lnTo>
                                <a:lnTo>
                                  <a:pt x="248" y="1147"/>
                                </a:lnTo>
                                <a:lnTo>
                                  <a:pt x="290" y="1185"/>
                                </a:lnTo>
                                <a:lnTo>
                                  <a:pt x="317" y="1228"/>
                                </a:lnTo>
                                <a:lnTo>
                                  <a:pt x="332" y="1269"/>
                                </a:lnTo>
                                <a:lnTo>
                                  <a:pt x="374" y="1291"/>
                                </a:lnTo>
                                <a:lnTo>
                                  <a:pt x="407" y="1308"/>
                                </a:lnTo>
                                <a:lnTo>
                                  <a:pt x="390" y="1344"/>
                                </a:lnTo>
                                <a:lnTo>
                                  <a:pt x="387" y="1402"/>
                                </a:lnTo>
                                <a:lnTo>
                                  <a:pt x="416" y="1392"/>
                                </a:lnTo>
                                <a:lnTo>
                                  <a:pt x="435" y="1354"/>
                                </a:lnTo>
                                <a:lnTo>
                                  <a:pt x="481" y="1329"/>
                                </a:lnTo>
                                <a:lnTo>
                                  <a:pt x="527" y="1333"/>
                                </a:lnTo>
                                <a:lnTo>
                                  <a:pt x="551" y="1372"/>
                                </a:lnTo>
                                <a:lnTo>
                                  <a:pt x="593" y="1423"/>
                                </a:lnTo>
                                <a:lnTo>
                                  <a:pt x="644" y="1407"/>
                                </a:lnTo>
                                <a:lnTo>
                                  <a:pt x="647" y="1359"/>
                                </a:lnTo>
                                <a:lnTo>
                                  <a:pt x="654" y="1299"/>
                                </a:lnTo>
                                <a:lnTo>
                                  <a:pt x="630" y="1249"/>
                                </a:lnTo>
                                <a:lnTo>
                                  <a:pt x="644" y="1182"/>
                                </a:lnTo>
                                <a:lnTo>
                                  <a:pt x="632" y="1153"/>
                                </a:lnTo>
                                <a:lnTo>
                                  <a:pt x="642" y="1095"/>
                                </a:lnTo>
                                <a:lnTo>
                                  <a:pt x="678" y="1078"/>
                                </a:lnTo>
                                <a:lnTo>
                                  <a:pt x="709" y="1064"/>
                                </a:lnTo>
                                <a:lnTo>
                                  <a:pt x="749" y="1054"/>
                                </a:lnTo>
                                <a:lnTo>
                                  <a:pt x="792" y="1059"/>
                                </a:lnTo>
                                <a:lnTo>
                                  <a:pt x="767" y="1017"/>
                                </a:lnTo>
                                <a:lnTo>
                                  <a:pt x="819" y="985"/>
                                </a:lnTo>
                                <a:lnTo>
                                  <a:pt x="861" y="941"/>
                                </a:lnTo>
                                <a:lnTo>
                                  <a:pt x="908" y="914"/>
                                </a:lnTo>
                                <a:lnTo>
                                  <a:pt x="957" y="902"/>
                                </a:lnTo>
                                <a:lnTo>
                                  <a:pt x="982" y="927"/>
                                </a:lnTo>
                                <a:lnTo>
                                  <a:pt x="970" y="962"/>
                                </a:lnTo>
                                <a:lnTo>
                                  <a:pt x="957" y="1017"/>
                                </a:lnTo>
                                <a:lnTo>
                                  <a:pt x="1007" y="1021"/>
                                </a:lnTo>
                                <a:lnTo>
                                  <a:pt x="978" y="1090"/>
                                </a:lnTo>
                                <a:lnTo>
                                  <a:pt x="945" y="1137"/>
                                </a:lnTo>
                                <a:lnTo>
                                  <a:pt x="945" y="1171"/>
                                </a:lnTo>
                                <a:lnTo>
                                  <a:pt x="995" y="1201"/>
                                </a:lnTo>
                                <a:lnTo>
                                  <a:pt x="1048" y="1205"/>
                                </a:lnTo>
                                <a:lnTo>
                                  <a:pt x="1107" y="1210"/>
                                </a:lnTo>
                                <a:lnTo>
                                  <a:pt x="1168" y="1188"/>
                                </a:lnTo>
                                <a:lnTo>
                                  <a:pt x="1218" y="1197"/>
                                </a:lnTo>
                                <a:lnTo>
                                  <a:pt x="1251" y="1235"/>
                                </a:lnTo>
                                <a:lnTo>
                                  <a:pt x="1287" y="1266"/>
                                </a:lnTo>
                                <a:lnTo>
                                  <a:pt x="1288" y="1321"/>
                                </a:lnTo>
                                <a:lnTo>
                                  <a:pt x="1320" y="1368"/>
                                </a:lnTo>
                                <a:lnTo>
                                  <a:pt x="1331" y="1404"/>
                                </a:lnTo>
                                <a:lnTo>
                                  <a:pt x="1363" y="1441"/>
                                </a:lnTo>
                                <a:lnTo>
                                  <a:pt x="1417" y="1449"/>
                                </a:lnTo>
                                <a:lnTo>
                                  <a:pt x="1487" y="1419"/>
                                </a:lnTo>
                                <a:lnTo>
                                  <a:pt x="1528" y="1376"/>
                                </a:lnTo>
                                <a:lnTo>
                                  <a:pt x="1574" y="1347"/>
                                </a:lnTo>
                                <a:lnTo>
                                  <a:pt x="1624" y="1304"/>
                                </a:lnTo>
                                <a:lnTo>
                                  <a:pt x="1682" y="1304"/>
                                </a:lnTo>
                                <a:lnTo>
                                  <a:pt x="1744" y="1299"/>
                                </a:lnTo>
                                <a:lnTo>
                                  <a:pt x="1802" y="1253"/>
                                </a:lnTo>
                                <a:lnTo>
                                  <a:pt x="1850" y="1243"/>
                                </a:lnTo>
                                <a:lnTo>
                                  <a:pt x="1877" y="1273"/>
                                </a:lnTo>
                                <a:lnTo>
                                  <a:pt x="1950" y="1287"/>
                                </a:lnTo>
                                <a:lnTo>
                                  <a:pt x="2021" y="1282"/>
                                </a:lnTo>
                                <a:lnTo>
                                  <a:pt x="2103" y="1299"/>
                                </a:lnTo>
                                <a:lnTo>
                                  <a:pt x="2153" y="1308"/>
                                </a:lnTo>
                                <a:lnTo>
                                  <a:pt x="2196" y="1288"/>
                                </a:lnTo>
                                <a:lnTo>
                                  <a:pt x="2237" y="1313"/>
                                </a:lnTo>
                                <a:lnTo>
                                  <a:pt x="2273" y="1243"/>
                                </a:lnTo>
                                <a:lnTo>
                                  <a:pt x="2275" y="1163"/>
                                </a:lnTo>
                                <a:lnTo>
                                  <a:pt x="2229" y="1099"/>
                                </a:lnTo>
                                <a:lnTo>
                                  <a:pt x="2237" y="1065"/>
                                </a:lnTo>
                                <a:lnTo>
                                  <a:pt x="2298" y="1055"/>
                                </a:lnTo>
                                <a:lnTo>
                                  <a:pt x="2344" y="1052"/>
                                </a:lnTo>
                                <a:lnTo>
                                  <a:pt x="2397" y="1067"/>
                                </a:lnTo>
                                <a:lnTo>
                                  <a:pt x="2407" y="993"/>
                                </a:lnTo>
                                <a:lnTo>
                                  <a:pt x="2415" y="911"/>
                                </a:lnTo>
                                <a:lnTo>
                                  <a:pt x="2459" y="861"/>
                                </a:lnTo>
                                <a:lnTo>
                                  <a:pt x="2522" y="897"/>
                                </a:lnTo>
                                <a:lnTo>
                                  <a:pt x="2577" y="895"/>
                                </a:lnTo>
                                <a:lnTo>
                                  <a:pt x="2601" y="833"/>
                                </a:lnTo>
                                <a:lnTo>
                                  <a:pt x="2599" y="781"/>
                                </a:lnTo>
                                <a:lnTo>
                                  <a:pt x="2609" y="748"/>
                                </a:lnTo>
                                <a:lnTo>
                                  <a:pt x="2709" y="673"/>
                                </a:lnTo>
                                <a:lnTo>
                                  <a:pt x="2673" y="628"/>
                                </a:lnTo>
                                <a:lnTo>
                                  <a:pt x="2574" y="637"/>
                                </a:lnTo>
                                <a:lnTo>
                                  <a:pt x="2522" y="571"/>
                                </a:lnTo>
                                <a:lnTo>
                                  <a:pt x="2474" y="498"/>
                                </a:lnTo>
                                <a:lnTo>
                                  <a:pt x="2430" y="496"/>
                                </a:lnTo>
                                <a:lnTo>
                                  <a:pt x="2340" y="483"/>
                                </a:lnTo>
                                <a:lnTo>
                                  <a:pt x="2253" y="523"/>
                                </a:lnTo>
                                <a:lnTo>
                                  <a:pt x="2184" y="430"/>
                                </a:lnTo>
                                <a:lnTo>
                                  <a:pt x="2121" y="331"/>
                                </a:lnTo>
                                <a:lnTo>
                                  <a:pt x="2096" y="256"/>
                                </a:lnTo>
                                <a:lnTo>
                                  <a:pt x="2039" y="193"/>
                                </a:lnTo>
                                <a:lnTo>
                                  <a:pt x="2000" y="106"/>
                                </a:lnTo>
                                <a:lnTo>
                                  <a:pt x="1977" y="141"/>
                                </a:lnTo>
                                <a:lnTo>
                                  <a:pt x="1866" y="184"/>
                                </a:lnTo>
                                <a:lnTo>
                                  <a:pt x="1848" y="228"/>
                                </a:lnTo>
                                <a:lnTo>
                                  <a:pt x="1788" y="237"/>
                                </a:lnTo>
                                <a:lnTo>
                                  <a:pt x="1788" y="154"/>
                                </a:lnTo>
                                <a:lnTo>
                                  <a:pt x="1629" y="130"/>
                                </a:lnTo>
                                <a:lnTo>
                                  <a:pt x="1598" y="30"/>
                                </a:lnTo>
                                <a:lnTo>
                                  <a:pt x="1491" y="0"/>
                                </a:lnTo>
                                <a:lnTo>
                                  <a:pt x="1415" y="46"/>
                                </a:lnTo>
                                <a:lnTo>
                                  <a:pt x="1340" y="81"/>
                                </a:lnTo>
                                <a:lnTo>
                                  <a:pt x="1266" y="85"/>
                                </a:lnTo>
                                <a:lnTo>
                                  <a:pt x="1209" y="133"/>
                                </a:lnTo>
                                <a:lnTo>
                                  <a:pt x="1112" y="151"/>
                                </a:lnTo>
                                <a:lnTo>
                                  <a:pt x="1020" y="147"/>
                                </a:lnTo>
                                <a:lnTo>
                                  <a:pt x="951" y="180"/>
                                </a:lnTo>
                                <a:lnTo>
                                  <a:pt x="977" y="232"/>
                                </a:lnTo>
                                <a:lnTo>
                                  <a:pt x="1017" y="270"/>
                                </a:lnTo>
                                <a:lnTo>
                                  <a:pt x="957" y="277"/>
                                </a:lnTo>
                                <a:lnTo>
                                  <a:pt x="950" y="315"/>
                                </a:lnTo>
                                <a:lnTo>
                                  <a:pt x="951" y="349"/>
                                </a:lnTo>
                                <a:lnTo>
                                  <a:pt x="902" y="384"/>
                                </a:lnTo>
                                <a:lnTo>
                                  <a:pt x="972" y="432"/>
                                </a:lnTo>
                                <a:lnTo>
                                  <a:pt x="993" y="457"/>
                                </a:lnTo>
                                <a:lnTo>
                                  <a:pt x="995" y="490"/>
                                </a:lnTo>
                                <a:lnTo>
                                  <a:pt x="963" y="501"/>
                                </a:lnTo>
                                <a:lnTo>
                                  <a:pt x="927" y="510"/>
                                </a:lnTo>
                                <a:lnTo>
                                  <a:pt x="887" y="496"/>
                                </a:lnTo>
                                <a:lnTo>
                                  <a:pt x="858" y="526"/>
                                </a:lnTo>
                                <a:lnTo>
                                  <a:pt x="812" y="511"/>
                                </a:lnTo>
                                <a:lnTo>
                                  <a:pt x="786" y="472"/>
                                </a:lnTo>
                                <a:lnTo>
                                  <a:pt x="764" y="492"/>
                                </a:lnTo>
                                <a:lnTo>
                                  <a:pt x="720" y="492"/>
                                </a:lnTo>
                                <a:lnTo>
                                  <a:pt x="681" y="522"/>
                                </a:lnTo>
                                <a:lnTo>
                                  <a:pt x="656" y="496"/>
                                </a:lnTo>
                                <a:lnTo>
                                  <a:pt x="554" y="517"/>
                                </a:lnTo>
                                <a:lnTo>
                                  <a:pt x="506" y="519"/>
                                </a:lnTo>
                                <a:lnTo>
                                  <a:pt x="461" y="463"/>
                                </a:lnTo>
                                <a:lnTo>
                                  <a:pt x="381" y="412"/>
                                </a:lnTo>
                                <a:lnTo>
                                  <a:pt x="312" y="4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1" name="Freeform 7"/>
                        <wps:cNvSpPr>
                          <a:spLocks/>
                        </wps:cNvSpPr>
                        <wps:spPr bwMode="auto">
                          <a:xfrm>
                            <a:off x="4926829" y="2874502"/>
                            <a:ext cx="177515" cy="151044"/>
                          </a:xfrm>
                          <a:custGeom>
                            <a:avLst/>
                            <a:gdLst>
                              <a:gd name="T0" fmla="*/ 24 w 1063626"/>
                              <a:gd name="T1" fmla="*/ 61 h 901451"/>
                              <a:gd name="T2" fmla="*/ 12 w 1063626"/>
                              <a:gd name="T3" fmla="*/ 47 h 901451"/>
                              <a:gd name="T4" fmla="*/ 4 w 1063626"/>
                              <a:gd name="T5" fmla="*/ 52 h 901451"/>
                              <a:gd name="T6" fmla="*/ 0 w 1063626"/>
                              <a:gd name="T7" fmla="*/ 59 h 901451"/>
                              <a:gd name="T8" fmla="*/ 1 w 1063626"/>
                              <a:gd name="T9" fmla="*/ 68 h 901451"/>
                              <a:gd name="T10" fmla="*/ 2 w 1063626"/>
                              <a:gd name="T11" fmla="*/ 77 h 901451"/>
                              <a:gd name="T12" fmla="*/ 6 w 1063626"/>
                              <a:gd name="T13" fmla="*/ 88 h 901451"/>
                              <a:gd name="T14" fmla="*/ 14 w 1063626"/>
                              <a:gd name="T15" fmla="*/ 88 h 901451"/>
                              <a:gd name="T16" fmla="*/ 18 w 1063626"/>
                              <a:gd name="T17" fmla="*/ 93 h 901451"/>
                              <a:gd name="T18" fmla="*/ 15 w 1063626"/>
                              <a:gd name="T19" fmla="*/ 100 h 901451"/>
                              <a:gd name="T20" fmla="*/ 17 w 1063626"/>
                              <a:gd name="T21" fmla="*/ 106 h 901451"/>
                              <a:gd name="T22" fmla="*/ 22 w 1063626"/>
                              <a:gd name="T23" fmla="*/ 112 h 901451"/>
                              <a:gd name="T24" fmla="*/ 29 w 1063626"/>
                              <a:gd name="T25" fmla="*/ 116 h 901451"/>
                              <a:gd name="T26" fmla="*/ 37 w 1063626"/>
                              <a:gd name="T27" fmla="*/ 115 h 901451"/>
                              <a:gd name="T28" fmla="*/ 42 w 1063626"/>
                              <a:gd name="T29" fmla="*/ 114 h 901451"/>
                              <a:gd name="T30" fmla="*/ 44 w 1063626"/>
                              <a:gd name="T31" fmla="*/ 123 h 901451"/>
                              <a:gd name="T32" fmla="*/ 53 w 1063626"/>
                              <a:gd name="T33" fmla="*/ 126 h 901451"/>
                              <a:gd name="T34" fmla="*/ 61 w 1063626"/>
                              <a:gd name="T35" fmla="*/ 123 h 901451"/>
                              <a:gd name="T36" fmla="*/ 66 w 1063626"/>
                              <a:gd name="T37" fmla="*/ 115 h 901451"/>
                              <a:gd name="T38" fmla="*/ 71 w 1063626"/>
                              <a:gd name="T39" fmla="*/ 123 h 901451"/>
                              <a:gd name="T40" fmla="*/ 80 w 1063626"/>
                              <a:gd name="T41" fmla="*/ 128 h 901451"/>
                              <a:gd name="T42" fmla="*/ 92 w 1063626"/>
                              <a:gd name="T43" fmla="*/ 131 h 901451"/>
                              <a:gd name="T44" fmla="*/ 103 w 1063626"/>
                              <a:gd name="T45" fmla="*/ 125 h 901451"/>
                              <a:gd name="T46" fmla="*/ 111 w 1063626"/>
                              <a:gd name="T47" fmla="*/ 120 h 901451"/>
                              <a:gd name="T48" fmla="*/ 120 w 1063626"/>
                              <a:gd name="T49" fmla="*/ 108 h 901451"/>
                              <a:gd name="T50" fmla="*/ 116 w 1063626"/>
                              <a:gd name="T51" fmla="*/ 102 h 901451"/>
                              <a:gd name="T52" fmla="*/ 117 w 1063626"/>
                              <a:gd name="T53" fmla="*/ 93 h 901451"/>
                              <a:gd name="T54" fmla="*/ 124 w 1063626"/>
                              <a:gd name="T55" fmla="*/ 89 h 901451"/>
                              <a:gd name="T56" fmla="*/ 132 w 1063626"/>
                              <a:gd name="T57" fmla="*/ 78 h 901451"/>
                              <a:gd name="T58" fmla="*/ 131 w 1063626"/>
                              <a:gd name="T59" fmla="*/ 70 h 901451"/>
                              <a:gd name="T60" fmla="*/ 133 w 1063626"/>
                              <a:gd name="T61" fmla="*/ 63 h 901451"/>
                              <a:gd name="T62" fmla="*/ 136 w 1063626"/>
                              <a:gd name="T63" fmla="*/ 57 h 901451"/>
                              <a:gd name="T64" fmla="*/ 143 w 1063626"/>
                              <a:gd name="T65" fmla="*/ 55 h 901451"/>
                              <a:gd name="T66" fmla="*/ 152 w 1063626"/>
                              <a:gd name="T67" fmla="*/ 57 h 901451"/>
                              <a:gd name="T68" fmla="*/ 150 w 1063626"/>
                              <a:gd name="T69" fmla="*/ 49 h 901451"/>
                              <a:gd name="T70" fmla="*/ 141 w 1063626"/>
                              <a:gd name="T71" fmla="*/ 44 h 901451"/>
                              <a:gd name="T72" fmla="*/ 136 w 1063626"/>
                              <a:gd name="T73" fmla="*/ 39 h 901451"/>
                              <a:gd name="T74" fmla="*/ 139 w 1063626"/>
                              <a:gd name="T75" fmla="*/ 34 h 901451"/>
                              <a:gd name="T76" fmla="*/ 133 w 1063626"/>
                              <a:gd name="T77" fmla="*/ 29 h 901451"/>
                              <a:gd name="T78" fmla="*/ 128 w 1063626"/>
                              <a:gd name="T79" fmla="*/ 23 h 901451"/>
                              <a:gd name="T80" fmla="*/ 132 w 1063626"/>
                              <a:gd name="T81" fmla="*/ 13 h 901451"/>
                              <a:gd name="T82" fmla="*/ 131 w 1063626"/>
                              <a:gd name="T83" fmla="*/ 7 h 901451"/>
                              <a:gd name="T84" fmla="*/ 129 w 1063626"/>
                              <a:gd name="T85" fmla="*/ 1 h 901451"/>
                              <a:gd name="T86" fmla="*/ 121 w 1063626"/>
                              <a:gd name="T87" fmla="*/ 4 h 901451"/>
                              <a:gd name="T88" fmla="*/ 114 w 1063626"/>
                              <a:gd name="T89" fmla="*/ 2 h 901451"/>
                              <a:gd name="T90" fmla="*/ 106 w 1063626"/>
                              <a:gd name="T91" fmla="*/ 0 h 901451"/>
                              <a:gd name="T92" fmla="*/ 101 w 1063626"/>
                              <a:gd name="T93" fmla="*/ 4 h 901451"/>
                              <a:gd name="T94" fmla="*/ 97 w 1063626"/>
                              <a:gd name="T95" fmla="*/ 11 h 901451"/>
                              <a:gd name="T96" fmla="*/ 97 w 1063626"/>
                              <a:gd name="T97" fmla="*/ 20 h 901451"/>
                              <a:gd name="T98" fmla="*/ 90 w 1063626"/>
                              <a:gd name="T99" fmla="*/ 28 h 901451"/>
                              <a:gd name="T100" fmla="*/ 88 w 1063626"/>
                              <a:gd name="T101" fmla="*/ 36 h 901451"/>
                              <a:gd name="T102" fmla="*/ 84 w 1063626"/>
                              <a:gd name="T103" fmla="*/ 47 h 901451"/>
                              <a:gd name="T104" fmla="*/ 73 w 1063626"/>
                              <a:gd name="T105" fmla="*/ 48 h 901451"/>
                              <a:gd name="T106" fmla="*/ 62 w 1063626"/>
                              <a:gd name="T107" fmla="*/ 47 h 901451"/>
                              <a:gd name="T108" fmla="*/ 54 w 1063626"/>
                              <a:gd name="T109" fmla="*/ 45 h 901451"/>
                              <a:gd name="T110" fmla="*/ 48 w 1063626"/>
                              <a:gd name="T111" fmla="*/ 53 h 901451"/>
                              <a:gd name="T112" fmla="*/ 35 w 1063626"/>
                              <a:gd name="T113" fmla="*/ 55 h 901451"/>
                              <a:gd name="T114" fmla="*/ 24 w 1063626"/>
                              <a:gd name="T115" fmla="*/ 61 h 901451"/>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63626"/>
                              <a:gd name="T175" fmla="*/ 0 h 901451"/>
                              <a:gd name="T176" fmla="*/ 1063626 w 1063626"/>
                              <a:gd name="T177" fmla="*/ 901451 h 901451"/>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63626" h="901451">
                                <a:moveTo>
                                  <a:pt x="169312" y="419514"/>
                                </a:moveTo>
                                <a:lnTo>
                                  <a:pt x="86827" y="325804"/>
                                </a:lnTo>
                                <a:lnTo>
                                  <a:pt x="30389" y="357041"/>
                                </a:lnTo>
                                <a:lnTo>
                                  <a:pt x="0" y="406127"/>
                                </a:lnTo>
                                <a:lnTo>
                                  <a:pt x="8683" y="468600"/>
                                </a:lnTo>
                                <a:lnTo>
                                  <a:pt x="13024" y="531074"/>
                                </a:lnTo>
                                <a:lnTo>
                                  <a:pt x="43413" y="602472"/>
                                </a:lnTo>
                                <a:lnTo>
                                  <a:pt x="99851" y="606934"/>
                                </a:lnTo>
                                <a:lnTo>
                                  <a:pt x="125899" y="638171"/>
                                </a:lnTo>
                                <a:lnTo>
                                  <a:pt x="104192" y="687257"/>
                                </a:lnTo>
                                <a:lnTo>
                                  <a:pt x="117216" y="730393"/>
                                </a:lnTo>
                                <a:lnTo>
                                  <a:pt x="151947" y="772042"/>
                                </a:lnTo>
                                <a:lnTo>
                                  <a:pt x="204043" y="797329"/>
                                </a:lnTo>
                                <a:lnTo>
                                  <a:pt x="256139" y="789892"/>
                                </a:lnTo>
                                <a:lnTo>
                                  <a:pt x="290869" y="780967"/>
                                </a:lnTo>
                                <a:lnTo>
                                  <a:pt x="308234" y="847902"/>
                                </a:lnTo>
                                <a:lnTo>
                                  <a:pt x="369013" y="865752"/>
                                </a:lnTo>
                                <a:lnTo>
                                  <a:pt x="425450" y="843440"/>
                                </a:lnTo>
                                <a:lnTo>
                                  <a:pt x="460181" y="794354"/>
                                </a:lnTo>
                                <a:lnTo>
                                  <a:pt x="499253" y="843440"/>
                                </a:lnTo>
                                <a:lnTo>
                                  <a:pt x="564373" y="883601"/>
                                </a:lnTo>
                                <a:lnTo>
                                  <a:pt x="642517" y="901451"/>
                                </a:lnTo>
                                <a:lnTo>
                                  <a:pt x="725002" y="856827"/>
                                </a:lnTo>
                                <a:lnTo>
                                  <a:pt x="781440" y="825591"/>
                                </a:lnTo>
                                <a:lnTo>
                                  <a:pt x="842218" y="745268"/>
                                </a:lnTo>
                                <a:lnTo>
                                  <a:pt x="816170" y="700644"/>
                                </a:lnTo>
                                <a:lnTo>
                                  <a:pt x="820511" y="642633"/>
                                </a:lnTo>
                                <a:lnTo>
                                  <a:pt x="872607" y="611396"/>
                                </a:lnTo>
                                <a:lnTo>
                                  <a:pt x="924703" y="535536"/>
                                </a:lnTo>
                                <a:lnTo>
                                  <a:pt x="920362" y="481987"/>
                                </a:lnTo>
                                <a:lnTo>
                                  <a:pt x="929045" y="432901"/>
                                </a:lnTo>
                                <a:lnTo>
                                  <a:pt x="950751" y="392740"/>
                                </a:lnTo>
                                <a:lnTo>
                                  <a:pt x="1002847" y="379353"/>
                                </a:lnTo>
                                <a:lnTo>
                                  <a:pt x="1063626" y="392740"/>
                                </a:lnTo>
                                <a:lnTo>
                                  <a:pt x="1054943" y="339191"/>
                                </a:lnTo>
                                <a:lnTo>
                                  <a:pt x="989823" y="303492"/>
                                </a:lnTo>
                                <a:lnTo>
                                  <a:pt x="950751" y="267793"/>
                                </a:lnTo>
                                <a:lnTo>
                                  <a:pt x="976799" y="236557"/>
                                </a:lnTo>
                                <a:lnTo>
                                  <a:pt x="933386" y="196395"/>
                                </a:lnTo>
                                <a:lnTo>
                                  <a:pt x="894314" y="156234"/>
                                </a:lnTo>
                                <a:lnTo>
                                  <a:pt x="924703" y="89298"/>
                                </a:lnTo>
                                <a:lnTo>
                                  <a:pt x="916021" y="49137"/>
                                </a:lnTo>
                                <a:lnTo>
                                  <a:pt x="902035" y="9525"/>
                                </a:lnTo>
                                <a:lnTo>
                                  <a:pt x="847266" y="30956"/>
                                </a:lnTo>
                                <a:lnTo>
                                  <a:pt x="802022" y="14288"/>
                                </a:lnTo>
                                <a:lnTo>
                                  <a:pt x="742491" y="0"/>
                                </a:lnTo>
                                <a:lnTo>
                                  <a:pt x="711535" y="30956"/>
                                </a:lnTo>
                                <a:lnTo>
                                  <a:pt x="678197" y="78581"/>
                                </a:lnTo>
                                <a:lnTo>
                                  <a:pt x="678197" y="140494"/>
                                </a:lnTo>
                                <a:lnTo>
                                  <a:pt x="630572" y="190500"/>
                                </a:lnTo>
                                <a:lnTo>
                                  <a:pt x="613903" y="250031"/>
                                </a:lnTo>
                                <a:lnTo>
                                  <a:pt x="590421" y="321342"/>
                                </a:lnTo>
                                <a:lnTo>
                                  <a:pt x="511510" y="330994"/>
                                </a:lnTo>
                                <a:lnTo>
                                  <a:pt x="437691" y="326231"/>
                                </a:lnTo>
                                <a:lnTo>
                                  <a:pt x="382037" y="307955"/>
                                </a:lnTo>
                                <a:lnTo>
                                  <a:pt x="337678" y="361950"/>
                                </a:lnTo>
                                <a:lnTo>
                                  <a:pt x="247456" y="379353"/>
                                </a:lnTo>
                                <a:lnTo>
                                  <a:pt x="169312" y="41951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2" name="Freeform 8"/>
                        <wps:cNvSpPr>
                          <a:spLocks/>
                        </wps:cNvSpPr>
                        <wps:spPr bwMode="auto">
                          <a:xfrm>
                            <a:off x="4205867" y="2324828"/>
                            <a:ext cx="512304" cy="473374"/>
                          </a:xfrm>
                          <a:custGeom>
                            <a:avLst/>
                            <a:gdLst>
                              <a:gd name="T0" fmla="*/ 173 w 3052763"/>
                              <a:gd name="T1" fmla="*/ 36 h 2835275"/>
                              <a:gd name="T2" fmla="*/ 182 w 3052763"/>
                              <a:gd name="T3" fmla="*/ 60 h 2835275"/>
                              <a:gd name="T4" fmla="*/ 207 w 3052763"/>
                              <a:gd name="T5" fmla="*/ 85 h 2835275"/>
                              <a:gd name="T6" fmla="*/ 244 w 3052763"/>
                              <a:gd name="T7" fmla="*/ 93 h 2835275"/>
                              <a:gd name="T8" fmla="*/ 302 w 3052763"/>
                              <a:gd name="T9" fmla="*/ 116 h 2835275"/>
                              <a:gd name="T10" fmla="*/ 306 w 3052763"/>
                              <a:gd name="T11" fmla="*/ 87 h 2835275"/>
                              <a:gd name="T12" fmla="*/ 324 w 3052763"/>
                              <a:gd name="T13" fmla="*/ 106 h 2835275"/>
                              <a:gd name="T14" fmla="*/ 361 w 3052763"/>
                              <a:gd name="T15" fmla="*/ 111 h 2835275"/>
                              <a:gd name="T16" fmla="*/ 366 w 3052763"/>
                              <a:gd name="T17" fmla="*/ 96 h 2835275"/>
                              <a:gd name="T18" fmla="*/ 384 w 3052763"/>
                              <a:gd name="T19" fmla="*/ 74 h 2835275"/>
                              <a:gd name="T20" fmla="*/ 439 w 3052763"/>
                              <a:gd name="T21" fmla="*/ 78 h 2835275"/>
                              <a:gd name="T22" fmla="*/ 448 w 3052763"/>
                              <a:gd name="T23" fmla="*/ 102 h 2835275"/>
                              <a:gd name="T24" fmla="*/ 405 w 3052763"/>
                              <a:gd name="T25" fmla="*/ 151 h 2835275"/>
                              <a:gd name="T26" fmla="*/ 385 w 3052763"/>
                              <a:gd name="T27" fmla="*/ 182 h 2835275"/>
                              <a:gd name="T28" fmla="*/ 357 w 3052763"/>
                              <a:gd name="T29" fmla="*/ 157 h 2835275"/>
                              <a:gd name="T30" fmla="*/ 358 w 3052763"/>
                              <a:gd name="T31" fmla="*/ 140 h 2835275"/>
                              <a:gd name="T32" fmla="*/ 319 w 3052763"/>
                              <a:gd name="T33" fmla="*/ 114 h 2835275"/>
                              <a:gd name="T34" fmla="*/ 314 w 3052763"/>
                              <a:gd name="T35" fmla="*/ 130 h 2835275"/>
                              <a:gd name="T36" fmla="*/ 317 w 3052763"/>
                              <a:gd name="T37" fmla="*/ 154 h 2835275"/>
                              <a:gd name="T38" fmla="*/ 322 w 3052763"/>
                              <a:gd name="T39" fmla="*/ 190 h 2835275"/>
                              <a:gd name="T40" fmla="*/ 296 w 3052763"/>
                              <a:gd name="T41" fmla="*/ 193 h 2835275"/>
                              <a:gd name="T42" fmla="*/ 285 w 3052763"/>
                              <a:gd name="T43" fmla="*/ 217 h 2835275"/>
                              <a:gd name="T44" fmla="*/ 257 w 3052763"/>
                              <a:gd name="T45" fmla="*/ 236 h 2835275"/>
                              <a:gd name="T46" fmla="*/ 230 w 3052763"/>
                              <a:gd name="T47" fmla="*/ 260 h 2835275"/>
                              <a:gd name="T48" fmla="*/ 213 w 3052763"/>
                              <a:gd name="T49" fmla="*/ 278 h 2835275"/>
                              <a:gd name="T50" fmla="*/ 198 w 3052763"/>
                              <a:gd name="T51" fmla="*/ 288 h 2835275"/>
                              <a:gd name="T52" fmla="*/ 184 w 3052763"/>
                              <a:gd name="T53" fmla="*/ 317 h 2835275"/>
                              <a:gd name="T54" fmla="*/ 176 w 3052763"/>
                              <a:gd name="T55" fmla="*/ 350 h 2835275"/>
                              <a:gd name="T56" fmla="*/ 170 w 3052763"/>
                              <a:gd name="T57" fmla="*/ 376 h 2835275"/>
                              <a:gd name="T58" fmla="*/ 150 w 3052763"/>
                              <a:gd name="T59" fmla="*/ 396 h 2835275"/>
                              <a:gd name="T60" fmla="*/ 128 w 3052763"/>
                              <a:gd name="T61" fmla="*/ 394 h 2835275"/>
                              <a:gd name="T62" fmla="*/ 111 w 3052763"/>
                              <a:gd name="T63" fmla="*/ 354 h 2835275"/>
                              <a:gd name="T64" fmla="*/ 93 w 3052763"/>
                              <a:gd name="T65" fmla="*/ 309 h 2835275"/>
                              <a:gd name="T66" fmla="*/ 70 w 3052763"/>
                              <a:gd name="T67" fmla="*/ 234 h 2835275"/>
                              <a:gd name="T68" fmla="*/ 60 w 3052763"/>
                              <a:gd name="T69" fmla="*/ 186 h 2835275"/>
                              <a:gd name="T70" fmla="*/ 35 w 3052763"/>
                              <a:gd name="T71" fmla="*/ 207 h 2835275"/>
                              <a:gd name="T72" fmla="*/ 31 w 3052763"/>
                              <a:gd name="T73" fmla="*/ 176 h 2835275"/>
                              <a:gd name="T74" fmla="*/ 6 w 3052763"/>
                              <a:gd name="T75" fmla="*/ 169 h 2835275"/>
                              <a:gd name="T76" fmla="*/ 25 w 3052763"/>
                              <a:gd name="T77" fmla="*/ 152 h 2835275"/>
                              <a:gd name="T78" fmla="*/ 37 w 3052763"/>
                              <a:gd name="T79" fmla="*/ 134 h 2835275"/>
                              <a:gd name="T80" fmla="*/ 22 w 3052763"/>
                              <a:gd name="T81" fmla="*/ 101 h 2835275"/>
                              <a:gd name="T82" fmla="*/ 64 w 3052763"/>
                              <a:gd name="T83" fmla="*/ 93 h 2835275"/>
                              <a:gd name="T84" fmla="*/ 85 w 3052763"/>
                              <a:gd name="T85" fmla="*/ 63 h 2835275"/>
                              <a:gd name="T86" fmla="*/ 96 w 3052763"/>
                              <a:gd name="T87" fmla="*/ 22 h 2835275"/>
                              <a:gd name="T88" fmla="*/ 116 w 3052763"/>
                              <a:gd name="T89" fmla="*/ 7 h 2835275"/>
                              <a:gd name="T90" fmla="*/ 150 w 3052763"/>
                              <a:gd name="T91" fmla="*/ 5 h 283527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052763"/>
                              <a:gd name="T139" fmla="*/ 0 h 2835275"/>
                              <a:gd name="T140" fmla="*/ 3052763 w 3052763"/>
                              <a:gd name="T141" fmla="*/ 2835275 h 2835275"/>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052763" h="2835275">
                                <a:moveTo>
                                  <a:pt x="1081088" y="104775"/>
                                </a:moveTo>
                                <a:lnTo>
                                  <a:pt x="1122363" y="190500"/>
                                </a:lnTo>
                                <a:lnTo>
                                  <a:pt x="1181100" y="249238"/>
                                </a:lnTo>
                                <a:lnTo>
                                  <a:pt x="1241425" y="296863"/>
                                </a:lnTo>
                                <a:lnTo>
                                  <a:pt x="1289050" y="334963"/>
                                </a:lnTo>
                                <a:lnTo>
                                  <a:pt x="1241425" y="419100"/>
                                </a:lnTo>
                                <a:lnTo>
                                  <a:pt x="1247775" y="515938"/>
                                </a:lnTo>
                                <a:lnTo>
                                  <a:pt x="1327150" y="566738"/>
                                </a:lnTo>
                                <a:lnTo>
                                  <a:pt x="1409700" y="596900"/>
                                </a:lnTo>
                                <a:lnTo>
                                  <a:pt x="1500188" y="635000"/>
                                </a:lnTo>
                                <a:lnTo>
                                  <a:pt x="1546225" y="658813"/>
                                </a:lnTo>
                                <a:lnTo>
                                  <a:pt x="1666875" y="654050"/>
                                </a:lnTo>
                                <a:lnTo>
                                  <a:pt x="1763713" y="741363"/>
                                </a:lnTo>
                                <a:lnTo>
                                  <a:pt x="1946275" y="779463"/>
                                </a:lnTo>
                                <a:lnTo>
                                  <a:pt x="2058988" y="809625"/>
                                </a:lnTo>
                                <a:lnTo>
                                  <a:pt x="2089150" y="757238"/>
                                </a:lnTo>
                                <a:lnTo>
                                  <a:pt x="2108200" y="696913"/>
                                </a:lnTo>
                                <a:lnTo>
                                  <a:pt x="2089150" y="606425"/>
                                </a:lnTo>
                                <a:lnTo>
                                  <a:pt x="2212975" y="625475"/>
                                </a:lnTo>
                                <a:lnTo>
                                  <a:pt x="2208213" y="715963"/>
                                </a:lnTo>
                                <a:lnTo>
                                  <a:pt x="2209800" y="744538"/>
                                </a:lnTo>
                                <a:lnTo>
                                  <a:pt x="2282825" y="754063"/>
                                </a:lnTo>
                                <a:lnTo>
                                  <a:pt x="2373313" y="774700"/>
                                </a:lnTo>
                                <a:lnTo>
                                  <a:pt x="2463800" y="779463"/>
                                </a:lnTo>
                                <a:lnTo>
                                  <a:pt x="2544763" y="768350"/>
                                </a:lnTo>
                                <a:lnTo>
                                  <a:pt x="2538413" y="700088"/>
                                </a:lnTo>
                                <a:lnTo>
                                  <a:pt x="2500313" y="671513"/>
                                </a:lnTo>
                                <a:lnTo>
                                  <a:pt x="2413000" y="587375"/>
                                </a:lnTo>
                                <a:lnTo>
                                  <a:pt x="2517775" y="561975"/>
                                </a:lnTo>
                                <a:lnTo>
                                  <a:pt x="2619375" y="520700"/>
                                </a:lnTo>
                                <a:lnTo>
                                  <a:pt x="2798763" y="504825"/>
                                </a:lnTo>
                                <a:lnTo>
                                  <a:pt x="2900363" y="495300"/>
                                </a:lnTo>
                                <a:lnTo>
                                  <a:pt x="2995550" y="546746"/>
                                </a:lnTo>
                                <a:lnTo>
                                  <a:pt x="3012219" y="597943"/>
                                </a:lnTo>
                                <a:lnTo>
                                  <a:pt x="3036888" y="654050"/>
                                </a:lnTo>
                                <a:lnTo>
                                  <a:pt x="3052763" y="714375"/>
                                </a:lnTo>
                                <a:lnTo>
                                  <a:pt x="2932447" y="713433"/>
                                </a:lnTo>
                                <a:lnTo>
                                  <a:pt x="2836863" y="781050"/>
                                </a:lnTo>
                                <a:lnTo>
                                  <a:pt x="2763378" y="1055143"/>
                                </a:lnTo>
                                <a:lnTo>
                                  <a:pt x="2643188" y="1090613"/>
                                </a:lnTo>
                                <a:lnTo>
                                  <a:pt x="2647950" y="1209675"/>
                                </a:lnTo>
                                <a:lnTo>
                                  <a:pt x="2627647" y="1270646"/>
                                </a:lnTo>
                                <a:lnTo>
                                  <a:pt x="2552700" y="1133475"/>
                                </a:lnTo>
                                <a:lnTo>
                                  <a:pt x="2447925" y="1168400"/>
                                </a:lnTo>
                                <a:lnTo>
                                  <a:pt x="2432050" y="1100138"/>
                                </a:lnTo>
                                <a:lnTo>
                                  <a:pt x="2495550" y="1039813"/>
                                </a:lnTo>
                                <a:lnTo>
                                  <a:pt x="2532063" y="965200"/>
                                </a:lnTo>
                                <a:lnTo>
                                  <a:pt x="2441575" y="981075"/>
                                </a:lnTo>
                                <a:lnTo>
                                  <a:pt x="2303463" y="949325"/>
                                </a:lnTo>
                                <a:lnTo>
                                  <a:pt x="2282825" y="842963"/>
                                </a:lnTo>
                                <a:lnTo>
                                  <a:pt x="2179638" y="800100"/>
                                </a:lnTo>
                                <a:lnTo>
                                  <a:pt x="2085975" y="849313"/>
                                </a:lnTo>
                                <a:lnTo>
                                  <a:pt x="2093913" y="885825"/>
                                </a:lnTo>
                                <a:lnTo>
                                  <a:pt x="2143125" y="906463"/>
                                </a:lnTo>
                                <a:lnTo>
                                  <a:pt x="2162175" y="958850"/>
                                </a:lnTo>
                                <a:lnTo>
                                  <a:pt x="2114550" y="996950"/>
                                </a:lnTo>
                                <a:lnTo>
                                  <a:pt x="2160588" y="1076325"/>
                                </a:lnTo>
                                <a:lnTo>
                                  <a:pt x="2170113" y="1177925"/>
                                </a:lnTo>
                                <a:lnTo>
                                  <a:pt x="2189163" y="1273175"/>
                                </a:lnTo>
                                <a:lnTo>
                                  <a:pt x="2198688" y="1333500"/>
                                </a:lnTo>
                                <a:lnTo>
                                  <a:pt x="2138363" y="1358900"/>
                                </a:lnTo>
                                <a:lnTo>
                                  <a:pt x="2109788" y="1296988"/>
                                </a:lnTo>
                                <a:lnTo>
                                  <a:pt x="2019300" y="1349375"/>
                                </a:lnTo>
                                <a:lnTo>
                                  <a:pt x="1962150" y="1404938"/>
                                </a:lnTo>
                                <a:lnTo>
                                  <a:pt x="1989138" y="1481138"/>
                                </a:lnTo>
                                <a:lnTo>
                                  <a:pt x="1943100" y="1520825"/>
                                </a:lnTo>
                                <a:lnTo>
                                  <a:pt x="1884363" y="1554163"/>
                                </a:lnTo>
                                <a:lnTo>
                                  <a:pt x="1817688" y="1587500"/>
                                </a:lnTo>
                                <a:lnTo>
                                  <a:pt x="1755775" y="1654175"/>
                                </a:lnTo>
                                <a:lnTo>
                                  <a:pt x="1708150" y="1711325"/>
                                </a:lnTo>
                                <a:lnTo>
                                  <a:pt x="1643063" y="1762125"/>
                                </a:lnTo>
                                <a:lnTo>
                                  <a:pt x="1570038" y="1820863"/>
                                </a:lnTo>
                                <a:lnTo>
                                  <a:pt x="1504950" y="1871663"/>
                                </a:lnTo>
                                <a:lnTo>
                                  <a:pt x="1479550" y="1924050"/>
                                </a:lnTo>
                                <a:lnTo>
                                  <a:pt x="1450975" y="1944688"/>
                                </a:lnTo>
                                <a:lnTo>
                                  <a:pt x="1395413" y="1963738"/>
                                </a:lnTo>
                                <a:lnTo>
                                  <a:pt x="1408113" y="2001838"/>
                                </a:lnTo>
                                <a:lnTo>
                                  <a:pt x="1347788" y="2014538"/>
                                </a:lnTo>
                                <a:lnTo>
                                  <a:pt x="1266825" y="2033588"/>
                                </a:lnTo>
                                <a:lnTo>
                                  <a:pt x="1262063" y="2116138"/>
                                </a:lnTo>
                                <a:lnTo>
                                  <a:pt x="1257300" y="2216150"/>
                                </a:lnTo>
                                <a:lnTo>
                                  <a:pt x="1284288" y="2305050"/>
                                </a:lnTo>
                                <a:lnTo>
                                  <a:pt x="1236663" y="2400300"/>
                                </a:lnTo>
                                <a:lnTo>
                                  <a:pt x="1203325" y="2449513"/>
                                </a:lnTo>
                                <a:lnTo>
                                  <a:pt x="1228725" y="2506663"/>
                                </a:lnTo>
                                <a:lnTo>
                                  <a:pt x="1223963" y="2587625"/>
                                </a:lnTo>
                                <a:lnTo>
                                  <a:pt x="1162050" y="2628900"/>
                                </a:lnTo>
                                <a:lnTo>
                                  <a:pt x="1138238" y="2692400"/>
                                </a:lnTo>
                                <a:lnTo>
                                  <a:pt x="1095375" y="2720975"/>
                                </a:lnTo>
                                <a:lnTo>
                                  <a:pt x="1023938" y="2771775"/>
                                </a:lnTo>
                                <a:lnTo>
                                  <a:pt x="1014413" y="2835275"/>
                                </a:lnTo>
                                <a:lnTo>
                                  <a:pt x="927100" y="2828925"/>
                                </a:lnTo>
                                <a:lnTo>
                                  <a:pt x="871538" y="2757488"/>
                                </a:lnTo>
                                <a:lnTo>
                                  <a:pt x="841375" y="2682875"/>
                                </a:lnTo>
                                <a:lnTo>
                                  <a:pt x="828675" y="2597150"/>
                                </a:lnTo>
                                <a:lnTo>
                                  <a:pt x="760413" y="2476500"/>
                                </a:lnTo>
                                <a:lnTo>
                                  <a:pt x="708025" y="2359025"/>
                                </a:lnTo>
                                <a:lnTo>
                                  <a:pt x="684213" y="2257425"/>
                                </a:lnTo>
                                <a:lnTo>
                                  <a:pt x="633413" y="2162175"/>
                                </a:lnTo>
                                <a:lnTo>
                                  <a:pt x="557213" y="2035175"/>
                                </a:lnTo>
                                <a:lnTo>
                                  <a:pt x="509588" y="1824038"/>
                                </a:lnTo>
                                <a:lnTo>
                                  <a:pt x="481013" y="1635125"/>
                                </a:lnTo>
                                <a:lnTo>
                                  <a:pt x="479425" y="1490663"/>
                                </a:lnTo>
                                <a:lnTo>
                                  <a:pt x="466725" y="1319213"/>
                                </a:lnTo>
                                <a:lnTo>
                                  <a:pt x="409575" y="1300163"/>
                                </a:lnTo>
                                <a:lnTo>
                                  <a:pt x="395288" y="1400175"/>
                                </a:lnTo>
                                <a:lnTo>
                                  <a:pt x="328613" y="1438275"/>
                                </a:lnTo>
                                <a:lnTo>
                                  <a:pt x="241300" y="1446213"/>
                                </a:lnTo>
                                <a:lnTo>
                                  <a:pt x="76200" y="1316038"/>
                                </a:lnTo>
                                <a:lnTo>
                                  <a:pt x="150813" y="1273175"/>
                                </a:lnTo>
                                <a:lnTo>
                                  <a:pt x="209550" y="1233488"/>
                                </a:lnTo>
                                <a:lnTo>
                                  <a:pt x="184150" y="1192213"/>
                                </a:lnTo>
                                <a:lnTo>
                                  <a:pt x="107950" y="1204913"/>
                                </a:lnTo>
                                <a:lnTo>
                                  <a:pt x="38100" y="1181100"/>
                                </a:lnTo>
                                <a:lnTo>
                                  <a:pt x="0" y="1106488"/>
                                </a:lnTo>
                                <a:lnTo>
                                  <a:pt x="50800" y="1071563"/>
                                </a:lnTo>
                                <a:lnTo>
                                  <a:pt x="168275" y="1066800"/>
                                </a:lnTo>
                                <a:lnTo>
                                  <a:pt x="279400" y="1066800"/>
                                </a:lnTo>
                                <a:lnTo>
                                  <a:pt x="298450" y="1019175"/>
                                </a:lnTo>
                                <a:lnTo>
                                  <a:pt x="255588" y="935038"/>
                                </a:lnTo>
                                <a:lnTo>
                                  <a:pt x="217488" y="871538"/>
                                </a:lnTo>
                                <a:lnTo>
                                  <a:pt x="214313" y="787400"/>
                                </a:lnTo>
                                <a:lnTo>
                                  <a:pt x="152400" y="704850"/>
                                </a:lnTo>
                                <a:lnTo>
                                  <a:pt x="306388" y="631825"/>
                                </a:lnTo>
                                <a:lnTo>
                                  <a:pt x="350838" y="668338"/>
                                </a:lnTo>
                                <a:lnTo>
                                  <a:pt x="436563" y="652463"/>
                                </a:lnTo>
                                <a:lnTo>
                                  <a:pt x="496888" y="584200"/>
                                </a:lnTo>
                                <a:lnTo>
                                  <a:pt x="568325" y="530225"/>
                                </a:lnTo>
                                <a:lnTo>
                                  <a:pt x="581025" y="441325"/>
                                </a:lnTo>
                                <a:lnTo>
                                  <a:pt x="654050" y="360363"/>
                                </a:lnTo>
                                <a:lnTo>
                                  <a:pt x="660400" y="273050"/>
                                </a:lnTo>
                                <a:lnTo>
                                  <a:pt x="657225" y="157163"/>
                                </a:lnTo>
                                <a:lnTo>
                                  <a:pt x="712788" y="90488"/>
                                </a:lnTo>
                                <a:lnTo>
                                  <a:pt x="736600" y="47625"/>
                                </a:lnTo>
                                <a:lnTo>
                                  <a:pt x="792163" y="49213"/>
                                </a:lnTo>
                                <a:lnTo>
                                  <a:pt x="876300" y="0"/>
                                </a:lnTo>
                                <a:lnTo>
                                  <a:pt x="952500" y="14288"/>
                                </a:lnTo>
                                <a:lnTo>
                                  <a:pt x="1020763" y="33338"/>
                                </a:lnTo>
                                <a:lnTo>
                                  <a:pt x="1081088" y="104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3" name="Freeform 9"/>
                        <wps:cNvSpPr>
                          <a:spLocks/>
                        </wps:cNvSpPr>
                        <wps:spPr bwMode="auto">
                          <a:xfrm>
                            <a:off x="4556227" y="2458743"/>
                            <a:ext cx="90315" cy="105886"/>
                          </a:xfrm>
                          <a:custGeom>
                            <a:avLst/>
                            <a:gdLst>
                              <a:gd name="T0" fmla="*/ 28 w 542591"/>
                              <a:gd name="T1" fmla="*/ 6 h 631972"/>
                              <a:gd name="T2" fmla="*/ 13 w 542591"/>
                              <a:gd name="T3" fmla="*/ 0 h 631972"/>
                              <a:gd name="T4" fmla="*/ 0 w 542591"/>
                              <a:gd name="T5" fmla="*/ 7 h 631972"/>
                              <a:gd name="T6" fmla="*/ 2 w 542591"/>
                              <a:gd name="T7" fmla="*/ 12 h 631972"/>
                              <a:gd name="T8" fmla="*/ 9 w 542591"/>
                              <a:gd name="T9" fmla="*/ 15 h 631972"/>
                              <a:gd name="T10" fmla="*/ 11 w 542591"/>
                              <a:gd name="T11" fmla="*/ 24 h 631972"/>
                              <a:gd name="T12" fmla="*/ 4 w 542591"/>
                              <a:gd name="T13" fmla="*/ 28 h 631972"/>
                              <a:gd name="T14" fmla="*/ 11 w 542591"/>
                              <a:gd name="T15" fmla="*/ 39 h 631972"/>
                              <a:gd name="T16" fmla="*/ 12 w 542591"/>
                              <a:gd name="T17" fmla="*/ 56 h 631972"/>
                              <a:gd name="T18" fmla="*/ 15 w 542591"/>
                              <a:gd name="T19" fmla="*/ 68 h 631972"/>
                              <a:gd name="T20" fmla="*/ 16 w 542591"/>
                              <a:gd name="T21" fmla="*/ 77 h 631972"/>
                              <a:gd name="T22" fmla="*/ 34 w 542591"/>
                              <a:gd name="T23" fmla="*/ 73 h 631972"/>
                              <a:gd name="T24" fmla="*/ 46 w 542591"/>
                              <a:gd name="T25" fmla="*/ 75 h 631972"/>
                              <a:gd name="T26" fmla="*/ 56 w 542591"/>
                              <a:gd name="T27" fmla="*/ 70 h 631972"/>
                              <a:gd name="T28" fmla="*/ 64 w 542591"/>
                              <a:gd name="T29" fmla="*/ 71 h 631972"/>
                              <a:gd name="T30" fmla="*/ 64 w 542591"/>
                              <a:gd name="T31" fmla="*/ 84 h 631972"/>
                              <a:gd name="T32" fmla="*/ 69 w 542591"/>
                              <a:gd name="T33" fmla="*/ 92 h 631972"/>
                              <a:gd name="T34" fmla="*/ 74 w 542591"/>
                              <a:gd name="T35" fmla="*/ 83 h 631972"/>
                              <a:gd name="T36" fmla="*/ 76 w 542591"/>
                              <a:gd name="T37" fmla="*/ 69 h 631972"/>
                              <a:gd name="T38" fmla="*/ 73 w 542591"/>
                              <a:gd name="T39" fmla="*/ 63 h 631972"/>
                              <a:gd name="T40" fmla="*/ 66 w 542591"/>
                              <a:gd name="T41" fmla="*/ 48 h 631972"/>
                              <a:gd name="T42" fmla="*/ 51 w 542591"/>
                              <a:gd name="T43" fmla="*/ 54 h 631972"/>
                              <a:gd name="T44" fmla="*/ 49 w 542591"/>
                              <a:gd name="T45" fmla="*/ 44 h 631972"/>
                              <a:gd name="T46" fmla="*/ 58 w 542591"/>
                              <a:gd name="T47" fmla="*/ 35 h 631972"/>
                              <a:gd name="T48" fmla="*/ 62 w 542591"/>
                              <a:gd name="T49" fmla="*/ 24 h 631972"/>
                              <a:gd name="T50" fmla="*/ 51 w 542591"/>
                              <a:gd name="T51" fmla="*/ 26 h 631972"/>
                              <a:gd name="T52" fmla="*/ 31 w 542591"/>
                              <a:gd name="T53" fmla="*/ 21 h 631972"/>
                              <a:gd name="T54" fmla="*/ 29 w 542591"/>
                              <a:gd name="T55" fmla="*/ 12 h 631972"/>
                              <a:gd name="T56" fmla="*/ 28 w 542591"/>
                              <a:gd name="T57" fmla="*/ 6 h 631972"/>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542591"/>
                              <a:gd name="T88" fmla="*/ 0 h 631972"/>
                              <a:gd name="T89" fmla="*/ 542591 w 542591"/>
                              <a:gd name="T90" fmla="*/ 631972 h 631972"/>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542591" h="631972">
                                <a:moveTo>
                                  <a:pt x="201216" y="40481"/>
                                </a:moveTo>
                                <a:lnTo>
                                  <a:pt x="92869" y="0"/>
                                </a:lnTo>
                                <a:lnTo>
                                  <a:pt x="0" y="48815"/>
                                </a:lnTo>
                                <a:lnTo>
                                  <a:pt x="10778" y="84285"/>
                                </a:lnTo>
                                <a:lnTo>
                                  <a:pt x="61578" y="104922"/>
                                </a:lnTo>
                                <a:lnTo>
                                  <a:pt x="75866" y="162072"/>
                                </a:lnTo>
                                <a:lnTo>
                                  <a:pt x="29828" y="195410"/>
                                </a:lnTo>
                                <a:lnTo>
                                  <a:pt x="77453" y="271610"/>
                                </a:lnTo>
                                <a:lnTo>
                                  <a:pt x="85391" y="381147"/>
                                </a:lnTo>
                                <a:lnTo>
                                  <a:pt x="104441" y="470047"/>
                                </a:lnTo>
                                <a:lnTo>
                                  <a:pt x="113966" y="528785"/>
                                </a:lnTo>
                                <a:lnTo>
                                  <a:pt x="240966" y="501797"/>
                                </a:lnTo>
                                <a:lnTo>
                                  <a:pt x="326691" y="514497"/>
                                </a:lnTo>
                                <a:lnTo>
                                  <a:pt x="399716" y="481160"/>
                                </a:lnTo>
                                <a:lnTo>
                                  <a:pt x="458453" y="487510"/>
                                </a:lnTo>
                                <a:lnTo>
                                  <a:pt x="452103" y="576410"/>
                                </a:lnTo>
                                <a:lnTo>
                                  <a:pt x="490203" y="631972"/>
                                </a:lnTo>
                                <a:lnTo>
                                  <a:pt x="529891" y="570060"/>
                                </a:lnTo>
                                <a:lnTo>
                                  <a:pt x="542591" y="473222"/>
                                </a:lnTo>
                                <a:lnTo>
                                  <a:pt x="521953" y="431947"/>
                                </a:lnTo>
                                <a:lnTo>
                                  <a:pt x="467978" y="328760"/>
                                </a:lnTo>
                                <a:lnTo>
                                  <a:pt x="361616" y="370035"/>
                                </a:lnTo>
                                <a:lnTo>
                                  <a:pt x="348853" y="300037"/>
                                </a:lnTo>
                                <a:lnTo>
                                  <a:pt x="414003" y="236685"/>
                                </a:lnTo>
                                <a:lnTo>
                                  <a:pt x="444166" y="165247"/>
                                </a:lnTo>
                                <a:lnTo>
                                  <a:pt x="359569" y="178593"/>
                                </a:lnTo>
                                <a:lnTo>
                                  <a:pt x="218741" y="146197"/>
                                </a:lnTo>
                                <a:lnTo>
                                  <a:pt x="206041" y="81110"/>
                                </a:lnTo>
                                <a:lnTo>
                                  <a:pt x="201216" y="4048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4" name="Freeform 10"/>
                        <wps:cNvSpPr>
                          <a:spLocks/>
                        </wps:cNvSpPr>
                        <wps:spPr bwMode="auto">
                          <a:xfrm>
                            <a:off x="4637199" y="2418257"/>
                            <a:ext cx="144815" cy="337902"/>
                          </a:xfrm>
                          <a:custGeom>
                            <a:avLst/>
                            <a:gdLst>
                              <a:gd name="T0" fmla="*/ 39 w 861678"/>
                              <a:gd name="T1" fmla="*/ 32 h 2017860"/>
                              <a:gd name="T2" fmla="*/ 32 w 861678"/>
                              <a:gd name="T3" fmla="*/ 59 h 2017860"/>
                              <a:gd name="T4" fmla="*/ 19 w 861678"/>
                              <a:gd name="T5" fmla="*/ 74 h 2017860"/>
                              <a:gd name="T6" fmla="*/ 10 w 861678"/>
                              <a:gd name="T7" fmla="*/ 88 h 2017860"/>
                              <a:gd name="T8" fmla="*/ 8 w 861678"/>
                              <a:gd name="T9" fmla="*/ 102 h 2017860"/>
                              <a:gd name="T10" fmla="*/ 0 w 861678"/>
                              <a:gd name="T11" fmla="*/ 126 h 2017860"/>
                              <a:gd name="T12" fmla="*/ 12 w 861678"/>
                              <a:gd name="T13" fmla="*/ 138 h 2017860"/>
                              <a:gd name="T14" fmla="*/ 14 w 861678"/>
                              <a:gd name="T15" fmla="*/ 150 h 2017860"/>
                              <a:gd name="T16" fmla="*/ 26 w 861678"/>
                              <a:gd name="T17" fmla="*/ 163 h 2017860"/>
                              <a:gd name="T18" fmla="*/ 30 w 861678"/>
                              <a:gd name="T19" fmla="*/ 186 h 2017860"/>
                              <a:gd name="T20" fmla="*/ 23 w 861678"/>
                              <a:gd name="T21" fmla="*/ 200 h 2017860"/>
                              <a:gd name="T22" fmla="*/ 36 w 861678"/>
                              <a:gd name="T23" fmla="*/ 210 h 2017860"/>
                              <a:gd name="T24" fmla="*/ 51 w 861678"/>
                              <a:gd name="T25" fmla="*/ 205 h 2017860"/>
                              <a:gd name="T26" fmla="*/ 63 w 861678"/>
                              <a:gd name="T27" fmla="*/ 195 h 2017860"/>
                              <a:gd name="T28" fmla="*/ 74 w 861678"/>
                              <a:gd name="T29" fmla="*/ 192 h 2017860"/>
                              <a:gd name="T30" fmla="*/ 78 w 861678"/>
                              <a:gd name="T31" fmla="*/ 215 h 2017860"/>
                              <a:gd name="T32" fmla="*/ 78 w 861678"/>
                              <a:gd name="T33" fmla="*/ 239 h 2017860"/>
                              <a:gd name="T34" fmla="*/ 90 w 861678"/>
                              <a:gd name="T35" fmla="*/ 252 h 2017860"/>
                              <a:gd name="T36" fmla="*/ 96 w 861678"/>
                              <a:gd name="T37" fmla="*/ 278 h 2017860"/>
                              <a:gd name="T38" fmla="*/ 100 w 861678"/>
                              <a:gd name="T39" fmla="*/ 292 h 2017860"/>
                              <a:gd name="T40" fmla="*/ 105 w 861678"/>
                              <a:gd name="T41" fmla="*/ 274 h 2017860"/>
                              <a:gd name="T42" fmla="*/ 106 w 861678"/>
                              <a:gd name="T43" fmla="*/ 258 h 2017860"/>
                              <a:gd name="T44" fmla="*/ 98 w 861678"/>
                              <a:gd name="T45" fmla="*/ 244 h 2017860"/>
                              <a:gd name="T46" fmla="*/ 91 w 861678"/>
                              <a:gd name="T47" fmla="*/ 225 h 2017860"/>
                              <a:gd name="T48" fmla="*/ 92 w 861678"/>
                              <a:gd name="T49" fmla="*/ 202 h 2017860"/>
                              <a:gd name="T50" fmla="*/ 82 w 861678"/>
                              <a:gd name="T51" fmla="*/ 186 h 2017860"/>
                              <a:gd name="T52" fmla="*/ 77 w 861678"/>
                              <a:gd name="T53" fmla="*/ 158 h 2017860"/>
                              <a:gd name="T54" fmla="*/ 92 w 861678"/>
                              <a:gd name="T55" fmla="*/ 145 h 2017860"/>
                              <a:gd name="T56" fmla="*/ 115 w 861678"/>
                              <a:gd name="T57" fmla="*/ 139 h 2017860"/>
                              <a:gd name="T58" fmla="*/ 127 w 861678"/>
                              <a:gd name="T59" fmla="*/ 117 h 2017860"/>
                              <a:gd name="T60" fmla="*/ 105 w 861678"/>
                              <a:gd name="T61" fmla="*/ 97 h 2017860"/>
                              <a:gd name="T62" fmla="*/ 92 w 861678"/>
                              <a:gd name="T63" fmla="*/ 77 h 2017860"/>
                              <a:gd name="T64" fmla="*/ 81 w 861678"/>
                              <a:gd name="T65" fmla="*/ 66 h 2017860"/>
                              <a:gd name="T66" fmla="*/ 91 w 861678"/>
                              <a:gd name="T67" fmla="*/ 40 h 2017860"/>
                              <a:gd name="T68" fmla="*/ 95 w 861678"/>
                              <a:gd name="T69" fmla="*/ 18 h 2017860"/>
                              <a:gd name="T70" fmla="*/ 81 w 861678"/>
                              <a:gd name="T71" fmla="*/ 0 h 2017860"/>
                              <a:gd name="T72" fmla="*/ 68 w 861678"/>
                              <a:gd name="T73" fmla="*/ 11 h 2017860"/>
                              <a:gd name="T74" fmla="*/ 53 w 861678"/>
                              <a:gd name="T75" fmla="*/ 21 h 201786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61678"/>
                              <a:gd name="T115" fmla="*/ 0 h 2017860"/>
                              <a:gd name="T116" fmla="*/ 861678 w 861678"/>
                              <a:gd name="T117" fmla="*/ 2017860 h 201786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61678" h="2017860">
                                <a:moveTo>
                                  <a:pt x="356853" y="147785"/>
                                </a:moveTo>
                                <a:lnTo>
                                  <a:pt x="261603" y="217635"/>
                                </a:lnTo>
                                <a:lnTo>
                                  <a:pt x="239378" y="304948"/>
                                </a:lnTo>
                                <a:lnTo>
                                  <a:pt x="213978" y="403373"/>
                                </a:lnTo>
                                <a:lnTo>
                                  <a:pt x="190166" y="489098"/>
                                </a:lnTo>
                                <a:lnTo>
                                  <a:pt x="125078" y="509735"/>
                                </a:lnTo>
                                <a:lnTo>
                                  <a:pt x="71103" y="524023"/>
                                </a:lnTo>
                                <a:lnTo>
                                  <a:pt x="71103" y="608160"/>
                                </a:lnTo>
                                <a:lnTo>
                                  <a:pt x="72691" y="655785"/>
                                </a:lnTo>
                                <a:lnTo>
                                  <a:pt x="52387" y="704850"/>
                                </a:lnTo>
                                <a:lnTo>
                                  <a:pt x="39290" y="810815"/>
                                </a:lnTo>
                                <a:lnTo>
                                  <a:pt x="0" y="870347"/>
                                </a:lnTo>
                                <a:lnTo>
                                  <a:pt x="23478" y="941535"/>
                                </a:lnTo>
                                <a:lnTo>
                                  <a:pt x="82216" y="949473"/>
                                </a:lnTo>
                                <a:lnTo>
                                  <a:pt x="86978" y="993923"/>
                                </a:lnTo>
                                <a:lnTo>
                                  <a:pt x="91741" y="1032023"/>
                                </a:lnTo>
                                <a:lnTo>
                                  <a:pt x="109203" y="1093935"/>
                                </a:lnTo>
                                <a:lnTo>
                                  <a:pt x="172703" y="1124098"/>
                                </a:lnTo>
                                <a:lnTo>
                                  <a:pt x="191753" y="1193948"/>
                                </a:lnTo>
                                <a:lnTo>
                                  <a:pt x="201278" y="1279673"/>
                                </a:lnTo>
                                <a:lnTo>
                                  <a:pt x="172703" y="1352698"/>
                                </a:lnTo>
                                <a:lnTo>
                                  <a:pt x="158416" y="1381273"/>
                                </a:lnTo>
                                <a:lnTo>
                                  <a:pt x="182228" y="1419373"/>
                                </a:lnTo>
                                <a:lnTo>
                                  <a:pt x="242553" y="1446360"/>
                                </a:lnTo>
                                <a:lnTo>
                                  <a:pt x="301291" y="1451123"/>
                                </a:lnTo>
                                <a:lnTo>
                                  <a:pt x="342566" y="1409848"/>
                                </a:lnTo>
                                <a:lnTo>
                                  <a:pt x="385428" y="1360635"/>
                                </a:lnTo>
                                <a:lnTo>
                                  <a:pt x="423528" y="1341585"/>
                                </a:lnTo>
                                <a:lnTo>
                                  <a:pt x="447341" y="1300310"/>
                                </a:lnTo>
                                <a:lnTo>
                                  <a:pt x="501316" y="1327298"/>
                                </a:lnTo>
                                <a:lnTo>
                                  <a:pt x="515603" y="1395560"/>
                                </a:lnTo>
                                <a:lnTo>
                                  <a:pt x="525128" y="1484460"/>
                                </a:lnTo>
                                <a:lnTo>
                                  <a:pt x="510841" y="1571773"/>
                                </a:lnTo>
                                <a:lnTo>
                                  <a:pt x="525128" y="1646385"/>
                                </a:lnTo>
                                <a:lnTo>
                                  <a:pt x="558466" y="1681310"/>
                                </a:lnTo>
                                <a:lnTo>
                                  <a:pt x="612441" y="1741635"/>
                                </a:lnTo>
                                <a:lnTo>
                                  <a:pt x="625141" y="1852760"/>
                                </a:lnTo>
                                <a:lnTo>
                                  <a:pt x="652128" y="1914673"/>
                                </a:lnTo>
                                <a:lnTo>
                                  <a:pt x="625141" y="2017860"/>
                                </a:lnTo>
                                <a:lnTo>
                                  <a:pt x="678656" y="2015728"/>
                                </a:lnTo>
                                <a:lnTo>
                                  <a:pt x="685466" y="1979760"/>
                                </a:lnTo>
                                <a:lnTo>
                                  <a:pt x="709612" y="1887140"/>
                                </a:lnTo>
                                <a:lnTo>
                                  <a:pt x="700087" y="1841897"/>
                                </a:lnTo>
                                <a:lnTo>
                                  <a:pt x="719137" y="1779984"/>
                                </a:lnTo>
                                <a:lnTo>
                                  <a:pt x="704516" y="1736873"/>
                                </a:lnTo>
                                <a:lnTo>
                                  <a:pt x="666416" y="1681310"/>
                                </a:lnTo>
                                <a:lnTo>
                                  <a:pt x="623553" y="1627335"/>
                                </a:lnTo>
                                <a:lnTo>
                                  <a:pt x="618791" y="1551135"/>
                                </a:lnTo>
                                <a:lnTo>
                                  <a:pt x="606091" y="1479698"/>
                                </a:lnTo>
                                <a:lnTo>
                                  <a:pt x="625141" y="1395560"/>
                                </a:lnTo>
                                <a:lnTo>
                                  <a:pt x="625141" y="1335235"/>
                                </a:lnTo>
                                <a:lnTo>
                                  <a:pt x="552116" y="1281260"/>
                                </a:lnTo>
                                <a:lnTo>
                                  <a:pt x="520366" y="1178073"/>
                                </a:lnTo>
                                <a:lnTo>
                                  <a:pt x="520366" y="1090760"/>
                                </a:lnTo>
                                <a:lnTo>
                                  <a:pt x="552116" y="1043135"/>
                                </a:lnTo>
                                <a:lnTo>
                                  <a:pt x="625141" y="1003448"/>
                                </a:lnTo>
                                <a:lnTo>
                                  <a:pt x="702928" y="997098"/>
                                </a:lnTo>
                                <a:lnTo>
                                  <a:pt x="780716" y="962173"/>
                                </a:lnTo>
                                <a:lnTo>
                                  <a:pt x="829928" y="895498"/>
                                </a:lnTo>
                                <a:lnTo>
                                  <a:pt x="861678" y="808185"/>
                                </a:lnTo>
                                <a:lnTo>
                                  <a:pt x="768016" y="738335"/>
                                </a:lnTo>
                                <a:lnTo>
                                  <a:pt x="707691" y="670073"/>
                                </a:lnTo>
                                <a:lnTo>
                                  <a:pt x="708421" y="575072"/>
                                </a:lnTo>
                                <a:lnTo>
                                  <a:pt x="620378" y="530373"/>
                                </a:lnTo>
                                <a:lnTo>
                                  <a:pt x="526256" y="522684"/>
                                </a:lnTo>
                                <a:lnTo>
                                  <a:pt x="547353" y="452585"/>
                                </a:lnTo>
                                <a:lnTo>
                                  <a:pt x="606091" y="366860"/>
                                </a:lnTo>
                                <a:lnTo>
                                  <a:pt x="617203" y="274785"/>
                                </a:lnTo>
                                <a:lnTo>
                                  <a:pt x="656034" y="195262"/>
                                </a:lnTo>
                                <a:lnTo>
                                  <a:pt x="645318" y="123825"/>
                                </a:lnTo>
                                <a:lnTo>
                                  <a:pt x="582278" y="47773"/>
                                </a:lnTo>
                                <a:lnTo>
                                  <a:pt x="547687" y="0"/>
                                </a:lnTo>
                                <a:lnTo>
                                  <a:pt x="439403" y="33485"/>
                                </a:lnTo>
                                <a:lnTo>
                                  <a:pt x="456866" y="76348"/>
                                </a:lnTo>
                                <a:lnTo>
                                  <a:pt x="477503" y="150960"/>
                                </a:lnTo>
                                <a:lnTo>
                                  <a:pt x="356853" y="14778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5" name="Freeform 11"/>
                        <wps:cNvSpPr>
                          <a:spLocks/>
                        </wps:cNvSpPr>
                        <wps:spPr bwMode="auto">
                          <a:xfrm>
                            <a:off x="3606364" y="2341956"/>
                            <a:ext cx="373716" cy="298973"/>
                          </a:xfrm>
                          <a:custGeom>
                            <a:avLst/>
                            <a:gdLst>
                              <a:gd name="T0" fmla="*/ 7068360 w 1199"/>
                              <a:gd name="T1" fmla="*/ 226310190 h 960"/>
                              <a:gd name="T2" fmla="*/ 44630702 w 1199"/>
                              <a:gd name="T3" fmla="*/ 275906865 h 960"/>
                              <a:gd name="T4" fmla="*/ 70177404 w 1199"/>
                              <a:gd name="T5" fmla="*/ 337499325 h 960"/>
                              <a:gd name="T6" fmla="*/ 122886005 w 1199"/>
                              <a:gd name="T7" fmla="*/ 410281438 h 960"/>
                              <a:gd name="T8" fmla="*/ 149341196 w 1199"/>
                              <a:gd name="T9" fmla="*/ 475906465 h 960"/>
                              <a:gd name="T10" fmla="*/ 226081714 w 1199"/>
                              <a:gd name="T11" fmla="*/ 540624078 h 960"/>
                              <a:gd name="T12" fmla="*/ 242035731 w 1199"/>
                              <a:gd name="T13" fmla="*/ 627014875 h 960"/>
                              <a:gd name="T14" fmla="*/ 265259890 w 1199"/>
                              <a:gd name="T15" fmla="*/ 703022788 h 960"/>
                              <a:gd name="T16" fmla="*/ 328368933 w 1199"/>
                              <a:gd name="T17" fmla="*/ 771772650 h 960"/>
                              <a:gd name="T18" fmla="*/ 391477977 w 1199"/>
                              <a:gd name="T19" fmla="*/ 838204128 h 960"/>
                              <a:gd name="T20" fmla="*/ 434695261 w 1199"/>
                              <a:gd name="T21" fmla="*/ 885381453 h 960"/>
                              <a:gd name="T22" fmla="*/ 480234453 w 1199"/>
                              <a:gd name="T23" fmla="*/ 867740518 h 960"/>
                              <a:gd name="T24" fmla="*/ 566567655 w 1199"/>
                              <a:gd name="T25" fmla="*/ 875704053 h 960"/>
                              <a:gd name="T26" fmla="*/ 643308173 w 1199"/>
                              <a:gd name="T27" fmla="*/ 898184005 h 960"/>
                              <a:gd name="T28" fmla="*/ 721664525 w 1199"/>
                              <a:gd name="T29" fmla="*/ 843748630 h 960"/>
                              <a:gd name="T30" fmla="*/ 795173692 w 1199"/>
                              <a:gd name="T31" fmla="*/ 803728073 h 960"/>
                              <a:gd name="T32" fmla="*/ 875145878 w 1199"/>
                              <a:gd name="T33" fmla="*/ 792538738 h 960"/>
                              <a:gd name="T34" fmla="*/ 966224580 w 1199"/>
                              <a:gd name="T35" fmla="*/ 770159750 h 960"/>
                              <a:gd name="T36" fmla="*/ 1044580932 w 1199"/>
                              <a:gd name="T37" fmla="*/ 751006563 h 960"/>
                              <a:gd name="T38" fmla="*/ 1098905049 w 1199"/>
                              <a:gd name="T39" fmla="*/ 690220553 h 960"/>
                              <a:gd name="T40" fmla="*/ 1110113249 w 1199"/>
                              <a:gd name="T41" fmla="*/ 587801403 h 960"/>
                              <a:gd name="T42" fmla="*/ 1066896283 w 1199"/>
                              <a:gd name="T43" fmla="*/ 563809515 h 960"/>
                              <a:gd name="T44" fmla="*/ 967840414 w 1199"/>
                              <a:gd name="T45" fmla="*/ 554232763 h 960"/>
                              <a:gd name="T46" fmla="*/ 910284946 w 1199"/>
                              <a:gd name="T47" fmla="*/ 483870000 h 960"/>
                              <a:gd name="T48" fmla="*/ 868683495 w 1199"/>
                              <a:gd name="T49" fmla="*/ 445462978 h 960"/>
                              <a:gd name="T50" fmla="*/ 828697561 w 1199"/>
                              <a:gd name="T51" fmla="*/ 360684763 h 960"/>
                              <a:gd name="T52" fmla="*/ 774373126 w 1199"/>
                              <a:gd name="T53" fmla="*/ 288709100 h 960"/>
                              <a:gd name="T54" fmla="*/ 688039924 w 1199"/>
                              <a:gd name="T55" fmla="*/ 198386700 h 960"/>
                              <a:gd name="T56" fmla="*/ 612107164 w 1199"/>
                              <a:gd name="T57" fmla="*/ 179132865 h 960"/>
                              <a:gd name="T58" fmla="*/ 526581721 w 1199"/>
                              <a:gd name="T59" fmla="*/ 168749663 h 960"/>
                              <a:gd name="T60" fmla="*/ 473065361 w 1199"/>
                              <a:gd name="T61" fmla="*/ 127923290 h 960"/>
                              <a:gd name="T62" fmla="*/ 409855269 w 1199"/>
                              <a:gd name="T63" fmla="*/ 76007913 h 960"/>
                              <a:gd name="T64" fmla="*/ 308376125 w 1199"/>
                              <a:gd name="T65" fmla="*/ 23991888 h 960"/>
                              <a:gd name="T66" fmla="*/ 222042923 w 1199"/>
                              <a:gd name="T67" fmla="*/ 0 h 960"/>
                              <a:gd name="T68" fmla="*/ 138132996 w 1199"/>
                              <a:gd name="T69" fmla="*/ 28024138 h 960"/>
                              <a:gd name="T70" fmla="*/ 170142080 w 1199"/>
                              <a:gd name="T71" fmla="*/ 104737853 h 960"/>
                              <a:gd name="T72" fmla="*/ 134901963 w 1199"/>
                              <a:gd name="T73" fmla="*/ 152721628 h 960"/>
                              <a:gd name="T74" fmla="*/ 78962012 w 1199"/>
                              <a:gd name="T75" fmla="*/ 179939315 h 960"/>
                              <a:gd name="T76" fmla="*/ 16660726 w 1199"/>
                              <a:gd name="T77" fmla="*/ 191128650 h 96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199"/>
                              <a:gd name="T118" fmla="*/ 0 h 960"/>
                              <a:gd name="T119" fmla="*/ 2230102 w 1199"/>
                              <a:gd name="T120" fmla="*/ 1782762 h 96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199" h="960">
                                <a:moveTo>
                                  <a:pt x="0" y="228"/>
                                </a:moveTo>
                                <a:lnTo>
                                  <a:pt x="8" y="242"/>
                                </a:lnTo>
                                <a:lnTo>
                                  <a:pt x="15" y="286"/>
                                </a:lnTo>
                                <a:lnTo>
                                  <a:pt x="48" y="295"/>
                                </a:lnTo>
                                <a:lnTo>
                                  <a:pt x="65" y="321"/>
                                </a:lnTo>
                                <a:lnTo>
                                  <a:pt x="75" y="361"/>
                                </a:lnTo>
                                <a:lnTo>
                                  <a:pt x="111" y="402"/>
                                </a:lnTo>
                                <a:lnTo>
                                  <a:pt x="131" y="439"/>
                                </a:lnTo>
                                <a:lnTo>
                                  <a:pt x="164" y="461"/>
                                </a:lnTo>
                                <a:lnTo>
                                  <a:pt x="160" y="509"/>
                                </a:lnTo>
                                <a:lnTo>
                                  <a:pt x="209" y="541"/>
                                </a:lnTo>
                                <a:lnTo>
                                  <a:pt x="242" y="578"/>
                                </a:lnTo>
                                <a:lnTo>
                                  <a:pt x="263" y="619"/>
                                </a:lnTo>
                                <a:lnTo>
                                  <a:pt x="259" y="670"/>
                                </a:lnTo>
                                <a:lnTo>
                                  <a:pt x="273" y="704"/>
                                </a:lnTo>
                                <a:lnTo>
                                  <a:pt x="283" y="751"/>
                                </a:lnTo>
                                <a:lnTo>
                                  <a:pt x="330" y="781"/>
                                </a:lnTo>
                                <a:lnTo>
                                  <a:pt x="351" y="825"/>
                                </a:lnTo>
                                <a:lnTo>
                                  <a:pt x="390" y="863"/>
                                </a:lnTo>
                                <a:lnTo>
                                  <a:pt x="418" y="896"/>
                                </a:lnTo>
                                <a:lnTo>
                                  <a:pt x="428" y="935"/>
                                </a:lnTo>
                                <a:lnTo>
                                  <a:pt x="465" y="946"/>
                                </a:lnTo>
                                <a:lnTo>
                                  <a:pt x="486" y="931"/>
                                </a:lnTo>
                                <a:lnTo>
                                  <a:pt x="513" y="928"/>
                                </a:lnTo>
                                <a:lnTo>
                                  <a:pt x="558" y="931"/>
                                </a:lnTo>
                                <a:lnTo>
                                  <a:pt x="605" y="936"/>
                                </a:lnTo>
                                <a:lnTo>
                                  <a:pt x="641" y="945"/>
                                </a:lnTo>
                                <a:lnTo>
                                  <a:pt x="687" y="960"/>
                                </a:lnTo>
                                <a:lnTo>
                                  <a:pt x="724" y="947"/>
                                </a:lnTo>
                                <a:lnTo>
                                  <a:pt x="771" y="902"/>
                                </a:lnTo>
                                <a:lnTo>
                                  <a:pt x="812" y="876"/>
                                </a:lnTo>
                                <a:lnTo>
                                  <a:pt x="850" y="859"/>
                                </a:lnTo>
                                <a:lnTo>
                                  <a:pt x="899" y="851"/>
                                </a:lnTo>
                                <a:lnTo>
                                  <a:pt x="935" y="847"/>
                                </a:lnTo>
                                <a:lnTo>
                                  <a:pt x="980" y="835"/>
                                </a:lnTo>
                                <a:lnTo>
                                  <a:pt x="1043" y="825"/>
                                </a:lnTo>
                                <a:lnTo>
                                  <a:pt x="1079" y="811"/>
                                </a:lnTo>
                                <a:lnTo>
                                  <a:pt x="1106" y="804"/>
                                </a:lnTo>
                                <a:lnTo>
                                  <a:pt x="1138" y="774"/>
                                </a:lnTo>
                                <a:lnTo>
                                  <a:pt x="1150" y="738"/>
                                </a:lnTo>
                                <a:lnTo>
                                  <a:pt x="1178" y="697"/>
                                </a:lnTo>
                                <a:lnTo>
                                  <a:pt x="1199" y="660"/>
                                </a:lnTo>
                                <a:lnTo>
                                  <a:pt x="1181" y="628"/>
                                </a:lnTo>
                                <a:lnTo>
                                  <a:pt x="1169" y="599"/>
                                </a:lnTo>
                                <a:lnTo>
                                  <a:pt x="1140" y="603"/>
                                </a:lnTo>
                                <a:lnTo>
                                  <a:pt x="1086" y="598"/>
                                </a:lnTo>
                                <a:lnTo>
                                  <a:pt x="1034" y="592"/>
                                </a:lnTo>
                                <a:lnTo>
                                  <a:pt x="1002" y="555"/>
                                </a:lnTo>
                                <a:lnTo>
                                  <a:pt x="973" y="517"/>
                                </a:lnTo>
                                <a:lnTo>
                                  <a:pt x="952" y="502"/>
                                </a:lnTo>
                                <a:lnTo>
                                  <a:pt x="928" y="476"/>
                                </a:lnTo>
                                <a:lnTo>
                                  <a:pt x="896" y="445"/>
                                </a:lnTo>
                                <a:lnTo>
                                  <a:pt x="886" y="386"/>
                                </a:lnTo>
                                <a:lnTo>
                                  <a:pt x="870" y="351"/>
                                </a:lnTo>
                                <a:lnTo>
                                  <a:pt x="828" y="309"/>
                                </a:lnTo>
                                <a:lnTo>
                                  <a:pt x="788" y="269"/>
                                </a:lnTo>
                                <a:lnTo>
                                  <a:pt x="735" y="212"/>
                                </a:lnTo>
                                <a:lnTo>
                                  <a:pt x="704" y="203"/>
                                </a:lnTo>
                                <a:lnTo>
                                  <a:pt x="654" y="191"/>
                                </a:lnTo>
                                <a:lnTo>
                                  <a:pt x="600" y="198"/>
                                </a:lnTo>
                                <a:lnTo>
                                  <a:pt x="563" y="180"/>
                                </a:lnTo>
                                <a:lnTo>
                                  <a:pt x="529" y="163"/>
                                </a:lnTo>
                                <a:lnTo>
                                  <a:pt x="506" y="137"/>
                                </a:lnTo>
                                <a:lnTo>
                                  <a:pt x="469" y="102"/>
                                </a:lnTo>
                                <a:lnTo>
                                  <a:pt x="438" y="81"/>
                                </a:lnTo>
                                <a:lnTo>
                                  <a:pt x="382" y="56"/>
                                </a:lnTo>
                                <a:lnTo>
                                  <a:pt x="330" y="26"/>
                                </a:lnTo>
                                <a:lnTo>
                                  <a:pt x="283" y="4"/>
                                </a:lnTo>
                                <a:lnTo>
                                  <a:pt x="237" y="0"/>
                                </a:lnTo>
                                <a:lnTo>
                                  <a:pt x="199" y="19"/>
                                </a:lnTo>
                                <a:lnTo>
                                  <a:pt x="148" y="30"/>
                                </a:lnTo>
                                <a:lnTo>
                                  <a:pt x="149" y="59"/>
                                </a:lnTo>
                                <a:lnTo>
                                  <a:pt x="182" y="112"/>
                                </a:lnTo>
                                <a:lnTo>
                                  <a:pt x="165" y="139"/>
                                </a:lnTo>
                                <a:lnTo>
                                  <a:pt x="144" y="163"/>
                                </a:lnTo>
                                <a:lnTo>
                                  <a:pt x="114" y="176"/>
                                </a:lnTo>
                                <a:lnTo>
                                  <a:pt x="84" y="192"/>
                                </a:lnTo>
                                <a:lnTo>
                                  <a:pt x="33" y="185"/>
                                </a:lnTo>
                                <a:lnTo>
                                  <a:pt x="18" y="204"/>
                                </a:lnTo>
                                <a:lnTo>
                                  <a:pt x="0" y="22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6" name="Freeform 12"/>
                        <wps:cNvSpPr>
                          <a:spLocks/>
                        </wps:cNvSpPr>
                        <wps:spPr bwMode="auto">
                          <a:xfrm>
                            <a:off x="3749622" y="2600443"/>
                            <a:ext cx="183744" cy="119901"/>
                          </a:xfrm>
                          <a:custGeom>
                            <a:avLst/>
                            <a:gdLst>
                              <a:gd name="T0" fmla="*/ 2147483647 w 590"/>
                              <a:gd name="T1" fmla="*/ 2147483647 h 385"/>
                              <a:gd name="T2" fmla="*/ 0 w 590"/>
                              <a:gd name="T3" fmla="*/ 2147483647 h 385"/>
                              <a:gd name="T4" fmla="*/ 2147483647 w 590"/>
                              <a:gd name="T5" fmla="*/ 2147483647 h 385"/>
                              <a:gd name="T6" fmla="*/ 2147483647 w 590"/>
                              <a:gd name="T7" fmla="*/ 2147483647 h 385"/>
                              <a:gd name="T8" fmla="*/ 2147483647 w 590"/>
                              <a:gd name="T9" fmla="*/ 2147483647 h 385"/>
                              <a:gd name="T10" fmla="*/ 2147483647 w 590"/>
                              <a:gd name="T11" fmla="*/ 2147483647 h 385"/>
                              <a:gd name="T12" fmla="*/ 2147483647 w 590"/>
                              <a:gd name="T13" fmla="*/ 2147483647 h 385"/>
                              <a:gd name="T14" fmla="*/ 2147483647 w 590"/>
                              <a:gd name="T15" fmla="*/ 2147483647 h 385"/>
                              <a:gd name="T16" fmla="*/ 2147483647 w 590"/>
                              <a:gd name="T17" fmla="*/ 2147483647 h 385"/>
                              <a:gd name="T18" fmla="*/ 2147483647 w 590"/>
                              <a:gd name="T19" fmla="*/ 2147483647 h 385"/>
                              <a:gd name="T20" fmla="*/ 2147483647 w 590"/>
                              <a:gd name="T21" fmla="*/ 2147483647 h 385"/>
                              <a:gd name="T22" fmla="*/ 2147483647 w 590"/>
                              <a:gd name="T23" fmla="*/ 2147483647 h 385"/>
                              <a:gd name="T24" fmla="*/ 2147483647 w 590"/>
                              <a:gd name="T25" fmla="*/ 2147483647 h 385"/>
                              <a:gd name="T26" fmla="*/ 2147483647 w 590"/>
                              <a:gd name="T27" fmla="*/ 2147483647 h 385"/>
                              <a:gd name="T28" fmla="*/ 2147483647 w 590"/>
                              <a:gd name="T29" fmla="*/ 2147483647 h 385"/>
                              <a:gd name="T30" fmla="*/ 2147483647 w 590"/>
                              <a:gd name="T31" fmla="*/ 2147483647 h 385"/>
                              <a:gd name="T32" fmla="*/ 2147483647 w 590"/>
                              <a:gd name="T33" fmla="*/ 2147483647 h 385"/>
                              <a:gd name="T34" fmla="*/ 2147483647 w 590"/>
                              <a:gd name="T35" fmla="*/ 2147483647 h 385"/>
                              <a:gd name="T36" fmla="*/ 2147483647 w 590"/>
                              <a:gd name="T37" fmla="*/ 2147483647 h 385"/>
                              <a:gd name="T38" fmla="*/ 2147483647 w 590"/>
                              <a:gd name="T39" fmla="*/ 2147483647 h 385"/>
                              <a:gd name="T40" fmla="*/ 2147483647 w 590"/>
                              <a:gd name="T41" fmla="*/ 0 h 385"/>
                              <a:gd name="T42" fmla="*/ 2147483647 w 590"/>
                              <a:gd name="T43" fmla="*/ 2147483647 h 385"/>
                              <a:gd name="T44" fmla="*/ 2147483647 w 590"/>
                              <a:gd name="T45" fmla="*/ 2147483647 h 385"/>
                              <a:gd name="T46" fmla="*/ 2147483647 w 590"/>
                              <a:gd name="T47" fmla="*/ 2147483647 h 385"/>
                              <a:gd name="T48" fmla="*/ 2147483647 w 590"/>
                              <a:gd name="T49" fmla="*/ 2147483647 h 385"/>
                              <a:gd name="T50" fmla="*/ 2147483647 w 590"/>
                              <a:gd name="T51" fmla="*/ 2147483647 h 385"/>
                              <a:gd name="T52" fmla="*/ 2147483647 w 590"/>
                              <a:gd name="T53" fmla="*/ 2147483647 h 385"/>
                              <a:gd name="T54" fmla="*/ 2147483647 w 590"/>
                              <a:gd name="T55" fmla="*/ 2147483647 h 385"/>
                              <a:gd name="T56" fmla="*/ 2147483647 w 590"/>
                              <a:gd name="T57" fmla="*/ 2147483647 h 385"/>
                              <a:gd name="T58" fmla="*/ 2147483647 w 590"/>
                              <a:gd name="T59" fmla="*/ 2147483647 h 385"/>
                              <a:gd name="T60" fmla="*/ 2147483647 w 590"/>
                              <a:gd name="T61" fmla="*/ 2147483647 h 385"/>
                              <a:gd name="T62" fmla="*/ 2147483647 w 590"/>
                              <a:gd name="T63" fmla="*/ 2147483647 h 385"/>
                              <a:gd name="T64" fmla="*/ 2147483647 w 590"/>
                              <a:gd name="T65" fmla="*/ 2147483647 h 385"/>
                              <a:gd name="T66" fmla="*/ 2147483647 w 590"/>
                              <a:gd name="T67" fmla="*/ 2147483647 h 385"/>
                              <a:gd name="T68" fmla="*/ 2147483647 w 590"/>
                              <a:gd name="T69" fmla="*/ 2147483647 h 38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590"/>
                              <a:gd name="T106" fmla="*/ 0 h 385"/>
                              <a:gd name="T107" fmla="*/ 699 w 590"/>
                              <a:gd name="T108" fmla="*/ 452 h 38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590" h="385">
                                <a:moveTo>
                                  <a:pt x="7" y="152"/>
                                </a:moveTo>
                                <a:lnTo>
                                  <a:pt x="0" y="214"/>
                                </a:lnTo>
                                <a:lnTo>
                                  <a:pt x="14" y="254"/>
                                </a:lnTo>
                                <a:lnTo>
                                  <a:pt x="31" y="305"/>
                                </a:lnTo>
                                <a:lnTo>
                                  <a:pt x="41" y="359"/>
                                </a:lnTo>
                                <a:lnTo>
                                  <a:pt x="80" y="385"/>
                                </a:lnTo>
                                <a:lnTo>
                                  <a:pt x="125" y="366"/>
                                </a:lnTo>
                                <a:lnTo>
                                  <a:pt x="166" y="338"/>
                                </a:lnTo>
                                <a:lnTo>
                                  <a:pt x="229" y="342"/>
                                </a:lnTo>
                                <a:lnTo>
                                  <a:pt x="293" y="312"/>
                                </a:lnTo>
                                <a:lnTo>
                                  <a:pt x="344" y="279"/>
                                </a:lnTo>
                                <a:lnTo>
                                  <a:pt x="394" y="240"/>
                                </a:lnTo>
                                <a:lnTo>
                                  <a:pt x="479" y="224"/>
                                </a:lnTo>
                                <a:lnTo>
                                  <a:pt x="531" y="204"/>
                                </a:lnTo>
                                <a:lnTo>
                                  <a:pt x="541" y="174"/>
                                </a:lnTo>
                                <a:lnTo>
                                  <a:pt x="566" y="145"/>
                                </a:lnTo>
                                <a:lnTo>
                                  <a:pt x="590" y="125"/>
                                </a:lnTo>
                                <a:lnTo>
                                  <a:pt x="576" y="101"/>
                                </a:lnTo>
                                <a:lnTo>
                                  <a:pt x="556" y="67"/>
                                </a:lnTo>
                                <a:lnTo>
                                  <a:pt x="543" y="26"/>
                                </a:lnTo>
                                <a:lnTo>
                                  <a:pt x="533" y="0"/>
                                </a:lnTo>
                                <a:lnTo>
                                  <a:pt x="470" y="15"/>
                                </a:lnTo>
                                <a:lnTo>
                                  <a:pt x="433" y="20"/>
                                </a:lnTo>
                                <a:lnTo>
                                  <a:pt x="392" y="26"/>
                                </a:lnTo>
                                <a:lnTo>
                                  <a:pt x="351" y="47"/>
                                </a:lnTo>
                                <a:lnTo>
                                  <a:pt x="308" y="72"/>
                                </a:lnTo>
                                <a:lnTo>
                                  <a:pt x="266" y="115"/>
                                </a:lnTo>
                                <a:lnTo>
                                  <a:pt x="251" y="118"/>
                                </a:lnTo>
                                <a:lnTo>
                                  <a:pt x="227" y="130"/>
                                </a:lnTo>
                                <a:lnTo>
                                  <a:pt x="187" y="113"/>
                                </a:lnTo>
                                <a:lnTo>
                                  <a:pt x="128" y="102"/>
                                </a:lnTo>
                                <a:lnTo>
                                  <a:pt x="56" y="98"/>
                                </a:lnTo>
                                <a:lnTo>
                                  <a:pt x="25" y="101"/>
                                </a:lnTo>
                                <a:lnTo>
                                  <a:pt x="8" y="116"/>
                                </a:lnTo>
                                <a:lnTo>
                                  <a:pt x="7" y="15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7" name="Freeform 14"/>
                        <wps:cNvSpPr>
                          <a:spLocks/>
                        </wps:cNvSpPr>
                        <wps:spPr bwMode="auto">
                          <a:xfrm>
                            <a:off x="3913123" y="2468086"/>
                            <a:ext cx="80972" cy="60728"/>
                          </a:xfrm>
                          <a:custGeom>
                            <a:avLst/>
                            <a:gdLst>
                              <a:gd name="T0" fmla="*/ 0 w 260"/>
                              <a:gd name="T1" fmla="*/ 2147483647 h 195"/>
                              <a:gd name="T2" fmla="*/ 2147483647 w 260"/>
                              <a:gd name="T3" fmla="*/ 2147483647 h 195"/>
                              <a:gd name="T4" fmla="*/ 2147483647 w 260"/>
                              <a:gd name="T5" fmla="*/ 2147483647 h 195"/>
                              <a:gd name="T6" fmla="*/ 2147483647 w 260"/>
                              <a:gd name="T7" fmla="*/ 2147483647 h 195"/>
                              <a:gd name="T8" fmla="*/ 2147483647 w 260"/>
                              <a:gd name="T9" fmla="*/ 2147483647 h 195"/>
                              <a:gd name="T10" fmla="*/ 2147483647 w 260"/>
                              <a:gd name="T11" fmla="*/ 2147483647 h 195"/>
                              <a:gd name="T12" fmla="*/ 2147483647 w 260"/>
                              <a:gd name="T13" fmla="*/ 2147483647 h 195"/>
                              <a:gd name="T14" fmla="*/ 2147483647 w 260"/>
                              <a:gd name="T15" fmla="*/ 2147483647 h 195"/>
                              <a:gd name="T16" fmla="*/ 2147483647 w 260"/>
                              <a:gd name="T17" fmla="*/ 2147483647 h 195"/>
                              <a:gd name="T18" fmla="*/ 2147483647 w 260"/>
                              <a:gd name="T19" fmla="*/ 0 h 195"/>
                              <a:gd name="T20" fmla="*/ 2147483647 w 260"/>
                              <a:gd name="T21" fmla="*/ 2147483647 h 195"/>
                              <a:gd name="T22" fmla="*/ 2147483647 w 260"/>
                              <a:gd name="T23" fmla="*/ 2147483647 h 195"/>
                              <a:gd name="T24" fmla="*/ 2147483647 w 260"/>
                              <a:gd name="T25" fmla="*/ 2147483647 h 195"/>
                              <a:gd name="T26" fmla="*/ 2147483647 w 260"/>
                              <a:gd name="T27" fmla="*/ 2147483647 h 195"/>
                              <a:gd name="T28" fmla="*/ 2147483647 w 260"/>
                              <a:gd name="T29" fmla="*/ 2147483647 h 195"/>
                              <a:gd name="T30" fmla="*/ 2147483647 w 260"/>
                              <a:gd name="T31" fmla="*/ 2147483647 h 195"/>
                              <a:gd name="T32" fmla="*/ 2147483647 w 260"/>
                              <a:gd name="T33" fmla="*/ 2147483647 h 195"/>
                              <a:gd name="T34" fmla="*/ 2147483647 w 260"/>
                              <a:gd name="T35" fmla="*/ 2147483647 h 195"/>
                              <a:gd name="T36" fmla="*/ 2147483647 w 260"/>
                              <a:gd name="T37" fmla="*/ 2147483647 h 195"/>
                              <a:gd name="T38" fmla="*/ 2147483647 w 260"/>
                              <a:gd name="T39" fmla="*/ 2147483647 h 195"/>
                              <a:gd name="T40" fmla="*/ 2147483647 w 260"/>
                              <a:gd name="T41" fmla="*/ 2147483647 h 195"/>
                              <a:gd name="T42" fmla="*/ 2147483647 w 260"/>
                              <a:gd name="T43" fmla="*/ 2147483647 h 195"/>
                              <a:gd name="T44" fmla="*/ 0 w 260"/>
                              <a:gd name="T45" fmla="*/ 2147483647 h 195"/>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260"/>
                              <a:gd name="T70" fmla="*/ 0 h 195"/>
                              <a:gd name="T71" fmla="*/ 300 w 260"/>
                              <a:gd name="T72" fmla="*/ 232 h 195"/>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260" h="195">
                                <a:moveTo>
                                  <a:pt x="0" y="132"/>
                                </a:moveTo>
                                <a:lnTo>
                                  <a:pt x="33" y="122"/>
                                </a:lnTo>
                                <a:lnTo>
                                  <a:pt x="62" y="111"/>
                                </a:lnTo>
                                <a:lnTo>
                                  <a:pt x="99" y="116"/>
                                </a:lnTo>
                                <a:lnTo>
                                  <a:pt x="115" y="115"/>
                                </a:lnTo>
                                <a:lnTo>
                                  <a:pt x="125" y="97"/>
                                </a:lnTo>
                                <a:lnTo>
                                  <a:pt x="146" y="80"/>
                                </a:lnTo>
                                <a:lnTo>
                                  <a:pt x="169" y="61"/>
                                </a:lnTo>
                                <a:lnTo>
                                  <a:pt x="204" y="39"/>
                                </a:lnTo>
                                <a:lnTo>
                                  <a:pt x="231" y="0"/>
                                </a:lnTo>
                                <a:lnTo>
                                  <a:pt x="228" y="12"/>
                                </a:lnTo>
                                <a:lnTo>
                                  <a:pt x="234" y="22"/>
                                </a:lnTo>
                                <a:lnTo>
                                  <a:pt x="246" y="18"/>
                                </a:lnTo>
                                <a:lnTo>
                                  <a:pt x="250" y="3"/>
                                </a:lnTo>
                                <a:lnTo>
                                  <a:pt x="260" y="20"/>
                                </a:lnTo>
                                <a:lnTo>
                                  <a:pt x="259" y="51"/>
                                </a:lnTo>
                                <a:lnTo>
                                  <a:pt x="252" y="64"/>
                                </a:lnTo>
                                <a:lnTo>
                                  <a:pt x="241" y="70"/>
                                </a:lnTo>
                                <a:lnTo>
                                  <a:pt x="226" y="81"/>
                                </a:lnTo>
                                <a:lnTo>
                                  <a:pt x="220" y="67"/>
                                </a:lnTo>
                                <a:lnTo>
                                  <a:pt x="213" y="73"/>
                                </a:lnTo>
                                <a:lnTo>
                                  <a:pt x="216" y="87"/>
                                </a:lnTo>
                                <a:lnTo>
                                  <a:pt x="210" y="106"/>
                                </a:lnTo>
                                <a:lnTo>
                                  <a:pt x="196" y="136"/>
                                </a:lnTo>
                                <a:lnTo>
                                  <a:pt x="196" y="159"/>
                                </a:lnTo>
                                <a:lnTo>
                                  <a:pt x="196" y="177"/>
                                </a:lnTo>
                                <a:lnTo>
                                  <a:pt x="185" y="192"/>
                                </a:lnTo>
                                <a:lnTo>
                                  <a:pt x="150" y="195"/>
                                </a:lnTo>
                                <a:lnTo>
                                  <a:pt x="104" y="192"/>
                                </a:lnTo>
                                <a:lnTo>
                                  <a:pt x="44" y="187"/>
                                </a:lnTo>
                                <a:lnTo>
                                  <a:pt x="0" y="132"/>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8" name="Freeform 15"/>
                        <wps:cNvSpPr>
                          <a:spLocks/>
                        </wps:cNvSpPr>
                        <wps:spPr bwMode="auto">
                          <a:xfrm>
                            <a:off x="4405183" y="2776402"/>
                            <a:ext cx="49829" cy="76300"/>
                          </a:xfrm>
                          <a:custGeom>
                            <a:avLst/>
                            <a:gdLst>
                              <a:gd name="T0" fmla="*/ 2147483647 w 403"/>
                              <a:gd name="T1" fmla="*/ 2147483647 h 631"/>
                              <a:gd name="T2" fmla="*/ 2147483647 w 403"/>
                              <a:gd name="T3" fmla="*/ 2147483647 h 631"/>
                              <a:gd name="T4" fmla="*/ 2147483647 w 403"/>
                              <a:gd name="T5" fmla="*/ 2147483647 h 631"/>
                              <a:gd name="T6" fmla="*/ 2147483647 w 403"/>
                              <a:gd name="T7" fmla="*/ 2147483647 h 631"/>
                              <a:gd name="T8" fmla="*/ 0 w 403"/>
                              <a:gd name="T9" fmla="*/ 2147483647 h 631"/>
                              <a:gd name="T10" fmla="*/ 2147483647 w 403"/>
                              <a:gd name="T11" fmla="*/ 2147483647 h 631"/>
                              <a:gd name="T12" fmla="*/ 2147483647 w 403"/>
                              <a:gd name="T13" fmla="*/ 2147483647 h 631"/>
                              <a:gd name="T14" fmla="*/ 2147483647 w 403"/>
                              <a:gd name="T15" fmla="*/ 2147483647 h 631"/>
                              <a:gd name="T16" fmla="*/ 2147483647 w 403"/>
                              <a:gd name="T17" fmla="*/ 0 h 631"/>
                              <a:gd name="T18" fmla="*/ 2147483647 w 403"/>
                              <a:gd name="T19" fmla="*/ 2147483647 h 631"/>
                              <a:gd name="T20" fmla="*/ 2147483647 w 403"/>
                              <a:gd name="T21" fmla="*/ 2147483647 h 631"/>
                              <a:gd name="T22" fmla="*/ 2147483647 w 403"/>
                              <a:gd name="T23" fmla="*/ 2147483647 h 631"/>
                              <a:gd name="T24" fmla="*/ 2147483647 w 403"/>
                              <a:gd name="T25" fmla="*/ 2147483647 h 631"/>
                              <a:gd name="T26" fmla="*/ 2147483647 w 403"/>
                              <a:gd name="T27" fmla="*/ 2147483647 h 63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03"/>
                              <a:gd name="T43" fmla="*/ 0 h 631"/>
                              <a:gd name="T44" fmla="*/ 403 w 403"/>
                              <a:gd name="T45" fmla="*/ 631 h 631"/>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03" h="631">
                                <a:moveTo>
                                  <a:pt x="229" y="586"/>
                                </a:moveTo>
                                <a:lnTo>
                                  <a:pt x="119" y="631"/>
                                </a:lnTo>
                                <a:lnTo>
                                  <a:pt x="37" y="512"/>
                                </a:lnTo>
                                <a:lnTo>
                                  <a:pt x="19" y="458"/>
                                </a:lnTo>
                                <a:lnTo>
                                  <a:pt x="0" y="320"/>
                                </a:lnTo>
                                <a:lnTo>
                                  <a:pt x="83" y="202"/>
                                </a:lnTo>
                                <a:lnTo>
                                  <a:pt x="83" y="119"/>
                                </a:lnTo>
                                <a:lnTo>
                                  <a:pt x="46" y="19"/>
                                </a:lnTo>
                                <a:lnTo>
                                  <a:pt x="101" y="0"/>
                                </a:lnTo>
                                <a:lnTo>
                                  <a:pt x="192" y="83"/>
                                </a:lnTo>
                                <a:lnTo>
                                  <a:pt x="266" y="229"/>
                                </a:lnTo>
                                <a:lnTo>
                                  <a:pt x="375" y="357"/>
                                </a:lnTo>
                                <a:lnTo>
                                  <a:pt x="403" y="485"/>
                                </a:lnTo>
                                <a:lnTo>
                                  <a:pt x="229" y="58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9" name="Freeform 16"/>
                        <wps:cNvSpPr>
                          <a:spLocks/>
                        </wps:cNvSpPr>
                        <wps:spPr bwMode="auto">
                          <a:xfrm>
                            <a:off x="4919043" y="2580201"/>
                            <a:ext cx="43600" cy="34257"/>
                          </a:xfrm>
                          <a:custGeom>
                            <a:avLst/>
                            <a:gdLst>
                              <a:gd name="T0" fmla="*/ 2147483647 w 344"/>
                              <a:gd name="T1" fmla="*/ 2147483647 h 272"/>
                              <a:gd name="T2" fmla="*/ 2147483647 w 344"/>
                              <a:gd name="T3" fmla="*/ 2147483647 h 272"/>
                              <a:gd name="T4" fmla="*/ 2147483647 w 344"/>
                              <a:gd name="T5" fmla="*/ 2147483647 h 272"/>
                              <a:gd name="T6" fmla="*/ 0 w 344"/>
                              <a:gd name="T7" fmla="*/ 2147483647 h 272"/>
                              <a:gd name="T8" fmla="*/ 2147483647 w 344"/>
                              <a:gd name="T9" fmla="*/ 2147483647 h 272"/>
                              <a:gd name="T10" fmla="*/ 2147483647 w 344"/>
                              <a:gd name="T11" fmla="*/ 0 h 272"/>
                              <a:gd name="T12" fmla="*/ 2147483647 w 344"/>
                              <a:gd name="T13" fmla="*/ 0 h 272"/>
                              <a:gd name="T14" fmla="*/ 2147483647 w 344"/>
                              <a:gd name="T15" fmla="*/ 0 h 272"/>
                              <a:gd name="T16" fmla="*/ 2147483647 w 344"/>
                              <a:gd name="T17" fmla="*/ 2147483647 h 272"/>
                              <a:gd name="T18" fmla="*/ 2147483647 w 344"/>
                              <a:gd name="T19" fmla="*/ 2147483647 h 272"/>
                              <a:gd name="T20" fmla="*/ 2147483647 w 344"/>
                              <a:gd name="T21" fmla="*/ 2147483647 h 272"/>
                              <a:gd name="T22" fmla="*/ 2147483647 w 344"/>
                              <a:gd name="T23" fmla="*/ 2147483647 h 2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44"/>
                              <a:gd name="T37" fmla="*/ 0 h 272"/>
                              <a:gd name="T38" fmla="*/ 344 w 344"/>
                              <a:gd name="T39" fmla="*/ 272 h 2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44" h="272">
                                <a:moveTo>
                                  <a:pt x="229" y="272"/>
                                </a:moveTo>
                                <a:lnTo>
                                  <a:pt x="93" y="272"/>
                                </a:lnTo>
                                <a:lnTo>
                                  <a:pt x="2" y="227"/>
                                </a:lnTo>
                                <a:lnTo>
                                  <a:pt x="0" y="143"/>
                                </a:lnTo>
                                <a:lnTo>
                                  <a:pt x="72" y="79"/>
                                </a:lnTo>
                                <a:lnTo>
                                  <a:pt x="93" y="0"/>
                                </a:lnTo>
                                <a:lnTo>
                                  <a:pt x="184" y="0"/>
                                </a:lnTo>
                                <a:lnTo>
                                  <a:pt x="274" y="0"/>
                                </a:lnTo>
                                <a:lnTo>
                                  <a:pt x="344" y="23"/>
                                </a:lnTo>
                                <a:lnTo>
                                  <a:pt x="328" y="119"/>
                                </a:lnTo>
                                <a:lnTo>
                                  <a:pt x="312" y="207"/>
                                </a:lnTo>
                                <a:lnTo>
                                  <a:pt x="229"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0" name="Freeform 17"/>
                        <wps:cNvSpPr>
                          <a:spLocks/>
                        </wps:cNvSpPr>
                        <wps:spPr bwMode="auto">
                          <a:xfrm>
                            <a:off x="5123030" y="2482100"/>
                            <a:ext cx="34257" cy="65400"/>
                          </a:xfrm>
                          <a:custGeom>
                            <a:avLst/>
                            <a:gdLst>
                              <a:gd name="T0" fmla="*/ 2147483647 w 288"/>
                              <a:gd name="T1" fmla="*/ 2147483647 h 520"/>
                              <a:gd name="T2" fmla="*/ 2147483647 w 288"/>
                              <a:gd name="T3" fmla="*/ 2147483647 h 520"/>
                              <a:gd name="T4" fmla="*/ 0 w 288"/>
                              <a:gd name="T5" fmla="*/ 2147483647 h 520"/>
                              <a:gd name="T6" fmla="*/ 0 w 288"/>
                              <a:gd name="T7" fmla="*/ 2147483647 h 520"/>
                              <a:gd name="T8" fmla="*/ 2147483647 w 288"/>
                              <a:gd name="T9" fmla="*/ 2147483647 h 520"/>
                              <a:gd name="T10" fmla="*/ 2147483647 w 288"/>
                              <a:gd name="T11" fmla="*/ 2147483647 h 520"/>
                              <a:gd name="T12" fmla="*/ 2147483647 w 288"/>
                              <a:gd name="T13" fmla="*/ 2147483647 h 520"/>
                              <a:gd name="T14" fmla="*/ 2147483647 w 288"/>
                              <a:gd name="T15" fmla="*/ 0 h 520"/>
                              <a:gd name="T16" fmla="*/ 2147483647 w 288"/>
                              <a:gd name="T17" fmla="*/ 0 h 520"/>
                              <a:gd name="T18" fmla="*/ 2147483647 w 288"/>
                              <a:gd name="T19" fmla="*/ 2147483647 h 520"/>
                              <a:gd name="T20" fmla="*/ 2147483647 w 288"/>
                              <a:gd name="T21" fmla="*/ 2147483647 h 520"/>
                              <a:gd name="T22" fmla="*/ 2147483647 w 288"/>
                              <a:gd name="T23" fmla="*/ 2147483647 h 520"/>
                              <a:gd name="T24" fmla="*/ 2147483647 w 288"/>
                              <a:gd name="T25" fmla="*/ 2147483647 h 520"/>
                              <a:gd name="T26" fmla="*/ 2147483647 w 288"/>
                              <a:gd name="T27" fmla="*/ 2147483647 h 52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288"/>
                              <a:gd name="T43" fmla="*/ 0 h 520"/>
                              <a:gd name="T44" fmla="*/ 288 w 288"/>
                              <a:gd name="T45" fmla="*/ 520 h 52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288" h="520">
                                <a:moveTo>
                                  <a:pt x="176" y="448"/>
                                </a:moveTo>
                                <a:lnTo>
                                  <a:pt x="72" y="520"/>
                                </a:lnTo>
                                <a:lnTo>
                                  <a:pt x="0" y="440"/>
                                </a:lnTo>
                                <a:lnTo>
                                  <a:pt x="0" y="352"/>
                                </a:lnTo>
                                <a:lnTo>
                                  <a:pt x="11" y="240"/>
                                </a:lnTo>
                                <a:lnTo>
                                  <a:pt x="32" y="161"/>
                                </a:lnTo>
                                <a:lnTo>
                                  <a:pt x="120" y="96"/>
                                </a:lnTo>
                                <a:lnTo>
                                  <a:pt x="128" y="0"/>
                                </a:lnTo>
                                <a:lnTo>
                                  <a:pt x="248" y="0"/>
                                </a:lnTo>
                                <a:lnTo>
                                  <a:pt x="288" y="88"/>
                                </a:lnTo>
                                <a:lnTo>
                                  <a:pt x="283" y="184"/>
                                </a:lnTo>
                                <a:lnTo>
                                  <a:pt x="267" y="280"/>
                                </a:lnTo>
                                <a:lnTo>
                                  <a:pt x="216" y="392"/>
                                </a:lnTo>
                                <a:lnTo>
                                  <a:pt x="176" y="4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1" name="Freeform 18"/>
                        <wps:cNvSpPr>
                          <a:spLocks/>
                        </wps:cNvSpPr>
                        <wps:spPr bwMode="auto">
                          <a:xfrm>
                            <a:off x="5313003" y="2935231"/>
                            <a:ext cx="169729" cy="154158"/>
                          </a:xfrm>
                          <a:custGeom>
                            <a:avLst/>
                            <a:gdLst>
                              <a:gd name="T0" fmla="*/ 2147483647 w 1417"/>
                              <a:gd name="T1" fmla="*/ 2147483647 h 1252"/>
                              <a:gd name="T2" fmla="*/ 2147483647 w 1417"/>
                              <a:gd name="T3" fmla="*/ 2147483647 h 1252"/>
                              <a:gd name="T4" fmla="*/ 2147483647 w 1417"/>
                              <a:gd name="T5" fmla="*/ 2147483647 h 1252"/>
                              <a:gd name="T6" fmla="*/ 2147483647 w 1417"/>
                              <a:gd name="T7" fmla="*/ 2147483647 h 1252"/>
                              <a:gd name="T8" fmla="*/ 2147483647 w 1417"/>
                              <a:gd name="T9" fmla="*/ 2147483647 h 1252"/>
                              <a:gd name="T10" fmla="*/ 2147483647 w 1417"/>
                              <a:gd name="T11" fmla="*/ 2147483647 h 1252"/>
                              <a:gd name="T12" fmla="*/ 2147483647 w 1417"/>
                              <a:gd name="T13" fmla="*/ 2147483647 h 1252"/>
                              <a:gd name="T14" fmla="*/ 2147483647 w 1417"/>
                              <a:gd name="T15" fmla="*/ 2147483647 h 1252"/>
                              <a:gd name="T16" fmla="*/ 2147483647 w 1417"/>
                              <a:gd name="T17" fmla="*/ 2147483647 h 1252"/>
                              <a:gd name="T18" fmla="*/ 2147483647 w 1417"/>
                              <a:gd name="T19" fmla="*/ 2147483647 h 1252"/>
                              <a:gd name="T20" fmla="*/ 2147483647 w 1417"/>
                              <a:gd name="T21" fmla="*/ 2147483647 h 1252"/>
                              <a:gd name="T22" fmla="*/ 2147483647 w 1417"/>
                              <a:gd name="T23" fmla="*/ 2147483647 h 1252"/>
                              <a:gd name="T24" fmla="*/ 2147483647 w 1417"/>
                              <a:gd name="T25" fmla="*/ 2147483647 h 1252"/>
                              <a:gd name="T26" fmla="*/ 2147483647 w 1417"/>
                              <a:gd name="T27" fmla="*/ 2147483647 h 1252"/>
                              <a:gd name="T28" fmla="*/ 2147483647 w 1417"/>
                              <a:gd name="T29" fmla="*/ 2147483647 h 1252"/>
                              <a:gd name="T30" fmla="*/ 2147483647 w 1417"/>
                              <a:gd name="T31" fmla="*/ 2147483647 h 1252"/>
                              <a:gd name="T32" fmla="*/ 2147483647 w 1417"/>
                              <a:gd name="T33" fmla="*/ 2147483647 h 1252"/>
                              <a:gd name="T34" fmla="*/ 2147483647 w 1417"/>
                              <a:gd name="T35" fmla="*/ 2147483647 h 1252"/>
                              <a:gd name="T36" fmla="*/ 2147483647 w 1417"/>
                              <a:gd name="T37" fmla="*/ 2147483647 h 1252"/>
                              <a:gd name="T38" fmla="*/ 2147483647 w 1417"/>
                              <a:gd name="T39" fmla="*/ 2147483647 h 1252"/>
                              <a:gd name="T40" fmla="*/ 2147483647 w 1417"/>
                              <a:gd name="T41" fmla="*/ 2147483647 h 1252"/>
                              <a:gd name="T42" fmla="*/ 2147483647 w 1417"/>
                              <a:gd name="T43" fmla="*/ 2147483647 h 1252"/>
                              <a:gd name="T44" fmla="*/ 2147483647 w 1417"/>
                              <a:gd name="T45" fmla="*/ 2147483647 h 1252"/>
                              <a:gd name="T46" fmla="*/ 2147483647 w 1417"/>
                              <a:gd name="T47" fmla="*/ 2147483647 h 1252"/>
                              <a:gd name="T48" fmla="*/ 2147483647 w 1417"/>
                              <a:gd name="T49" fmla="*/ 2147483647 h 1252"/>
                              <a:gd name="T50" fmla="*/ 2147483647 w 1417"/>
                              <a:gd name="T51" fmla="*/ 2147483647 h 1252"/>
                              <a:gd name="T52" fmla="*/ 2147483647 w 1417"/>
                              <a:gd name="T53" fmla="*/ 2147483647 h 1252"/>
                              <a:gd name="T54" fmla="*/ 2147483647 w 1417"/>
                              <a:gd name="T55" fmla="*/ 2147483647 h 1252"/>
                              <a:gd name="T56" fmla="*/ 2147483647 w 1417"/>
                              <a:gd name="T57" fmla="*/ 2147483647 h 1252"/>
                              <a:gd name="T58" fmla="*/ 2147483647 w 1417"/>
                              <a:gd name="T59" fmla="*/ 2147483647 h 1252"/>
                              <a:gd name="T60" fmla="*/ 2147483647 w 1417"/>
                              <a:gd name="T61" fmla="*/ 2147483647 h 1252"/>
                              <a:gd name="T62" fmla="*/ 2147483647 w 1417"/>
                              <a:gd name="T63" fmla="*/ 2147483647 h 1252"/>
                              <a:gd name="T64" fmla="*/ 2147483647 w 1417"/>
                              <a:gd name="T65" fmla="*/ 2147483647 h 1252"/>
                              <a:gd name="T66" fmla="*/ 2147483647 w 1417"/>
                              <a:gd name="T67" fmla="*/ 2147483647 h 1252"/>
                              <a:gd name="T68" fmla="*/ 2147483647 w 1417"/>
                              <a:gd name="T69" fmla="*/ 2147483647 h 1252"/>
                              <a:gd name="T70" fmla="*/ 2147483647 w 1417"/>
                              <a:gd name="T71" fmla="*/ 2147483647 h 1252"/>
                              <a:gd name="T72" fmla="*/ 2147483647 w 1417"/>
                              <a:gd name="T73" fmla="*/ 2147483647 h 1252"/>
                              <a:gd name="T74" fmla="*/ 2147483647 w 1417"/>
                              <a:gd name="T75" fmla="*/ 2147483647 h 1252"/>
                              <a:gd name="T76" fmla="*/ 2147483647 w 1417"/>
                              <a:gd name="T77" fmla="*/ 2147483647 h 1252"/>
                              <a:gd name="T78" fmla="*/ 2147483647 w 1417"/>
                              <a:gd name="T79" fmla="*/ 0 h 1252"/>
                              <a:gd name="T80" fmla="*/ 2147483647 w 1417"/>
                              <a:gd name="T81" fmla="*/ 2147483647 h 1252"/>
                              <a:gd name="T82" fmla="*/ 2147483647 w 1417"/>
                              <a:gd name="T83" fmla="*/ 2147483647 h 1252"/>
                              <a:gd name="T84" fmla="*/ 0 w 1417"/>
                              <a:gd name="T85" fmla="*/ 2147483647 h 1252"/>
                              <a:gd name="T86" fmla="*/ 2147483647 w 1417"/>
                              <a:gd name="T87" fmla="*/ 2147483647 h 125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417"/>
                              <a:gd name="T133" fmla="*/ 0 h 1252"/>
                              <a:gd name="T134" fmla="*/ 1417 w 1417"/>
                              <a:gd name="T135" fmla="*/ 1252 h 125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417" h="1252">
                                <a:moveTo>
                                  <a:pt x="82" y="194"/>
                                </a:moveTo>
                                <a:lnTo>
                                  <a:pt x="146" y="256"/>
                                </a:lnTo>
                                <a:lnTo>
                                  <a:pt x="228" y="274"/>
                                </a:lnTo>
                                <a:lnTo>
                                  <a:pt x="320" y="256"/>
                                </a:lnTo>
                                <a:lnTo>
                                  <a:pt x="393" y="283"/>
                                </a:lnTo>
                                <a:lnTo>
                                  <a:pt x="310" y="384"/>
                                </a:lnTo>
                                <a:lnTo>
                                  <a:pt x="173" y="374"/>
                                </a:lnTo>
                                <a:lnTo>
                                  <a:pt x="192" y="420"/>
                                </a:lnTo>
                                <a:lnTo>
                                  <a:pt x="228" y="475"/>
                                </a:lnTo>
                                <a:lnTo>
                                  <a:pt x="292" y="524"/>
                                </a:lnTo>
                                <a:lnTo>
                                  <a:pt x="411" y="493"/>
                                </a:lnTo>
                                <a:lnTo>
                                  <a:pt x="530" y="557"/>
                                </a:lnTo>
                                <a:lnTo>
                                  <a:pt x="640" y="621"/>
                                </a:lnTo>
                                <a:lnTo>
                                  <a:pt x="777" y="621"/>
                                </a:lnTo>
                                <a:lnTo>
                                  <a:pt x="905" y="685"/>
                                </a:lnTo>
                                <a:lnTo>
                                  <a:pt x="1005" y="768"/>
                                </a:lnTo>
                                <a:lnTo>
                                  <a:pt x="1078" y="905"/>
                                </a:lnTo>
                                <a:lnTo>
                                  <a:pt x="1078" y="1033"/>
                                </a:lnTo>
                                <a:lnTo>
                                  <a:pt x="978" y="1115"/>
                                </a:lnTo>
                                <a:lnTo>
                                  <a:pt x="978" y="1225"/>
                                </a:lnTo>
                                <a:lnTo>
                                  <a:pt x="1078" y="1188"/>
                                </a:lnTo>
                                <a:lnTo>
                                  <a:pt x="1152" y="1152"/>
                                </a:lnTo>
                                <a:lnTo>
                                  <a:pt x="1216" y="1142"/>
                                </a:lnTo>
                                <a:lnTo>
                                  <a:pt x="1316" y="1170"/>
                                </a:lnTo>
                                <a:lnTo>
                                  <a:pt x="1417" y="1252"/>
                                </a:lnTo>
                                <a:lnTo>
                                  <a:pt x="1417" y="338"/>
                                </a:lnTo>
                                <a:lnTo>
                                  <a:pt x="1261" y="301"/>
                                </a:lnTo>
                                <a:lnTo>
                                  <a:pt x="1162" y="254"/>
                                </a:lnTo>
                                <a:lnTo>
                                  <a:pt x="1014" y="146"/>
                                </a:lnTo>
                                <a:lnTo>
                                  <a:pt x="923" y="192"/>
                                </a:lnTo>
                                <a:lnTo>
                                  <a:pt x="886" y="256"/>
                                </a:lnTo>
                                <a:lnTo>
                                  <a:pt x="777" y="301"/>
                                </a:lnTo>
                                <a:lnTo>
                                  <a:pt x="704" y="374"/>
                                </a:lnTo>
                                <a:lnTo>
                                  <a:pt x="603" y="457"/>
                                </a:lnTo>
                                <a:lnTo>
                                  <a:pt x="539" y="338"/>
                                </a:lnTo>
                                <a:lnTo>
                                  <a:pt x="472" y="284"/>
                                </a:lnTo>
                                <a:lnTo>
                                  <a:pt x="472" y="134"/>
                                </a:lnTo>
                                <a:lnTo>
                                  <a:pt x="420" y="36"/>
                                </a:lnTo>
                                <a:lnTo>
                                  <a:pt x="320" y="64"/>
                                </a:lnTo>
                                <a:lnTo>
                                  <a:pt x="201" y="0"/>
                                </a:lnTo>
                                <a:lnTo>
                                  <a:pt x="109" y="64"/>
                                </a:lnTo>
                                <a:lnTo>
                                  <a:pt x="27" y="100"/>
                                </a:lnTo>
                                <a:lnTo>
                                  <a:pt x="0" y="173"/>
                                </a:lnTo>
                                <a:lnTo>
                                  <a:pt x="82" y="19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2" name="Freeform 19"/>
                        <wps:cNvSpPr>
                          <a:spLocks/>
                        </wps:cNvSpPr>
                        <wps:spPr bwMode="auto">
                          <a:xfrm>
                            <a:off x="5482732" y="2977274"/>
                            <a:ext cx="177515" cy="149487"/>
                          </a:xfrm>
                          <a:custGeom>
                            <a:avLst/>
                            <a:gdLst>
                              <a:gd name="T0" fmla="*/ 2147483647 w 1460"/>
                              <a:gd name="T1" fmla="*/ 2147483647 h 1200"/>
                              <a:gd name="T2" fmla="*/ 0 w 1460"/>
                              <a:gd name="T3" fmla="*/ 2147483647 h 1200"/>
                              <a:gd name="T4" fmla="*/ 2147483647 w 1460"/>
                              <a:gd name="T5" fmla="*/ 2147483647 h 1200"/>
                              <a:gd name="T6" fmla="*/ 2147483647 w 1460"/>
                              <a:gd name="T7" fmla="*/ 2147483647 h 1200"/>
                              <a:gd name="T8" fmla="*/ 2147483647 w 1460"/>
                              <a:gd name="T9" fmla="*/ 2147483647 h 1200"/>
                              <a:gd name="T10" fmla="*/ 2147483647 w 1460"/>
                              <a:gd name="T11" fmla="*/ 2147483647 h 1200"/>
                              <a:gd name="T12" fmla="*/ 2147483647 w 1460"/>
                              <a:gd name="T13" fmla="*/ 2147483647 h 1200"/>
                              <a:gd name="T14" fmla="*/ 2147483647 w 1460"/>
                              <a:gd name="T15" fmla="*/ 2147483647 h 1200"/>
                              <a:gd name="T16" fmla="*/ 2147483647 w 1460"/>
                              <a:gd name="T17" fmla="*/ 2147483647 h 1200"/>
                              <a:gd name="T18" fmla="*/ 2147483647 w 1460"/>
                              <a:gd name="T19" fmla="*/ 2147483647 h 1200"/>
                              <a:gd name="T20" fmla="*/ 2147483647 w 1460"/>
                              <a:gd name="T21" fmla="*/ 2147483647 h 1200"/>
                              <a:gd name="T22" fmla="*/ 2147483647 w 1460"/>
                              <a:gd name="T23" fmla="*/ 2147483647 h 1200"/>
                              <a:gd name="T24" fmla="*/ 2147483647 w 1460"/>
                              <a:gd name="T25" fmla="*/ 2147483647 h 1200"/>
                              <a:gd name="T26" fmla="*/ 2147483647 w 1460"/>
                              <a:gd name="T27" fmla="*/ 2147483647 h 1200"/>
                              <a:gd name="T28" fmla="*/ 2147483647 w 1460"/>
                              <a:gd name="T29" fmla="*/ 2147483647 h 1200"/>
                              <a:gd name="T30" fmla="*/ 2147483647 w 1460"/>
                              <a:gd name="T31" fmla="*/ 2147483647 h 1200"/>
                              <a:gd name="T32" fmla="*/ 2147483647 w 1460"/>
                              <a:gd name="T33" fmla="*/ 2147483647 h 1200"/>
                              <a:gd name="T34" fmla="*/ 2147483647 w 1460"/>
                              <a:gd name="T35" fmla="*/ 2147483647 h 1200"/>
                              <a:gd name="T36" fmla="*/ 2147483647 w 1460"/>
                              <a:gd name="T37" fmla="*/ 2147483647 h 1200"/>
                              <a:gd name="T38" fmla="*/ 2147483647 w 1460"/>
                              <a:gd name="T39" fmla="*/ 2147483647 h 1200"/>
                              <a:gd name="T40" fmla="*/ 2147483647 w 1460"/>
                              <a:gd name="T41" fmla="*/ 2147483647 h 1200"/>
                              <a:gd name="T42" fmla="*/ 2147483647 w 1460"/>
                              <a:gd name="T43" fmla="*/ 2147483647 h 1200"/>
                              <a:gd name="T44" fmla="*/ 2147483647 w 1460"/>
                              <a:gd name="T45" fmla="*/ 2147483647 h 1200"/>
                              <a:gd name="T46" fmla="*/ 2147483647 w 1460"/>
                              <a:gd name="T47" fmla="*/ 2147483647 h 1200"/>
                              <a:gd name="T48" fmla="*/ 2147483647 w 1460"/>
                              <a:gd name="T49" fmla="*/ 2147483647 h 1200"/>
                              <a:gd name="T50" fmla="*/ 2147483647 w 1460"/>
                              <a:gd name="T51" fmla="*/ 2147483647 h 1200"/>
                              <a:gd name="T52" fmla="*/ 2147483647 w 1460"/>
                              <a:gd name="T53" fmla="*/ 2147483647 h 1200"/>
                              <a:gd name="T54" fmla="*/ 2147483647 w 1460"/>
                              <a:gd name="T55" fmla="*/ 2147483647 h 1200"/>
                              <a:gd name="T56" fmla="*/ 2147483647 w 1460"/>
                              <a:gd name="T57" fmla="*/ 2147483647 h 1200"/>
                              <a:gd name="T58" fmla="*/ 2147483647 w 1460"/>
                              <a:gd name="T59" fmla="*/ 2147483647 h 1200"/>
                              <a:gd name="T60" fmla="*/ 2147483647 w 1460"/>
                              <a:gd name="T61" fmla="*/ 2147483647 h 1200"/>
                              <a:gd name="T62" fmla="*/ 2147483647 w 1460"/>
                              <a:gd name="T63" fmla="*/ 2147483647 h 1200"/>
                              <a:gd name="T64" fmla="*/ 2147483647 w 1460"/>
                              <a:gd name="T65" fmla="*/ 2147483647 h 1200"/>
                              <a:gd name="T66" fmla="*/ 2147483647 w 1460"/>
                              <a:gd name="T67" fmla="*/ 2147483647 h 1200"/>
                              <a:gd name="T68" fmla="*/ 2147483647 w 1460"/>
                              <a:gd name="T69" fmla="*/ 0 h 1200"/>
                              <a:gd name="T70" fmla="*/ 2147483647 w 1460"/>
                              <a:gd name="T71" fmla="*/ 2147483647 h 120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460"/>
                              <a:gd name="T109" fmla="*/ 0 h 1200"/>
                              <a:gd name="T110" fmla="*/ 1460 w 1460"/>
                              <a:gd name="T111" fmla="*/ 1200 h 1200"/>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460" h="1200">
                                <a:moveTo>
                                  <a:pt x="2" y="6"/>
                                </a:moveTo>
                                <a:lnTo>
                                  <a:pt x="0" y="918"/>
                                </a:lnTo>
                                <a:lnTo>
                                  <a:pt x="196" y="960"/>
                                </a:lnTo>
                                <a:lnTo>
                                  <a:pt x="340" y="976"/>
                                </a:lnTo>
                                <a:lnTo>
                                  <a:pt x="396" y="896"/>
                                </a:lnTo>
                                <a:lnTo>
                                  <a:pt x="324" y="808"/>
                                </a:lnTo>
                                <a:lnTo>
                                  <a:pt x="428" y="776"/>
                                </a:lnTo>
                                <a:lnTo>
                                  <a:pt x="580" y="712"/>
                                </a:lnTo>
                                <a:lnTo>
                                  <a:pt x="676" y="792"/>
                                </a:lnTo>
                                <a:lnTo>
                                  <a:pt x="756" y="872"/>
                                </a:lnTo>
                                <a:lnTo>
                                  <a:pt x="836" y="952"/>
                                </a:lnTo>
                                <a:lnTo>
                                  <a:pt x="908" y="1056"/>
                                </a:lnTo>
                                <a:lnTo>
                                  <a:pt x="1028" y="1136"/>
                                </a:lnTo>
                                <a:lnTo>
                                  <a:pt x="1156" y="1144"/>
                                </a:lnTo>
                                <a:lnTo>
                                  <a:pt x="1236" y="1128"/>
                                </a:lnTo>
                                <a:lnTo>
                                  <a:pt x="1372" y="1200"/>
                                </a:lnTo>
                                <a:lnTo>
                                  <a:pt x="1460" y="1144"/>
                                </a:lnTo>
                                <a:lnTo>
                                  <a:pt x="1276" y="1040"/>
                                </a:lnTo>
                                <a:lnTo>
                                  <a:pt x="1220" y="1000"/>
                                </a:lnTo>
                                <a:lnTo>
                                  <a:pt x="1182" y="885"/>
                                </a:lnTo>
                                <a:lnTo>
                                  <a:pt x="1092" y="912"/>
                                </a:lnTo>
                                <a:lnTo>
                                  <a:pt x="1092" y="832"/>
                                </a:lnTo>
                                <a:lnTo>
                                  <a:pt x="1004" y="776"/>
                                </a:lnTo>
                                <a:lnTo>
                                  <a:pt x="964" y="720"/>
                                </a:lnTo>
                                <a:lnTo>
                                  <a:pt x="892" y="632"/>
                                </a:lnTo>
                                <a:lnTo>
                                  <a:pt x="1004" y="592"/>
                                </a:lnTo>
                                <a:lnTo>
                                  <a:pt x="980" y="512"/>
                                </a:lnTo>
                                <a:lnTo>
                                  <a:pt x="884" y="472"/>
                                </a:lnTo>
                                <a:lnTo>
                                  <a:pt x="772" y="424"/>
                                </a:lnTo>
                                <a:lnTo>
                                  <a:pt x="692" y="320"/>
                                </a:lnTo>
                                <a:lnTo>
                                  <a:pt x="604" y="232"/>
                                </a:lnTo>
                                <a:lnTo>
                                  <a:pt x="484" y="152"/>
                                </a:lnTo>
                                <a:lnTo>
                                  <a:pt x="300" y="72"/>
                                </a:lnTo>
                                <a:lnTo>
                                  <a:pt x="180" y="48"/>
                                </a:lnTo>
                                <a:lnTo>
                                  <a:pt x="84" y="0"/>
                                </a:lnTo>
                                <a:lnTo>
                                  <a:pt x="2" y="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3" name="Freeform 20"/>
                        <wps:cNvSpPr>
                          <a:spLocks/>
                        </wps:cNvSpPr>
                        <wps:spPr bwMode="auto">
                          <a:xfrm>
                            <a:off x="4685470" y="2844917"/>
                            <a:ext cx="200873" cy="199315"/>
                          </a:xfrm>
                          <a:custGeom>
                            <a:avLst/>
                            <a:gdLst>
                              <a:gd name="T0" fmla="*/ 2147483647 w 753"/>
                              <a:gd name="T1" fmla="*/ 0 h 749"/>
                              <a:gd name="T2" fmla="*/ 0 w 753"/>
                              <a:gd name="T3" fmla="*/ 2147483647 h 749"/>
                              <a:gd name="T4" fmla="*/ 2147483647 w 753"/>
                              <a:gd name="T5" fmla="*/ 2147483647 h 749"/>
                              <a:gd name="T6" fmla="*/ 2147483647 w 753"/>
                              <a:gd name="T7" fmla="*/ 2147483647 h 749"/>
                              <a:gd name="T8" fmla="*/ 2147483647 w 753"/>
                              <a:gd name="T9" fmla="*/ 2147483647 h 749"/>
                              <a:gd name="T10" fmla="*/ 2147483647 w 753"/>
                              <a:gd name="T11" fmla="*/ 2147483647 h 749"/>
                              <a:gd name="T12" fmla="*/ 2147483647 w 753"/>
                              <a:gd name="T13" fmla="*/ 2147483647 h 749"/>
                              <a:gd name="T14" fmla="*/ 2147483647 w 753"/>
                              <a:gd name="T15" fmla="*/ 2147483647 h 749"/>
                              <a:gd name="T16" fmla="*/ 2147483647 w 753"/>
                              <a:gd name="T17" fmla="*/ 2147483647 h 749"/>
                              <a:gd name="T18" fmla="*/ 2147483647 w 753"/>
                              <a:gd name="T19" fmla="*/ 2147483647 h 749"/>
                              <a:gd name="T20" fmla="*/ 2147483647 w 753"/>
                              <a:gd name="T21" fmla="*/ 2147483647 h 749"/>
                              <a:gd name="T22" fmla="*/ 2147483647 w 753"/>
                              <a:gd name="T23" fmla="*/ 2147483647 h 749"/>
                              <a:gd name="T24" fmla="*/ 2147483647 w 753"/>
                              <a:gd name="T25" fmla="*/ 2147483647 h 749"/>
                              <a:gd name="T26" fmla="*/ 2147483647 w 753"/>
                              <a:gd name="T27" fmla="*/ 2147483647 h 749"/>
                              <a:gd name="T28" fmla="*/ 2147483647 w 753"/>
                              <a:gd name="T29" fmla="*/ 2147483647 h 749"/>
                              <a:gd name="T30" fmla="*/ 2147483647 w 753"/>
                              <a:gd name="T31" fmla="*/ 2147483647 h 749"/>
                              <a:gd name="T32" fmla="*/ 2147483647 w 753"/>
                              <a:gd name="T33" fmla="*/ 2147483647 h 749"/>
                              <a:gd name="T34" fmla="*/ 2147483647 w 753"/>
                              <a:gd name="T35" fmla="*/ 2147483647 h 749"/>
                              <a:gd name="T36" fmla="*/ 2147483647 w 753"/>
                              <a:gd name="T37" fmla="*/ 2147483647 h 749"/>
                              <a:gd name="T38" fmla="*/ 2147483647 w 753"/>
                              <a:gd name="T39" fmla="*/ 2147483647 h 749"/>
                              <a:gd name="T40" fmla="*/ 2147483647 w 753"/>
                              <a:gd name="T41" fmla="*/ 2147483647 h 749"/>
                              <a:gd name="T42" fmla="*/ 2147483647 w 753"/>
                              <a:gd name="T43" fmla="*/ 2147483647 h 749"/>
                              <a:gd name="T44" fmla="*/ 2147483647 w 753"/>
                              <a:gd name="T45" fmla="*/ 2147483647 h 749"/>
                              <a:gd name="T46" fmla="*/ 2147483647 w 753"/>
                              <a:gd name="T47" fmla="*/ 2147483647 h 749"/>
                              <a:gd name="T48" fmla="*/ 2147483647 w 753"/>
                              <a:gd name="T49" fmla="*/ 2147483647 h 749"/>
                              <a:gd name="T50" fmla="*/ 2147483647 w 753"/>
                              <a:gd name="T51" fmla="*/ 2147483647 h 749"/>
                              <a:gd name="T52" fmla="*/ 2147483647 w 753"/>
                              <a:gd name="T53" fmla="*/ 2147483647 h 749"/>
                              <a:gd name="T54" fmla="*/ 2147483647 w 753"/>
                              <a:gd name="T55" fmla="*/ 2147483647 h 749"/>
                              <a:gd name="T56" fmla="*/ 2147483647 w 753"/>
                              <a:gd name="T57" fmla="*/ 2147483647 h 749"/>
                              <a:gd name="T58" fmla="*/ 2147483647 w 753"/>
                              <a:gd name="T59" fmla="*/ 2147483647 h 749"/>
                              <a:gd name="T60" fmla="*/ 2147483647 w 753"/>
                              <a:gd name="T61" fmla="*/ 2147483647 h 749"/>
                              <a:gd name="T62" fmla="*/ 2147483647 w 753"/>
                              <a:gd name="T63" fmla="*/ 2147483647 h 749"/>
                              <a:gd name="T64" fmla="*/ 2147483647 w 753"/>
                              <a:gd name="T65" fmla="*/ 2147483647 h 749"/>
                              <a:gd name="T66" fmla="*/ 2147483647 w 753"/>
                              <a:gd name="T67" fmla="*/ 2147483647 h 749"/>
                              <a:gd name="T68" fmla="*/ 2147483647 w 753"/>
                              <a:gd name="T69" fmla="*/ 2147483647 h 749"/>
                              <a:gd name="T70" fmla="*/ 2147483647 w 753"/>
                              <a:gd name="T71" fmla="*/ 2147483647 h 749"/>
                              <a:gd name="T72" fmla="*/ 2147483647 w 753"/>
                              <a:gd name="T73" fmla="*/ 2147483647 h 749"/>
                              <a:gd name="T74" fmla="*/ 2147483647 w 753"/>
                              <a:gd name="T75" fmla="*/ 2147483647 h 749"/>
                              <a:gd name="T76" fmla="*/ 2147483647 w 753"/>
                              <a:gd name="T77" fmla="*/ 2147483647 h 749"/>
                              <a:gd name="T78" fmla="*/ 2147483647 w 753"/>
                              <a:gd name="T79" fmla="*/ 2147483647 h 749"/>
                              <a:gd name="T80" fmla="*/ 2147483647 w 753"/>
                              <a:gd name="T81" fmla="*/ 2147483647 h 749"/>
                              <a:gd name="T82" fmla="*/ 2147483647 w 753"/>
                              <a:gd name="T83" fmla="*/ 2147483647 h 749"/>
                              <a:gd name="T84" fmla="*/ 2147483647 w 753"/>
                              <a:gd name="T85" fmla="*/ 2147483647 h 749"/>
                              <a:gd name="T86" fmla="*/ 2147483647 w 753"/>
                              <a:gd name="T87" fmla="*/ 2147483647 h 749"/>
                              <a:gd name="T88" fmla="*/ 2147483647 w 753"/>
                              <a:gd name="T89" fmla="*/ 2147483647 h 749"/>
                              <a:gd name="T90" fmla="*/ 2147483647 w 753"/>
                              <a:gd name="T91" fmla="*/ 0 h 749"/>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753"/>
                              <a:gd name="T139" fmla="*/ 0 h 749"/>
                              <a:gd name="T140" fmla="*/ 753 w 753"/>
                              <a:gd name="T141" fmla="*/ 749 h 749"/>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753" h="749">
                                <a:moveTo>
                                  <a:pt x="8" y="0"/>
                                </a:moveTo>
                                <a:lnTo>
                                  <a:pt x="0" y="48"/>
                                </a:lnTo>
                                <a:lnTo>
                                  <a:pt x="70" y="105"/>
                                </a:lnTo>
                                <a:lnTo>
                                  <a:pt x="101" y="141"/>
                                </a:lnTo>
                                <a:lnTo>
                                  <a:pt x="128" y="163"/>
                                </a:lnTo>
                                <a:lnTo>
                                  <a:pt x="174" y="219"/>
                                </a:lnTo>
                                <a:lnTo>
                                  <a:pt x="247" y="311"/>
                                </a:lnTo>
                                <a:lnTo>
                                  <a:pt x="324" y="418"/>
                                </a:lnTo>
                                <a:lnTo>
                                  <a:pt x="352" y="487"/>
                                </a:lnTo>
                                <a:lnTo>
                                  <a:pt x="373" y="539"/>
                                </a:lnTo>
                                <a:lnTo>
                                  <a:pt x="424" y="603"/>
                                </a:lnTo>
                                <a:lnTo>
                                  <a:pt x="467" y="648"/>
                                </a:lnTo>
                                <a:lnTo>
                                  <a:pt x="529" y="685"/>
                                </a:lnTo>
                                <a:lnTo>
                                  <a:pt x="587" y="738"/>
                                </a:lnTo>
                                <a:lnTo>
                                  <a:pt x="634" y="749"/>
                                </a:lnTo>
                                <a:lnTo>
                                  <a:pt x="681" y="742"/>
                                </a:lnTo>
                                <a:lnTo>
                                  <a:pt x="702" y="697"/>
                                </a:lnTo>
                                <a:lnTo>
                                  <a:pt x="706" y="637"/>
                                </a:lnTo>
                                <a:lnTo>
                                  <a:pt x="699" y="566"/>
                                </a:lnTo>
                                <a:lnTo>
                                  <a:pt x="732" y="561"/>
                                </a:lnTo>
                                <a:lnTo>
                                  <a:pt x="753" y="528"/>
                                </a:lnTo>
                                <a:lnTo>
                                  <a:pt x="738" y="495"/>
                                </a:lnTo>
                                <a:lnTo>
                                  <a:pt x="699" y="454"/>
                                </a:lnTo>
                                <a:lnTo>
                                  <a:pt x="663" y="450"/>
                                </a:lnTo>
                                <a:lnTo>
                                  <a:pt x="681" y="495"/>
                                </a:lnTo>
                                <a:lnTo>
                                  <a:pt x="666" y="520"/>
                                </a:lnTo>
                                <a:lnTo>
                                  <a:pt x="649" y="517"/>
                                </a:lnTo>
                                <a:lnTo>
                                  <a:pt x="605" y="472"/>
                                </a:lnTo>
                                <a:lnTo>
                                  <a:pt x="583" y="420"/>
                                </a:lnTo>
                                <a:lnTo>
                                  <a:pt x="525" y="408"/>
                                </a:lnTo>
                                <a:lnTo>
                                  <a:pt x="532" y="378"/>
                                </a:lnTo>
                                <a:lnTo>
                                  <a:pt x="561" y="348"/>
                                </a:lnTo>
                                <a:lnTo>
                                  <a:pt x="529" y="330"/>
                                </a:lnTo>
                                <a:lnTo>
                                  <a:pt x="489" y="318"/>
                                </a:lnTo>
                                <a:lnTo>
                                  <a:pt x="457" y="285"/>
                                </a:lnTo>
                                <a:lnTo>
                                  <a:pt x="424" y="259"/>
                                </a:lnTo>
                                <a:lnTo>
                                  <a:pt x="395" y="217"/>
                                </a:lnTo>
                                <a:lnTo>
                                  <a:pt x="355" y="214"/>
                                </a:lnTo>
                                <a:lnTo>
                                  <a:pt x="319" y="176"/>
                                </a:lnTo>
                                <a:lnTo>
                                  <a:pt x="266" y="138"/>
                                </a:lnTo>
                                <a:lnTo>
                                  <a:pt x="214" y="86"/>
                                </a:lnTo>
                                <a:lnTo>
                                  <a:pt x="171" y="39"/>
                                </a:lnTo>
                                <a:lnTo>
                                  <a:pt x="129" y="16"/>
                                </a:lnTo>
                                <a:lnTo>
                                  <a:pt x="81" y="33"/>
                                </a:lnTo>
                                <a:lnTo>
                                  <a:pt x="35" y="3"/>
                                </a:lnTo>
                                <a:lnTo>
                                  <a:pt x="8"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4" name="Freeform 21"/>
                        <wps:cNvSpPr>
                          <a:spLocks/>
                        </wps:cNvSpPr>
                        <wps:spPr bwMode="auto">
                          <a:xfrm>
                            <a:off x="4772670" y="2832459"/>
                            <a:ext cx="74743" cy="91871"/>
                          </a:xfrm>
                          <a:custGeom>
                            <a:avLst/>
                            <a:gdLst>
                              <a:gd name="T0" fmla="*/ 0 w 288"/>
                              <a:gd name="T1" fmla="*/ 0 h 348"/>
                              <a:gd name="T2" fmla="*/ 2147483647 w 288"/>
                              <a:gd name="T3" fmla="*/ 2147483647 h 348"/>
                              <a:gd name="T4" fmla="*/ 2147483647 w 288"/>
                              <a:gd name="T5" fmla="*/ 2147483647 h 348"/>
                              <a:gd name="T6" fmla="*/ 2147483647 w 288"/>
                              <a:gd name="T7" fmla="*/ 2147483647 h 348"/>
                              <a:gd name="T8" fmla="*/ 2147483647 w 288"/>
                              <a:gd name="T9" fmla="*/ 2147483647 h 348"/>
                              <a:gd name="T10" fmla="*/ 2147483647 w 288"/>
                              <a:gd name="T11" fmla="*/ 2147483647 h 348"/>
                              <a:gd name="T12" fmla="*/ 2147483647 w 288"/>
                              <a:gd name="T13" fmla="*/ 2147483647 h 348"/>
                              <a:gd name="T14" fmla="*/ 2147483647 w 288"/>
                              <a:gd name="T15" fmla="*/ 2147483647 h 348"/>
                              <a:gd name="T16" fmla="*/ 2147483647 w 288"/>
                              <a:gd name="T17" fmla="*/ 2147483647 h 348"/>
                              <a:gd name="T18" fmla="*/ 2147483647 w 288"/>
                              <a:gd name="T19" fmla="*/ 2147483647 h 348"/>
                              <a:gd name="T20" fmla="*/ 2147483647 w 288"/>
                              <a:gd name="T21" fmla="*/ 2147483647 h 348"/>
                              <a:gd name="T22" fmla="*/ 2147483647 w 288"/>
                              <a:gd name="T23" fmla="*/ 2147483647 h 348"/>
                              <a:gd name="T24" fmla="*/ 2147483647 w 288"/>
                              <a:gd name="T25" fmla="*/ 2147483647 h 348"/>
                              <a:gd name="T26" fmla="*/ 2147483647 w 288"/>
                              <a:gd name="T27" fmla="*/ 2147483647 h 348"/>
                              <a:gd name="T28" fmla="*/ 2147483647 w 288"/>
                              <a:gd name="T29" fmla="*/ 2147483647 h 348"/>
                              <a:gd name="T30" fmla="*/ 2147483647 w 288"/>
                              <a:gd name="T31" fmla="*/ 2147483647 h 348"/>
                              <a:gd name="T32" fmla="*/ 2147483647 w 288"/>
                              <a:gd name="T33" fmla="*/ 2147483647 h 348"/>
                              <a:gd name="T34" fmla="*/ 2147483647 w 288"/>
                              <a:gd name="T35" fmla="*/ 2147483647 h 348"/>
                              <a:gd name="T36" fmla="*/ 2147483647 w 288"/>
                              <a:gd name="T37" fmla="*/ 2147483647 h 348"/>
                              <a:gd name="T38" fmla="*/ 2147483647 w 288"/>
                              <a:gd name="T39" fmla="*/ 2147483647 h 348"/>
                              <a:gd name="T40" fmla="*/ 2147483647 w 288"/>
                              <a:gd name="T41" fmla="*/ 2147483647 h 348"/>
                              <a:gd name="T42" fmla="*/ 0 w 288"/>
                              <a:gd name="T43" fmla="*/ 0 h 348"/>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288"/>
                              <a:gd name="T67" fmla="*/ 0 h 348"/>
                              <a:gd name="T68" fmla="*/ 288 w 288"/>
                              <a:gd name="T69" fmla="*/ 348 h 348"/>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288" h="348">
                                <a:moveTo>
                                  <a:pt x="0" y="0"/>
                                </a:moveTo>
                                <a:lnTo>
                                  <a:pt x="27" y="6"/>
                                </a:lnTo>
                                <a:lnTo>
                                  <a:pt x="54" y="25"/>
                                </a:lnTo>
                                <a:lnTo>
                                  <a:pt x="76" y="62"/>
                                </a:lnTo>
                                <a:lnTo>
                                  <a:pt x="123" y="65"/>
                                </a:lnTo>
                                <a:lnTo>
                                  <a:pt x="160" y="47"/>
                                </a:lnTo>
                                <a:lnTo>
                                  <a:pt x="196" y="80"/>
                                </a:lnTo>
                                <a:lnTo>
                                  <a:pt x="229" y="121"/>
                                </a:lnTo>
                                <a:lnTo>
                                  <a:pt x="229" y="203"/>
                                </a:lnTo>
                                <a:lnTo>
                                  <a:pt x="244" y="259"/>
                                </a:lnTo>
                                <a:lnTo>
                                  <a:pt x="262" y="293"/>
                                </a:lnTo>
                                <a:lnTo>
                                  <a:pt x="288" y="331"/>
                                </a:lnTo>
                                <a:lnTo>
                                  <a:pt x="261" y="348"/>
                                </a:lnTo>
                                <a:lnTo>
                                  <a:pt x="237" y="348"/>
                                </a:lnTo>
                                <a:lnTo>
                                  <a:pt x="204" y="327"/>
                                </a:lnTo>
                                <a:lnTo>
                                  <a:pt x="165" y="286"/>
                                </a:lnTo>
                                <a:lnTo>
                                  <a:pt x="111" y="262"/>
                                </a:lnTo>
                                <a:lnTo>
                                  <a:pt x="70" y="211"/>
                                </a:lnTo>
                                <a:lnTo>
                                  <a:pt x="40" y="173"/>
                                </a:lnTo>
                                <a:lnTo>
                                  <a:pt x="11" y="91"/>
                                </a:lnTo>
                                <a:lnTo>
                                  <a:pt x="29" y="47"/>
                                </a:lnTo>
                                <a:lnTo>
                                  <a:pt x="0"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5" name="Freeform 22"/>
                        <wps:cNvSpPr>
                          <a:spLocks/>
                        </wps:cNvSpPr>
                        <wps:spPr bwMode="auto">
                          <a:xfrm>
                            <a:off x="4864543" y="3045789"/>
                            <a:ext cx="165058" cy="54501"/>
                          </a:xfrm>
                          <a:custGeom>
                            <a:avLst/>
                            <a:gdLst>
                              <a:gd name="T0" fmla="*/ 2147483647 w 1381"/>
                              <a:gd name="T1" fmla="*/ 2147483647 h 436"/>
                              <a:gd name="T2" fmla="*/ 0 w 1381"/>
                              <a:gd name="T3" fmla="*/ 2147483647 h 436"/>
                              <a:gd name="T4" fmla="*/ 2147483647 w 1381"/>
                              <a:gd name="T5" fmla="*/ 2147483647 h 436"/>
                              <a:gd name="T6" fmla="*/ 2147483647 w 1381"/>
                              <a:gd name="T7" fmla="*/ 2147483647 h 436"/>
                              <a:gd name="T8" fmla="*/ 2147483647 w 1381"/>
                              <a:gd name="T9" fmla="*/ 2147483647 h 436"/>
                              <a:gd name="T10" fmla="*/ 2147483647 w 1381"/>
                              <a:gd name="T11" fmla="*/ 2147483647 h 436"/>
                              <a:gd name="T12" fmla="*/ 2147483647 w 1381"/>
                              <a:gd name="T13" fmla="*/ 2147483647 h 436"/>
                              <a:gd name="T14" fmla="*/ 2147483647 w 1381"/>
                              <a:gd name="T15" fmla="*/ 2147483647 h 436"/>
                              <a:gd name="T16" fmla="*/ 2147483647 w 1381"/>
                              <a:gd name="T17" fmla="*/ 2147483647 h 436"/>
                              <a:gd name="T18" fmla="*/ 2147483647 w 1381"/>
                              <a:gd name="T19" fmla="*/ 2147483647 h 436"/>
                              <a:gd name="T20" fmla="*/ 2147483647 w 1381"/>
                              <a:gd name="T21" fmla="*/ 2147483647 h 436"/>
                              <a:gd name="T22" fmla="*/ 2147483647 w 1381"/>
                              <a:gd name="T23" fmla="*/ 2147483647 h 436"/>
                              <a:gd name="T24" fmla="*/ 2147483647 w 1381"/>
                              <a:gd name="T25" fmla="*/ 2147483647 h 436"/>
                              <a:gd name="T26" fmla="*/ 2147483647 w 1381"/>
                              <a:gd name="T27" fmla="*/ 2147483647 h 436"/>
                              <a:gd name="T28" fmla="*/ 2147483647 w 1381"/>
                              <a:gd name="T29" fmla="*/ 2147483647 h 436"/>
                              <a:gd name="T30" fmla="*/ 2147483647 w 1381"/>
                              <a:gd name="T31" fmla="*/ 2147483647 h 436"/>
                              <a:gd name="T32" fmla="*/ 2147483647 w 1381"/>
                              <a:gd name="T33" fmla="*/ 2147483647 h 436"/>
                              <a:gd name="T34" fmla="*/ 2147483647 w 1381"/>
                              <a:gd name="T35" fmla="*/ 2147483647 h 436"/>
                              <a:gd name="T36" fmla="*/ 2147483647 w 1381"/>
                              <a:gd name="T37" fmla="*/ 2147483647 h 436"/>
                              <a:gd name="T38" fmla="*/ 2147483647 w 1381"/>
                              <a:gd name="T39" fmla="*/ 2147483647 h 436"/>
                              <a:gd name="T40" fmla="*/ 2147483647 w 1381"/>
                              <a:gd name="T41" fmla="*/ 2147483647 h 436"/>
                              <a:gd name="T42" fmla="*/ 2147483647 w 1381"/>
                              <a:gd name="T43" fmla="*/ 2147483647 h 436"/>
                              <a:gd name="T44" fmla="*/ 2147483647 w 1381"/>
                              <a:gd name="T45" fmla="*/ 2147483647 h 436"/>
                              <a:gd name="T46" fmla="*/ 2147483647 w 1381"/>
                              <a:gd name="T47" fmla="*/ 2147483647 h 436"/>
                              <a:gd name="T48" fmla="*/ 2147483647 w 1381"/>
                              <a:gd name="T49" fmla="*/ 2147483647 h 436"/>
                              <a:gd name="T50" fmla="*/ 2147483647 w 1381"/>
                              <a:gd name="T51" fmla="*/ 2147483647 h 436"/>
                              <a:gd name="T52" fmla="*/ 2147483647 w 1381"/>
                              <a:gd name="T53" fmla="*/ 2147483647 h 436"/>
                              <a:gd name="T54" fmla="*/ 2147483647 w 1381"/>
                              <a:gd name="T55" fmla="*/ 0 h 436"/>
                              <a:gd name="T56" fmla="*/ 2147483647 w 1381"/>
                              <a:gd name="T57" fmla="*/ 2147483647 h 436"/>
                              <a:gd name="T58" fmla="*/ 2147483647 w 1381"/>
                              <a:gd name="T59" fmla="*/ 2147483647 h 4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1381"/>
                              <a:gd name="T91" fmla="*/ 0 h 436"/>
                              <a:gd name="T92" fmla="*/ 1381 w 1381"/>
                              <a:gd name="T93" fmla="*/ 436 h 4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1381" h="436">
                                <a:moveTo>
                                  <a:pt x="101" y="15"/>
                                </a:moveTo>
                                <a:lnTo>
                                  <a:pt x="0" y="98"/>
                                </a:lnTo>
                                <a:lnTo>
                                  <a:pt x="9" y="162"/>
                                </a:lnTo>
                                <a:lnTo>
                                  <a:pt x="73" y="171"/>
                                </a:lnTo>
                                <a:lnTo>
                                  <a:pt x="156" y="171"/>
                                </a:lnTo>
                                <a:lnTo>
                                  <a:pt x="201" y="244"/>
                                </a:lnTo>
                                <a:lnTo>
                                  <a:pt x="311" y="226"/>
                                </a:lnTo>
                                <a:lnTo>
                                  <a:pt x="439" y="280"/>
                                </a:lnTo>
                                <a:lnTo>
                                  <a:pt x="540" y="253"/>
                                </a:lnTo>
                                <a:lnTo>
                                  <a:pt x="722" y="317"/>
                                </a:lnTo>
                                <a:lnTo>
                                  <a:pt x="823" y="363"/>
                                </a:lnTo>
                                <a:lnTo>
                                  <a:pt x="1006" y="363"/>
                                </a:lnTo>
                                <a:lnTo>
                                  <a:pt x="1189" y="399"/>
                                </a:lnTo>
                                <a:lnTo>
                                  <a:pt x="1335" y="436"/>
                                </a:lnTo>
                                <a:lnTo>
                                  <a:pt x="1381" y="372"/>
                                </a:lnTo>
                                <a:lnTo>
                                  <a:pt x="1353" y="280"/>
                                </a:lnTo>
                                <a:lnTo>
                                  <a:pt x="1262" y="235"/>
                                </a:lnTo>
                                <a:lnTo>
                                  <a:pt x="1271" y="143"/>
                                </a:lnTo>
                                <a:lnTo>
                                  <a:pt x="1207" y="125"/>
                                </a:lnTo>
                                <a:lnTo>
                                  <a:pt x="1106" y="143"/>
                                </a:lnTo>
                                <a:lnTo>
                                  <a:pt x="978" y="116"/>
                                </a:lnTo>
                                <a:lnTo>
                                  <a:pt x="924" y="116"/>
                                </a:lnTo>
                                <a:lnTo>
                                  <a:pt x="823" y="88"/>
                                </a:lnTo>
                                <a:lnTo>
                                  <a:pt x="713" y="152"/>
                                </a:lnTo>
                                <a:lnTo>
                                  <a:pt x="558" y="152"/>
                                </a:lnTo>
                                <a:lnTo>
                                  <a:pt x="466" y="79"/>
                                </a:lnTo>
                                <a:lnTo>
                                  <a:pt x="393" y="61"/>
                                </a:lnTo>
                                <a:lnTo>
                                  <a:pt x="295" y="0"/>
                                </a:lnTo>
                                <a:lnTo>
                                  <a:pt x="210" y="15"/>
                                </a:lnTo>
                                <a:lnTo>
                                  <a:pt x="101" y="1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6" name="Freeform 23"/>
                        <wps:cNvSpPr>
                          <a:spLocks/>
                        </wps:cNvSpPr>
                        <wps:spPr bwMode="auto">
                          <a:xfrm>
                            <a:off x="4808486" y="2516357"/>
                            <a:ext cx="129243" cy="275616"/>
                          </a:xfrm>
                          <a:custGeom>
                            <a:avLst/>
                            <a:gdLst>
                              <a:gd name="T0" fmla="*/ 47 w 771190"/>
                              <a:gd name="T1" fmla="*/ 236 h 1646237"/>
                              <a:gd name="T2" fmla="*/ 54 w 771190"/>
                              <a:gd name="T3" fmla="*/ 230 h 1646237"/>
                              <a:gd name="T4" fmla="*/ 64 w 771190"/>
                              <a:gd name="T5" fmla="*/ 223 h 1646237"/>
                              <a:gd name="T6" fmla="*/ 68 w 771190"/>
                              <a:gd name="T7" fmla="*/ 219 h 1646237"/>
                              <a:gd name="T8" fmla="*/ 70 w 771190"/>
                              <a:gd name="T9" fmla="*/ 214 h 1646237"/>
                              <a:gd name="T10" fmla="*/ 81 w 771190"/>
                              <a:gd name="T11" fmla="*/ 209 h 1646237"/>
                              <a:gd name="T12" fmla="*/ 94 w 771190"/>
                              <a:gd name="T13" fmla="*/ 203 h 1646237"/>
                              <a:gd name="T14" fmla="*/ 103 w 771190"/>
                              <a:gd name="T15" fmla="*/ 195 h 1646237"/>
                              <a:gd name="T16" fmla="*/ 111 w 771190"/>
                              <a:gd name="T17" fmla="*/ 187 h 1646237"/>
                              <a:gd name="T18" fmla="*/ 111 w 771190"/>
                              <a:gd name="T19" fmla="*/ 178 h 1646237"/>
                              <a:gd name="T20" fmla="*/ 112 w 771190"/>
                              <a:gd name="T21" fmla="*/ 167 h 1646237"/>
                              <a:gd name="T22" fmla="*/ 110 w 771190"/>
                              <a:gd name="T23" fmla="*/ 156 h 1646237"/>
                              <a:gd name="T24" fmla="*/ 107 w 771190"/>
                              <a:gd name="T25" fmla="*/ 141 h 1646237"/>
                              <a:gd name="T26" fmla="*/ 100 w 771190"/>
                              <a:gd name="T27" fmla="*/ 130 h 1646237"/>
                              <a:gd name="T28" fmla="*/ 90 w 771190"/>
                              <a:gd name="T29" fmla="*/ 115 h 1646237"/>
                              <a:gd name="T30" fmla="*/ 76 w 771190"/>
                              <a:gd name="T31" fmla="*/ 103 h 1646237"/>
                              <a:gd name="T32" fmla="*/ 68 w 771190"/>
                              <a:gd name="T33" fmla="*/ 93 h 1646237"/>
                              <a:gd name="T34" fmla="*/ 63 w 771190"/>
                              <a:gd name="T35" fmla="*/ 83 h 1646237"/>
                              <a:gd name="T36" fmla="*/ 54 w 771190"/>
                              <a:gd name="T37" fmla="*/ 76 h 1646237"/>
                              <a:gd name="T38" fmla="*/ 54 w 771190"/>
                              <a:gd name="T39" fmla="*/ 70 h 1646237"/>
                              <a:gd name="T40" fmla="*/ 56 w 771190"/>
                              <a:gd name="T41" fmla="*/ 63 h 1646237"/>
                              <a:gd name="T42" fmla="*/ 63 w 771190"/>
                              <a:gd name="T43" fmla="*/ 56 h 1646237"/>
                              <a:gd name="T44" fmla="*/ 72 w 771190"/>
                              <a:gd name="T45" fmla="*/ 46 h 1646237"/>
                              <a:gd name="T46" fmla="*/ 82 w 771190"/>
                              <a:gd name="T47" fmla="*/ 39 h 1646237"/>
                              <a:gd name="T48" fmla="*/ 94 w 771190"/>
                              <a:gd name="T49" fmla="*/ 32 h 1646237"/>
                              <a:gd name="T50" fmla="*/ 80 w 771190"/>
                              <a:gd name="T51" fmla="*/ 28 h 1646237"/>
                              <a:gd name="T52" fmla="*/ 74 w 771190"/>
                              <a:gd name="T53" fmla="*/ 19 h 1646237"/>
                              <a:gd name="T54" fmla="*/ 65 w 771190"/>
                              <a:gd name="T55" fmla="*/ 8 h 1646237"/>
                              <a:gd name="T56" fmla="*/ 46 w 771190"/>
                              <a:gd name="T57" fmla="*/ 0 h 1646237"/>
                              <a:gd name="T58" fmla="*/ 35 w 771190"/>
                              <a:gd name="T59" fmla="*/ 9 h 1646237"/>
                              <a:gd name="T60" fmla="*/ 26 w 771190"/>
                              <a:gd name="T61" fmla="*/ 16 h 1646237"/>
                              <a:gd name="T62" fmla="*/ 17 w 771190"/>
                              <a:gd name="T63" fmla="*/ 9 h 1646237"/>
                              <a:gd name="T64" fmla="*/ 8 w 771190"/>
                              <a:gd name="T65" fmla="*/ 13 h 1646237"/>
                              <a:gd name="T66" fmla="*/ 0 w 771190"/>
                              <a:gd name="T67" fmla="*/ 15 h 1646237"/>
                              <a:gd name="T68" fmla="*/ 9 w 771190"/>
                              <a:gd name="T69" fmla="*/ 25 h 1646237"/>
                              <a:gd name="T70" fmla="*/ 11 w 771190"/>
                              <a:gd name="T71" fmla="*/ 32 h 1646237"/>
                              <a:gd name="T72" fmla="*/ 16 w 771190"/>
                              <a:gd name="T73" fmla="*/ 42 h 1646237"/>
                              <a:gd name="T74" fmla="*/ 27 w 771190"/>
                              <a:gd name="T75" fmla="*/ 44 h 1646237"/>
                              <a:gd name="T76" fmla="*/ 38 w 771190"/>
                              <a:gd name="T77" fmla="*/ 47 h 1646237"/>
                              <a:gd name="T78" fmla="*/ 43 w 771190"/>
                              <a:gd name="T79" fmla="*/ 58 h 1646237"/>
                              <a:gd name="T80" fmla="*/ 33 w 771190"/>
                              <a:gd name="T81" fmla="*/ 69 h 1646237"/>
                              <a:gd name="T82" fmla="*/ 43 w 771190"/>
                              <a:gd name="T83" fmla="*/ 79 h 1646237"/>
                              <a:gd name="T84" fmla="*/ 51 w 771190"/>
                              <a:gd name="T85" fmla="*/ 87 h 1646237"/>
                              <a:gd name="T86" fmla="*/ 58 w 771190"/>
                              <a:gd name="T87" fmla="*/ 96 h 1646237"/>
                              <a:gd name="T88" fmla="*/ 67 w 771190"/>
                              <a:gd name="T89" fmla="*/ 105 h 1646237"/>
                              <a:gd name="T90" fmla="*/ 76 w 771190"/>
                              <a:gd name="T91" fmla="*/ 118 h 1646237"/>
                              <a:gd name="T92" fmla="*/ 80 w 771190"/>
                              <a:gd name="T93" fmla="*/ 128 h 1646237"/>
                              <a:gd name="T94" fmla="*/ 83 w 771190"/>
                              <a:gd name="T95" fmla="*/ 146 h 1646237"/>
                              <a:gd name="T96" fmla="*/ 85 w 771190"/>
                              <a:gd name="T97" fmla="*/ 156 h 1646237"/>
                              <a:gd name="T98" fmla="*/ 85 w 771190"/>
                              <a:gd name="T99" fmla="*/ 168 h 1646237"/>
                              <a:gd name="T100" fmla="*/ 80 w 771190"/>
                              <a:gd name="T101" fmla="*/ 180 h 1646237"/>
                              <a:gd name="T102" fmla="*/ 71 w 771190"/>
                              <a:gd name="T103" fmla="*/ 185 h 1646237"/>
                              <a:gd name="T104" fmla="*/ 62 w 771190"/>
                              <a:gd name="T105" fmla="*/ 189 h 1646237"/>
                              <a:gd name="T106" fmla="*/ 59 w 771190"/>
                              <a:gd name="T107" fmla="*/ 196 h 1646237"/>
                              <a:gd name="T108" fmla="*/ 54 w 771190"/>
                              <a:gd name="T109" fmla="*/ 201 h 1646237"/>
                              <a:gd name="T110" fmla="*/ 43 w 771190"/>
                              <a:gd name="T111" fmla="*/ 201 h 1646237"/>
                              <a:gd name="T112" fmla="*/ 36 w 771190"/>
                              <a:gd name="T113" fmla="*/ 209 h 1646237"/>
                              <a:gd name="T114" fmla="*/ 41 w 771190"/>
                              <a:gd name="T115" fmla="*/ 224 h 1646237"/>
                              <a:gd name="T116" fmla="*/ 40 w 771190"/>
                              <a:gd name="T117" fmla="*/ 230 h 1646237"/>
                              <a:gd name="T118" fmla="*/ 40 w 771190"/>
                              <a:gd name="T119" fmla="*/ 236 h 1646237"/>
                              <a:gd name="T120" fmla="*/ 39 w 771190"/>
                              <a:gd name="T121" fmla="*/ 238 h 1646237"/>
                              <a:gd name="T122" fmla="*/ 47 w 771190"/>
                              <a:gd name="T123" fmla="*/ 236 h 164623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771190"/>
                              <a:gd name="T187" fmla="*/ 0 h 1646237"/>
                              <a:gd name="T188" fmla="*/ 771190 w 771190"/>
                              <a:gd name="T189" fmla="*/ 1646237 h 1646237"/>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771190" h="1646237">
                                <a:moveTo>
                                  <a:pt x="323515" y="1628775"/>
                                </a:moveTo>
                                <a:lnTo>
                                  <a:pt x="367965" y="1589087"/>
                                </a:lnTo>
                                <a:lnTo>
                                  <a:pt x="437815" y="1541462"/>
                                </a:lnTo>
                                <a:lnTo>
                                  <a:pt x="466390" y="1509712"/>
                                </a:lnTo>
                                <a:lnTo>
                                  <a:pt x="480678" y="1474787"/>
                                </a:lnTo>
                                <a:lnTo>
                                  <a:pt x="558465" y="1446212"/>
                                </a:lnTo>
                                <a:lnTo>
                                  <a:pt x="644190" y="1400175"/>
                                </a:lnTo>
                                <a:lnTo>
                                  <a:pt x="706103" y="1347787"/>
                                </a:lnTo>
                                <a:lnTo>
                                  <a:pt x="760078" y="1292225"/>
                                </a:lnTo>
                                <a:lnTo>
                                  <a:pt x="761665" y="1227137"/>
                                </a:lnTo>
                                <a:lnTo>
                                  <a:pt x="771190" y="1155700"/>
                                </a:lnTo>
                                <a:lnTo>
                                  <a:pt x="756903" y="1076325"/>
                                </a:lnTo>
                                <a:lnTo>
                                  <a:pt x="733090" y="973137"/>
                                </a:lnTo>
                                <a:lnTo>
                                  <a:pt x="690228" y="893762"/>
                                </a:lnTo>
                                <a:lnTo>
                                  <a:pt x="620378" y="795337"/>
                                </a:lnTo>
                                <a:lnTo>
                                  <a:pt x="525128" y="714375"/>
                                </a:lnTo>
                                <a:lnTo>
                                  <a:pt x="466390" y="641350"/>
                                </a:lnTo>
                                <a:lnTo>
                                  <a:pt x="434640" y="576262"/>
                                </a:lnTo>
                                <a:lnTo>
                                  <a:pt x="369553" y="525462"/>
                                </a:lnTo>
                                <a:lnTo>
                                  <a:pt x="367965" y="485775"/>
                                </a:lnTo>
                                <a:lnTo>
                                  <a:pt x="385428" y="433387"/>
                                </a:lnTo>
                                <a:lnTo>
                                  <a:pt x="434640" y="390525"/>
                                </a:lnTo>
                                <a:lnTo>
                                  <a:pt x="493378" y="319087"/>
                                </a:lnTo>
                                <a:lnTo>
                                  <a:pt x="561640" y="269875"/>
                                </a:lnTo>
                                <a:lnTo>
                                  <a:pt x="644190" y="217487"/>
                                </a:lnTo>
                                <a:lnTo>
                                  <a:pt x="548940" y="190500"/>
                                </a:lnTo>
                                <a:lnTo>
                                  <a:pt x="506078" y="133350"/>
                                </a:lnTo>
                                <a:lnTo>
                                  <a:pt x="448928" y="52387"/>
                                </a:lnTo>
                                <a:lnTo>
                                  <a:pt x="315578" y="0"/>
                                </a:lnTo>
                                <a:lnTo>
                                  <a:pt x="242553" y="61912"/>
                                </a:lnTo>
                                <a:lnTo>
                                  <a:pt x="180640" y="109537"/>
                                </a:lnTo>
                                <a:lnTo>
                                  <a:pt x="116681" y="60574"/>
                                </a:lnTo>
                                <a:lnTo>
                                  <a:pt x="56815" y="90487"/>
                                </a:lnTo>
                                <a:lnTo>
                                  <a:pt x="0" y="104627"/>
                                </a:lnTo>
                                <a:lnTo>
                                  <a:pt x="58403" y="171450"/>
                                </a:lnTo>
                                <a:lnTo>
                                  <a:pt x="75865" y="219075"/>
                                </a:lnTo>
                                <a:lnTo>
                                  <a:pt x="109203" y="290512"/>
                                </a:lnTo>
                                <a:lnTo>
                                  <a:pt x="185403" y="303212"/>
                                </a:lnTo>
                                <a:lnTo>
                                  <a:pt x="258428" y="323850"/>
                                </a:lnTo>
                                <a:lnTo>
                                  <a:pt x="291765" y="403225"/>
                                </a:lnTo>
                                <a:lnTo>
                                  <a:pt x="225090" y="476250"/>
                                </a:lnTo>
                                <a:lnTo>
                                  <a:pt x="291765" y="546100"/>
                                </a:lnTo>
                                <a:lnTo>
                                  <a:pt x="347328" y="603250"/>
                                </a:lnTo>
                                <a:lnTo>
                                  <a:pt x="396540" y="661987"/>
                                </a:lnTo>
                                <a:lnTo>
                                  <a:pt x="461628" y="728662"/>
                                </a:lnTo>
                                <a:lnTo>
                                  <a:pt x="525128" y="817562"/>
                                </a:lnTo>
                                <a:lnTo>
                                  <a:pt x="548940" y="884237"/>
                                </a:lnTo>
                                <a:lnTo>
                                  <a:pt x="567990" y="1004887"/>
                                </a:lnTo>
                                <a:lnTo>
                                  <a:pt x="580690" y="1079500"/>
                                </a:lnTo>
                                <a:lnTo>
                                  <a:pt x="582278" y="1162050"/>
                                </a:lnTo>
                                <a:lnTo>
                                  <a:pt x="548940" y="1243012"/>
                                </a:lnTo>
                                <a:lnTo>
                                  <a:pt x="487028" y="1276350"/>
                                </a:lnTo>
                                <a:lnTo>
                                  <a:pt x="425115" y="1303337"/>
                                </a:lnTo>
                                <a:lnTo>
                                  <a:pt x="404478" y="1350962"/>
                                </a:lnTo>
                                <a:lnTo>
                                  <a:pt x="367965" y="1384300"/>
                                </a:lnTo>
                                <a:lnTo>
                                  <a:pt x="296528" y="1389062"/>
                                </a:lnTo>
                                <a:lnTo>
                                  <a:pt x="248903" y="1443037"/>
                                </a:lnTo>
                                <a:lnTo>
                                  <a:pt x="283828" y="1549400"/>
                                </a:lnTo>
                                <a:lnTo>
                                  <a:pt x="275890" y="1585912"/>
                                </a:lnTo>
                                <a:lnTo>
                                  <a:pt x="277478" y="1625600"/>
                                </a:lnTo>
                                <a:lnTo>
                                  <a:pt x="267953" y="1646237"/>
                                </a:lnTo>
                                <a:lnTo>
                                  <a:pt x="323515" y="1628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7" name="Freeform 24"/>
                        <wps:cNvSpPr>
                          <a:spLocks/>
                        </wps:cNvSpPr>
                        <wps:spPr bwMode="auto">
                          <a:xfrm>
                            <a:off x="4724399" y="2580201"/>
                            <a:ext cx="143258" cy="270944"/>
                          </a:xfrm>
                          <a:custGeom>
                            <a:avLst/>
                            <a:gdLst>
                              <a:gd name="T0" fmla="*/ 69 w 855663"/>
                              <a:gd name="T1" fmla="*/ 239 h 1610371"/>
                              <a:gd name="T2" fmla="*/ 54 w 855663"/>
                              <a:gd name="T3" fmla="*/ 230 h 1610371"/>
                              <a:gd name="T4" fmla="*/ 40 w 855663"/>
                              <a:gd name="T5" fmla="*/ 224 h 1610371"/>
                              <a:gd name="T6" fmla="*/ 28 w 855663"/>
                              <a:gd name="T7" fmla="*/ 208 h 1610371"/>
                              <a:gd name="T8" fmla="*/ 18 w 855663"/>
                              <a:gd name="T9" fmla="*/ 191 h 1610371"/>
                              <a:gd name="T10" fmla="*/ 11 w 855663"/>
                              <a:gd name="T11" fmla="*/ 184 h 1610371"/>
                              <a:gd name="T12" fmla="*/ 16 w 855663"/>
                              <a:gd name="T13" fmla="*/ 174 h 1610371"/>
                              <a:gd name="T14" fmla="*/ 16 w 855663"/>
                              <a:gd name="T15" fmla="*/ 157 h 1610371"/>
                              <a:gd name="T16" fmla="*/ 25 w 855663"/>
                              <a:gd name="T17" fmla="*/ 147 h 1610371"/>
                              <a:gd name="T18" fmla="*/ 26 w 855663"/>
                              <a:gd name="T19" fmla="*/ 130 h 1610371"/>
                              <a:gd name="T20" fmla="*/ 27 w 855663"/>
                              <a:gd name="T21" fmla="*/ 115 h 1610371"/>
                              <a:gd name="T22" fmla="*/ 15 w 855663"/>
                              <a:gd name="T23" fmla="*/ 98 h 1610371"/>
                              <a:gd name="T24" fmla="*/ 12 w 855663"/>
                              <a:gd name="T25" fmla="*/ 77 h 1610371"/>
                              <a:gd name="T26" fmla="*/ 15 w 855663"/>
                              <a:gd name="T27" fmla="*/ 55 h 1610371"/>
                              <a:gd name="T28" fmla="*/ 0 w 855663"/>
                              <a:gd name="T29" fmla="*/ 32 h 1610371"/>
                              <a:gd name="T30" fmla="*/ 5 w 855663"/>
                              <a:gd name="T31" fmla="*/ 12 h 1610371"/>
                              <a:gd name="T32" fmla="*/ 26 w 855663"/>
                              <a:gd name="T33" fmla="*/ 5 h 1610371"/>
                              <a:gd name="T34" fmla="*/ 46 w 855663"/>
                              <a:gd name="T35" fmla="*/ 5 h 1610371"/>
                              <a:gd name="T36" fmla="*/ 55 w 855663"/>
                              <a:gd name="T37" fmla="*/ 17 h 1610371"/>
                              <a:gd name="T38" fmla="*/ 53 w 855663"/>
                              <a:gd name="T39" fmla="*/ 34 h 1610371"/>
                              <a:gd name="T40" fmla="*/ 61 w 855663"/>
                              <a:gd name="T41" fmla="*/ 40 h 1610371"/>
                              <a:gd name="T42" fmla="*/ 83 w 855663"/>
                              <a:gd name="T43" fmla="*/ 30 h 1610371"/>
                              <a:gd name="T44" fmla="*/ 103 w 855663"/>
                              <a:gd name="T45" fmla="*/ 37 h 1610371"/>
                              <a:gd name="T46" fmla="*/ 112 w 855663"/>
                              <a:gd name="T47" fmla="*/ 61 h 1610371"/>
                              <a:gd name="T48" fmla="*/ 124 w 855663"/>
                              <a:gd name="T49" fmla="*/ 75 h 1610371"/>
                              <a:gd name="T50" fmla="*/ 116 w 855663"/>
                              <a:gd name="T51" fmla="*/ 95 h 1610371"/>
                              <a:gd name="T52" fmla="*/ 99 w 855663"/>
                              <a:gd name="T53" fmla="*/ 97 h 1610371"/>
                              <a:gd name="T54" fmla="*/ 84 w 855663"/>
                              <a:gd name="T55" fmla="*/ 103 h 1610371"/>
                              <a:gd name="T56" fmla="*/ 75 w 855663"/>
                              <a:gd name="T57" fmla="*/ 111 h 1610371"/>
                              <a:gd name="T58" fmla="*/ 81 w 855663"/>
                              <a:gd name="T59" fmla="*/ 137 h 1610371"/>
                              <a:gd name="T60" fmla="*/ 66 w 855663"/>
                              <a:gd name="T61" fmla="*/ 124 h 1610371"/>
                              <a:gd name="T62" fmla="*/ 52 w 855663"/>
                              <a:gd name="T63" fmla="*/ 120 h 1610371"/>
                              <a:gd name="T64" fmla="*/ 43 w 855663"/>
                              <a:gd name="T65" fmla="*/ 115 h 1610371"/>
                              <a:gd name="T66" fmla="*/ 41 w 855663"/>
                              <a:gd name="T67" fmla="*/ 128 h 1610371"/>
                              <a:gd name="T68" fmla="*/ 34 w 855663"/>
                              <a:gd name="T69" fmla="*/ 143 h 1610371"/>
                              <a:gd name="T70" fmla="*/ 32 w 855663"/>
                              <a:gd name="T71" fmla="*/ 166 h 1610371"/>
                              <a:gd name="T72" fmla="*/ 39 w 855663"/>
                              <a:gd name="T73" fmla="*/ 185 h 1610371"/>
                              <a:gd name="T74" fmla="*/ 46 w 855663"/>
                              <a:gd name="T75" fmla="*/ 203 h 1610371"/>
                              <a:gd name="T76" fmla="*/ 61 w 855663"/>
                              <a:gd name="T77" fmla="*/ 217 h 1610371"/>
                              <a:gd name="T78" fmla="*/ 72 w 855663"/>
                              <a:gd name="T79" fmla="*/ 224 h 1610371"/>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855663"/>
                              <a:gd name="T121" fmla="*/ 0 h 1610371"/>
                              <a:gd name="T122" fmla="*/ 855663 w 855663"/>
                              <a:gd name="T123" fmla="*/ 1610371 h 1610371"/>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855663" h="1610371">
                                <a:moveTo>
                                  <a:pt x="539291" y="1580605"/>
                                </a:moveTo>
                                <a:lnTo>
                                  <a:pt x="478569" y="1610371"/>
                                </a:lnTo>
                                <a:lnTo>
                                  <a:pt x="403560" y="1604418"/>
                                </a:lnTo>
                                <a:lnTo>
                                  <a:pt x="369888" y="1546225"/>
                                </a:lnTo>
                                <a:lnTo>
                                  <a:pt x="324978" y="1513930"/>
                                </a:lnTo>
                                <a:lnTo>
                                  <a:pt x="279400" y="1504950"/>
                                </a:lnTo>
                                <a:lnTo>
                                  <a:pt x="247650" y="1450975"/>
                                </a:lnTo>
                                <a:lnTo>
                                  <a:pt x="192088" y="1403350"/>
                                </a:lnTo>
                                <a:lnTo>
                                  <a:pt x="150813" y="1335088"/>
                                </a:lnTo>
                                <a:lnTo>
                                  <a:pt x="122238" y="1287463"/>
                                </a:lnTo>
                                <a:lnTo>
                                  <a:pt x="88900" y="1273175"/>
                                </a:lnTo>
                                <a:lnTo>
                                  <a:pt x="74613" y="1239838"/>
                                </a:lnTo>
                                <a:lnTo>
                                  <a:pt x="90488" y="1198563"/>
                                </a:lnTo>
                                <a:lnTo>
                                  <a:pt x="107950" y="1174750"/>
                                </a:lnTo>
                                <a:lnTo>
                                  <a:pt x="114300" y="1130300"/>
                                </a:lnTo>
                                <a:lnTo>
                                  <a:pt x="107950" y="1055688"/>
                                </a:lnTo>
                                <a:lnTo>
                                  <a:pt x="157163" y="1050925"/>
                                </a:lnTo>
                                <a:lnTo>
                                  <a:pt x="171450" y="992188"/>
                                </a:lnTo>
                                <a:lnTo>
                                  <a:pt x="188913" y="920750"/>
                                </a:lnTo>
                                <a:lnTo>
                                  <a:pt x="180975" y="874713"/>
                                </a:lnTo>
                                <a:lnTo>
                                  <a:pt x="200025" y="815975"/>
                                </a:lnTo>
                                <a:lnTo>
                                  <a:pt x="184150" y="777875"/>
                                </a:lnTo>
                                <a:lnTo>
                                  <a:pt x="150813" y="722313"/>
                                </a:lnTo>
                                <a:lnTo>
                                  <a:pt x="102331" y="662633"/>
                                </a:lnTo>
                                <a:lnTo>
                                  <a:pt x="100013" y="592138"/>
                                </a:lnTo>
                                <a:lnTo>
                                  <a:pt x="85725" y="515938"/>
                                </a:lnTo>
                                <a:lnTo>
                                  <a:pt x="103188" y="444500"/>
                                </a:lnTo>
                                <a:lnTo>
                                  <a:pt x="104713" y="368549"/>
                                </a:lnTo>
                                <a:lnTo>
                                  <a:pt x="28575" y="314325"/>
                                </a:lnTo>
                                <a:lnTo>
                                  <a:pt x="0" y="214313"/>
                                </a:lnTo>
                                <a:lnTo>
                                  <a:pt x="0" y="130175"/>
                                </a:lnTo>
                                <a:lnTo>
                                  <a:pt x="33338" y="80963"/>
                                </a:lnTo>
                                <a:lnTo>
                                  <a:pt x="106363" y="38100"/>
                                </a:lnTo>
                                <a:lnTo>
                                  <a:pt x="180975" y="33338"/>
                                </a:lnTo>
                                <a:lnTo>
                                  <a:pt x="255588" y="0"/>
                                </a:lnTo>
                                <a:lnTo>
                                  <a:pt x="317500" y="34925"/>
                                </a:lnTo>
                                <a:lnTo>
                                  <a:pt x="350838" y="69850"/>
                                </a:lnTo>
                                <a:lnTo>
                                  <a:pt x="381000" y="112713"/>
                                </a:lnTo>
                                <a:lnTo>
                                  <a:pt x="382588" y="169863"/>
                                </a:lnTo>
                                <a:lnTo>
                                  <a:pt x="363538" y="230188"/>
                                </a:lnTo>
                                <a:lnTo>
                                  <a:pt x="382588" y="271463"/>
                                </a:lnTo>
                                <a:lnTo>
                                  <a:pt x="422275" y="273050"/>
                                </a:lnTo>
                                <a:lnTo>
                                  <a:pt x="481013" y="236538"/>
                                </a:lnTo>
                                <a:lnTo>
                                  <a:pt x="569913" y="201613"/>
                                </a:lnTo>
                                <a:lnTo>
                                  <a:pt x="661988" y="206375"/>
                                </a:lnTo>
                                <a:lnTo>
                                  <a:pt x="714375" y="246063"/>
                                </a:lnTo>
                                <a:lnTo>
                                  <a:pt x="774700" y="306388"/>
                                </a:lnTo>
                                <a:lnTo>
                                  <a:pt x="774700" y="407988"/>
                                </a:lnTo>
                                <a:lnTo>
                                  <a:pt x="819150" y="449263"/>
                                </a:lnTo>
                                <a:lnTo>
                                  <a:pt x="855663" y="508000"/>
                                </a:lnTo>
                                <a:lnTo>
                                  <a:pt x="841375" y="619125"/>
                                </a:lnTo>
                                <a:lnTo>
                                  <a:pt x="803275" y="641350"/>
                                </a:lnTo>
                                <a:lnTo>
                                  <a:pt x="741363" y="679450"/>
                                </a:lnTo>
                                <a:lnTo>
                                  <a:pt x="681038" y="655638"/>
                                </a:lnTo>
                                <a:lnTo>
                                  <a:pt x="623888" y="661988"/>
                                </a:lnTo>
                                <a:lnTo>
                                  <a:pt x="582613" y="690563"/>
                                </a:lnTo>
                                <a:lnTo>
                                  <a:pt x="554038" y="714375"/>
                                </a:lnTo>
                                <a:lnTo>
                                  <a:pt x="519113" y="746125"/>
                                </a:lnTo>
                                <a:lnTo>
                                  <a:pt x="547688" y="846138"/>
                                </a:lnTo>
                                <a:lnTo>
                                  <a:pt x="561975" y="920750"/>
                                </a:lnTo>
                                <a:lnTo>
                                  <a:pt x="503238" y="874713"/>
                                </a:lnTo>
                                <a:lnTo>
                                  <a:pt x="457200" y="836613"/>
                                </a:lnTo>
                                <a:lnTo>
                                  <a:pt x="414338" y="849313"/>
                                </a:lnTo>
                                <a:lnTo>
                                  <a:pt x="360363" y="811213"/>
                                </a:lnTo>
                                <a:lnTo>
                                  <a:pt x="333375" y="749300"/>
                                </a:lnTo>
                                <a:lnTo>
                                  <a:pt x="293688" y="773113"/>
                                </a:lnTo>
                                <a:lnTo>
                                  <a:pt x="276225" y="815975"/>
                                </a:lnTo>
                                <a:lnTo>
                                  <a:pt x="284163" y="860425"/>
                                </a:lnTo>
                                <a:lnTo>
                                  <a:pt x="266700" y="906463"/>
                                </a:lnTo>
                                <a:lnTo>
                                  <a:pt x="236538" y="960438"/>
                                </a:lnTo>
                                <a:lnTo>
                                  <a:pt x="219075" y="1017588"/>
                                </a:lnTo>
                                <a:lnTo>
                                  <a:pt x="219075" y="1117600"/>
                                </a:lnTo>
                                <a:lnTo>
                                  <a:pt x="219075" y="1185863"/>
                                </a:lnTo>
                                <a:lnTo>
                                  <a:pt x="271463" y="1246188"/>
                                </a:lnTo>
                                <a:lnTo>
                                  <a:pt x="285750" y="1322388"/>
                                </a:lnTo>
                                <a:lnTo>
                                  <a:pt x="317500" y="1370013"/>
                                </a:lnTo>
                                <a:lnTo>
                                  <a:pt x="349250" y="1423988"/>
                                </a:lnTo>
                                <a:lnTo>
                                  <a:pt x="422275" y="1463675"/>
                                </a:lnTo>
                                <a:lnTo>
                                  <a:pt x="461963" y="1479550"/>
                                </a:lnTo>
                                <a:lnTo>
                                  <a:pt x="493713" y="1508125"/>
                                </a:lnTo>
                                <a:lnTo>
                                  <a:pt x="539291" y="158060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8" name="Freeform 25"/>
                        <wps:cNvSpPr>
                          <a:spLocks/>
                        </wps:cNvSpPr>
                        <wps:spPr bwMode="auto">
                          <a:xfrm>
                            <a:off x="4766441" y="2533486"/>
                            <a:ext cx="135473" cy="158830"/>
                          </a:xfrm>
                          <a:custGeom>
                            <a:avLst/>
                            <a:gdLst>
                              <a:gd name="T0" fmla="*/ 18 w 803275"/>
                              <a:gd name="T1" fmla="*/ 67 h 941387"/>
                              <a:gd name="T2" fmla="*/ 16 w 803275"/>
                              <a:gd name="T3" fmla="*/ 76 h 941387"/>
                              <a:gd name="T4" fmla="*/ 19 w 803275"/>
                              <a:gd name="T5" fmla="*/ 82 h 941387"/>
                              <a:gd name="T6" fmla="*/ 25 w 803275"/>
                              <a:gd name="T7" fmla="*/ 83 h 941387"/>
                              <a:gd name="T8" fmla="*/ 33 w 803275"/>
                              <a:gd name="T9" fmla="*/ 77 h 941387"/>
                              <a:gd name="T10" fmla="*/ 46 w 803275"/>
                              <a:gd name="T11" fmla="*/ 72 h 941387"/>
                              <a:gd name="T12" fmla="*/ 61 w 803275"/>
                              <a:gd name="T13" fmla="*/ 72 h 941387"/>
                              <a:gd name="T14" fmla="*/ 69 w 803275"/>
                              <a:gd name="T15" fmla="*/ 79 h 941387"/>
                              <a:gd name="T16" fmla="*/ 78 w 803275"/>
                              <a:gd name="T17" fmla="*/ 87 h 941387"/>
                              <a:gd name="T18" fmla="*/ 78 w 803275"/>
                              <a:gd name="T19" fmla="*/ 102 h 941387"/>
                              <a:gd name="T20" fmla="*/ 84 w 803275"/>
                              <a:gd name="T21" fmla="*/ 109 h 941387"/>
                              <a:gd name="T22" fmla="*/ 90 w 803275"/>
                              <a:gd name="T23" fmla="*/ 118 h 941387"/>
                              <a:gd name="T24" fmla="*/ 87 w 803275"/>
                              <a:gd name="T25" fmla="*/ 135 h 941387"/>
                              <a:gd name="T26" fmla="*/ 97 w 803275"/>
                              <a:gd name="T27" fmla="*/ 142 h 941387"/>
                              <a:gd name="T28" fmla="*/ 105 w 803275"/>
                              <a:gd name="T29" fmla="*/ 136 h 941387"/>
                              <a:gd name="T30" fmla="*/ 113 w 803275"/>
                              <a:gd name="T31" fmla="*/ 133 h 941387"/>
                              <a:gd name="T32" fmla="*/ 121 w 803275"/>
                              <a:gd name="T33" fmla="*/ 131 h 941387"/>
                              <a:gd name="T34" fmla="*/ 119 w 803275"/>
                              <a:gd name="T35" fmla="*/ 116 h 941387"/>
                              <a:gd name="T36" fmla="*/ 115 w 803275"/>
                              <a:gd name="T37" fmla="*/ 107 h 941387"/>
                              <a:gd name="T38" fmla="*/ 106 w 803275"/>
                              <a:gd name="T39" fmla="*/ 94 h 941387"/>
                              <a:gd name="T40" fmla="*/ 96 w 803275"/>
                              <a:gd name="T41" fmla="*/ 84 h 941387"/>
                              <a:gd name="T42" fmla="*/ 89 w 803275"/>
                              <a:gd name="T43" fmla="*/ 76 h 941387"/>
                              <a:gd name="T44" fmla="*/ 70 w 803275"/>
                              <a:gd name="T45" fmla="*/ 56 h 941387"/>
                              <a:gd name="T46" fmla="*/ 80 w 803275"/>
                              <a:gd name="T47" fmla="*/ 45 h 941387"/>
                              <a:gd name="T48" fmla="*/ 75 w 803275"/>
                              <a:gd name="T49" fmla="*/ 33 h 941387"/>
                              <a:gd name="T50" fmla="*/ 64 w 803275"/>
                              <a:gd name="T51" fmla="*/ 29 h 941387"/>
                              <a:gd name="T52" fmla="*/ 53 w 803275"/>
                              <a:gd name="T53" fmla="*/ 28 h 941387"/>
                              <a:gd name="T54" fmla="*/ 48 w 803275"/>
                              <a:gd name="T55" fmla="*/ 18 h 941387"/>
                              <a:gd name="T56" fmla="*/ 46 w 803275"/>
                              <a:gd name="T57" fmla="*/ 11 h 941387"/>
                              <a:gd name="T58" fmla="*/ 36 w 803275"/>
                              <a:gd name="T59" fmla="*/ 0 h 941387"/>
                              <a:gd name="T60" fmla="*/ 29 w 803275"/>
                              <a:gd name="T61" fmla="*/ 3 h 941387"/>
                              <a:gd name="T62" fmla="*/ 25 w 803275"/>
                              <a:gd name="T63" fmla="*/ 14 h 941387"/>
                              <a:gd name="T64" fmla="*/ 13 w 803275"/>
                              <a:gd name="T65" fmla="*/ 18 h 941387"/>
                              <a:gd name="T66" fmla="*/ 8 w 803275"/>
                              <a:gd name="T67" fmla="*/ 31 h 941387"/>
                              <a:gd name="T68" fmla="*/ 0 w 803275"/>
                              <a:gd name="T69" fmla="*/ 41 h 941387"/>
                              <a:gd name="T70" fmla="*/ 10 w 803275"/>
                              <a:gd name="T71" fmla="*/ 47 h 941387"/>
                              <a:gd name="T72" fmla="*/ 14 w 803275"/>
                              <a:gd name="T73" fmla="*/ 53 h 941387"/>
                              <a:gd name="T74" fmla="*/ 19 w 803275"/>
                              <a:gd name="T75" fmla="*/ 58 h 941387"/>
                              <a:gd name="T76" fmla="*/ 18 w 803275"/>
                              <a:gd name="T77" fmla="*/ 67 h 941387"/>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803275"/>
                              <a:gd name="T118" fmla="*/ 0 h 941387"/>
                              <a:gd name="T119" fmla="*/ 803275 w 803275"/>
                              <a:gd name="T120" fmla="*/ 941387 h 941387"/>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803275" h="941387">
                                <a:moveTo>
                                  <a:pt x="122572" y="447527"/>
                                </a:moveTo>
                                <a:lnTo>
                                  <a:pt x="107094" y="507058"/>
                                </a:lnTo>
                                <a:lnTo>
                                  <a:pt x="123825" y="546100"/>
                                </a:lnTo>
                                <a:lnTo>
                                  <a:pt x="164244" y="548730"/>
                                </a:lnTo>
                                <a:lnTo>
                                  <a:pt x="219075" y="512762"/>
                                </a:lnTo>
                                <a:lnTo>
                                  <a:pt x="307975" y="476250"/>
                                </a:lnTo>
                                <a:lnTo>
                                  <a:pt x="404750" y="480865"/>
                                </a:lnTo>
                                <a:lnTo>
                                  <a:pt x="457200" y="522287"/>
                                </a:lnTo>
                                <a:lnTo>
                                  <a:pt x="515938" y="579437"/>
                                </a:lnTo>
                                <a:lnTo>
                                  <a:pt x="517525" y="679450"/>
                                </a:lnTo>
                                <a:lnTo>
                                  <a:pt x="560388" y="723900"/>
                                </a:lnTo>
                                <a:lnTo>
                                  <a:pt x="598488" y="781050"/>
                                </a:lnTo>
                                <a:lnTo>
                                  <a:pt x="581025" y="898525"/>
                                </a:lnTo>
                                <a:lnTo>
                                  <a:pt x="646113" y="941387"/>
                                </a:lnTo>
                                <a:lnTo>
                                  <a:pt x="695325" y="904875"/>
                                </a:lnTo>
                                <a:lnTo>
                                  <a:pt x="752475" y="884237"/>
                                </a:lnTo>
                                <a:lnTo>
                                  <a:pt x="803275" y="866775"/>
                                </a:lnTo>
                                <a:lnTo>
                                  <a:pt x="789322" y="770187"/>
                                </a:lnTo>
                                <a:lnTo>
                                  <a:pt x="766700" y="713037"/>
                                </a:lnTo>
                                <a:lnTo>
                                  <a:pt x="702406" y="624930"/>
                                </a:lnTo>
                                <a:lnTo>
                                  <a:pt x="641685" y="560637"/>
                                </a:lnTo>
                                <a:lnTo>
                                  <a:pt x="591678" y="501105"/>
                                </a:lnTo>
                                <a:lnTo>
                                  <a:pt x="466725" y="371475"/>
                                </a:lnTo>
                                <a:lnTo>
                                  <a:pt x="533400" y="298450"/>
                                </a:lnTo>
                                <a:lnTo>
                                  <a:pt x="501191" y="217737"/>
                                </a:lnTo>
                                <a:lnTo>
                                  <a:pt x="423863" y="195262"/>
                                </a:lnTo>
                                <a:lnTo>
                                  <a:pt x="349981" y="186780"/>
                                </a:lnTo>
                                <a:lnTo>
                                  <a:pt x="319025" y="117724"/>
                                </a:lnTo>
                                <a:lnTo>
                                  <a:pt x="303213" y="71437"/>
                                </a:lnTo>
                                <a:lnTo>
                                  <a:pt x="241300" y="0"/>
                                </a:lnTo>
                                <a:lnTo>
                                  <a:pt x="190438" y="17712"/>
                                </a:lnTo>
                                <a:lnTo>
                                  <a:pt x="165100" y="92075"/>
                                </a:lnTo>
                                <a:lnTo>
                                  <a:pt x="85725" y="117475"/>
                                </a:lnTo>
                                <a:lnTo>
                                  <a:pt x="52388" y="204787"/>
                                </a:lnTo>
                                <a:lnTo>
                                  <a:pt x="0" y="271462"/>
                                </a:lnTo>
                                <a:lnTo>
                                  <a:pt x="65422" y="309415"/>
                                </a:lnTo>
                                <a:lnTo>
                                  <a:pt x="96378" y="351087"/>
                                </a:lnTo>
                                <a:lnTo>
                                  <a:pt x="123825" y="388937"/>
                                </a:lnTo>
                                <a:lnTo>
                                  <a:pt x="122572" y="44752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9" name="Freeform 26"/>
                        <wps:cNvSpPr>
                          <a:spLocks/>
                        </wps:cNvSpPr>
                        <wps:spPr bwMode="auto">
                          <a:xfrm>
                            <a:off x="4810041" y="2678301"/>
                            <a:ext cx="94987" cy="80972"/>
                          </a:xfrm>
                          <a:custGeom>
                            <a:avLst/>
                            <a:gdLst>
                              <a:gd name="T0" fmla="*/ 25 w 559594"/>
                              <a:gd name="T1" fmla="*/ 11 h 470297"/>
                              <a:gd name="T2" fmla="*/ 16 w 559594"/>
                              <a:gd name="T3" fmla="*/ 11 h 470297"/>
                              <a:gd name="T4" fmla="*/ 0 w 559594"/>
                              <a:gd name="T5" fmla="*/ 25 h 470297"/>
                              <a:gd name="T6" fmla="*/ 4 w 559594"/>
                              <a:gd name="T7" fmla="*/ 43 h 470297"/>
                              <a:gd name="T8" fmla="*/ 7 w 559594"/>
                              <a:gd name="T9" fmla="*/ 55 h 470297"/>
                              <a:gd name="T10" fmla="*/ 8 w 559594"/>
                              <a:gd name="T11" fmla="*/ 64 h 470297"/>
                              <a:gd name="T12" fmla="*/ 12 w 559594"/>
                              <a:gd name="T13" fmla="*/ 69 h 470297"/>
                              <a:gd name="T14" fmla="*/ 20 w 559594"/>
                              <a:gd name="T15" fmla="*/ 72 h 470297"/>
                              <a:gd name="T16" fmla="*/ 28 w 559594"/>
                              <a:gd name="T17" fmla="*/ 77 h 470297"/>
                              <a:gd name="T18" fmla="*/ 35 w 559594"/>
                              <a:gd name="T19" fmla="*/ 78 h 470297"/>
                              <a:gd name="T20" fmla="*/ 42 w 559594"/>
                              <a:gd name="T21" fmla="*/ 70 h 470297"/>
                              <a:gd name="T22" fmla="*/ 53 w 559594"/>
                              <a:gd name="T23" fmla="*/ 69 h 470297"/>
                              <a:gd name="T24" fmla="*/ 59 w 559594"/>
                              <a:gd name="T25" fmla="*/ 64 h 470297"/>
                              <a:gd name="T26" fmla="*/ 63 w 559594"/>
                              <a:gd name="T27" fmla="*/ 55 h 470297"/>
                              <a:gd name="T28" fmla="*/ 74 w 559594"/>
                              <a:gd name="T29" fmla="*/ 50 h 470297"/>
                              <a:gd name="T30" fmla="*/ 82 w 559594"/>
                              <a:gd name="T31" fmla="*/ 45 h 470297"/>
                              <a:gd name="T32" fmla="*/ 87 w 559594"/>
                              <a:gd name="T33" fmla="*/ 31 h 470297"/>
                              <a:gd name="T34" fmla="*/ 87 w 559594"/>
                              <a:gd name="T35" fmla="*/ 18 h 470297"/>
                              <a:gd name="T36" fmla="*/ 84 w 559594"/>
                              <a:gd name="T37" fmla="*/ 0 h 470297"/>
                              <a:gd name="T38" fmla="*/ 76 w 559594"/>
                              <a:gd name="T39" fmla="*/ 2 h 470297"/>
                              <a:gd name="T40" fmla="*/ 69 w 559594"/>
                              <a:gd name="T41" fmla="*/ 6 h 470297"/>
                              <a:gd name="T42" fmla="*/ 59 w 559594"/>
                              <a:gd name="T43" fmla="*/ 12 h 470297"/>
                              <a:gd name="T44" fmla="*/ 49 w 559594"/>
                              <a:gd name="T45" fmla="*/ 5 h 470297"/>
                              <a:gd name="T46" fmla="*/ 44 w 559594"/>
                              <a:gd name="T47" fmla="*/ 8 h 470297"/>
                              <a:gd name="T48" fmla="*/ 34 w 559594"/>
                              <a:gd name="T49" fmla="*/ 14 h 470297"/>
                              <a:gd name="T50" fmla="*/ 25 w 559594"/>
                              <a:gd name="T51" fmla="*/ 11 h 470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559594"/>
                              <a:gd name="T79" fmla="*/ 0 h 470297"/>
                              <a:gd name="T80" fmla="*/ 559594 w 559594"/>
                              <a:gd name="T81" fmla="*/ 470297 h 470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559594" h="470297">
                                <a:moveTo>
                                  <a:pt x="163115" y="63103"/>
                                </a:moveTo>
                                <a:lnTo>
                                  <a:pt x="100012" y="67866"/>
                                </a:lnTo>
                                <a:lnTo>
                                  <a:pt x="0" y="152400"/>
                                </a:lnTo>
                                <a:lnTo>
                                  <a:pt x="27447" y="258911"/>
                                </a:lnTo>
                                <a:lnTo>
                                  <a:pt x="44909" y="331936"/>
                                </a:lnTo>
                                <a:lnTo>
                                  <a:pt x="52847" y="381148"/>
                                </a:lnTo>
                                <a:lnTo>
                                  <a:pt x="75072" y="414486"/>
                                </a:lnTo>
                                <a:lnTo>
                                  <a:pt x="125872" y="435123"/>
                                </a:lnTo>
                                <a:lnTo>
                                  <a:pt x="181434" y="463698"/>
                                </a:lnTo>
                                <a:lnTo>
                                  <a:pt x="228600" y="470297"/>
                                </a:lnTo>
                                <a:lnTo>
                                  <a:pt x="273509" y="417661"/>
                                </a:lnTo>
                                <a:lnTo>
                                  <a:pt x="344947" y="412898"/>
                                </a:lnTo>
                                <a:lnTo>
                                  <a:pt x="382190" y="383381"/>
                                </a:lnTo>
                                <a:lnTo>
                                  <a:pt x="404812" y="333375"/>
                                </a:lnTo>
                                <a:lnTo>
                                  <a:pt x="478297" y="300186"/>
                                </a:lnTo>
                                <a:lnTo>
                                  <a:pt x="530684" y="270023"/>
                                </a:lnTo>
                                <a:lnTo>
                                  <a:pt x="559259" y="185886"/>
                                </a:lnTo>
                                <a:lnTo>
                                  <a:pt x="559594" y="110728"/>
                                </a:lnTo>
                                <a:lnTo>
                                  <a:pt x="541734" y="0"/>
                                </a:lnTo>
                                <a:lnTo>
                                  <a:pt x="489409" y="14436"/>
                                </a:lnTo>
                                <a:lnTo>
                                  <a:pt x="441784" y="33486"/>
                                </a:lnTo>
                                <a:lnTo>
                                  <a:pt x="379872" y="74761"/>
                                </a:lnTo>
                                <a:lnTo>
                                  <a:pt x="317897" y="30956"/>
                                </a:lnTo>
                                <a:lnTo>
                                  <a:pt x="284622" y="46186"/>
                                </a:lnTo>
                                <a:lnTo>
                                  <a:pt x="219075" y="85725"/>
                                </a:lnTo>
                                <a:lnTo>
                                  <a:pt x="163115" y="6310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0" name="Freeform 27"/>
                        <wps:cNvSpPr>
                          <a:spLocks/>
                        </wps:cNvSpPr>
                        <wps:spPr bwMode="auto">
                          <a:xfrm>
                            <a:off x="4940843" y="2827787"/>
                            <a:ext cx="171287" cy="116787"/>
                          </a:xfrm>
                          <a:custGeom>
                            <a:avLst/>
                            <a:gdLst>
                              <a:gd name="T0" fmla="*/ 2147483647 w 550"/>
                              <a:gd name="T1" fmla="*/ 2147483647 h 375"/>
                              <a:gd name="T2" fmla="*/ 0 w 550"/>
                              <a:gd name="T3" fmla="*/ 2147483647 h 375"/>
                              <a:gd name="T4" fmla="*/ 2147483647 w 550"/>
                              <a:gd name="T5" fmla="*/ 2147483647 h 375"/>
                              <a:gd name="T6" fmla="*/ 2147483647 w 550"/>
                              <a:gd name="T7" fmla="*/ 2147483647 h 375"/>
                              <a:gd name="T8" fmla="*/ 2147483647 w 550"/>
                              <a:gd name="T9" fmla="*/ 2147483647 h 375"/>
                              <a:gd name="T10" fmla="*/ 2147483647 w 550"/>
                              <a:gd name="T11" fmla="*/ 2147483647 h 375"/>
                              <a:gd name="T12" fmla="*/ 2147483647 w 550"/>
                              <a:gd name="T13" fmla="*/ 2147483647 h 375"/>
                              <a:gd name="T14" fmla="*/ 2147483647 w 550"/>
                              <a:gd name="T15" fmla="*/ 2147483647 h 375"/>
                              <a:gd name="T16" fmla="*/ 2147483647 w 550"/>
                              <a:gd name="T17" fmla="*/ 2147483647 h 375"/>
                              <a:gd name="T18" fmla="*/ 2147483647 w 550"/>
                              <a:gd name="T19" fmla="*/ 2147483647 h 375"/>
                              <a:gd name="T20" fmla="*/ 2147483647 w 550"/>
                              <a:gd name="T21" fmla="*/ 2147483647 h 375"/>
                              <a:gd name="T22" fmla="*/ 2147483647 w 550"/>
                              <a:gd name="T23" fmla="*/ 2147483647 h 375"/>
                              <a:gd name="T24" fmla="*/ 2147483647 w 550"/>
                              <a:gd name="T25" fmla="*/ 2147483647 h 375"/>
                              <a:gd name="T26" fmla="*/ 2147483647 w 550"/>
                              <a:gd name="T27" fmla="*/ 2147483647 h 375"/>
                              <a:gd name="T28" fmla="*/ 2147483647 w 550"/>
                              <a:gd name="T29" fmla="*/ 2147483647 h 375"/>
                              <a:gd name="T30" fmla="*/ 2147483647 w 550"/>
                              <a:gd name="T31" fmla="*/ 2147483647 h 375"/>
                              <a:gd name="T32" fmla="*/ 2147483647 w 550"/>
                              <a:gd name="T33" fmla="*/ 2147483647 h 375"/>
                              <a:gd name="T34" fmla="*/ 2147483647 w 550"/>
                              <a:gd name="T35" fmla="*/ 2147483647 h 375"/>
                              <a:gd name="T36" fmla="*/ 2147483647 w 550"/>
                              <a:gd name="T37" fmla="*/ 2147483647 h 375"/>
                              <a:gd name="T38" fmla="*/ 2147483647 w 550"/>
                              <a:gd name="T39" fmla="*/ 2147483647 h 375"/>
                              <a:gd name="T40" fmla="*/ 2147483647 w 550"/>
                              <a:gd name="T41" fmla="*/ 2147483647 h 375"/>
                              <a:gd name="T42" fmla="*/ 2147483647 w 550"/>
                              <a:gd name="T43" fmla="*/ 2147483647 h 375"/>
                              <a:gd name="T44" fmla="*/ 2147483647 w 550"/>
                              <a:gd name="T45" fmla="*/ 2147483647 h 375"/>
                              <a:gd name="T46" fmla="*/ 2147483647 w 550"/>
                              <a:gd name="T47" fmla="*/ 2147483647 h 375"/>
                              <a:gd name="T48" fmla="*/ 2147483647 w 550"/>
                              <a:gd name="T49" fmla="*/ 2147483647 h 375"/>
                              <a:gd name="T50" fmla="*/ 2147483647 w 550"/>
                              <a:gd name="T51" fmla="*/ 0 h 375"/>
                              <a:gd name="T52" fmla="*/ 2147483647 w 550"/>
                              <a:gd name="T53" fmla="*/ 2147483647 h 375"/>
                              <a:gd name="T54" fmla="*/ 2147483647 w 550"/>
                              <a:gd name="T55" fmla="*/ 2147483647 h 375"/>
                              <a:gd name="T56" fmla="*/ 2147483647 w 550"/>
                              <a:gd name="T57" fmla="*/ 2147483647 h 375"/>
                              <a:gd name="T58" fmla="*/ 2147483647 w 550"/>
                              <a:gd name="T59" fmla="*/ 2147483647 h 375"/>
                              <a:gd name="T60" fmla="*/ 2147483647 w 550"/>
                              <a:gd name="T61" fmla="*/ 2147483647 h 375"/>
                              <a:gd name="T62" fmla="*/ 2147483647 w 550"/>
                              <a:gd name="T63" fmla="*/ 2147483647 h 375"/>
                              <a:gd name="T64" fmla="*/ 2147483647 w 550"/>
                              <a:gd name="T65" fmla="*/ 2147483647 h 375"/>
                              <a:gd name="T66" fmla="*/ 2147483647 w 550"/>
                              <a:gd name="T67" fmla="*/ 2147483647 h 375"/>
                              <a:gd name="T68" fmla="*/ 2147483647 w 550"/>
                              <a:gd name="T69" fmla="*/ 2147483647 h 375"/>
                              <a:gd name="T70" fmla="*/ 2147483647 w 550"/>
                              <a:gd name="T71" fmla="*/ 2147483647 h 375"/>
                              <a:gd name="T72" fmla="*/ 2147483647 w 550"/>
                              <a:gd name="T73" fmla="*/ 2147483647 h 375"/>
                              <a:gd name="T74" fmla="*/ 2147483647 w 550"/>
                              <a:gd name="T75" fmla="*/ 2147483647 h 375"/>
                              <a:gd name="T76" fmla="*/ 2147483647 w 550"/>
                              <a:gd name="T77" fmla="*/ 2147483647 h 375"/>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550"/>
                              <a:gd name="T118" fmla="*/ 0 h 375"/>
                              <a:gd name="T119" fmla="*/ 1023938 w 550"/>
                              <a:gd name="T120" fmla="*/ 698500 h 375"/>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550" h="375">
                                <a:moveTo>
                                  <a:pt x="46" y="293"/>
                                </a:moveTo>
                                <a:lnTo>
                                  <a:pt x="0" y="325"/>
                                </a:lnTo>
                                <a:lnTo>
                                  <a:pt x="22" y="351"/>
                                </a:lnTo>
                                <a:lnTo>
                                  <a:pt x="44" y="375"/>
                                </a:lnTo>
                                <a:lnTo>
                                  <a:pt x="90" y="353"/>
                                </a:lnTo>
                                <a:lnTo>
                                  <a:pt x="134" y="347"/>
                                </a:lnTo>
                                <a:lnTo>
                                  <a:pt x="158" y="316"/>
                                </a:lnTo>
                                <a:lnTo>
                                  <a:pt x="188" y="326"/>
                                </a:lnTo>
                                <a:lnTo>
                                  <a:pt x="228" y="329"/>
                                </a:lnTo>
                                <a:lnTo>
                                  <a:pt x="271" y="324"/>
                                </a:lnTo>
                                <a:lnTo>
                                  <a:pt x="285" y="281"/>
                                </a:lnTo>
                                <a:lnTo>
                                  <a:pt x="291" y="256"/>
                                </a:lnTo>
                                <a:lnTo>
                                  <a:pt x="316" y="229"/>
                                </a:lnTo>
                                <a:lnTo>
                                  <a:pt x="318" y="191"/>
                                </a:lnTo>
                                <a:lnTo>
                                  <a:pt x="334" y="168"/>
                                </a:lnTo>
                                <a:lnTo>
                                  <a:pt x="352" y="150"/>
                                </a:lnTo>
                                <a:lnTo>
                                  <a:pt x="385" y="161"/>
                                </a:lnTo>
                                <a:lnTo>
                                  <a:pt x="409" y="168"/>
                                </a:lnTo>
                                <a:lnTo>
                                  <a:pt x="437" y="155"/>
                                </a:lnTo>
                                <a:lnTo>
                                  <a:pt x="495" y="154"/>
                                </a:lnTo>
                                <a:lnTo>
                                  <a:pt x="495" y="116"/>
                                </a:lnTo>
                                <a:lnTo>
                                  <a:pt x="550" y="91"/>
                                </a:lnTo>
                                <a:lnTo>
                                  <a:pt x="517" y="82"/>
                                </a:lnTo>
                                <a:lnTo>
                                  <a:pt x="466" y="57"/>
                                </a:lnTo>
                                <a:lnTo>
                                  <a:pt x="434" y="4"/>
                                </a:lnTo>
                                <a:lnTo>
                                  <a:pt x="397" y="0"/>
                                </a:lnTo>
                                <a:lnTo>
                                  <a:pt x="356" y="43"/>
                                </a:lnTo>
                                <a:lnTo>
                                  <a:pt x="347" y="77"/>
                                </a:lnTo>
                                <a:lnTo>
                                  <a:pt x="319" y="124"/>
                                </a:lnTo>
                                <a:lnTo>
                                  <a:pt x="300" y="133"/>
                                </a:lnTo>
                                <a:lnTo>
                                  <a:pt x="303" y="145"/>
                                </a:lnTo>
                                <a:lnTo>
                                  <a:pt x="306" y="156"/>
                                </a:lnTo>
                                <a:lnTo>
                                  <a:pt x="297" y="154"/>
                                </a:lnTo>
                                <a:lnTo>
                                  <a:pt x="290" y="147"/>
                                </a:lnTo>
                                <a:lnTo>
                                  <a:pt x="290" y="135"/>
                                </a:lnTo>
                                <a:lnTo>
                                  <a:pt x="281" y="139"/>
                                </a:lnTo>
                                <a:lnTo>
                                  <a:pt x="284" y="156"/>
                                </a:lnTo>
                                <a:lnTo>
                                  <a:pt x="281" y="165"/>
                                </a:lnTo>
                                <a:lnTo>
                                  <a:pt x="273" y="170"/>
                                </a:lnTo>
                                <a:lnTo>
                                  <a:pt x="267" y="163"/>
                                </a:lnTo>
                                <a:lnTo>
                                  <a:pt x="258" y="159"/>
                                </a:lnTo>
                                <a:lnTo>
                                  <a:pt x="255" y="150"/>
                                </a:lnTo>
                                <a:lnTo>
                                  <a:pt x="251" y="144"/>
                                </a:lnTo>
                                <a:lnTo>
                                  <a:pt x="184" y="211"/>
                                </a:lnTo>
                                <a:lnTo>
                                  <a:pt x="120" y="236"/>
                                </a:lnTo>
                                <a:lnTo>
                                  <a:pt x="92" y="283"/>
                                </a:lnTo>
                                <a:lnTo>
                                  <a:pt x="46" y="29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1" name="Freeform 28"/>
                        <wps:cNvSpPr>
                          <a:spLocks/>
                        </wps:cNvSpPr>
                        <wps:spPr bwMode="auto">
                          <a:xfrm>
                            <a:off x="5099672" y="2921217"/>
                            <a:ext cx="113673" cy="133915"/>
                          </a:xfrm>
                          <a:custGeom>
                            <a:avLst/>
                            <a:gdLst>
                              <a:gd name="T0" fmla="*/ 2147483647 w 942"/>
                              <a:gd name="T1" fmla="*/ 2147483647 h 1089"/>
                              <a:gd name="T2" fmla="*/ 2147483647 w 942"/>
                              <a:gd name="T3" fmla="*/ 2147483647 h 1089"/>
                              <a:gd name="T4" fmla="*/ 2147483647 w 942"/>
                              <a:gd name="T5" fmla="*/ 2147483647 h 1089"/>
                              <a:gd name="T6" fmla="*/ 0 w 942"/>
                              <a:gd name="T7" fmla="*/ 2147483647 h 1089"/>
                              <a:gd name="T8" fmla="*/ 2147483647 w 942"/>
                              <a:gd name="T9" fmla="*/ 2147483647 h 1089"/>
                              <a:gd name="T10" fmla="*/ 2147483647 w 942"/>
                              <a:gd name="T11" fmla="*/ 2147483647 h 1089"/>
                              <a:gd name="T12" fmla="*/ 2147483647 w 942"/>
                              <a:gd name="T13" fmla="*/ 2147483647 h 1089"/>
                              <a:gd name="T14" fmla="*/ 2147483647 w 942"/>
                              <a:gd name="T15" fmla="*/ 2147483647 h 1089"/>
                              <a:gd name="T16" fmla="*/ 2147483647 w 942"/>
                              <a:gd name="T17" fmla="*/ 2147483647 h 1089"/>
                              <a:gd name="T18" fmla="*/ 2147483647 w 942"/>
                              <a:gd name="T19" fmla="*/ 2147483647 h 1089"/>
                              <a:gd name="T20" fmla="*/ 2147483647 w 942"/>
                              <a:gd name="T21" fmla="*/ 2147483647 h 1089"/>
                              <a:gd name="T22" fmla="*/ 2147483647 w 942"/>
                              <a:gd name="T23" fmla="*/ 2147483647 h 1089"/>
                              <a:gd name="T24" fmla="*/ 2147483647 w 942"/>
                              <a:gd name="T25" fmla="*/ 2147483647 h 1089"/>
                              <a:gd name="T26" fmla="*/ 2147483647 w 942"/>
                              <a:gd name="T27" fmla="*/ 2147483647 h 1089"/>
                              <a:gd name="T28" fmla="*/ 2147483647 w 942"/>
                              <a:gd name="T29" fmla="*/ 2147483647 h 1089"/>
                              <a:gd name="T30" fmla="*/ 2147483647 w 942"/>
                              <a:gd name="T31" fmla="*/ 2147483647 h 1089"/>
                              <a:gd name="T32" fmla="*/ 2147483647 w 942"/>
                              <a:gd name="T33" fmla="*/ 2147483647 h 1089"/>
                              <a:gd name="T34" fmla="*/ 2147483647 w 942"/>
                              <a:gd name="T35" fmla="*/ 2147483647 h 1089"/>
                              <a:gd name="T36" fmla="*/ 2147483647 w 942"/>
                              <a:gd name="T37" fmla="*/ 2147483647 h 1089"/>
                              <a:gd name="T38" fmla="*/ 2147483647 w 942"/>
                              <a:gd name="T39" fmla="*/ 2147483647 h 1089"/>
                              <a:gd name="T40" fmla="*/ 2147483647 w 942"/>
                              <a:gd name="T41" fmla="*/ 2147483647 h 1089"/>
                              <a:gd name="T42" fmla="*/ 2147483647 w 942"/>
                              <a:gd name="T43" fmla="*/ 2147483647 h 1089"/>
                              <a:gd name="T44" fmla="*/ 2147483647 w 942"/>
                              <a:gd name="T45" fmla="*/ 2147483647 h 1089"/>
                              <a:gd name="T46" fmla="*/ 2147483647 w 942"/>
                              <a:gd name="T47" fmla="*/ 2147483647 h 1089"/>
                              <a:gd name="T48" fmla="*/ 2147483647 w 942"/>
                              <a:gd name="T49" fmla="*/ 2147483647 h 1089"/>
                              <a:gd name="T50" fmla="*/ 2147483647 w 942"/>
                              <a:gd name="T51" fmla="*/ 2147483647 h 1089"/>
                              <a:gd name="T52" fmla="*/ 2147483647 w 942"/>
                              <a:gd name="T53" fmla="*/ 2147483647 h 1089"/>
                              <a:gd name="T54" fmla="*/ 2147483647 w 942"/>
                              <a:gd name="T55" fmla="*/ 2147483647 h 1089"/>
                              <a:gd name="T56" fmla="*/ 2147483647 w 942"/>
                              <a:gd name="T57" fmla="*/ 2147483647 h 1089"/>
                              <a:gd name="T58" fmla="*/ 2147483647 w 942"/>
                              <a:gd name="T59" fmla="*/ 2147483647 h 1089"/>
                              <a:gd name="T60" fmla="*/ 2147483647 w 942"/>
                              <a:gd name="T61" fmla="*/ 2147483647 h 1089"/>
                              <a:gd name="T62" fmla="*/ 2147483647 w 942"/>
                              <a:gd name="T63" fmla="*/ 2147483647 h 1089"/>
                              <a:gd name="T64" fmla="*/ 2147483647 w 942"/>
                              <a:gd name="T65" fmla="*/ 2147483647 h 1089"/>
                              <a:gd name="T66" fmla="*/ 2147483647 w 942"/>
                              <a:gd name="T67" fmla="*/ 2147483647 h 108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942"/>
                              <a:gd name="T103" fmla="*/ 0 h 1089"/>
                              <a:gd name="T104" fmla="*/ 942 w 942"/>
                              <a:gd name="T105" fmla="*/ 1089 h 1089"/>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942" h="1089">
                                <a:moveTo>
                                  <a:pt x="175" y="1089"/>
                                </a:moveTo>
                                <a:lnTo>
                                  <a:pt x="84" y="1043"/>
                                </a:lnTo>
                                <a:lnTo>
                                  <a:pt x="84" y="953"/>
                                </a:lnTo>
                                <a:lnTo>
                                  <a:pt x="120" y="873"/>
                                </a:lnTo>
                                <a:lnTo>
                                  <a:pt x="114" y="807"/>
                                </a:lnTo>
                                <a:lnTo>
                                  <a:pt x="72" y="771"/>
                                </a:lnTo>
                                <a:lnTo>
                                  <a:pt x="6" y="759"/>
                                </a:lnTo>
                                <a:lnTo>
                                  <a:pt x="0" y="663"/>
                                </a:lnTo>
                                <a:lnTo>
                                  <a:pt x="54" y="603"/>
                                </a:lnTo>
                                <a:lnTo>
                                  <a:pt x="72" y="465"/>
                                </a:lnTo>
                                <a:lnTo>
                                  <a:pt x="84" y="363"/>
                                </a:lnTo>
                                <a:lnTo>
                                  <a:pt x="132" y="327"/>
                                </a:lnTo>
                                <a:lnTo>
                                  <a:pt x="175" y="227"/>
                                </a:lnTo>
                                <a:lnTo>
                                  <a:pt x="175" y="136"/>
                                </a:lnTo>
                                <a:lnTo>
                                  <a:pt x="258" y="123"/>
                                </a:lnTo>
                                <a:lnTo>
                                  <a:pt x="311" y="91"/>
                                </a:lnTo>
                                <a:lnTo>
                                  <a:pt x="401" y="91"/>
                                </a:lnTo>
                                <a:lnTo>
                                  <a:pt x="498" y="111"/>
                                </a:lnTo>
                                <a:lnTo>
                                  <a:pt x="582" y="123"/>
                                </a:lnTo>
                                <a:lnTo>
                                  <a:pt x="702" y="135"/>
                                </a:lnTo>
                                <a:lnTo>
                                  <a:pt x="764" y="91"/>
                                </a:lnTo>
                                <a:lnTo>
                                  <a:pt x="834" y="75"/>
                                </a:lnTo>
                                <a:lnTo>
                                  <a:pt x="900" y="0"/>
                                </a:lnTo>
                                <a:lnTo>
                                  <a:pt x="942" y="57"/>
                                </a:lnTo>
                                <a:lnTo>
                                  <a:pt x="906" y="135"/>
                                </a:lnTo>
                                <a:lnTo>
                                  <a:pt x="855" y="182"/>
                                </a:lnTo>
                                <a:lnTo>
                                  <a:pt x="804" y="195"/>
                                </a:lnTo>
                                <a:lnTo>
                                  <a:pt x="750" y="177"/>
                                </a:lnTo>
                                <a:lnTo>
                                  <a:pt x="672" y="195"/>
                                </a:lnTo>
                                <a:lnTo>
                                  <a:pt x="594" y="195"/>
                                </a:lnTo>
                                <a:lnTo>
                                  <a:pt x="516" y="195"/>
                                </a:lnTo>
                                <a:lnTo>
                                  <a:pt x="402" y="201"/>
                                </a:lnTo>
                                <a:lnTo>
                                  <a:pt x="318" y="213"/>
                                </a:lnTo>
                                <a:lnTo>
                                  <a:pt x="220" y="227"/>
                                </a:lnTo>
                                <a:lnTo>
                                  <a:pt x="198" y="321"/>
                                </a:lnTo>
                                <a:lnTo>
                                  <a:pt x="228" y="369"/>
                                </a:lnTo>
                                <a:lnTo>
                                  <a:pt x="265" y="408"/>
                                </a:lnTo>
                                <a:lnTo>
                                  <a:pt x="306" y="459"/>
                                </a:lnTo>
                                <a:lnTo>
                                  <a:pt x="356" y="454"/>
                                </a:lnTo>
                                <a:lnTo>
                                  <a:pt x="401" y="408"/>
                                </a:lnTo>
                                <a:lnTo>
                                  <a:pt x="480" y="399"/>
                                </a:lnTo>
                                <a:lnTo>
                                  <a:pt x="552" y="381"/>
                                </a:lnTo>
                                <a:lnTo>
                                  <a:pt x="636" y="375"/>
                                </a:lnTo>
                                <a:lnTo>
                                  <a:pt x="673" y="408"/>
                                </a:lnTo>
                                <a:lnTo>
                                  <a:pt x="612" y="477"/>
                                </a:lnTo>
                                <a:lnTo>
                                  <a:pt x="537" y="499"/>
                                </a:lnTo>
                                <a:lnTo>
                                  <a:pt x="474" y="513"/>
                                </a:lnTo>
                                <a:lnTo>
                                  <a:pt x="401" y="544"/>
                                </a:lnTo>
                                <a:lnTo>
                                  <a:pt x="408" y="597"/>
                                </a:lnTo>
                                <a:lnTo>
                                  <a:pt x="474" y="657"/>
                                </a:lnTo>
                                <a:lnTo>
                                  <a:pt x="534" y="711"/>
                                </a:lnTo>
                                <a:lnTo>
                                  <a:pt x="492" y="783"/>
                                </a:lnTo>
                                <a:lnTo>
                                  <a:pt x="552" y="849"/>
                                </a:lnTo>
                                <a:lnTo>
                                  <a:pt x="612" y="891"/>
                                </a:lnTo>
                                <a:lnTo>
                                  <a:pt x="534" y="927"/>
                                </a:lnTo>
                                <a:lnTo>
                                  <a:pt x="510" y="981"/>
                                </a:lnTo>
                                <a:lnTo>
                                  <a:pt x="426" y="969"/>
                                </a:lnTo>
                                <a:lnTo>
                                  <a:pt x="356" y="907"/>
                                </a:lnTo>
                                <a:lnTo>
                                  <a:pt x="311" y="817"/>
                                </a:lnTo>
                                <a:lnTo>
                                  <a:pt x="306" y="747"/>
                                </a:lnTo>
                                <a:lnTo>
                                  <a:pt x="356" y="680"/>
                                </a:lnTo>
                                <a:lnTo>
                                  <a:pt x="288" y="651"/>
                                </a:lnTo>
                                <a:lnTo>
                                  <a:pt x="246" y="681"/>
                                </a:lnTo>
                                <a:lnTo>
                                  <a:pt x="220" y="726"/>
                                </a:lnTo>
                                <a:lnTo>
                                  <a:pt x="228" y="819"/>
                                </a:lnTo>
                                <a:lnTo>
                                  <a:pt x="234" y="909"/>
                                </a:lnTo>
                                <a:lnTo>
                                  <a:pt x="220" y="998"/>
                                </a:lnTo>
                                <a:lnTo>
                                  <a:pt x="175" y="10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2" name="Freeform 29"/>
                        <wps:cNvSpPr>
                          <a:spLocks/>
                        </wps:cNvSpPr>
                        <wps:spPr bwMode="auto">
                          <a:xfrm>
                            <a:off x="5104344" y="3108075"/>
                            <a:ext cx="32700" cy="18686"/>
                          </a:xfrm>
                          <a:custGeom>
                            <a:avLst/>
                            <a:gdLst>
                              <a:gd name="T0" fmla="*/ 2147483647 w 273"/>
                              <a:gd name="T1" fmla="*/ 2147483647 h 146"/>
                              <a:gd name="T2" fmla="*/ 2147483647 w 273"/>
                              <a:gd name="T3" fmla="*/ 2147483647 h 146"/>
                              <a:gd name="T4" fmla="*/ 0 w 273"/>
                              <a:gd name="T5" fmla="*/ 2147483647 h 146"/>
                              <a:gd name="T6" fmla="*/ 2147483647 w 273"/>
                              <a:gd name="T7" fmla="*/ 2147483647 h 146"/>
                              <a:gd name="T8" fmla="*/ 2147483647 w 273"/>
                              <a:gd name="T9" fmla="*/ 0 h 146"/>
                              <a:gd name="T10" fmla="*/ 2147483647 w 273"/>
                              <a:gd name="T11" fmla="*/ 2147483647 h 146"/>
                              <a:gd name="T12" fmla="*/ 2147483647 w 273"/>
                              <a:gd name="T13" fmla="*/ 2147483647 h 146"/>
                              <a:gd name="T14" fmla="*/ 2147483647 w 273"/>
                              <a:gd name="T15" fmla="*/ 2147483647 h 146"/>
                              <a:gd name="T16" fmla="*/ 2147483647 w 273"/>
                              <a:gd name="T17" fmla="*/ 2147483647 h 14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73"/>
                              <a:gd name="T28" fmla="*/ 0 h 146"/>
                              <a:gd name="T29" fmla="*/ 273 w 273"/>
                              <a:gd name="T30" fmla="*/ 146 h 14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73" h="146">
                                <a:moveTo>
                                  <a:pt x="182" y="146"/>
                                </a:moveTo>
                                <a:lnTo>
                                  <a:pt x="70" y="90"/>
                                </a:lnTo>
                                <a:lnTo>
                                  <a:pt x="0" y="55"/>
                                </a:lnTo>
                                <a:lnTo>
                                  <a:pt x="46" y="10"/>
                                </a:lnTo>
                                <a:lnTo>
                                  <a:pt x="106" y="0"/>
                                </a:lnTo>
                                <a:lnTo>
                                  <a:pt x="160" y="6"/>
                                </a:lnTo>
                                <a:lnTo>
                                  <a:pt x="227" y="55"/>
                                </a:lnTo>
                                <a:lnTo>
                                  <a:pt x="273" y="101"/>
                                </a:lnTo>
                                <a:lnTo>
                                  <a:pt x="182" y="1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3" name="Freeform 30"/>
                        <wps:cNvSpPr>
                          <a:spLocks/>
                        </wps:cNvSpPr>
                        <wps:spPr bwMode="auto">
                          <a:xfrm>
                            <a:off x="5063859" y="3087832"/>
                            <a:ext cx="40486" cy="18686"/>
                          </a:xfrm>
                          <a:custGeom>
                            <a:avLst/>
                            <a:gdLst>
                              <a:gd name="T0" fmla="*/ 2147483647 w 336"/>
                              <a:gd name="T1" fmla="*/ 2147483647 h 159"/>
                              <a:gd name="T2" fmla="*/ 2147483647 w 336"/>
                              <a:gd name="T3" fmla="*/ 2147483647 h 159"/>
                              <a:gd name="T4" fmla="*/ 0 w 336"/>
                              <a:gd name="T5" fmla="*/ 2147483647 h 159"/>
                              <a:gd name="T6" fmla="*/ 2147483647 w 336"/>
                              <a:gd name="T7" fmla="*/ 2147483647 h 159"/>
                              <a:gd name="T8" fmla="*/ 2147483647 w 336"/>
                              <a:gd name="T9" fmla="*/ 2147483647 h 159"/>
                              <a:gd name="T10" fmla="*/ 2147483647 w 336"/>
                              <a:gd name="T11" fmla="*/ 0 h 159"/>
                              <a:gd name="T12" fmla="*/ 2147483647 w 336"/>
                              <a:gd name="T13" fmla="*/ 2147483647 h 159"/>
                              <a:gd name="T14" fmla="*/ 2147483647 w 336"/>
                              <a:gd name="T15" fmla="*/ 2147483647 h 159"/>
                              <a:gd name="T16" fmla="*/ 2147483647 w 336"/>
                              <a:gd name="T17" fmla="*/ 2147483647 h 159"/>
                              <a:gd name="T18" fmla="*/ 2147483647 w 336"/>
                              <a:gd name="T19" fmla="*/ 2147483647 h 159"/>
                              <a:gd name="T20" fmla="*/ 2147483647 w 336"/>
                              <a:gd name="T21" fmla="*/ 2147483647 h 159"/>
                              <a:gd name="T22" fmla="*/ 2147483647 w 336"/>
                              <a:gd name="T23" fmla="*/ 2147483647 h 159"/>
                              <a:gd name="T24" fmla="*/ 2147483647 w 336"/>
                              <a:gd name="T25" fmla="*/ 2147483647 h 15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59"/>
                              <a:gd name="T41" fmla="*/ 336 w 336"/>
                              <a:gd name="T42" fmla="*/ 159 h 15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59">
                                <a:moveTo>
                                  <a:pt x="162" y="147"/>
                                </a:moveTo>
                                <a:lnTo>
                                  <a:pt x="84" y="159"/>
                                </a:lnTo>
                                <a:lnTo>
                                  <a:pt x="0" y="147"/>
                                </a:lnTo>
                                <a:lnTo>
                                  <a:pt x="21" y="55"/>
                                </a:lnTo>
                                <a:lnTo>
                                  <a:pt x="67" y="10"/>
                                </a:lnTo>
                                <a:lnTo>
                                  <a:pt x="127" y="0"/>
                                </a:lnTo>
                                <a:lnTo>
                                  <a:pt x="181" y="6"/>
                                </a:lnTo>
                                <a:lnTo>
                                  <a:pt x="276" y="33"/>
                                </a:lnTo>
                                <a:lnTo>
                                  <a:pt x="336" y="27"/>
                                </a:lnTo>
                                <a:lnTo>
                                  <a:pt x="330" y="105"/>
                                </a:lnTo>
                                <a:lnTo>
                                  <a:pt x="276" y="105"/>
                                </a:lnTo>
                                <a:lnTo>
                                  <a:pt x="222" y="123"/>
                                </a:lnTo>
                                <a:lnTo>
                                  <a:pt x="162" y="14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4" name="Freeform 31"/>
                        <wps:cNvSpPr>
                          <a:spLocks/>
                        </wps:cNvSpPr>
                        <wps:spPr bwMode="auto">
                          <a:xfrm>
                            <a:off x="5118358" y="3086275"/>
                            <a:ext cx="42044" cy="17129"/>
                          </a:xfrm>
                          <a:custGeom>
                            <a:avLst/>
                            <a:gdLst>
                              <a:gd name="T0" fmla="*/ 2147483647 w 336"/>
                              <a:gd name="T1" fmla="*/ 2147483647 h 138"/>
                              <a:gd name="T2" fmla="*/ 2147483647 w 336"/>
                              <a:gd name="T3" fmla="*/ 2147483647 h 138"/>
                              <a:gd name="T4" fmla="*/ 0 w 336"/>
                              <a:gd name="T5" fmla="*/ 2147483647 h 138"/>
                              <a:gd name="T6" fmla="*/ 2147483647 w 336"/>
                              <a:gd name="T7" fmla="*/ 2147483647 h 138"/>
                              <a:gd name="T8" fmla="*/ 2147483647 w 336"/>
                              <a:gd name="T9" fmla="*/ 0 h 138"/>
                              <a:gd name="T10" fmla="*/ 2147483647 w 336"/>
                              <a:gd name="T11" fmla="*/ 2147483647 h 138"/>
                              <a:gd name="T12" fmla="*/ 2147483647 w 336"/>
                              <a:gd name="T13" fmla="*/ 2147483647 h 138"/>
                              <a:gd name="T14" fmla="*/ 2147483647 w 336"/>
                              <a:gd name="T15" fmla="*/ 2147483647 h 138"/>
                              <a:gd name="T16" fmla="*/ 2147483647 w 336"/>
                              <a:gd name="T17" fmla="*/ 2147483647 h 138"/>
                              <a:gd name="T18" fmla="*/ 2147483647 w 336"/>
                              <a:gd name="T19" fmla="*/ 2147483647 h 138"/>
                              <a:gd name="T20" fmla="*/ 2147483647 w 336"/>
                              <a:gd name="T21" fmla="*/ 2147483647 h 138"/>
                              <a:gd name="T22" fmla="*/ 2147483647 w 336"/>
                              <a:gd name="T23" fmla="*/ 2147483647 h 138"/>
                              <a:gd name="T24" fmla="*/ 2147483647 w 336"/>
                              <a:gd name="T25" fmla="*/ 2147483647 h 13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38"/>
                              <a:gd name="T41" fmla="*/ 336 w 336"/>
                              <a:gd name="T42" fmla="*/ 138 h 13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38">
                                <a:moveTo>
                                  <a:pt x="145" y="126"/>
                                </a:moveTo>
                                <a:lnTo>
                                  <a:pt x="67" y="138"/>
                                </a:lnTo>
                                <a:lnTo>
                                  <a:pt x="0" y="108"/>
                                </a:lnTo>
                                <a:lnTo>
                                  <a:pt x="4" y="34"/>
                                </a:lnTo>
                                <a:lnTo>
                                  <a:pt x="60" y="0"/>
                                </a:lnTo>
                                <a:lnTo>
                                  <a:pt x="126" y="12"/>
                                </a:lnTo>
                                <a:lnTo>
                                  <a:pt x="162" y="36"/>
                                </a:lnTo>
                                <a:lnTo>
                                  <a:pt x="264" y="48"/>
                                </a:lnTo>
                                <a:lnTo>
                                  <a:pt x="336" y="48"/>
                                </a:lnTo>
                                <a:lnTo>
                                  <a:pt x="330" y="108"/>
                                </a:lnTo>
                                <a:lnTo>
                                  <a:pt x="270" y="120"/>
                                </a:lnTo>
                                <a:lnTo>
                                  <a:pt x="205" y="102"/>
                                </a:lnTo>
                                <a:lnTo>
                                  <a:pt x="145" y="12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5" name="Freeform 32"/>
                        <wps:cNvSpPr>
                          <a:spLocks/>
                        </wps:cNvSpPr>
                        <wps:spPr bwMode="auto">
                          <a:xfrm>
                            <a:off x="5113687" y="2609786"/>
                            <a:ext cx="51386" cy="123016"/>
                          </a:xfrm>
                          <a:custGeom>
                            <a:avLst/>
                            <a:gdLst>
                              <a:gd name="T0" fmla="*/ 2147483647 w 424"/>
                              <a:gd name="T1" fmla="*/ 2147483647 h 1002"/>
                              <a:gd name="T2" fmla="*/ 2147483647 w 424"/>
                              <a:gd name="T3" fmla="*/ 2147483647 h 1002"/>
                              <a:gd name="T4" fmla="*/ 2147483647 w 424"/>
                              <a:gd name="T5" fmla="*/ 2147483647 h 1002"/>
                              <a:gd name="T6" fmla="*/ 2147483647 w 424"/>
                              <a:gd name="T7" fmla="*/ 2147483647 h 1002"/>
                              <a:gd name="T8" fmla="*/ 2147483647 w 424"/>
                              <a:gd name="T9" fmla="*/ 2147483647 h 1002"/>
                              <a:gd name="T10" fmla="*/ 2147483647 w 424"/>
                              <a:gd name="T11" fmla="*/ 2147483647 h 1002"/>
                              <a:gd name="T12" fmla="*/ 2147483647 w 424"/>
                              <a:gd name="T13" fmla="*/ 2147483647 h 1002"/>
                              <a:gd name="T14" fmla="*/ 2147483647 w 424"/>
                              <a:gd name="T15" fmla="*/ 2147483647 h 1002"/>
                              <a:gd name="T16" fmla="*/ 2147483647 w 424"/>
                              <a:gd name="T17" fmla="*/ 2147483647 h 1002"/>
                              <a:gd name="T18" fmla="*/ 2147483647 w 424"/>
                              <a:gd name="T19" fmla="*/ 2147483647 h 1002"/>
                              <a:gd name="T20" fmla="*/ 2147483647 w 424"/>
                              <a:gd name="T21" fmla="*/ 2147483647 h 1002"/>
                              <a:gd name="T22" fmla="*/ 2147483647 w 424"/>
                              <a:gd name="T23" fmla="*/ 2147483647 h 1002"/>
                              <a:gd name="T24" fmla="*/ 2147483647 w 424"/>
                              <a:gd name="T25" fmla="*/ 2147483647 h 1002"/>
                              <a:gd name="T26" fmla="*/ 0 w 424"/>
                              <a:gd name="T27" fmla="*/ 2147483647 h 1002"/>
                              <a:gd name="T28" fmla="*/ 2147483647 w 424"/>
                              <a:gd name="T29" fmla="*/ 2147483647 h 1002"/>
                              <a:gd name="T30" fmla="*/ 2147483647 w 424"/>
                              <a:gd name="T31" fmla="*/ 2147483647 h 1002"/>
                              <a:gd name="T32" fmla="*/ 2147483647 w 424"/>
                              <a:gd name="T33" fmla="*/ 2147483647 h 1002"/>
                              <a:gd name="T34" fmla="*/ 2147483647 w 424"/>
                              <a:gd name="T35" fmla="*/ 2147483647 h 1002"/>
                              <a:gd name="T36" fmla="*/ 2147483647 w 424"/>
                              <a:gd name="T37" fmla="*/ 2147483647 h 1002"/>
                              <a:gd name="T38" fmla="*/ 2147483647 w 424"/>
                              <a:gd name="T39" fmla="*/ 2147483647 h 1002"/>
                              <a:gd name="T40" fmla="*/ 2147483647 w 424"/>
                              <a:gd name="T41" fmla="*/ 0 h 1002"/>
                              <a:gd name="T42" fmla="*/ 2147483647 w 424"/>
                              <a:gd name="T43" fmla="*/ 2147483647 h 1002"/>
                              <a:gd name="T44" fmla="*/ 2147483647 w 424"/>
                              <a:gd name="T45" fmla="*/ 2147483647 h 1002"/>
                              <a:gd name="T46" fmla="*/ 2147483647 w 424"/>
                              <a:gd name="T47" fmla="*/ 2147483647 h 1002"/>
                              <a:gd name="T48" fmla="*/ 2147483647 w 424"/>
                              <a:gd name="T49" fmla="*/ 2147483647 h 1002"/>
                              <a:gd name="T50" fmla="*/ 2147483647 w 424"/>
                              <a:gd name="T51" fmla="*/ 2147483647 h 1002"/>
                              <a:gd name="T52" fmla="*/ 2147483647 w 424"/>
                              <a:gd name="T53" fmla="*/ 2147483647 h 1002"/>
                              <a:gd name="T54" fmla="*/ 2147483647 w 424"/>
                              <a:gd name="T55" fmla="*/ 2147483647 h 1002"/>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424"/>
                              <a:gd name="T85" fmla="*/ 0 h 1002"/>
                              <a:gd name="T86" fmla="*/ 424 w 424"/>
                              <a:gd name="T87" fmla="*/ 1002 h 1002"/>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424" h="1002">
                                <a:moveTo>
                                  <a:pt x="256" y="490"/>
                                </a:moveTo>
                                <a:lnTo>
                                  <a:pt x="256" y="594"/>
                                </a:lnTo>
                                <a:lnTo>
                                  <a:pt x="336" y="666"/>
                                </a:lnTo>
                                <a:lnTo>
                                  <a:pt x="312" y="730"/>
                                </a:lnTo>
                                <a:lnTo>
                                  <a:pt x="264" y="778"/>
                                </a:lnTo>
                                <a:lnTo>
                                  <a:pt x="264" y="874"/>
                                </a:lnTo>
                                <a:lnTo>
                                  <a:pt x="248" y="1002"/>
                                </a:lnTo>
                                <a:lnTo>
                                  <a:pt x="168" y="930"/>
                                </a:lnTo>
                                <a:lnTo>
                                  <a:pt x="120" y="858"/>
                                </a:lnTo>
                                <a:lnTo>
                                  <a:pt x="200" y="778"/>
                                </a:lnTo>
                                <a:lnTo>
                                  <a:pt x="120" y="674"/>
                                </a:lnTo>
                                <a:lnTo>
                                  <a:pt x="56" y="610"/>
                                </a:lnTo>
                                <a:lnTo>
                                  <a:pt x="32" y="490"/>
                                </a:lnTo>
                                <a:lnTo>
                                  <a:pt x="0" y="394"/>
                                </a:lnTo>
                                <a:lnTo>
                                  <a:pt x="56" y="362"/>
                                </a:lnTo>
                                <a:lnTo>
                                  <a:pt x="120" y="418"/>
                                </a:lnTo>
                                <a:lnTo>
                                  <a:pt x="128" y="306"/>
                                </a:lnTo>
                                <a:lnTo>
                                  <a:pt x="128" y="250"/>
                                </a:lnTo>
                                <a:lnTo>
                                  <a:pt x="104" y="161"/>
                                </a:lnTo>
                                <a:lnTo>
                                  <a:pt x="144" y="82"/>
                                </a:lnTo>
                                <a:lnTo>
                                  <a:pt x="200" y="0"/>
                                </a:lnTo>
                                <a:lnTo>
                                  <a:pt x="320" y="98"/>
                                </a:lnTo>
                                <a:lnTo>
                                  <a:pt x="424" y="98"/>
                                </a:lnTo>
                                <a:lnTo>
                                  <a:pt x="376" y="178"/>
                                </a:lnTo>
                                <a:lnTo>
                                  <a:pt x="416" y="306"/>
                                </a:lnTo>
                                <a:lnTo>
                                  <a:pt x="368" y="378"/>
                                </a:lnTo>
                                <a:lnTo>
                                  <a:pt x="288" y="392"/>
                                </a:lnTo>
                                <a:lnTo>
                                  <a:pt x="256" y="49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6" name="Freeform 33"/>
                        <wps:cNvSpPr>
                          <a:spLocks/>
                        </wps:cNvSpPr>
                        <wps:spPr bwMode="auto">
                          <a:xfrm>
                            <a:off x="5155730" y="2781073"/>
                            <a:ext cx="77858" cy="68515"/>
                          </a:xfrm>
                          <a:custGeom>
                            <a:avLst/>
                            <a:gdLst>
                              <a:gd name="T0" fmla="*/ 2147483647 w 640"/>
                              <a:gd name="T1" fmla="*/ 2147483647 h 544"/>
                              <a:gd name="T2" fmla="*/ 2147483647 w 640"/>
                              <a:gd name="T3" fmla="*/ 2147483647 h 544"/>
                              <a:gd name="T4" fmla="*/ 2147483647 w 640"/>
                              <a:gd name="T5" fmla="*/ 2147483647 h 544"/>
                              <a:gd name="T6" fmla="*/ 2147483647 w 640"/>
                              <a:gd name="T7" fmla="*/ 2147483647 h 544"/>
                              <a:gd name="T8" fmla="*/ 2147483647 w 640"/>
                              <a:gd name="T9" fmla="*/ 2147483647 h 544"/>
                              <a:gd name="T10" fmla="*/ 2147483647 w 640"/>
                              <a:gd name="T11" fmla="*/ 2147483647 h 544"/>
                              <a:gd name="T12" fmla="*/ 2147483647 w 640"/>
                              <a:gd name="T13" fmla="*/ 2147483647 h 544"/>
                              <a:gd name="T14" fmla="*/ 2147483647 w 640"/>
                              <a:gd name="T15" fmla="*/ 2147483647 h 544"/>
                              <a:gd name="T16" fmla="*/ 2147483647 w 640"/>
                              <a:gd name="T17" fmla="*/ 2147483647 h 544"/>
                              <a:gd name="T18" fmla="*/ 2147483647 w 640"/>
                              <a:gd name="T19" fmla="*/ 2147483647 h 544"/>
                              <a:gd name="T20" fmla="*/ 0 w 640"/>
                              <a:gd name="T21" fmla="*/ 2147483647 h 544"/>
                              <a:gd name="T22" fmla="*/ 2147483647 w 640"/>
                              <a:gd name="T23" fmla="*/ 2147483647 h 544"/>
                              <a:gd name="T24" fmla="*/ 2147483647 w 640"/>
                              <a:gd name="T25" fmla="*/ 2147483647 h 544"/>
                              <a:gd name="T26" fmla="*/ 2147483647 w 640"/>
                              <a:gd name="T27" fmla="*/ 2147483647 h 544"/>
                              <a:gd name="T28" fmla="*/ 2147483647 w 640"/>
                              <a:gd name="T29" fmla="*/ 2147483647 h 544"/>
                              <a:gd name="T30" fmla="*/ 2147483647 w 640"/>
                              <a:gd name="T31" fmla="*/ 2147483647 h 544"/>
                              <a:gd name="T32" fmla="*/ 2147483647 w 640"/>
                              <a:gd name="T33" fmla="*/ 2147483647 h 544"/>
                              <a:gd name="T34" fmla="*/ 2147483647 w 640"/>
                              <a:gd name="T35" fmla="*/ 2147483647 h 544"/>
                              <a:gd name="T36" fmla="*/ 2147483647 w 640"/>
                              <a:gd name="T37" fmla="*/ 0 h 544"/>
                              <a:gd name="T38" fmla="*/ 2147483647 w 640"/>
                              <a:gd name="T39" fmla="*/ 2147483647 h 544"/>
                              <a:gd name="T40" fmla="*/ 2147483647 w 640"/>
                              <a:gd name="T41" fmla="*/ 2147483647 h 544"/>
                              <a:gd name="T42" fmla="*/ 2147483647 w 640"/>
                              <a:gd name="T43" fmla="*/ 2147483647 h 544"/>
                              <a:gd name="T44" fmla="*/ 2147483647 w 640"/>
                              <a:gd name="T45" fmla="*/ 2147483647 h 544"/>
                              <a:gd name="T46" fmla="*/ 2147483647 w 640"/>
                              <a:gd name="T47" fmla="*/ 2147483647 h 544"/>
                              <a:gd name="T48" fmla="*/ 2147483647 w 640"/>
                              <a:gd name="T49" fmla="*/ 2147483647 h 544"/>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640"/>
                              <a:gd name="T76" fmla="*/ 0 h 544"/>
                              <a:gd name="T77" fmla="*/ 640 w 640"/>
                              <a:gd name="T78" fmla="*/ 544 h 544"/>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640" h="544">
                                <a:moveTo>
                                  <a:pt x="496" y="416"/>
                                </a:moveTo>
                                <a:lnTo>
                                  <a:pt x="512" y="496"/>
                                </a:lnTo>
                                <a:lnTo>
                                  <a:pt x="472" y="544"/>
                                </a:lnTo>
                                <a:lnTo>
                                  <a:pt x="376" y="512"/>
                                </a:lnTo>
                                <a:lnTo>
                                  <a:pt x="296" y="456"/>
                                </a:lnTo>
                                <a:lnTo>
                                  <a:pt x="304" y="346"/>
                                </a:lnTo>
                                <a:lnTo>
                                  <a:pt x="248" y="280"/>
                                </a:lnTo>
                                <a:lnTo>
                                  <a:pt x="184" y="328"/>
                                </a:lnTo>
                                <a:lnTo>
                                  <a:pt x="104" y="328"/>
                                </a:lnTo>
                                <a:lnTo>
                                  <a:pt x="32" y="384"/>
                                </a:lnTo>
                                <a:lnTo>
                                  <a:pt x="0" y="288"/>
                                </a:lnTo>
                                <a:lnTo>
                                  <a:pt x="80" y="232"/>
                                </a:lnTo>
                                <a:lnTo>
                                  <a:pt x="160" y="168"/>
                                </a:lnTo>
                                <a:lnTo>
                                  <a:pt x="232" y="136"/>
                                </a:lnTo>
                                <a:lnTo>
                                  <a:pt x="288" y="184"/>
                                </a:lnTo>
                                <a:lnTo>
                                  <a:pt x="374" y="198"/>
                                </a:lnTo>
                                <a:lnTo>
                                  <a:pt x="395" y="119"/>
                                </a:lnTo>
                                <a:lnTo>
                                  <a:pt x="488" y="64"/>
                                </a:lnTo>
                                <a:lnTo>
                                  <a:pt x="520" y="0"/>
                                </a:lnTo>
                                <a:lnTo>
                                  <a:pt x="592" y="24"/>
                                </a:lnTo>
                                <a:lnTo>
                                  <a:pt x="640" y="144"/>
                                </a:lnTo>
                                <a:lnTo>
                                  <a:pt x="630" y="238"/>
                                </a:lnTo>
                                <a:lnTo>
                                  <a:pt x="614" y="326"/>
                                </a:lnTo>
                                <a:lnTo>
                                  <a:pt x="520" y="352"/>
                                </a:lnTo>
                                <a:lnTo>
                                  <a:pt x="496" y="41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7" name="Freeform 34"/>
                        <wps:cNvSpPr>
                          <a:spLocks/>
                        </wps:cNvSpPr>
                        <wps:spPr bwMode="auto">
                          <a:xfrm>
                            <a:off x="5154173" y="2743701"/>
                            <a:ext cx="28029" cy="45158"/>
                          </a:xfrm>
                          <a:custGeom>
                            <a:avLst/>
                            <a:gdLst>
                              <a:gd name="T0" fmla="*/ 2147483647 w 228"/>
                              <a:gd name="T1" fmla="*/ 2147483647 h 366"/>
                              <a:gd name="T2" fmla="*/ 2147483647 w 228"/>
                              <a:gd name="T3" fmla="*/ 2147483647 h 366"/>
                              <a:gd name="T4" fmla="*/ 2147483647 w 228"/>
                              <a:gd name="T5" fmla="*/ 2147483647 h 366"/>
                              <a:gd name="T6" fmla="*/ 2147483647 w 228"/>
                              <a:gd name="T7" fmla="*/ 2147483647 h 366"/>
                              <a:gd name="T8" fmla="*/ 0 w 228"/>
                              <a:gd name="T9" fmla="*/ 2147483647 h 366"/>
                              <a:gd name="T10" fmla="*/ 2147483647 w 228"/>
                              <a:gd name="T11" fmla="*/ 2147483647 h 366"/>
                              <a:gd name="T12" fmla="*/ 2147483647 w 228"/>
                              <a:gd name="T13" fmla="*/ 2147483647 h 366"/>
                              <a:gd name="T14" fmla="*/ 2147483647 w 228"/>
                              <a:gd name="T15" fmla="*/ 2147483647 h 366"/>
                              <a:gd name="T16" fmla="*/ 2147483647 w 228"/>
                              <a:gd name="T17" fmla="*/ 0 h 366"/>
                              <a:gd name="T18" fmla="*/ 2147483647 w 228"/>
                              <a:gd name="T19" fmla="*/ 2147483647 h 366"/>
                              <a:gd name="T20" fmla="*/ 2147483647 w 228"/>
                              <a:gd name="T21" fmla="*/ 2147483647 h 366"/>
                              <a:gd name="T22" fmla="*/ 2147483647 w 228"/>
                              <a:gd name="T23" fmla="*/ 2147483647 h 366"/>
                              <a:gd name="T24" fmla="*/ 2147483647 w 228"/>
                              <a:gd name="T25" fmla="*/ 2147483647 h 366"/>
                              <a:gd name="T26" fmla="*/ 2147483647 w 228"/>
                              <a:gd name="T27" fmla="*/ 2147483647 h 366"/>
                              <a:gd name="T28" fmla="*/ 2147483647 w 228"/>
                              <a:gd name="T29" fmla="*/ 2147483647 h 36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228"/>
                              <a:gd name="T46" fmla="*/ 0 h 366"/>
                              <a:gd name="T47" fmla="*/ 228 w 228"/>
                              <a:gd name="T48" fmla="*/ 366 h 36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228" h="366">
                                <a:moveTo>
                                  <a:pt x="108" y="348"/>
                                </a:moveTo>
                                <a:lnTo>
                                  <a:pt x="48" y="288"/>
                                </a:lnTo>
                                <a:lnTo>
                                  <a:pt x="72" y="210"/>
                                </a:lnTo>
                                <a:lnTo>
                                  <a:pt x="66" y="138"/>
                                </a:lnTo>
                                <a:lnTo>
                                  <a:pt x="0" y="156"/>
                                </a:lnTo>
                                <a:lnTo>
                                  <a:pt x="6" y="78"/>
                                </a:lnTo>
                                <a:lnTo>
                                  <a:pt x="17" y="7"/>
                                </a:lnTo>
                                <a:lnTo>
                                  <a:pt x="102" y="6"/>
                                </a:lnTo>
                                <a:lnTo>
                                  <a:pt x="162" y="0"/>
                                </a:lnTo>
                                <a:lnTo>
                                  <a:pt x="180" y="60"/>
                                </a:lnTo>
                                <a:lnTo>
                                  <a:pt x="228" y="108"/>
                                </a:lnTo>
                                <a:lnTo>
                                  <a:pt x="222" y="168"/>
                                </a:lnTo>
                                <a:lnTo>
                                  <a:pt x="186" y="258"/>
                                </a:lnTo>
                                <a:lnTo>
                                  <a:pt x="186" y="366"/>
                                </a:lnTo>
                                <a:lnTo>
                                  <a:pt x="108" y="3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6" name="Freeform 35"/>
                        <wps:cNvSpPr>
                          <a:spLocks/>
                        </wps:cNvSpPr>
                        <wps:spPr bwMode="auto">
                          <a:xfrm>
                            <a:off x="5199330" y="2723459"/>
                            <a:ext cx="20243" cy="29585"/>
                          </a:xfrm>
                          <a:custGeom>
                            <a:avLst/>
                            <a:gdLst>
                              <a:gd name="T0" fmla="*/ 2147483647 w 169"/>
                              <a:gd name="T1" fmla="*/ 2147483647 h 240"/>
                              <a:gd name="T2" fmla="*/ 2147483647 w 169"/>
                              <a:gd name="T3" fmla="*/ 2147483647 h 240"/>
                              <a:gd name="T4" fmla="*/ 2147483647 w 169"/>
                              <a:gd name="T5" fmla="*/ 2147483647 h 240"/>
                              <a:gd name="T6" fmla="*/ 0 w 169"/>
                              <a:gd name="T7" fmla="*/ 2147483647 h 240"/>
                              <a:gd name="T8" fmla="*/ 2147483647 w 169"/>
                              <a:gd name="T9" fmla="*/ 2147483647 h 240"/>
                              <a:gd name="T10" fmla="*/ 2147483647 w 169"/>
                              <a:gd name="T11" fmla="*/ 0 h 240"/>
                              <a:gd name="T12" fmla="*/ 2147483647 w 169"/>
                              <a:gd name="T13" fmla="*/ 2147483647 h 240"/>
                              <a:gd name="T14" fmla="*/ 2147483647 w 169"/>
                              <a:gd name="T15" fmla="*/ 2147483647 h 240"/>
                              <a:gd name="T16" fmla="*/ 2147483647 w 169"/>
                              <a:gd name="T17" fmla="*/ 2147483647 h 240"/>
                              <a:gd name="T18" fmla="*/ 2147483647 w 169"/>
                              <a:gd name="T19" fmla="*/ 2147483647 h 24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69"/>
                              <a:gd name="T31" fmla="*/ 0 h 240"/>
                              <a:gd name="T32" fmla="*/ 169 w 169"/>
                              <a:gd name="T33" fmla="*/ 240 h 240"/>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69" h="240">
                                <a:moveTo>
                                  <a:pt x="114" y="240"/>
                                </a:moveTo>
                                <a:lnTo>
                                  <a:pt x="54" y="162"/>
                                </a:lnTo>
                                <a:lnTo>
                                  <a:pt x="6" y="126"/>
                                </a:lnTo>
                                <a:lnTo>
                                  <a:pt x="0" y="72"/>
                                </a:lnTo>
                                <a:lnTo>
                                  <a:pt x="33" y="45"/>
                                </a:lnTo>
                                <a:lnTo>
                                  <a:pt x="78" y="0"/>
                                </a:lnTo>
                                <a:lnTo>
                                  <a:pt x="162" y="54"/>
                                </a:lnTo>
                                <a:lnTo>
                                  <a:pt x="169" y="136"/>
                                </a:lnTo>
                                <a:lnTo>
                                  <a:pt x="169" y="226"/>
                                </a:lnTo>
                                <a:lnTo>
                                  <a:pt x="114" y="2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7" name="Freeform 36"/>
                        <wps:cNvSpPr>
                          <a:spLocks/>
                        </wps:cNvSpPr>
                        <wps:spPr bwMode="auto">
                          <a:xfrm>
                            <a:off x="5068528" y="2760830"/>
                            <a:ext cx="49829" cy="52943"/>
                          </a:xfrm>
                          <a:custGeom>
                            <a:avLst/>
                            <a:gdLst>
                              <a:gd name="T0" fmla="*/ 0 w 424"/>
                              <a:gd name="T1" fmla="*/ 2147483647 h 424"/>
                              <a:gd name="T2" fmla="*/ 2147483647 w 424"/>
                              <a:gd name="T3" fmla="*/ 2147483647 h 424"/>
                              <a:gd name="T4" fmla="*/ 2147483647 w 424"/>
                              <a:gd name="T5" fmla="*/ 2147483647 h 424"/>
                              <a:gd name="T6" fmla="*/ 2147483647 w 424"/>
                              <a:gd name="T7" fmla="*/ 2147483647 h 424"/>
                              <a:gd name="T8" fmla="*/ 2147483647 w 424"/>
                              <a:gd name="T9" fmla="*/ 2147483647 h 424"/>
                              <a:gd name="T10" fmla="*/ 2147483647 w 424"/>
                              <a:gd name="T11" fmla="*/ 2147483647 h 424"/>
                              <a:gd name="T12" fmla="*/ 2147483647 w 424"/>
                              <a:gd name="T13" fmla="*/ 0 h 424"/>
                              <a:gd name="T14" fmla="*/ 2147483647 w 424"/>
                              <a:gd name="T15" fmla="*/ 2147483647 h 424"/>
                              <a:gd name="T16" fmla="*/ 2147483647 w 424"/>
                              <a:gd name="T17" fmla="*/ 2147483647 h 424"/>
                              <a:gd name="T18" fmla="*/ 2147483647 w 424"/>
                              <a:gd name="T19" fmla="*/ 2147483647 h 424"/>
                              <a:gd name="T20" fmla="*/ 2147483647 w 424"/>
                              <a:gd name="T21" fmla="*/ 2147483647 h 424"/>
                              <a:gd name="T22" fmla="*/ 2147483647 w 424"/>
                              <a:gd name="T23" fmla="*/ 2147483647 h 424"/>
                              <a:gd name="T24" fmla="*/ 2147483647 w 424"/>
                              <a:gd name="T25" fmla="*/ 2147483647 h 424"/>
                              <a:gd name="T26" fmla="*/ 0 w 424"/>
                              <a:gd name="T27" fmla="*/ 2147483647 h 42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24"/>
                              <a:gd name="T43" fmla="*/ 0 h 424"/>
                              <a:gd name="T44" fmla="*/ 424 w 424"/>
                              <a:gd name="T45" fmla="*/ 424 h 424"/>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24" h="424">
                                <a:moveTo>
                                  <a:pt x="0" y="368"/>
                                </a:moveTo>
                                <a:lnTo>
                                  <a:pt x="64" y="304"/>
                                </a:lnTo>
                                <a:lnTo>
                                  <a:pt x="112" y="227"/>
                                </a:lnTo>
                                <a:lnTo>
                                  <a:pt x="170" y="161"/>
                                </a:lnTo>
                                <a:lnTo>
                                  <a:pt x="213" y="128"/>
                                </a:lnTo>
                                <a:lnTo>
                                  <a:pt x="272" y="72"/>
                                </a:lnTo>
                                <a:lnTo>
                                  <a:pt x="320" y="0"/>
                                </a:lnTo>
                                <a:lnTo>
                                  <a:pt x="424" y="24"/>
                                </a:lnTo>
                                <a:lnTo>
                                  <a:pt x="328" y="120"/>
                                </a:lnTo>
                                <a:lnTo>
                                  <a:pt x="248" y="200"/>
                                </a:lnTo>
                                <a:lnTo>
                                  <a:pt x="184" y="280"/>
                                </a:lnTo>
                                <a:lnTo>
                                  <a:pt x="96" y="368"/>
                                </a:lnTo>
                                <a:lnTo>
                                  <a:pt x="56" y="424"/>
                                </a:lnTo>
                                <a:lnTo>
                                  <a:pt x="0" y="36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8" name="Freeform 37"/>
                        <wps:cNvSpPr>
                          <a:spLocks/>
                        </wps:cNvSpPr>
                        <wps:spPr bwMode="auto">
                          <a:xfrm>
                            <a:off x="5155730" y="2693872"/>
                            <a:ext cx="35815" cy="31143"/>
                          </a:xfrm>
                          <a:custGeom>
                            <a:avLst/>
                            <a:gdLst>
                              <a:gd name="T0" fmla="*/ 2147483647 w 288"/>
                              <a:gd name="T1" fmla="*/ 2147483647 h 246"/>
                              <a:gd name="T2" fmla="*/ 2147483647 w 288"/>
                              <a:gd name="T3" fmla="*/ 2147483647 h 246"/>
                              <a:gd name="T4" fmla="*/ 2147483647 w 288"/>
                              <a:gd name="T5" fmla="*/ 2147483647 h 246"/>
                              <a:gd name="T6" fmla="*/ 2147483647 w 288"/>
                              <a:gd name="T7" fmla="*/ 2147483647 h 246"/>
                              <a:gd name="T8" fmla="*/ 2147483647 w 288"/>
                              <a:gd name="T9" fmla="*/ 2147483647 h 246"/>
                              <a:gd name="T10" fmla="*/ 0 w 288"/>
                              <a:gd name="T11" fmla="*/ 2147483647 h 246"/>
                              <a:gd name="T12" fmla="*/ 2147483647 w 288"/>
                              <a:gd name="T13" fmla="*/ 2147483647 h 246"/>
                              <a:gd name="T14" fmla="*/ 2147483647 w 288"/>
                              <a:gd name="T15" fmla="*/ 0 h 246"/>
                              <a:gd name="T16" fmla="*/ 2147483647 w 288"/>
                              <a:gd name="T17" fmla="*/ 2147483647 h 246"/>
                              <a:gd name="T18" fmla="*/ 2147483647 w 288"/>
                              <a:gd name="T19" fmla="*/ 2147483647 h 246"/>
                              <a:gd name="T20" fmla="*/ 2147483647 w 288"/>
                              <a:gd name="T21" fmla="*/ 2147483647 h 246"/>
                              <a:gd name="T22" fmla="*/ 2147483647 w 288"/>
                              <a:gd name="T23" fmla="*/ 2147483647 h 246"/>
                              <a:gd name="T24" fmla="*/ 2147483647 w 288"/>
                              <a:gd name="T25" fmla="*/ 2147483647 h 24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8"/>
                              <a:gd name="T40" fmla="*/ 0 h 246"/>
                              <a:gd name="T41" fmla="*/ 288 w 288"/>
                              <a:gd name="T42" fmla="*/ 246 h 24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8" h="246">
                                <a:moveTo>
                                  <a:pt x="216" y="246"/>
                                </a:moveTo>
                                <a:lnTo>
                                  <a:pt x="150" y="138"/>
                                </a:lnTo>
                                <a:lnTo>
                                  <a:pt x="90" y="126"/>
                                </a:lnTo>
                                <a:lnTo>
                                  <a:pt x="24" y="156"/>
                                </a:lnTo>
                                <a:lnTo>
                                  <a:pt x="6" y="108"/>
                                </a:lnTo>
                                <a:lnTo>
                                  <a:pt x="0" y="60"/>
                                </a:lnTo>
                                <a:lnTo>
                                  <a:pt x="24" y="18"/>
                                </a:lnTo>
                                <a:lnTo>
                                  <a:pt x="90" y="0"/>
                                </a:lnTo>
                                <a:lnTo>
                                  <a:pt x="147" y="7"/>
                                </a:lnTo>
                                <a:lnTo>
                                  <a:pt x="204" y="60"/>
                                </a:lnTo>
                                <a:lnTo>
                                  <a:pt x="238" y="143"/>
                                </a:lnTo>
                                <a:lnTo>
                                  <a:pt x="288" y="222"/>
                                </a:lnTo>
                                <a:lnTo>
                                  <a:pt x="216" y="2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9" name="Freeform 38"/>
                        <wps:cNvSpPr>
                          <a:spLocks/>
                        </wps:cNvSpPr>
                        <wps:spPr bwMode="auto">
                          <a:xfrm>
                            <a:off x="5611976" y="3027103"/>
                            <a:ext cx="68515" cy="40486"/>
                          </a:xfrm>
                          <a:custGeom>
                            <a:avLst/>
                            <a:gdLst>
                              <a:gd name="T0" fmla="*/ 2147483647 w 568"/>
                              <a:gd name="T1" fmla="*/ 2147483647 h 316"/>
                              <a:gd name="T2" fmla="*/ 2147483647 w 568"/>
                              <a:gd name="T3" fmla="*/ 2147483647 h 316"/>
                              <a:gd name="T4" fmla="*/ 2147483647 w 568"/>
                              <a:gd name="T5" fmla="*/ 2147483647 h 316"/>
                              <a:gd name="T6" fmla="*/ 2147483647 w 568"/>
                              <a:gd name="T7" fmla="*/ 2147483647 h 316"/>
                              <a:gd name="T8" fmla="*/ 2147483647 w 568"/>
                              <a:gd name="T9" fmla="*/ 2147483647 h 316"/>
                              <a:gd name="T10" fmla="*/ 0 w 568"/>
                              <a:gd name="T11" fmla="*/ 2147483647 h 316"/>
                              <a:gd name="T12" fmla="*/ 2147483647 w 568"/>
                              <a:gd name="T13" fmla="*/ 2147483647 h 316"/>
                              <a:gd name="T14" fmla="*/ 2147483647 w 568"/>
                              <a:gd name="T15" fmla="*/ 2147483647 h 316"/>
                              <a:gd name="T16" fmla="*/ 2147483647 w 568"/>
                              <a:gd name="T17" fmla="*/ 2147483647 h 316"/>
                              <a:gd name="T18" fmla="*/ 2147483647 w 568"/>
                              <a:gd name="T19" fmla="*/ 2147483647 h 316"/>
                              <a:gd name="T20" fmla="*/ 2147483647 w 568"/>
                              <a:gd name="T21" fmla="*/ 2147483647 h 316"/>
                              <a:gd name="T22" fmla="*/ 2147483647 w 568"/>
                              <a:gd name="T23" fmla="*/ 2147483647 h 316"/>
                              <a:gd name="T24" fmla="*/ 2147483647 w 568"/>
                              <a:gd name="T25" fmla="*/ 2147483647 h 316"/>
                              <a:gd name="T26" fmla="*/ 2147483647 w 568"/>
                              <a:gd name="T27" fmla="*/ 2147483647 h 316"/>
                              <a:gd name="T28" fmla="*/ 2147483647 w 568"/>
                              <a:gd name="T29" fmla="*/ 0 h 316"/>
                              <a:gd name="T30" fmla="*/ 2147483647 w 568"/>
                              <a:gd name="T31" fmla="*/ 2147483647 h 316"/>
                              <a:gd name="T32" fmla="*/ 2147483647 w 568"/>
                              <a:gd name="T33" fmla="*/ 2147483647 h 31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w 568"/>
                              <a:gd name="T52" fmla="*/ 0 h 316"/>
                              <a:gd name="T53" fmla="*/ 568 w 568"/>
                              <a:gd name="T54" fmla="*/ 316 h 31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T51" t="T52" r="T53" b="T54"/>
                            <a:pathLst>
                              <a:path w="568" h="316">
                                <a:moveTo>
                                  <a:pt x="384" y="136"/>
                                </a:moveTo>
                                <a:lnTo>
                                  <a:pt x="318" y="178"/>
                                </a:lnTo>
                                <a:lnTo>
                                  <a:pt x="258" y="190"/>
                                </a:lnTo>
                                <a:lnTo>
                                  <a:pt x="184" y="184"/>
                                </a:lnTo>
                                <a:lnTo>
                                  <a:pt x="64" y="192"/>
                                </a:lnTo>
                                <a:lnTo>
                                  <a:pt x="0" y="256"/>
                                </a:lnTo>
                                <a:lnTo>
                                  <a:pt x="112" y="296"/>
                                </a:lnTo>
                                <a:lnTo>
                                  <a:pt x="192" y="298"/>
                                </a:lnTo>
                                <a:lnTo>
                                  <a:pt x="258" y="316"/>
                                </a:lnTo>
                                <a:lnTo>
                                  <a:pt x="315" y="309"/>
                                </a:lnTo>
                                <a:lnTo>
                                  <a:pt x="389" y="301"/>
                                </a:lnTo>
                                <a:lnTo>
                                  <a:pt x="472" y="232"/>
                                </a:lnTo>
                                <a:lnTo>
                                  <a:pt x="528" y="168"/>
                                </a:lnTo>
                                <a:lnTo>
                                  <a:pt x="568" y="40"/>
                                </a:lnTo>
                                <a:lnTo>
                                  <a:pt x="480" y="0"/>
                                </a:lnTo>
                                <a:lnTo>
                                  <a:pt x="464" y="80"/>
                                </a:lnTo>
                                <a:lnTo>
                                  <a:pt x="384" y="13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0" name="Freeform 39"/>
                        <wps:cNvSpPr>
                          <a:spLocks/>
                        </wps:cNvSpPr>
                        <wps:spPr bwMode="auto">
                          <a:xfrm>
                            <a:off x="4990672" y="3114303"/>
                            <a:ext cx="719404" cy="580818"/>
                          </a:xfrm>
                          <a:custGeom>
                            <a:avLst/>
                            <a:gdLst>
                              <a:gd name="T0" fmla="*/ 2147483647 w 3045"/>
                              <a:gd name="T1" fmla="*/ 2147483647 h 2382"/>
                              <a:gd name="T2" fmla="*/ 2147483647 w 3045"/>
                              <a:gd name="T3" fmla="*/ 2147483647 h 2382"/>
                              <a:gd name="T4" fmla="*/ 2147483647 w 3045"/>
                              <a:gd name="T5" fmla="*/ 2147483647 h 2382"/>
                              <a:gd name="T6" fmla="*/ 2147483647 w 3045"/>
                              <a:gd name="T7" fmla="*/ 2147483647 h 2382"/>
                              <a:gd name="T8" fmla="*/ 2147483647 w 3045"/>
                              <a:gd name="T9" fmla="*/ 2147483647 h 2382"/>
                              <a:gd name="T10" fmla="*/ 2147483647 w 3045"/>
                              <a:gd name="T11" fmla="*/ 2147483647 h 2382"/>
                              <a:gd name="T12" fmla="*/ 0 w 3045"/>
                              <a:gd name="T13" fmla="*/ 2147483647 h 2382"/>
                              <a:gd name="T14" fmla="*/ 2147483647 w 3045"/>
                              <a:gd name="T15" fmla="*/ 2147483647 h 2382"/>
                              <a:gd name="T16" fmla="*/ 2147483647 w 3045"/>
                              <a:gd name="T17" fmla="*/ 2147483647 h 2382"/>
                              <a:gd name="T18" fmla="*/ 2147483647 w 3045"/>
                              <a:gd name="T19" fmla="*/ 2147483647 h 2382"/>
                              <a:gd name="T20" fmla="*/ 2147483647 w 3045"/>
                              <a:gd name="T21" fmla="*/ 2147483647 h 2382"/>
                              <a:gd name="T22" fmla="*/ 2147483647 w 3045"/>
                              <a:gd name="T23" fmla="*/ 2147483647 h 2382"/>
                              <a:gd name="T24" fmla="*/ 2147483647 w 3045"/>
                              <a:gd name="T25" fmla="*/ 2147483647 h 2382"/>
                              <a:gd name="T26" fmla="*/ 2147483647 w 3045"/>
                              <a:gd name="T27" fmla="*/ 2147483647 h 2382"/>
                              <a:gd name="T28" fmla="*/ 2147483647 w 3045"/>
                              <a:gd name="T29" fmla="*/ 2147483647 h 2382"/>
                              <a:gd name="T30" fmla="*/ 2147483647 w 3045"/>
                              <a:gd name="T31" fmla="*/ 2147483647 h 2382"/>
                              <a:gd name="T32" fmla="*/ 2147483647 w 3045"/>
                              <a:gd name="T33" fmla="*/ 2147483647 h 2382"/>
                              <a:gd name="T34" fmla="*/ 2147483647 w 3045"/>
                              <a:gd name="T35" fmla="*/ 2147483647 h 2382"/>
                              <a:gd name="T36" fmla="*/ 2147483647 w 3045"/>
                              <a:gd name="T37" fmla="*/ 2147483647 h 2382"/>
                              <a:gd name="T38" fmla="*/ 2147483647 w 3045"/>
                              <a:gd name="T39" fmla="*/ 2147483647 h 2382"/>
                              <a:gd name="T40" fmla="*/ 2147483647 w 3045"/>
                              <a:gd name="T41" fmla="*/ 2147483647 h 2382"/>
                              <a:gd name="T42" fmla="*/ 2147483647 w 3045"/>
                              <a:gd name="T43" fmla="*/ 2147483647 h 2382"/>
                              <a:gd name="T44" fmla="*/ 2147483647 w 3045"/>
                              <a:gd name="T45" fmla="*/ 2147483647 h 2382"/>
                              <a:gd name="T46" fmla="*/ 2147483647 w 3045"/>
                              <a:gd name="T47" fmla="*/ 0 h 2382"/>
                              <a:gd name="T48" fmla="*/ 2147483647 w 3045"/>
                              <a:gd name="T49" fmla="*/ 2147483647 h 2382"/>
                              <a:gd name="T50" fmla="*/ 2147483647 w 3045"/>
                              <a:gd name="T51" fmla="*/ 2147483647 h 2382"/>
                              <a:gd name="T52" fmla="*/ 2147483647 w 3045"/>
                              <a:gd name="T53" fmla="*/ 2147483647 h 2382"/>
                              <a:gd name="T54" fmla="*/ 2147483647 w 3045"/>
                              <a:gd name="T55" fmla="*/ 2147483647 h 2382"/>
                              <a:gd name="T56" fmla="*/ 2147483647 w 3045"/>
                              <a:gd name="T57" fmla="*/ 2147483647 h 2382"/>
                              <a:gd name="T58" fmla="*/ 2147483647 w 3045"/>
                              <a:gd name="T59" fmla="*/ 2147483647 h 2382"/>
                              <a:gd name="T60" fmla="*/ 2147483647 w 3045"/>
                              <a:gd name="T61" fmla="*/ 2147483647 h 2382"/>
                              <a:gd name="T62" fmla="*/ 2147483647 w 3045"/>
                              <a:gd name="T63" fmla="*/ 2147483647 h 2382"/>
                              <a:gd name="T64" fmla="*/ 2147483647 w 3045"/>
                              <a:gd name="T65" fmla="*/ 2147483647 h 2382"/>
                              <a:gd name="T66" fmla="*/ 2147483647 w 3045"/>
                              <a:gd name="T67" fmla="*/ 2147483647 h 2382"/>
                              <a:gd name="T68" fmla="*/ 2147483647 w 3045"/>
                              <a:gd name="T69" fmla="*/ 2147483647 h 2382"/>
                              <a:gd name="T70" fmla="*/ 2147483647 w 3045"/>
                              <a:gd name="T71" fmla="*/ 2147483647 h 2382"/>
                              <a:gd name="T72" fmla="*/ 2147483647 w 3045"/>
                              <a:gd name="T73" fmla="*/ 2147483647 h 2382"/>
                              <a:gd name="T74" fmla="*/ 2147483647 w 3045"/>
                              <a:gd name="T75" fmla="*/ 2147483647 h 2382"/>
                              <a:gd name="T76" fmla="*/ 2147483647 w 3045"/>
                              <a:gd name="T77" fmla="*/ 2147483647 h 2382"/>
                              <a:gd name="T78" fmla="*/ 2147483647 w 3045"/>
                              <a:gd name="T79" fmla="*/ 2147483647 h 2382"/>
                              <a:gd name="T80" fmla="*/ 2147483647 w 3045"/>
                              <a:gd name="T81" fmla="*/ 2147483647 h 2382"/>
                              <a:gd name="T82" fmla="*/ 2147483647 w 3045"/>
                              <a:gd name="T83" fmla="*/ 2147483647 h 2382"/>
                              <a:gd name="T84" fmla="*/ 2147483647 w 3045"/>
                              <a:gd name="T85" fmla="*/ 2147483647 h 2382"/>
                              <a:gd name="T86" fmla="*/ 2147483647 w 3045"/>
                              <a:gd name="T87" fmla="*/ 2147483647 h 238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045"/>
                              <a:gd name="T133" fmla="*/ 0 h 2382"/>
                              <a:gd name="T134" fmla="*/ 3045 w 3045"/>
                              <a:gd name="T135" fmla="*/ 2382 h 238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045" h="2382">
                                <a:moveTo>
                                  <a:pt x="1399" y="1744"/>
                                </a:moveTo>
                                <a:lnTo>
                                  <a:pt x="1234" y="1735"/>
                                </a:lnTo>
                                <a:lnTo>
                                  <a:pt x="1070" y="1808"/>
                                </a:lnTo>
                                <a:lnTo>
                                  <a:pt x="924" y="1854"/>
                                </a:lnTo>
                                <a:lnTo>
                                  <a:pt x="841" y="1945"/>
                                </a:lnTo>
                                <a:lnTo>
                                  <a:pt x="590" y="1946"/>
                                </a:lnTo>
                                <a:lnTo>
                                  <a:pt x="430" y="2019"/>
                                </a:lnTo>
                                <a:lnTo>
                                  <a:pt x="274" y="2055"/>
                                </a:lnTo>
                                <a:lnTo>
                                  <a:pt x="154" y="1946"/>
                                </a:lnTo>
                                <a:lnTo>
                                  <a:pt x="247" y="1808"/>
                                </a:lnTo>
                                <a:lnTo>
                                  <a:pt x="221" y="1711"/>
                                </a:lnTo>
                                <a:lnTo>
                                  <a:pt x="174" y="1552"/>
                                </a:lnTo>
                                <a:lnTo>
                                  <a:pt x="119" y="1388"/>
                                </a:lnTo>
                                <a:lnTo>
                                  <a:pt x="0" y="1260"/>
                                </a:lnTo>
                                <a:lnTo>
                                  <a:pt x="46" y="1168"/>
                                </a:lnTo>
                                <a:lnTo>
                                  <a:pt x="64" y="1040"/>
                                </a:lnTo>
                                <a:lnTo>
                                  <a:pt x="101" y="940"/>
                                </a:lnTo>
                                <a:lnTo>
                                  <a:pt x="201" y="885"/>
                                </a:lnTo>
                                <a:lnTo>
                                  <a:pt x="338" y="812"/>
                                </a:lnTo>
                                <a:lnTo>
                                  <a:pt x="430" y="793"/>
                                </a:lnTo>
                                <a:lnTo>
                                  <a:pt x="585" y="766"/>
                                </a:lnTo>
                                <a:lnTo>
                                  <a:pt x="691" y="671"/>
                                </a:lnTo>
                                <a:lnTo>
                                  <a:pt x="713" y="565"/>
                                </a:lnTo>
                                <a:lnTo>
                                  <a:pt x="805" y="473"/>
                                </a:lnTo>
                                <a:lnTo>
                                  <a:pt x="860" y="510"/>
                                </a:lnTo>
                                <a:lnTo>
                                  <a:pt x="914" y="382"/>
                                </a:lnTo>
                                <a:lnTo>
                                  <a:pt x="1024" y="272"/>
                                </a:lnTo>
                                <a:lnTo>
                                  <a:pt x="1143" y="355"/>
                                </a:lnTo>
                                <a:lnTo>
                                  <a:pt x="1253" y="345"/>
                                </a:lnTo>
                                <a:lnTo>
                                  <a:pt x="1308" y="263"/>
                                </a:lnTo>
                                <a:lnTo>
                                  <a:pt x="1353" y="190"/>
                                </a:lnTo>
                                <a:lnTo>
                                  <a:pt x="1289" y="135"/>
                                </a:lnTo>
                                <a:lnTo>
                                  <a:pt x="1372" y="89"/>
                                </a:lnTo>
                                <a:lnTo>
                                  <a:pt x="1527" y="99"/>
                                </a:lnTo>
                                <a:lnTo>
                                  <a:pt x="1637" y="153"/>
                                </a:lnTo>
                                <a:lnTo>
                                  <a:pt x="1731" y="101"/>
                                </a:lnTo>
                                <a:lnTo>
                                  <a:pt x="1801" y="108"/>
                                </a:lnTo>
                                <a:lnTo>
                                  <a:pt x="1829" y="181"/>
                                </a:lnTo>
                                <a:lnTo>
                                  <a:pt x="1792" y="263"/>
                                </a:lnTo>
                                <a:lnTo>
                                  <a:pt x="1731" y="335"/>
                                </a:lnTo>
                                <a:lnTo>
                                  <a:pt x="1820" y="455"/>
                                </a:lnTo>
                                <a:lnTo>
                                  <a:pt x="1920" y="501"/>
                                </a:lnTo>
                                <a:lnTo>
                                  <a:pt x="2030" y="583"/>
                                </a:lnTo>
                                <a:lnTo>
                                  <a:pt x="2100" y="503"/>
                                </a:lnTo>
                                <a:lnTo>
                                  <a:pt x="2149" y="428"/>
                                </a:lnTo>
                                <a:lnTo>
                                  <a:pt x="2167" y="309"/>
                                </a:lnTo>
                                <a:lnTo>
                                  <a:pt x="2134" y="134"/>
                                </a:lnTo>
                                <a:lnTo>
                                  <a:pt x="2167" y="0"/>
                                </a:lnTo>
                                <a:lnTo>
                                  <a:pt x="2277" y="80"/>
                                </a:lnTo>
                                <a:lnTo>
                                  <a:pt x="2332" y="199"/>
                                </a:lnTo>
                                <a:lnTo>
                                  <a:pt x="2341" y="309"/>
                                </a:lnTo>
                                <a:lnTo>
                                  <a:pt x="2402" y="335"/>
                                </a:lnTo>
                                <a:lnTo>
                                  <a:pt x="2402" y="436"/>
                                </a:lnTo>
                                <a:lnTo>
                                  <a:pt x="2469" y="570"/>
                                </a:lnTo>
                                <a:lnTo>
                                  <a:pt x="2533" y="693"/>
                                </a:lnTo>
                                <a:lnTo>
                                  <a:pt x="2637" y="738"/>
                                </a:lnTo>
                                <a:lnTo>
                                  <a:pt x="2716" y="867"/>
                                </a:lnTo>
                                <a:lnTo>
                                  <a:pt x="2805" y="939"/>
                                </a:lnTo>
                                <a:lnTo>
                                  <a:pt x="2898" y="1086"/>
                                </a:lnTo>
                                <a:lnTo>
                                  <a:pt x="2972" y="1174"/>
                                </a:lnTo>
                                <a:lnTo>
                                  <a:pt x="3036" y="1296"/>
                                </a:lnTo>
                                <a:lnTo>
                                  <a:pt x="3036" y="1406"/>
                                </a:lnTo>
                                <a:lnTo>
                                  <a:pt x="3045" y="1534"/>
                                </a:lnTo>
                                <a:lnTo>
                                  <a:pt x="3045" y="1671"/>
                                </a:lnTo>
                                <a:lnTo>
                                  <a:pt x="2981" y="1781"/>
                                </a:lnTo>
                                <a:lnTo>
                                  <a:pt x="2905" y="1845"/>
                                </a:lnTo>
                                <a:lnTo>
                                  <a:pt x="2853" y="1955"/>
                                </a:lnTo>
                                <a:lnTo>
                                  <a:pt x="2816" y="2019"/>
                                </a:lnTo>
                                <a:lnTo>
                                  <a:pt x="2807" y="2156"/>
                                </a:lnTo>
                                <a:lnTo>
                                  <a:pt x="2780" y="2265"/>
                                </a:lnTo>
                                <a:lnTo>
                                  <a:pt x="2642" y="2320"/>
                                </a:lnTo>
                                <a:lnTo>
                                  <a:pt x="2536" y="2348"/>
                                </a:lnTo>
                                <a:lnTo>
                                  <a:pt x="2469" y="2382"/>
                                </a:lnTo>
                                <a:lnTo>
                                  <a:pt x="2377" y="2348"/>
                                </a:lnTo>
                                <a:lnTo>
                                  <a:pt x="2268" y="2382"/>
                                </a:lnTo>
                                <a:lnTo>
                                  <a:pt x="2103" y="2348"/>
                                </a:lnTo>
                                <a:lnTo>
                                  <a:pt x="2002" y="2275"/>
                                </a:lnTo>
                                <a:lnTo>
                                  <a:pt x="1993" y="2119"/>
                                </a:lnTo>
                                <a:lnTo>
                                  <a:pt x="1920" y="2128"/>
                                </a:lnTo>
                                <a:lnTo>
                                  <a:pt x="1838" y="2147"/>
                                </a:lnTo>
                                <a:lnTo>
                                  <a:pt x="1829" y="2064"/>
                                </a:lnTo>
                                <a:lnTo>
                                  <a:pt x="1874" y="1927"/>
                                </a:lnTo>
                                <a:lnTo>
                                  <a:pt x="1792" y="1964"/>
                                </a:lnTo>
                                <a:lnTo>
                                  <a:pt x="1692" y="2055"/>
                                </a:lnTo>
                                <a:lnTo>
                                  <a:pt x="1637" y="1918"/>
                                </a:lnTo>
                                <a:lnTo>
                                  <a:pt x="1582" y="1790"/>
                                </a:lnTo>
                                <a:lnTo>
                                  <a:pt x="1500" y="1799"/>
                                </a:lnTo>
                                <a:lnTo>
                                  <a:pt x="1399" y="17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1" name="Freeform 40"/>
                        <wps:cNvSpPr>
                          <a:spLocks/>
                        </wps:cNvSpPr>
                        <wps:spPr bwMode="auto">
                          <a:xfrm>
                            <a:off x="5559033" y="3732493"/>
                            <a:ext cx="71629" cy="70071"/>
                          </a:xfrm>
                          <a:custGeom>
                            <a:avLst/>
                            <a:gdLst>
                              <a:gd name="T0" fmla="*/ 32 w 433388"/>
                              <a:gd name="T1" fmla="*/ 63 h 414038"/>
                              <a:gd name="T2" fmla="*/ 20 w 433388"/>
                              <a:gd name="T3" fmla="*/ 60 h 414038"/>
                              <a:gd name="T4" fmla="*/ 13 w 433388"/>
                              <a:gd name="T5" fmla="*/ 52 h 414038"/>
                              <a:gd name="T6" fmla="*/ 10 w 433388"/>
                              <a:gd name="T7" fmla="*/ 22 h 414038"/>
                              <a:gd name="T8" fmla="*/ 0 w 433388"/>
                              <a:gd name="T9" fmla="*/ 8 h 414038"/>
                              <a:gd name="T10" fmla="*/ 2 w 433388"/>
                              <a:gd name="T11" fmla="*/ 0 h 414038"/>
                              <a:gd name="T12" fmla="*/ 16 w 433388"/>
                              <a:gd name="T13" fmla="*/ 8 h 414038"/>
                              <a:gd name="T14" fmla="*/ 23 w 433388"/>
                              <a:gd name="T15" fmla="*/ 12 h 414038"/>
                              <a:gd name="T16" fmla="*/ 40 w 433388"/>
                              <a:gd name="T17" fmla="*/ 6 h 414038"/>
                              <a:gd name="T18" fmla="*/ 49 w 433388"/>
                              <a:gd name="T19" fmla="*/ 1 h 414038"/>
                              <a:gd name="T20" fmla="*/ 57 w 433388"/>
                              <a:gd name="T21" fmla="*/ 11 h 414038"/>
                              <a:gd name="T22" fmla="*/ 59 w 433388"/>
                              <a:gd name="T23" fmla="*/ 27 h 414038"/>
                              <a:gd name="T24" fmla="*/ 51 w 433388"/>
                              <a:gd name="T25" fmla="*/ 35 h 414038"/>
                              <a:gd name="T26" fmla="*/ 51 w 433388"/>
                              <a:gd name="T27" fmla="*/ 49 h 414038"/>
                              <a:gd name="T28" fmla="*/ 41 w 433388"/>
                              <a:gd name="T29" fmla="*/ 53 h 414038"/>
                              <a:gd name="T30" fmla="*/ 32 w 433388"/>
                              <a:gd name="T31" fmla="*/ 63 h 4140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33388"/>
                              <a:gd name="T49" fmla="*/ 0 h 414038"/>
                              <a:gd name="T50" fmla="*/ 433388 w 433388"/>
                              <a:gd name="T51" fmla="*/ 414038 h 414038"/>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33388" h="414038">
                                <a:moveTo>
                                  <a:pt x="235744" y="414038"/>
                                </a:moveTo>
                                <a:lnTo>
                                  <a:pt x="150019" y="394988"/>
                                </a:lnTo>
                                <a:lnTo>
                                  <a:pt x="92869" y="342600"/>
                                </a:lnTo>
                                <a:lnTo>
                                  <a:pt x="73819" y="144956"/>
                                </a:lnTo>
                                <a:lnTo>
                                  <a:pt x="0" y="52088"/>
                                </a:lnTo>
                                <a:lnTo>
                                  <a:pt x="16896" y="0"/>
                                </a:lnTo>
                                <a:lnTo>
                                  <a:pt x="116422" y="50796"/>
                                </a:lnTo>
                                <a:lnTo>
                                  <a:pt x="167948" y="75726"/>
                                </a:lnTo>
                                <a:lnTo>
                                  <a:pt x="292634" y="36509"/>
                                </a:lnTo>
                                <a:lnTo>
                                  <a:pt x="359569" y="4463"/>
                                </a:lnTo>
                                <a:lnTo>
                                  <a:pt x="421482" y="71138"/>
                                </a:lnTo>
                                <a:lnTo>
                                  <a:pt x="433388" y="173531"/>
                                </a:lnTo>
                                <a:lnTo>
                                  <a:pt x="373857" y="230681"/>
                                </a:lnTo>
                                <a:lnTo>
                                  <a:pt x="374057" y="320722"/>
                                </a:lnTo>
                                <a:lnTo>
                                  <a:pt x="302419" y="344981"/>
                                </a:lnTo>
                                <a:lnTo>
                                  <a:pt x="235744" y="41403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2" name="Freeform 41"/>
                        <wps:cNvSpPr>
                          <a:spLocks/>
                        </wps:cNvSpPr>
                        <wps:spPr bwMode="auto">
                          <a:xfrm>
                            <a:off x="5942092" y="3732493"/>
                            <a:ext cx="144815" cy="154158"/>
                          </a:xfrm>
                          <a:custGeom>
                            <a:avLst/>
                            <a:gdLst>
                              <a:gd name="T0" fmla="*/ 27 w 859171"/>
                              <a:gd name="T1" fmla="*/ 122 h 917326"/>
                              <a:gd name="T2" fmla="*/ 14 w 859171"/>
                              <a:gd name="T3" fmla="*/ 118 h 917326"/>
                              <a:gd name="T4" fmla="*/ 0 w 859171"/>
                              <a:gd name="T5" fmla="*/ 117 h 917326"/>
                              <a:gd name="T6" fmla="*/ 2 w 859171"/>
                              <a:gd name="T7" fmla="*/ 101 h 917326"/>
                              <a:gd name="T8" fmla="*/ 27 w 859171"/>
                              <a:gd name="T9" fmla="*/ 76 h 917326"/>
                              <a:gd name="T10" fmla="*/ 52 w 859171"/>
                              <a:gd name="T11" fmla="*/ 58 h 917326"/>
                              <a:gd name="T12" fmla="*/ 74 w 859171"/>
                              <a:gd name="T13" fmla="*/ 38 h 917326"/>
                              <a:gd name="T14" fmla="*/ 85 w 859171"/>
                              <a:gd name="T15" fmla="*/ 20 h 917326"/>
                              <a:gd name="T16" fmla="*/ 95 w 859171"/>
                              <a:gd name="T17" fmla="*/ 11 h 917326"/>
                              <a:gd name="T18" fmla="*/ 100 w 859171"/>
                              <a:gd name="T19" fmla="*/ 0 h 917326"/>
                              <a:gd name="T20" fmla="*/ 107 w 859171"/>
                              <a:gd name="T21" fmla="*/ 0 h 917326"/>
                              <a:gd name="T22" fmla="*/ 115 w 859171"/>
                              <a:gd name="T23" fmla="*/ 6 h 917326"/>
                              <a:gd name="T24" fmla="*/ 126 w 859171"/>
                              <a:gd name="T25" fmla="*/ 0 h 917326"/>
                              <a:gd name="T26" fmla="*/ 129 w 859171"/>
                              <a:gd name="T27" fmla="*/ 13 h 917326"/>
                              <a:gd name="T28" fmla="*/ 128 w 859171"/>
                              <a:gd name="T29" fmla="*/ 20 h 917326"/>
                              <a:gd name="T30" fmla="*/ 122 w 859171"/>
                              <a:gd name="T31" fmla="*/ 29 h 917326"/>
                              <a:gd name="T32" fmla="*/ 117 w 859171"/>
                              <a:gd name="T33" fmla="*/ 46 h 917326"/>
                              <a:gd name="T34" fmla="*/ 107 w 859171"/>
                              <a:gd name="T35" fmla="*/ 54 h 917326"/>
                              <a:gd name="T36" fmla="*/ 115 w 859171"/>
                              <a:gd name="T37" fmla="*/ 65 h 917326"/>
                              <a:gd name="T38" fmla="*/ 94 w 859171"/>
                              <a:gd name="T39" fmla="*/ 67 h 917326"/>
                              <a:gd name="T40" fmla="*/ 87 w 859171"/>
                              <a:gd name="T41" fmla="*/ 80 h 917326"/>
                              <a:gd name="T42" fmla="*/ 76 w 859171"/>
                              <a:gd name="T43" fmla="*/ 110 h 917326"/>
                              <a:gd name="T44" fmla="*/ 59 w 859171"/>
                              <a:gd name="T45" fmla="*/ 122 h 917326"/>
                              <a:gd name="T46" fmla="*/ 47 w 859171"/>
                              <a:gd name="T47" fmla="*/ 135 h 917326"/>
                              <a:gd name="T48" fmla="*/ 34 w 859171"/>
                              <a:gd name="T49" fmla="*/ 128 h 917326"/>
                              <a:gd name="T50" fmla="*/ 27 w 859171"/>
                              <a:gd name="T51" fmla="*/ 122 h 91732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859171"/>
                              <a:gd name="T79" fmla="*/ 0 h 917326"/>
                              <a:gd name="T80" fmla="*/ 859171 w 859171"/>
                              <a:gd name="T81" fmla="*/ 917326 h 91732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859171" h="917326">
                                <a:moveTo>
                                  <a:pt x="182896" y="823913"/>
                                </a:moveTo>
                                <a:lnTo>
                                  <a:pt x="94790" y="802481"/>
                                </a:lnTo>
                                <a:lnTo>
                                  <a:pt x="0" y="789853"/>
                                </a:lnTo>
                                <a:lnTo>
                                  <a:pt x="12690" y="684108"/>
                                </a:lnTo>
                                <a:lnTo>
                                  <a:pt x="180474" y="511729"/>
                                </a:lnTo>
                                <a:lnTo>
                                  <a:pt x="344028" y="392947"/>
                                </a:lnTo>
                                <a:lnTo>
                                  <a:pt x="496303" y="256782"/>
                                </a:lnTo>
                                <a:lnTo>
                                  <a:pt x="563896" y="135731"/>
                                </a:lnTo>
                                <a:lnTo>
                                  <a:pt x="630571" y="71438"/>
                                </a:lnTo>
                                <a:lnTo>
                                  <a:pt x="666290" y="0"/>
                                </a:lnTo>
                                <a:lnTo>
                                  <a:pt x="711534" y="2381"/>
                                </a:lnTo>
                                <a:lnTo>
                                  <a:pt x="771065" y="38100"/>
                                </a:lnTo>
                                <a:lnTo>
                                  <a:pt x="842502" y="2381"/>
                                </a:lnTo>
                                <a:lnTo>
                                  <a:pt x="859171" y="85725"/>
                                </a:lnTo>
                                <a:lnTo>
                                  <a:pt x="856790" y="138113"/>
                                </a:lnTo>
                                <a:lnTo>
                                  <a:pt x="816361" y="198839"/>
                                </a:lnTo>
                                <a:lnTo>
                                  <a:pt x="778209" y="309563"/>
                                </a:lnTo>
                                <a:lnTo>
                                  <a:pt x="711534" y="366713"/>
                                </a:lnTo>
                                <a:lnTo>
                                  <a:pt x="769833" y="442198"/>
                                </a:lnTo>
                                <a:lnTo>
                                  <a:pt x="628190" y="454819"/>
                                </a:lnTo>
                                <a:lnTo>
                                  <a:pt x="580900" y="539251"/>
                                </a:lnTo>
                                <a:lnTo>
                                  <a:pt x="507582" y="743499"/>
                                </a:lnTo>
                                <a:lnTo>
                                  <a:pt x="390556" y="830412"/>
                                </a:lnTo>
                                <a:lnTo>
                                  <a:pt x="315829" y="917326"/>
                                </a:lnTo>
                                <a:lnTo>
                                  <a:pt x="228140" y="869156"/>
                                </a:lnTo>
                                <a:lnTo>
                                  <a:pt x="182896" y="8239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3" name="Freeform 44"/>
                        <wps:cNvSpPr>
                          <a:spLocks/>
                        </wps:cNvSpPr>
                        <wps:spPr bwMode="auto">
                          <a:xfrm>
                            <a:off x="4838071" y="2924331"/>
                            <a:ext cx="17129" cy="10901"/>
                          </a:xfrm>
                          <a:custGeom>
                            <a:avLst/>
                            <a:gdLst>
                              <a:gd name="T0" fmla="*/ 143606411 w 1594"/>
                              <a:gd name="T1" fmla="*/ 167354325 h 951"/>
                              <a:gd name="T2" fmla="*/ 152609497 w 1594"/>
                              <a:gd name="T3" fmla="*/ 160157705 h 951"/>
                              <a:gd name="T4" fmla="*/ 193318806 w 1594"/>
                              <a:gd name="T5" fmla="*/ 132038122 h 951"/>
                              <a:gd name="T6" fmla="*/ 228367277 w 1594"/>
                              <a:gd name="T7" fmla="*/ 125082518 h 951"/>
                              <a:gd name="T8" fmla="*/ 244933683 w 1594"/>
                              <a:gd name="T9" fmla="*/ 122248492 h 951"/>
                              <a:gd name="T10" fmla="*/ 251559379 w 1594"/>
                              <a:gd name="T11" fmla="*/ 91518453 h 951"/>
                              <a:gd name="T12" fmla="*/ 237355968 w 1594"/>
                              <a:gd name="T13" fmla="*/ 79099085 h 951"/>
                              <a:gd name="T14" fmla="*/ 220314884 w 1594"/>
                              <a:gd name="T15" fmla="*/ 62093706 h 951"/>
                              <a:gd name="T16" fmla="*/ 204210087 w 1594"/>
                              <a:gd name="T17" fmla="*/ 71902466 h 951"/>
                              <a:gd name="T18" fmla="*/ 191907831 w 1594"/>
                              <a:gd name="T19" fmla="*/ 55567290 h 951"/>
                              <a:gd name="T20" fmla="*/ 181016550 w 1594"/>
                              <a:gd name="T21" fmla="*/ 40537303 h 951"/>
                              <a:gd name="T22" fmla="*/ 160187332 w 1594"/>
                              <a:gd name="T23" fmla="*/ 31382773 h 951"/>
                              <a:gd name="T24" fmla="*/ 150246623 w 1594"/>
                              <a:gd name="T25" fmla="*/ 41842607 h 951"/>
                              <a:gd name="T26" fmla="*/ 142194230 w 1594"/>
                              <a:gd name="T27" fmla="*/ 48369023 h 951"/>
                              <a:gd name="T28" fmla="*/ 149771945 w 1594"/>
                              <a:gd name="T29" fmla="*/ 16335163 h 951"/>
                              <a:gd name="T30" fmla="*/ 127990709 w 1594"/>
                              <a:gd name="T31" fmla="*/ 652582 h 951"/>
                              <a:gd name="T32" fmla="*/ 117575399 w 1594"/>
                              <a:gd name="T33" fmla="*/ 652582 h 951"/>
                              <a:gd name="T34" fmla="*/ 87743085 w 1594"/>
                              <a:gd name="T35" fmla="*/ 26142415 h 951"/>
                              <a:gd name="T36" fmla="*/ 70066847 w 1594"/>
                              <a:gd name="T37" fmla="*/ 15029988 h 951"/>
                              <a:gd name="T38" fmla="*/ 57447836 w 1594"/>
                              <a:gd name="T39" fmla="*/ 24184517 h 951"/>
                              <a:gd name="T40" fmla="*/ 42293611 w 1594"/>
                              <a:gd name="T41" fmla="*/ 36174568 h 951"/>
                              <a:gd name="T42" fmla="*/ 27932375 w 1594"/>
                              <a:gd name="T43" fmla="*/ 75835872 h 951"/>
                              <a:gd name="T44" fmla="*/ 15154225 w 1594"/>
                              <a:gd name="T45" fmla="*/ 108504703 h 951"/>
                              <a:gd name="T46" fmla="*/ 6627143 w 1594"/>
                              <a:gd name="T47" fmla="*/ 139234742 h 951"/>
                              <a:gd name="T48" fmla="*/ 5675124 w 1594"/>
                              <a:gd name="T49" fmla="*/ 158852400 h 951"/>
                              <a:gd name="T50" fmla="*/ 1426707 w 1594"/>
                              <a:gd name="T51" fmla="*/ 175838639 h 951"/>
                              <a:gd name="T52" fmla="*/ 15630229 w 1594"/>
                              <a:gd name="T53" fmla="*/ 207221412 h 951"/>
                              <a:gd name="T54" fmla="*/ 20830554 w 1594"/>
                              <a:gd name="T55" fmla="*/ 164726223 h 951"/>
                              <a:gd name="T56" fmla="*/ 26044191 w 1594"/>
                              <a:gd name="T57" fmla="*/ 153612031 h 951"/>
                              <a:gd name="T58" fmla="*/ 25569502 w 1594"/>
                              <a:gd name="T59" fmla="*/ 128774908 h 951"/>
                              <a:gd name="T60" fmla="*/ 41185215 w 1594"/>
                              <a:gd name="T61" fmla="*/ 139234742 h 951"/>
                              <a:gd name="T62" fmla="*/ 70700686 w 1594"/>
                              <a:gd name="T63" fmla="*/ 135318946 h 951"/>
                              <a:gd name="T64" fmla="*/ 93432615 w 1594"/>
                              <a:gd name="T65" fmla="*/ 139234742 h 951"/>
                              <a:gd name="T66" fmla="*/ 99109054 w 1594"/>
                              <a:gd name="T67" fmla="*/ 148390931 h 951"/>
                              <a:gd name="T68" fmla="*/ 88693788 w 1594"/>
                              <a:gd name="T69" fmla="*/ 148390931 h 951"/>
                              <a:gd name="T70" fmla="*/ 97682358 w 1594"/>
                              <a:gd name="T71" fmla="*/ 162768196 h 951"/>
                              <a:gd name="T72" fmla="*/ 113312587 w 1594"/>
                              <a:gd name="T73" fmla="*/ 160810298 h 951"/>
                              <a:gd name="T74" fmla="*/ 135409384 w 1594"/>
                              <a:gd name="T75" fmla="*/ 184342210 h 951"/>
                              <a:gd name="T76" fmla="*/ 134141837 w 1594"/>
                              <a:gd name="T77" fmla="*/ 168006918 h 951"/>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594"/>
                              <a:gd name="T118" fmla="*/ 0 h 951"/>
                              <a:gd name="T119" fmla="*/ 1594 w 1594"/>
                              <a:gd name="T120" fmla="*/ 951 h 951"/>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594" h="951">
                                <a:moveTo>
                                  <a:pt x="850" y="771"/>
                                </a:moveTo>
                                <a:lnTo>
                                  <a:pt x="910" y="768"/>
                                </a:lnTo>
                                <a:lnTo>
                                  <a:pt x="928" y="735"/>
                                </a:lnTo>
                                <a:lnTo>
                                  <a:pt x="967" y="735"/>
                                </a:lnTo>
                                <a:lnTo>
                                  <a:pt x="1081" y="651"/>
                                </a:lnTo>
                                <a:lnTo>
                                  <a:pt x="1225" y="606"/>
                                </a:lnTo>
                                <a:lnTo>
                                  <a:pt x="1357" y="574"/>
                                </a:lnTo>
                                <a:lnTo>
                                  <a:pt x="1447" y="574"/>
                                </a:lnTo>
                                <a:lnTo>
                                  <a:pt x="1489" y="594"/>
                                </a:lnTo>
                                <a:lnTo>
                                  <a:pt x="1552" y="561"/>
                                </a:lnTo>
                                <a:lnTo>
                                  <a:pt x="1549" y="492"/>
                                </a:lnTo>
                                <a:lnTo>
                                  <a:pt x="1594" y="420"/>
                                </a:lnTo>
                                <a:lnTo>
                                  <a:pt x="1543" y="378"/>
                                </a:lnTo>
                                <a:lnTo>
                                  <a:pt x="1504" y="363"/>
                                </a:lnTo>
                                <a:lnTo>
                                  <a:pt x="1459" y="306"/>
                                </a:lnTo>
                                <a:lnTo>
                                  <a:pt x="1396" y="285"/>
                                </a:lnTo>
                                <a:lnTo>
                                  <a:pt x="1345" y="321"/>
                                </a:lnTo>
                                <a:lnTo>
                                  <a:pt x="1294" y="330"/>
                                </a:lnTo>
                                <a:lnTo>
                                  <a:pt x="1258" y="300"/>
                                </a:lnTo>
                                <a:lnTo>
                                  <a:pt x="1216" y="255"/>
                                </a:lnTo>
                                <a:lnTo>
                                  <a:pt x="1174" y="228"/>
                                </a:lnTo>
                                <a:lnTo>
                                  <a:pt x="1147" y="186"/>
                                </a:lnTo>
                                <a:lnTo>
                                  <a:pt x="1039" y="166"/>
                                </a:lnTo>
                                <a:lnTo>
                                  <a:pt x="1015" y="144"/>
                                </a:lnTo>
                                <a:lnTo>
                                  <a:pt x="991" y="153"/>
                                </a:lnTo>
                                <a:lnTo>
                                  <a:pt x="952" y="192"/>
                                </a:lnTo>
                                <a:lnTo>
                                  <a:pt x="919" y="234"/>
                                </a:lnTo>
                                <a:lnTo>
                                  <a:pt x="901" y="222"/>
                                </a:lnTo>
                                <a:lnTo>
                                  <a:pt x="958" y="123"/>
                                </a:lnTo>
                                <a:lnTo>
                                  <a:pt x="949" y="75"/>
                                </a:lnTo>
                                <a:lnTo>
                                  <a:pt x="858" y="30"/>
                                </a:lnTo>
                                <a:lnTo>
                                  <a:pt x="811" y="3"/>
                                </a:lnTo>
                                <a:lnTo>
                                  <a:pt x="784" y="0"/>
                                </a:lnTo>
                                <a:lnTo>
                                  <a:pt x="745" y="3"/>
                                </a:lnTo>
                                <a:lnTo>
                                  <a:pt x="631" y="75"/>
                                </a:lnTo>
                                <a:lnTo>
                                  <a:pt x="556" y="120"/>
                                </a:lnTo>
                                <a:lnTo>
                                  <a:pt x="514" y="105"/>
                                </a:lnTo>
                                <a:lnTo>
                                  <a:pt x="444" y="69"/>
                                </a:lnTo>
                                <a:lnTo>
                                  <a:pt x="406" y="69"/>
                                </a:lnTo>
                                <a:lnTo>
                                  <a:pt x="364" y="111"/>
                                </a:lnTo>
                                <a:lnTo>
                                  <a:pt x="319" y="132"/>
                                </a:lnTo>
                                <a:lnTo>
                                  <a:pt x="268" y="166"/>
                                </a:lnTo>
                                <a:lnTo>
                                  <a:pt x="223" y="257"/>
                                </a:lnTo>
                                <a:lnTo>
                                  <a:pt x="177" y="348"/>
                                </a:lnTo>
                                <a:lnTo>
                                  <a:pt x="151" y="405"/>
                                </a:lnTo>
                                <a:lnTo>
                                  <a:pt x="96" y="498"/>
                                </a:lnTo>
                                <a:lnTo>
                                  <a:pt x="79" y="579"/>
                                </a:lnTo>
                                <a:lnTo>
                                  <a:pt x="42" y="639"/>
                                </a:lnTo>
                                <a:lnTo>
                                  <a:pt x="60" y="678"/>
                                </a:lnTo>
                                <a:lnTo>
                                  <a:pt x="36" y="729"/>
                                </a:lnTo>
                                <a:lnTo>
                                  <a:pt x="36" y="774"/>
                                </a:lnTo>
                                <a:lnTo>
                                  <a:pt x="9" y="807"/>
                                </a:lnTo>
                                <a:lnTo>
                                  <a:pt x="0" y="924"/>
                                </a:lnTo>
                                <a:lnTo>
                                  <a:pt x="99" y="951"/>
                                </a:lnTo>
                                <a:lnTo>
                                  <a:pt x="48" y="813"/>
                                </a:lnTo>
                                <a:lnTo>
                                  <a:pt x="132" y="756"/>
                                </a:lnTo>
                                <a:lnTo>
                                  <a:pt x="132" y="699"/>
                                </a:lnTo>
                                <a:lnTo>
                                  <a:pt x="165" y="705"/>
                                </a:lnTo>
                                <a:lnTo>
                                  <a:pt x="111" y="582"/>
                                </a:lnTo>
                                <a:lnTo>
                                  <a:pt x="162" y="591"/>
                                </a:lnTo>
                                <a:lnTo>
                                  <a:pt x="223" y="665"/>
                                </a:lnTo>
                                <a:lnTo>
                                  <a:pt x="261" y="639"/>
                                </a:lnTo>
                                <a:lnTo>
                                  <a:pt x="359" y="620"/>
                                </a:lnTo>
                                <a:lnTo>
                                  <a:pt x="448" y="621"/>
                                </a:lnTo>
                                <a:lnTo>
                                  <a:pt x="538" y="639"/>
                                </a:lnTo>
                                <a:lnTo>
                                  <a:pt x="592" y="639"/>
                                </a:lnTo>
                                <a:lnTo>
                                  <a:pt x="589" y="666"/>
                                </a:lnTo>
                                <a:lnTo>
                                  <a:pt x="628" y="681"/>
                                </a:lnTo>
                                <a:lnTo>
                                  <a:pt x="610" y="708"/>
                                </a:lnTo>
                                <a:lnTo>
                                  <a:pt x="562" y="681"/>
                                </a:lnTo>
                                <a:lnTo>
                                  <a:pt x="541" y="702"/>
                                </a:lnTo>
                                <a:lnTo>
                                  <a:pt x="619" y="747"/>
                                </a:lnTo>
                                <a:lnTo>
                                  <a:pt x="655" y="705"/>
                                </a:lnTo>
                                <a:lnTo>
                                  <a:pt x="718" y="738"/>
                                </a:lnTo>
                                <a:lnTo>
                                  <a:pt x="767" y="801"/>
                                </a:lnTo>
                                <a:lnTo>
                                  <a:pt x="858" y="846"/>
                                </a:lnTo>
                                <a:lnTo>
                                  <a:pt x="903" y="801"/>
                                </a:lnTo>
                                <a:lnTo>
                                  <a:pt x="850" y="77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4" name="Freeform 46"/>
                        <wps:cNvSpPr>
                          <a:spLocks/>
                        </wps:cNvSpPr>
                        <wps:spPr bwMode="auto">
                          <a:xfrm>
                            <a:off x="3640622" y="2622243"/>
                            <a:ext cx="112115" cy="101215"/>
                          </a:xfrm>
                          <a:custGeom>
                            <a:avLst/>
                            <a:gdLst>
                              <a:gd name="T0" fmla="*/ 94 w 675084"/>
                              <a:gd name="T1" fmla="*/ 83 h 602456"/>
                              <a:gd name="T2" fmla="*/ 92 w 675084"/>
                              <a:gd name="T3" fmla="*/ 86 h 602456"/>
                              <a:gd name="T4" fmla="*/ 86 w 675084"/>
                              <a:gd name="T5" fmla="*/ 89 h 602456"/>
                              <a:gd name="T6" fmla="*/ 80 w 675084"/>
                              <a:gd name="T7" fmla="*/ 83 h 602456"/>
                              <a:gd name="T8" fmla="*/ 71 w 675084"/>
                              <a:gd name="T9" fmla="*/ 71 h 602456"/>
                              <a:gd name="T10" fmla="*/ 65 w 675084"/>
                              <a:gd name="T11" fmla="*/ 64 h 602456"/>
                              <a:gd name="T12" fmla="*/ 56 w 675084"/>
                              <a:gd name="T13" fmla="*/ 57 h 602456"/>
                              <a:gd name="T14" fmla="*/ 45 w 675084"/>
                              <a:gd name="T15" fmla="*/ 54 h 602456"/>
                              <a:gd name="T16" fmla="*/ 32 w 675084"/>
                              <a:gd name="T17" fmla="*/ 55 h 602456"/>
                              <a:gd name="T18" fmla="*/ 21 w 675084"/>
                              <a:gd name="T19" fmla="*/ 52 h 602456"/>
                              <a:gd name="T20" fmla="*/ 12 w 675084"/>
                              <a:gd name="T21" fmla="*/ 61 h 602456"/>
                              <a:gd name="T22" fmla="*/ 0 w 675084"/>
                              <a:gd name="T23" fmla="*/ 58 h 602456"/>
                              <a:gd name="T24" fmla="*/ 1 w 675084"/>
                              <a:gd name="T25" fmla="*/ 48 h 602456"/>
                              <a:gd name="T26" fmla="*/ 3 w 675084"/>
                              <a:gd name="T27" fmla="*/ 32 h 602456"/>
                              <a:gd name="T28" fmla="*/ 6 w 675084"/>
                              <a:gd name="T29" fmla="*/ 20 h 602456"/>
                              <a:gd name="T30" fmla="*/ 17 w 675084"/>
                              <a:gd name="T31" fmla="*/ 8 h 602456"/>
                              <a:gd name="T32" fmla="*/ 31 w 675084"/>
                              <a:gd name="T33" fmla="*/ 0 h 602456"/>
                              <a:gd name="T34" fmla="*/ 36 w 675084"/>
                              <a:gd name="T35" fmla="*/ 5 h 602456"/>
                              <a:gd name="T36" fmla="*/ 39 w 675084"/>
                              <a:gd name="T37" fmla="*/ 16 h 602456"/>
                              <a:gd name="T38" fmla="*/ 40 w 675084"/>
                              <a:gd name="T39" fmla="*/ 26 h 602456"/>
                              <a:gd name="T40" fmla="*/ 42 w 675084"/>
                              <a:gd name="T41" fmla="*/ 37 h 602456"/>
                              <a:gd name="T42" fmla="*/ 53 w 675084"/>
                              <a:gd name="T43" fmla="*/ 44 h 602456"/>
                              <a:gd name="T44" fmla="*/ 66 w 675084"/>
                              <a:gd name="T45" fmla="*/ 50 h 602456"/>
                              <a:gd name="T46" fmla="*/ 73 w 675084"/>
                              <a:gd name="T47" fmla="*/ 59 h 602456"/>
                              <a:gd name="T48" fmla="*/ 82 w 675084"/>
                              <a:gd name="T49" fmla="*/ 66 h 602456"/>
                              <a:gd name="T50" fmla="*/ 94 w 675084"/>
                              <a:gd name="T51" fmla="*/ 83 h 60245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675084"/>
                              <a:gd name="T79" fmla="*/ 0 h 602456"/>
                              <a:gd name="T80" fmla="*/ 675084 w 675084"/>
                              <a:gd name="T81" fmla="*/ 602456 h 60245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675084" h="602456">
                                <a:moveTo>
                                  <a:pt x="675084" y="559594"/>
                                </a:moveTo>
                                <a:lnTo>
                                  <a:pt x="663254" y="581482"/>
                                </a:lnTo>
                                <a:lnTo>
                                  <a:pt x="620316" y="602456"/>
                                </a:lnTo>
                                <a:lnTo>
                                  <a:pt x="576262" y="561975"/>
                                </a:lnTo>
                                <a:lnTo>
                                  <a:pt x="508438" y="483236"/>
                                </a:lnTo>
                                <a:lnTo>
                                  <a:pt x="464344" y="434578"/>
                                </a:lnTo>
                                <a:lnTo>
                                  <a:pt x="401241" y="383381"/>
                                </a:lnTo>
                                <a:lnTo>
                                  <a:pt x="325041" y="367903"/>
                                </a:lnTo>
                                <a:lnTo>
                                  <a:pt x="232172" y="371475"/>
                                </a:lnTo>
                                <a:lnTo>
                                  <a:pt x="151209" y="352425"/>
                                </a:lnTo>
                                <a:lnTo>
                                  <a:pt x="86916" y="411956"/>
                                </a:lnTo>
                                <a:lnTo>
                                  <a:pt x="0" y="390525"/>
                                </a:lnTo>
                                <a:lnTo>
                                  <a:pt x="8334" y="325040"/>
                                </a:lnTo>
                                <a:lnTo>
                                  <a:pt x="23812" y="219075"/>
                                </a:lnTo>
                                <a:lnTo>
                                  <a:pt x="41672" y="132159"/>
                                </a:lnTo>
                                <a:lnTo>
                                  <a:pt x="122634" y="54769"/>
                                </a:lnTo>
                                <a:lnTo>
                                  <a:pt x="222647" y="0"/>
                                </a:lnTo>
                                <a:lnTo>
                                  <a:pt x="255984" y="35719"/>
                                </a:lnTo>
                                <a:lnTo>
                                  <a:pt x="282178" y="109537"/>
                                </a:lnTo>
                                <a:lnTo>
                                  <a:pt x="290512" y="177403"/>
                                </a:lnTo>
                                <a:lnTo>
                                  <a:pt x="299832" y="252409"/>
                                </a:lnTo>
                                <a:lnTo>
                                  <a:pt x="379930" y="295868"/>
                                </a:lnTo>
                                <a:lnTo>
                                  <a:pt x="471152" y="336763"/>
                                </a:lnTo>
                                <a:lnTo>
                                  <a:pt x="522560" y="399654"/>
                                </a:lnTo>
                                <a:lnTo>
                                  <a:pt x="590459" y="448063"/>
                                </a:lnTo>
                                <a:lnTo>
                                  <a:pt x="675084" y="5595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5" name="Freeform 47"/>
                        <wps:cNvSpPr>
                          <a:spLocks/>
                        </wps:cNvSpPr>
                        <wps:spPr bwMode="auto">
                          <a:xfrm>
                            <a:off x="3153232" y="2324828"/>
                            <a:ext cx="286516" cy="263158"/>
                          </a:xfrm>
                          <a:custGeom>
                            <a:avLst/>
                            <a:gdLst>
                              <a:gd name="T0" fmla="*/ 250 w 1707356"/>
                              <a:gd name="T1" fmla="*/ 27 h 1557338"/>
                              <a:gd name="T2" fmla="*/ 247 w 1707356"/>
                              <a:gd name="T3" fmla="*/ 33 h 1557338"/>
                              <a:gd name="T4" fmla="*/ 241 w 1707356"/>
                              <a:gd name="T5" fmla="*/ 40 h 1557338"/>
                              <a:gd name="T6" fmla="*/ 245 w 1707356"/>
                              <a:gd name="T7" fmla="*/ 200 h 1557338"/>
                              <a:gd name="T8" fmla="*/ 247 w 1707356"/>
                              <a:gd name="T9" fmla="*/ 235 h 1557338"/>
                              <a:gd name="T10" fmla="*/ 230 w 1707356"/>
                              <a:gd name="T11" fmla="*/ 236 h 1557338"/>
                              <a:gd name="T12" fmla="*/ 214 w 1707356"/>
                              <a:gd name="T13" fmla="*/ 227 h 1557338"/>
                              <a:gd name="T14" fmla="*/ 109 w 1707356"/>
                              <a:gd name="T15" fmla="*/ 172 h 1557338"/>
                              <a:gd name="T16" fmla="*/ 93 w 1707356"/>
                              <a:gd name="T17" fmla="*/ 184 h 1557338"/>
                              <a:gd name="T18" fmla="*/ 73 w 1707356"/>
                              <a:gd name="T19" fmla="*/ 184 h 1557338"/>
                              <a:gd name="T20" fmla="*/ 62 w 1707356"/>
                              <a:gd name="T21" fmla="*/ 176 h 1557338"/>
                              <a:gd name="T22" fmla="*/ 47 w 1707356"/>
                              <a:gd name="T23" fmla="*/ 172 h 1557338"/>
                              <a:gd name="T24" fmla="*/ 36 w 1707356"/>
                              <a:gd name="T25" fmla="*/ 156 h 1557338"/>
                              <a:gd name="T26" fmla="*/ 26 w 1707356"/>
                              <a:gd name="T27" fmla="*/ 157 h 1557338"/>
                              <a:gd name="T28" fmla="*/ 17 w 1707356"/>
                              <a:gd name="T29" fmla="*/ 150 h 1557338"/>
                              <a:gd name="T30" fmla="*/ 16 w 1707356"/>
                              <a:gd name="T31" fmla="*/ 140 h 1557338"/>
                              <a:gd name="T32" fmla="*/ 5 w 1707356"/>
                              <a:gd name="T33" fmla="*/ 141 h 1557338"/>
                              <a:gd name="T34" fmla="*/ 0 w 1707356"/>
                              <a:gd name="T35" fmla="*/ 135 h 1557338"/>
                              <a:gd name="T36" fmla="*/ 3 w 1707356"/>
                              <a:gd name="T37" fmla="*/ 127 h 1557338"/>
                              <a:gd name="T38" fmla="*/ 6 w 1707356"/>
                              <a:gd name="T39" fmla="*/ 118 h 1557338"/>
                              <a:gd name="T40" fmla="*/ 0 w 1707356"/>
                              <a:gd name="T41" fmla="*/ 107 h 1557338"/>
                              <a:gd name="T42" fmla="*/ 8 w 1707356"/>
                              <a:gd name="T43" fmla="*/ 100 h 1557338"/>
                              <a:gd name="T44" fmla="*/ 2 w 1707356"/>
                              <a:gd name="T45" fmla="*/ 88 h 1557338"/>
                              <a:gd name="T46" fmla="*/ 9 w 1707356"/>
                              <a:gd name="T47" fmla="*/ 80 h 1557338"/>
                              <a:gd name="T48" fmla="*/ 5 w 1707356"/>
                              <a:gd name="T49" fmla="*/ 70 h 1557338"/>
                              <a:gd name="T50" fmla="*/ 10 w 1707356"/>
                              <a:gd name="T51" fmla="*/ 60 h 1557338"/>
                              <a:gd name="T52" fmla="*/ 8 w 1707356"/>
                              <a:gd name="T53" fmla="*/ 50 h 1557338"/>
                              <a:gd name="T54" fmla="*/ 14 w 1707356"/>
                              <a:gd name="T55" fmla="*/ 48 h 1557338"/>
                              <a:gd name="T56" fmla="*/ 20 w 1707356"/>
                              <a:gd name="T57" fmla="*/ 41 h 1557338"/>
                              <a:gd name="T58" fmla="*/ 20 w 1707356"/>
                              <a:gd name="T59" fmla="*/ 24 h 1557338"/>
                              <a:gd name="T60" fmla="*/ 33 w 1707356"/>
                              <a:gd name="T61" fmla="*/ 14 h 1557338"/>
                              <a:gd name="T62" fmla="*/ 43 w 1707356"/>
                              <a:gd name="T63" fmla="*/ 0 h 1557338"/>
                              <a:gd name="T64" fmla="*/ 62 w 1707356"/>
                              <a:gd name="T65" fmla="*/ 1 h 1557338"/>
                              <a:gd name="T66" fmla="*/ 74 w 1707356"/>
                              <a:gd name="T67" fmla="*/ 3 h 1557338"/>
                              <a:gd name="T68" fmla="*/ 89 w 1707356"/>
                              <a:gd name="T69" fmla="*/ 7 h 1557338"/>
                              <a:gd name="T70" fmla="*/ 98 w 1707356"/>
                              <a:gd name="T71" fmla="*/ 14 h 1557338"/>
                              <a:gd name="T72" fmla="*/ 99 w 1707356"/>
                              <a:gd name="T73" fmla="*/ 23 h 1557338"/>
                              <a:gd name="T74" fmla="*/ 102 w 1707356"/>
                              <a:gd name="T75" fmla="*/ 29 h 1557338"/>
                              <a:gd name="T76" fmla="*/ 112 w 1707356"/>
                              <a:gd name="T77" fmla="*/ 30 h 1557338"/>
                              <a:gd name="T78" fmla="*/ 125 w 1707356"/>
                              <a:gd name="T79" fmla="*/ 33 h 1557338"/>
                              <a:gd name="T80" fmla="*/ 134 w 1707356"/>
                              <a:gd name="T81" fmla="*/ 38 h 1557338"/>
                              <a:gd name="T82" fmla="*/ 143 w 1707356"/>
                              <a:gd name="T83" fmla="*/ 46 h 1557338"/>
                              <a:gd name="T84" fmla="*/ 150 w 1707356"/>
                              <a:gd name="T85" fmla="*/ 48 h 1557338"/>
                              <a:gd name="T86" fmla="*/ 158 w 1707356"/>
                              <a:gd name="T87" fmla="*/ 47 h 1557338"/>
                              <a:gd name="T88" fmla="*/ 173 w 1707356"/>
                              <a:gd name="T89" fmla="*/ 41 h 1557338"/>
                              <a:gd name="T90" fmla="*/ 171 w 1707356"/>
                              <a:gd name="T91" fmla="*/ 20 h 1557338"/>
                              <a:gd name="T92" fmla="*/ 178 w 1707356"/>
                              <a:gd name="T93" fmla="*/ 9 h 1557338"/>
                              <a:gd name="T94" fmla="*/ 188 w 1707356"/>
                              <a:gd name="T95" fmla="*/ 5 h 1557338"/>
                              <a:gd name="T96" fmla="*/ 206 w 1707356"/>
                              <a:gd name="T97" fmla="*/ 1 h 1557338"/>
                              <a:gd name="T98" fmla="*/ 227 w 1707356"/>
                              <a:gd name="T99" fmla="*/ 14 h 1557338"/>
                              <a:gd name="T100" fmla="*/ 250 w 1707356"/>
                              <a:gd name="T101" fmla="*/ 20 h 1557338"/>
                              <a:gd name="T102" fmla="*/ 250 w 1707356"/>
                              <a:gd name="T103" fmla="*/ 27 h 155733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707356"/>
                              <a:gd name="T157" fmla="*/ 0 h 1557338"/>
                              <a:gd name="T158" fmla="*/ 1707356 w 1707356"/>
                              <a:gd name="T159" fmla="*/ 1557338 h 1557338"/>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707356" h="1557338">
                                <a:moveTo>
                                  <a:pt x="1707356" y="176213"/>
                                </a:moveTo>
                                <a:lnTo>
                                  <a:pt x="1683544" y="214313"/>
                                </a:lnTo>
                                <a:lnTo>
                                  <a:pt x="1645444" y="266700"/>
                                </a:lnTo>
                                <a:lnTo>
                                  <a:pt x="1672828" y="1320403"/>
                                </a:lnTo>
                                <a:lnTo>
                                  <a:pt x="1685925" y="1547813"/>
                                </a:lnTo>
                                <a:lnTo>
                                  <a:pt x="1569244" y="1557338"/>
                                </a:lnTo>
                                <a:lnTo>
                                  <a:pt x="1457765" y="1498298"/>
                                </a:lnTo>
                                <a:lnTo>
                                  <a:pt x="745331" y="1133475"/>
                                </a:lnTo>
                                <a:lnTo>
                                  <a:pt x="631031" y="1212056"/>
                                </a:lnTo>
                                <a:lnTo>
                                  <a:pt x="495300" y="1214438"/>
                                </a:lnTo>
                                <a:lnTo>
                                  <a:pt x="426135" y="1156771"/>
                                </a:lnTo>
                                <a:lnTo>
                                  <a:pt x="317897" y="1135856"/>
                                </a:lnTo>
                                <a:lnTo>
                                  <a:pt x="248840" y="1031081"/>
                                </a:lnTo>
                                <a:lnTo>
                                  <a:pt x="175022" y="1033463"/>
                                </a:lnTo>
                                <a:lnTo>
                                  <a:pt x="116681" y="989409"/>
                                </a:lnTo>
                                <a:lnTo>
                                  <a:pt x="105965" y="923925"/>
                                </a:lnTo>
                                <a:lnTo>
                                  <a:pt x="34528" y="932259"/>
                                </a:lnTo>
                                <a:lnTo>
                                  <a:pt x="0" y="887016"/>
                                </a:lnTo>
                                <a:lnTo>
                                  <a:pt x="19050" y="837009"/>
                                </a:lnTo>
                                <a:lnTo>
                                  <a:pt x="41672" y="776288"/>
                                </a:lnTo>
                                <a:lnTo>
                                  <a:pt x="0" y="703659"/>
                                </a:lnTo>
                                <a:lnTo>
                                  <a:pt x="52387" y="656034"/>
                                </a:lnTo>
                                <a:lnTo>
                                  <a:pt x="16669" y="581025"/>
                                </a:lnTo>
                                <a:lnTo>
                                  <a:pt x="64294" y="527447"/>
                                </a:lnTo>
                                <a:lnTo>
                                  <a:pt x="35719" y="460772"/>
                                </a:lnTo>
                                <a:lnTo>
                                  <a:pt x="65484" y="395288"/>
                                </a:lnTo>
                                <a:lnTo>
                                  <a:pt x="51197" y="327422"/>
                                </a:lnTo>
                                <a:lnTo>
                                  <a:pt x="96440" y="315516"/>
                                </a:lnTo>
                                <a:lnTo>
                                  <a:pt x="133350" y="269081"/>
                                </a:lnTo>
                                <a:lnTo>
                                  <a:pt x="135731" y="155972"/>
                                </a:lnTo>
                                <a:lnTo>
                                  <a:pt x="221456" y="95250"/>
                                </a:lnTo>
                                <a:lnTo>
                                  <a:pt x="296465" y="0"/>
                                </a:lnTo>
                                <a:lnTo>
                                  <a:pt x="421481" y="4763"/>
                                </a:lnTo>
                                <a:lnTo>
                                  <a:pt x="507206" y="19050"/>
                                </a:lnTo>
                                <a:lnTo>
                                  <a:pt x="607219" y="42863"/>
                                </a:lnTo>
                                <a:lnTo>
                                  <a:pt x="669131" y="95250"/>
                                </a:lnTo>
                                <a:lnTo>
                                  <a:pt x="678656" y="152400"/>
                                </a:lnTo>
                                <a:lnTo>
                                  <a:pt x="692944" y="190500"/>
                                </a:lnTo>
                                <a:lnTo>
                                  <a:pt x="764381" y="195263"/>
                                </a:lnTo>
                                <a:lnTo>
                                  <a:pt x="850106" y="219075"/>
                                </a:lnTo>
                                <a:lnTo>
                                  <a:pt x="916781" y="252413"/>
                                </a:lnTo>
                                <a:lnTo>
                                  <a:pt x="975002" y="301949"/>
                                </a:lnTo>
                                <a:lnTo>
                                  <a:pt x="1021556" y="314325"/>
                                </a:lnTo>
                                <a:lnTo>
                                  <a:pt x="1078706" y="309563"/>
                                </a:lnTo>
                                <a:lnTo>
                                  <a:pt x="1178719" y="271463"/>
                                </a:lnTo>
                                <a:lnTo>
                                  <a:pt x="1169194" y="133350"/>
                                </a:lnTo>
                                <a:lnTo>
                                  <a:pt x="1212056" y="57150"/>
                                </a:lnTo>
                                <a:lnTo>
                                  <a:pt x="1285206" y="35330"/>
                                </a:lnTo>
                                <a:lnTo>
                                  <a:pt x="1402556" y="9525"/>
                                </a:lnTo>
                                <a:lnTo>
                                  <a:pt x="1545431" y="90488"/>
                                </a:lnTo>
                                <a:lnTo>
                                  <a:pt x="1702594" y="133350"/>
                                </a:lnTo>
                                <a:lnTo>
                                  <a:pt x="1707356" y="17621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6" name="Freeform 48"/>
                        <wps:cNvSpPr>
                          <a:spLocks/>
                        </wps:cNvSpPr>
                        <wps:spPr bwMode="auto">
                          <a:xfrm>
                            <a:off x="2838688" y="2236070"/>
                            <a:ext cx="367488" cy="364374"/>
                          </a:xfrm>
                          <a:custGeom>
                            <a:avLst/>
                            <a:gdLst>
                              <a:gd name="T0" fmla="*/ 0 w 2197894"/>
                              <a:gd name="T1" fmla="*/ 169 h 2178844"/>
                              <a:gd name="T2" fmla="*/ 125 w 2197894"/>
                              <a:gd name="T3" fmla="*/ 262 h 2178844"/>
                              <a:gd name="T4" fmla="*/ 149 w 2197894"/>
                              <a:gd name="T5" fmla="*/ 284 h 2178844"/>
                              <a:gd name="T6" fmla="*/ 173 w 2197894"/>
                              <a:gd name="T7" fmla="*/ 298 h 2178844"/>
                              <a:gd name="T8" fmla="*/ 184 w 2197894"/>
                              <a:gd name="T9" fmla="*/ 313 h 2178844"/>
                              <a:gd name="T10" fmla="*/ 227 w 2197894"/>
                              <a:gd name="T11" fmla="*/ 304 h 2178844"/>
                              <a:gd name="T12" fmla="*/ 306 w 2197894"/>
                              <a:gd name="T13" fmla="*/ 226 h 2178844"/>
                              <a:gd name="T14" fmla="*/ 288 w 2197894"/>
                              <a:gd name="T15" fmla="*/ 219 h 2178844"/>
                              <a:gd name="T16" fmla="*/ 276 w 2197894"/>
                              <a:gd name="T17" fmla="*/ 212 h 2178844"/>
                              <a:gd name="T18" fmla="*/ 277 w 2197894"/>
                              <a:gd name="T19" fmla="*/ 189 h 2178844"/>
                              <a:gd name="T20" fmla="*/ 278 w 2197894"/>
                              <a:gd name="T21" fmla="*/ 172 h 2178844"/>
                              <a:gd name="T22" fmla="*/ 280 w 2197894"/>
                              <a:gd name="T23" fmla="*/ 153 h 2178844"/>
                              <a:gd name="T24" fmla="*/ 280 w 2197894"/>
                              <a:gd name="T25" fmla="*/ 134 h 2178844"/>
                              <a:gd name="T26" fmla="*/ 268 w 2197894"/>
                              <a:gd name="T27" fmla="*/ 85 h 2178844"/>
                              <a:gd name="T28" fmla="*/ 254 w 2197894"/>
                              <a:gd name="T29" fmla="*/ 70 h 2178844"/>
                              <a:gd name="T30" fmla="*/ 256 w 2197894"/>
                              <a:gd name="T31" fmla="*/ 54 h 2178844"/>
                              <a:gd name="T32" fmla="*/ 257 w 2197894"/>
                              <a:gd name="T33" fmla="*/ 23 h 2178844"/>
                              <a:gd name="T34" fmla="*/ 262 w 2197894"/>
                              <a:gd name="T35" fmla="*/ 5 h 2178844"/>
                              <a:gd name="T36" fmla="*/ 244 w 2197894"/>
                              <a:gd name="T37" fmla="*/ 1 h 2178844"/>
                              <a:gd name="T38" fmla="*/ 230 w 2197894"/>
                              <a:gd name="T39" fmla="*/ 1 h 2178844"/>
                              <a:gd name="T40" fmla="*/ 212 w 2197894"/>
                              <a:gd name="T41" fmla="*/ 7 h 2178844"/>
                              <a:gd name="T42" fmla="*/ 187 w 2197894"/>
                              <a:gd name="T43" fmla="*/ 6 h 2178844"/>
                              <a:gd name="T44" fmla="*/ 163 w 2197894"/>
                              <a:gd name="T45" fmla="*/ 10 h 2178844"/>
                              <a:gd name="T46" fmla="*/ 136 w 2197894"/>
                              <a:gd name="T47" fmla="*/ 22 h 2178844"/>
                              <a:gd name="T48" fmla="*/ 99 w 2197894"/>
                              <a:gd name="T49" fmla="*/ 35 h 2178844"/>
                              <a:gd name="T50" fmla="*/ 109 w 2197894"/>
                              <a:gd name="T51" fmla="*/ 61 h 2178844"/>
                              <a:gd name="T52" fmla="*/ 115 w 2197894"/>
                              <a:gd name="T53" fmla="*/ 80 h 2178844"/>
                              <a:gd name="T54" fmla="*/ 104 w 2197894"/>
                              <a:gd name="T55" fmla="*/ 90 h 2178844"/>
                              <a:gd name="T56" fmla="*/ 85 w 2197894"/>
                              <a:gd name="T57" fmla="*/ 91 h 2178844"/>
                              <a:gd name="T58" fmla="*/ 76 w 2197894"/>
                              <a:gd name="T59" fmla="*/ 105 h 2178844"/>
                              <a:gd name="T60" fmla="*/ 73 w 2197894"/>
                              <a:gd name="T61" fmla="*/ 123 h 2178844"/>
                              <a:gd name="T62" fmla="*/ 34 w 2197894"/>
                              <a:gd name="T63" fmla="*/ 135 h 2178844"/>
                              <a:gd name="T64" fmla="*/ 1 w 2197894"/>
                              <a:gd name="T65" fmla="*/ 147 h 2178844"/>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2197894"/>
                              <a:gd name="T100" fmla="*/ 0 h 2178844"/>
                              <a:gd name="T101" fmla="*/ 2197894 w 2197894"/>
                              <a:gd name="T102" fmla="*/ 2178844 h 2178844"/>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2197894" h="2178844">
                                <a:moveTo>
                                  <a:pt x="4763" y="1023937"/>
                                </a:moveTo>
                                <a:lnTo>
                                  <a:pt x="0" y="1173956"/>
                                </a:lnTo>
                                <a:lnTo>
                                  <a:pt x="364332" y="1476375"/>
                                </a:lnTo>
                                <a:lnTo>
                                  <a:pt x="866775" y="1821656"/>
                                </a:lnTo>
                                <a:lnTo>
                                  <a:pt x="991059" y="1899194"/>
                                </a:lnTo>
                                <a:lnTo>
                                  <a:pt x="1038225" y="1971675"/>
                                </a:lnTo>
                                <a:lnTo>
                                  <a:pt x="1128713" y="2031206"/>
                                </a:lnTo>
                                <a:lnTo>
                                  <a:pt x="1202532" y="2069306"/>
                                </a:lnTo>
                                <a:lnTo>
                                  <a:pt x="1259346" y="2069057"/>
                                </a:lnTo>
                                <a:lnTo>
                                  <a:pt x="1281113" y="2174081"/>
                                </a:lnTo>
                                <a:lnTo>
                                  <a:pt x="1381125" y="2178844"/>
                                </a:lnTo>
                                <a:lnTo>
                                  <a:pt x="1578769" y="2107406"/>
                                </a:lnTo>
                                <a:lnTo>
                                  <a:pt x="2197894" y="1674019"/>
                                </a:lnTo>
                                <a:lnTo>
                                  <a:pt x="2128838" y="1565672"/>
                                </a:lnTo>
                                <a:lnTo>
                                  <a:pt x="2053828" y="1568053"/>
                                </a:lnTo>
                                <a:lnTo>
                                  <a:pt x="1999060" y="1522809"/>
                                </a:lnTo>
                                <a:lnTo>
                                  <a:pt x="1986421" y="1459457"/>
                                </a:lnTo>
                                <a:lnTo>
                                  <a:pt x="1916571" y="1468982"/>
                                </a:lnTo>
                                <a:lnTo>
                                  <a:pt x="1881646" y="1424532"/>
                                </a:lnTo>
                                <a:lnTo>
                                  <a:pt x="1924050" y="1312069"/>
                                </a:lnTo>
                                <a:lnTo>
                                  <a:pt x="1881188" y="1240631"/>
                                </a:lnTo>
                                <a:lnTo>
                                  <a:pt x="1933575" y="1193006"/>
                                </a:lnTo>
                                <a:lnTo>
                                  <a:pt x="1900238" y="1116806"/>
                                </a:lnTo>
                                <a:lnTo>
                                  <a:pt x="1945482" y="1062037"/>
                                </a:lnTo>
                                <a:lnTo>
                                  <a:pt x="1916907" y="997744"/>
                                </a:lnTo>
                                <a:lnTo>
                                  <a:pt x="1945482" y="928687"/>
                                </a:lnTo>
                                <a:lnTo>
                                  <a:pt x="1922860" y="817959"/>
                                </a:lnTo>
                                <a:lnTo>
                                  <a:pt x="1863328" y="592931"/>
                                </a:lnTo>
                                <a:lnTo>
                                  <a:pt x="1810941" y="540544"/>
                                </a:lnTo>
                                <a:lnTo>
                                  <a:pt x="1764507" y="485775"/>
                                </a:lnTo>
                                <a:lnTo>
                                  <a:pt x="1751410" y="409575"/>
                                </a:lnTo>
                                <a:lnTo>
                                  <a:pt x="1779985" y="377428"/>
                                </a:lnTo>
                                <a:lnTo>
                                  <a:pt x="1772109" y="338682"/>
                                </a:lnTo>
                                <a:lnTo>
                                  <a:pt x="1787984" y="159294"/>
                                </a:lnTo>
                                <a:lnTo>
                                  <a:pt x="1814971" y="105319"/>
                                </a:lnTo>
                                <a:lnTo>
                                  <a:pt x="1821657" y="33337"/>
                                </a:lnTo>
                                <a:lnTo>
                                  <a:pt x="1745457" y="0"/>
                                </a:lnTo>
                                <a:lnTo>
                                  <a:pt x="1697832" y="4762"/>
                                </a:lnTo>
                                <a:lnTo>
                                  <a:pt x="1650207" y="16669"/>
                                </a:lnTo>
                                <a:lnTo>
                                  <a:pt x="1600200" y="4762"/>
                                </a:lnTo>
                                <a:lnTo>
                                  <a:pt x="1533525" y="35719"/>
                                </a:lnTo>
                                <a:lnTo>
                                  <a:pt x="1471613" y="47625"/>
                                </a:lnTo>
                                <a:lnTo>
                                  <a:pt x="1388269" y="21431"/>
                                </a:lnTo>
                                <a:lnTo>
                                  <a:pt x="1297782" y="40481"/>
                                </a:lnTo>
                                <a:lnTo>
                                  <a:pt x="1214438" y="69056"/>
                                </a:lnTo>
                                <a:lnTo>
                                  <a:pt x="1131094" y="66675"/>
                                </a:lnTo>
                                <a:lnTo>
                                  <a:pt x="1016794" y="109537"/>
                                </a:lnTo>
                                <a:lnTo>
                                  <a:pt x="942975" y="154781"/>
                                </a:lnTo>
                                <a:lnTo>
                                  <a:pt x="833438" y="195262"/>
                                </a:lnTo>
                                <a:lnTo>
                                  <a:pt x="684671" y="240257"/>
                                </a:lnTo>
                                <a:lnTo>
                                  <a:pt x="737059" y="359319"/>
                                </a:lnTo>
                                <a:lnTo>
                                  <a:pt x="757238" y="426244"/>
                                </a:lnTo>
                                <a:lnTo>
                                  <a:pt x="768809" y="479969"/>
                                </a:lnTo>
                                <a:lnTo>
                                  <a:pt x="797384" y="554582"/>
                                </a:lnTo>
                                <a:lnTo>
                                  <a:pt x="792621" y="635544"/>
                                </a:lnTo>
                                <a:lnTo>
                                  <a:pt x="722771" y="621257"/>
                                </a:lnTo>
                                <a:lnTo>
                                  <a:pt x="657225" y="626269"/>
                                </a:lnTo>
                                <a:lnTo>
                                  <a:pt x="592932" y="628650"/>
                                </a:lnTo>
                                <a:lnTo>
                                  <a:pt x="581025" y="702469"/>
                                </a:lnTo>
                                <a:lnTo>
                                  <a:pt x="531019" y="731044"/>
                                </a:lnTo>
                                <a:lnTo>
                                  <a:pt x="540544" y="819150"/>
                                </a:lnTo>
                                <a:lnTo>
                                  <a:pt x="504825" y="854869"/>
                                </a:lnTo>
                                <a:lnTo>
                                  <a:pt x="323850" y="935831"/>
                                </a:lnTo>
                                <a:lnTo>
                                  <a:pt x="235744" y="938212"/>
                                </a:lnTo>
                                <a:lnTo>
                                  <a:pt x="80963" y="988219"/>
                                </a:lnTo>
                                <a:lnTo>
                                  <a:pt x="4763" y="102393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7" name="Freeform 49"/>
                        <wps:cNvSpPr>
                          <a:spLocks/>
                        </wps:cNvSpPr>
                        <wps:spPr bwMode="auto">
                          <a:xfrm>
                            <a:off x="2770173" y="2267213"/>
                            <a:ext cx="200873" cy="166616"/>
                          </a:xfrm>
                          <a:custGeom>
                            <a:avLst/>
                            <a:gdLst>
                              <a:gd name="T0" fmla="*/ 0 w 1198563"/>
                              <a:gd name="T1" fmla="*/ 145 h 992187"/>
                              <a:gd name="T2" fmla="*/ 59 w 1198563"/>
                              <a:gd name="T3" fmla="*/ 146 h 992187"/>
                              <a:gd name="T4" fmla="*/ 59 w 1198563"/>
                              <a:gd name="T5" fmla="*/ 124 h 992187"/>
                              <a:gd name="T6" fmla="*/ 71 w 1198563"/>
                              <a:gd name="T7" fmla="*/ 118 h 992187"/>
                              <a:gd name="T8" fmla="*/ 92 w 1198563"/>
                              <a:gd name="T9" fmla="*/ 112 h 992187"/>
                              <a:gd name="T10" fmla="*/ 107 w 1198563"/>
                              <a:gd name="T11" fmla="*/ 111 h 992187"/>
                              <a:gd name="T12" fmla="*/ 121 w 1198563"/>
                              <a:gd name="T13" fmla="*/ 104 h 992187"/>
                              <a:gd name="T14" fmla="*/ 133 w 1198563"/>
                              <a:gd name="T15" fmla="*/ 99 h 992187"/>
                              <a:gd name="T16" fmla="*/ 137 w 1198563"/>
                              <a:gd name="T17" fmla="*/ 93 h 992187"/>
                              <a:gd name="T18" fmla="*/ 136 w 1198563"/>
                              <a:gd name="T19" fmla="*/ 81 h 992187"/>
                              <a:gd name="T20" fmla="*/ 143 w 1198563"/>
                              <a:gd name="T21" fmla="*/ 76 h 992187"/>
                              <a:gd name="T22" fmla="*/ 145 w 1198563"/>
                              <a:gd name="T23" fmla="*/ 65 h 992187"/>
                              <a:gd name="T24" fmla="*/ 155 w 1198563"/>
                              <a:gd name="T25" fmla="*/ 65 h 992187"/>
                              <a:gd name="T26" fmla="*/ 163 w 1198563"/>
                              <a:gd name="T27" fmla="*/ 65 h 992187"/>
                              <a:gd name="T28" fmla="*/ 174 w 1198563"/>
                              <a:gd name="T29" fmla="*/ 67 h 992187"/>
                              <a:gd name="T30" fmla="*/ 174 w 1198563"/>
                              <a:gd name="T31" fmla="*/ 55 h 992187"/>
                              <a:gd name="T32" fmla="*/ 170 w 1198563"/>
                              <a:gd name="T33" fmla="*/ 43 h 992187"/>
                              <a:gd name="T34" fmla="*/ 169 w 1198563"/>
                              <a:gd name="T35" fmla="*/ 35 h 992187"/>
                              <a:gd name="T36" fmla="*/ 166 w 1198563"/>
                              <a:gd name="T37" fmla="*/ 26 h 992187"/>
                              <a:gd name="T38" fmla="*/ 162 w 1198563"/>
                              <a:gd name="T39" fmla="*/ 17 h 992187"/>
                              <a:gd name="T40" fmla="*/ 157 w 1198563"/>
                              <a:gd name="T41" fmla="*/ 8 h 992187"/>
                              <a:gd name="T42" fmla="*/ 148 w 1198563"/>
                              <a:gd name="T43" fmla="*/ 9 h 992187"/>
                              <a:gd name="T44" fmla="*/ 142 w 1198563"/>
                              <a:gd name="T45" fmla="*/ 7 h 992187"/>
                              <a:gd name="T46" fmla="*/ 134 w 1198563"/>
                              <a:gd name="T47" fmla="*/ 5 h 992187"/>
                              <a:gd name="T48" fmla="*/ 124 w 1198563"/>
                              <a:gd name="T49" fmla="*/ 9 h 992187"/>
                              <a:gd name="T50" fmla="*/ 113 w 1198563"/>
                              <a:gd name="T51" fmla="*/ 6 h 992187"/>
                              <a:gd name="T52" fmla="*/ 110 w 1198563"/>
                              <a:gd name="T53" fmla="*/ 0 h 992187"/>
                              <a:gd name="T54" fmla="*/ 103 w 1198563"/>
                              <a:gd name="T55" fmla="*/ 1 h 992187"/>
                              <a:gd name="T56" fmla="*/ 101 w 1198563"/>
                              <a:gd name="T57" fmla="*/ 6 h 992187"/>
                              <a:gd name="T58" fmla="*/ 99 w 1198563"/>
                              <a:gd name="T59" fmla="*/ 15 h 992187"/>
                              <a:gd name="T60" fmla="*/ 96 w 1198563"/>
                              <a:gd name="T61" fmla="*/ 25 h 992187"/>
                              <a:gd name="T62" fmla="*/ 88 w 1198563"/>
                              <a:gd name="T63" fmla="*/ 30 h 992187"/>
                              <a:gd name="T64" fmla="*/ 81 w 1198563"/>
                              <a:gd name="T65" fmla="*/ 38 h 992187"/>
                              <a:gd name="T66" fmla="*/ 71 w 1198563"/>
                              <a:gd name="T67" fmla="*/ 41 h 992187"/>
                              <a:gd name="T68" fmla="*/ 56 w 1198563"/>
                              <a:gd name="T69" fmla="*/ 55 h 992187"/>
                              <a:gd name="T70" fmla="*/ 47 w 1198563"/>
                              <a:gd name="T71" fmla="*/ 69 h 992187"/>
                              <a:gd name="T72" fmla="*/ 41 w 1198563"/>
                              <a:gd name="T73" fmla="*/ 83 h 992187"/>
                              <a:gd name="T74" fmla="*/ 45 w 1198563"/>
                              <a:gd name="T75" fmla="*/ 94 h 992187"/>
                              <a:gd name="T76" fmla="*/ 47 w 1198563"/>
                              <a:gd name="T77" fmla="*/ 103 h 992187"/>
                              <a:gd name="T78" fmla="*/ 36 w 1198563"/>
                              <a:gd name="T79" fmla="*/ 110 h 992187"/>
                              <a:gd name="T80" fmla="*/ 27 w 1198563"/>
                              <a:gd name="T81" fmla="*/ 115 h 992187"/>
                              <a:gd name="T82" fmla="*/ 20 w 1198563"/>
                              <a:gd name="T83" fmla="*/ 129 h 992187"/>
                              <a:gd name="T84" fmla="*/ 10 w 1198563"/>
                              <a:gd name="T85" fmla="*/ 137 h 992187"/>
                              <a:gd name="T86" fmla="*/ 0 w 1198563"/>
                              <a:gd name="T87" fmla="*/ 145 h 992187"/>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198563"/>
                              <a:gd name="T133" fmla="*/ 0 h 992187"/>
                              <a:gd name="T134" fmla="*/ 1198563 w 1198563"/>
                              <a:gd name="T135" fmla="*/ 992187 h 992187"/>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198563" h="992187">
                                <a:moveTo>
                                  <a:pt x="0" y="987425"/>
                                </a:moveTo>
                                <a:lnTo>
                                  <a:pt x="403225" y="992187"/>
                                </a:lnTo>
                                <a:lnTo>
                                  <a:pt x="405942" y="843212"/>
                                </a:lnTo>
                                <a:lnTo>
                                  <a:pt x="486904" y="802730"/>
                                </a:lnTo>
                                <a:lnTo>
                                  <a:pt x="631825" y="758825"/>
                                </a:lnTo>
                                <a:lnTo>
                                  <a:pt x="731838" y="752475"/>
                                </a:lnTo>
                                <a:lnTo>
                                  <a:pt x="833438" y="706437"/>
                                </a:lnTo>
                                <a:lnTo>
                                  <a:pt x="912813" y="671512"/>
                                </a:lnTo>
                                <a:lnTo>
                                  <a:pt x="941723" y="633662"/>
                                </a:lnTo>
                                <a:lnTo>
                                  <a:pt x="935038" y="549275"/>
                                </a:lnTo>
                                <a:lnTo>
                                  <a:pt x="979488" y="517525"/>
                                </a:lnTo>
                                <a:lnTo>
                                  <a:pt x="995363" y="444500"/>
                                </a:lnTo>
                                <a:lnTo>
                                  <a:pt x="1063625" y="441325"/>
                                </a:lnTo>
                                <a:lnTo>
                                  <a:pt x="1119188" y="439737"/>
                                </a:lnTo>
                                <a:lnTo>
                                  <a:pt x="1193800" y="452437"/>
                                </a:lnTo>
                                <a:lnTo>
                                  <a:pt x="1198563" y="373062"/>
                                </a:lnTo>
                                <a:lnTo>
                                  <a:pt x="1166813" y="290512"/>
                                </a:lnTo>
                                <a:lnTo>
                                  <a:pt x="1160463" y="238125"/>
                                </a:lnTo>
                                <a:lnTo>
                                  <a:pt x="1138238" y="173037"/>
                                </a:lnTo>
                                <a:lnTo>
                                  <a:pt x="1109663" y="114300"/>
                                </a:lnTo>
                                <a:lnTo>
                                  <a:pt x="1081088" y="50800"/>
                                </a:lnTo>
                                <a:lnTo>
                                  <a:pt x="1019175" y="63500"/>
                                </a:lnTo>
                                <a:lnTo>
                                  <a:pt x="976313" y="44450"/>
                                </a:lnTo>
                                <a:lnTo>
                                  <a:pt x="922338" y="33337"/>
                                </a:lnTo>
                                <a:lnTo>
                                  <a:pt x="850900" y="63500"/>
                                </a:lnTo>
                                <a:lnTo>
                                  <a:pt x="779463" y="39687"/>
                                </a:lnTo>
                                <a:lnTo>
                                  <a:pt x="755650" y="0"/>
                                </a:lnTo>
                                <a:lnTo>
                                  <a:pt x="709613" y="4762"/>
                                </a:lnTo>
                                <a:lnTo>
                                  <a:pt x="693738" y="42862"/>
                                </a:lnTo>
                                <a:lnTo>
                                  <a:pt x="679450" y="104775"/>
                                </a:lnTo>
                                <a:lnTo>
                                  <a:pt x="655638" y="171450"/>
                                </a:lnTo>
                                <a:lnTo>
                                  <a:pt x="603250" y="206375"/>
                                </a:lnTo>
                                <a:lnTo>
                                  <a:pt x="555625" y="258762"/>
                                </a:lnTo>
                                <a:lnTo>
                                  <a:pt x="485775" y="276225"/>
                                </a:lnTo>
                                <a:lnTo>
                                  <a:pt x="385763" y="373062"/>
                                </a:lnTo>
                                <a:lnTo>
                                  <a:pt x="322263" y="466725"/>
                                </a:lnTo>
                                <a:lnTo>
                                  <a:pt x="279400" y="566737"/>
                                </a:lnTo>
                                <a:lnTo>
                                  <a:pt x="309563" y="639762"/>
                                </a:lnTo>
                                <a:lnTo>
                                  <a:pt x="322263" y="703262"/>
                                </a:lnTo>
                                <a:lnTo>
                                  <a:pt x="247650" y="746125"/>
                                </a:lnTo>
                                <a:lnTo>
                                  <a:pt x="182563" y="784225"/>
                                </a:lnTo>
                                <a:lnTo>
                                  <a:pt x="136525" y="876300"/>
                                </a:lnTo>
                                <a:lnTo>
                                  <a:pt x="69850" y="930275"/>
                                </a:lnTo>
                                <a:lnTo>
                                  <a:pt x="0" y="98742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8" name="Freeform 50"/>
                        <wps:cNvSpPr>
                          <a:spLocks/>
                        </wps:cNvSpPr>
                        <wps:spPr bwMode="auto">
                          <a:xfrm>
                            <a:off x="2997517" y="2516357"/>
                            <a:ext cx="281845" cy="219559"/>
                          </a:xfrm>
                          <a:custGeom>
                            <a:avLst/>
                            <a:gdLst>
                              <a:gd name="T0" fmla="*/ 223 w 1688307"/>
                              <a:gd name="T1" fmla="*/ 11 h 1307417"/>
                              <a:gd name="T2" fmla="*/ 227 w 1688307"/>
                              <a:gd name="T3" fmla="*/ 43 h 1307417"/>
                              <a:gd name="T4" fmla="*/ 235 w 1688307"/>
                              <a:gd name="T5" fmla="*/ 51 h 1307417"/>
                              <a:gd name="T6" fmla="*/ 241 w 1688307"/>
                              <a:gd name="T7" fmla="*/ 61 h 1307417"/>
                              <a:gd name="T8" fmla="*/ 238 w 1688307"/>
                              <a:gd name="T9" fmla="*/ 67 h 1307417"/>
                              <a:gd name="T10" fmla="*/ 235 w 1688307"/>
                              <a:gd name="T11" fmla="*/ 92 h 1307417"/>
                              <a:gd name="T12" fmla="*/ 236 w 1688307"/>
                              <a:gd name="T13" fmla="*/ 109 h 1307417"/>
                              <a:gd name="T14" fmla="*/ 220 w 1688307"/>
                              <a:gd name="T15" fmla="*/ 129 h 1307417"/>
                              <a:gd name="T16" fmla="*/ 207 w 1688307"/>
                              <a:gd name="T17" fmla="*/ 142 h 1307417"/>
                              <a:gd name="T18" fmla="*/ 200 w 1688307"/>
                              <a:gd name="T19" fmla="*/ 153 h 1307417"/>
                              <a:gd name="T20" fmla="*/ 204 w 1688307"/>
                              <a:gd name="T21" fmla="*/ 164 h 1307417"/>
                              <a:gd name="T22" fmla="*/ 195 w 1688307"/>
                              <a:gd name="T23" fmla="*/ 167 h 1307417"/>
                              <a:gd name="T24" fmla="*/ 187 w 1688307"/>
                              <a:gd name="T25" fmla="*/ 169 h 1307417"/>
                              <a:gd name="T26" fmla="*/ 178 w 1688307"/>
                              <a:gd name="T27" fmla="*/ 170 h 1307417"/>
                              <a:gd name="T28" fmla="*/ 168 w 1688307"/>
                              <a:gd name="T29" fmla="*/ 166 h 1307417"/>
                              <a:gd name="T30" fmla="*/ 158 w 1688307"/>
                              <a:gd name="T31" fmla="*/ 167 h 1307417"/>
                              <a:gd name="T32" fmla="*/ 139 w 1688307"/>
                              <a:gd name="T33" fmla="*/ 174 h 1307417"/>
                              <a:gd name="T34" fmla="*/ 129 w 1688307"/>
                              <a:gd name="T35" fmla="*/ 173 h 1307417"/>
                              <a:gd name="T36" fmla="*/ 122 w 1688307"/>
                              <a:gd name="T37" fmla="*/ 169 h 1307417"/>
                              <a:gd name="T38" fmla="*/ 109 w 1688307"/>
                              <a:gd name="T39" fmla="*/ 169 h 1307417"/>
                              <a:gd name="T40" fmla="*/ 100 w 1688307"/>
                              <a:gd name="T41" fmla="*/ 171 h 1307417"/>
                              <a:gd name="T42" fmla="*/ 92 w 1688307"/>
                              <a:gd name="T43" fmla="*/ 167 h 1307417"/>
                              <a:gd name="T44" fmla="*/ 81 w 1688307"/>
                              <a:gd name="T45" fmla="*/ 161 h 1307417"/>
                              <a:gd name="T46" fmla="*/ 71 w 1688307"/>
                              <a:gd name="T47" fmla="*/ 162 h 1307417"/>
                              <a:gd name="T48" fmla="*/ 64 w 1688307"/>
                              <a:gd name="T49" fmla="*/ 165 h 1307417"/>
                              <a:gd name="T50" fmla="*/ 62 w 1688307"/>
                              <a:gd name="T51" fmla="*/ 174 h 1307417"/>
                              <a:gd name="T52" fmla="*/ 56 w 1688307"/>
                              <a:gd name="T53" fmla="*/ 183 h 1307417"/>
                              <a:gd name="T54" fmla="*/ 54 w 1688307"/>
                              <a:gd name="T55" fmla="*/ 191 h 1307417"/>
                              <a:gd name="T56" fmla="*/ 41 w 1688307"/>
                              <a:gd name="T57" fmla="*/ 192 h 1307417"/>
                              <a:gd name="T58" fmla="*/ 38 w 1688307"/>
                              <a:gd name="T59" fmla="*/ 183 h 1307417"/>
                              <a:gd name="T60" fmla="*/ 19 w 1688307"/>
                              <a:gd name="T61" fmla="*/ 177 h 1307417"/>
                              <a:gd name="T62" fmla="*/ 12 w 1688307"/>
                              <a:gd name="T63" fmla="*/ 167 h 1307417"/>
                              <a:gd name="T64" fmla="*/ 4 w 1688307"/>
                              <a:gd name="T65" fmla="*/ 158 h 1307417"/>
                              <a:gd name="T66" fmla="*/ 0 w 1688307"/>
                              <a:gd name="T67" fmla="*/ 142 h 1307417"/>
                              <a:gd name="T68" fmla="*/ 20 w 1688307"/>
                              <a:gd name="T69" fmla="*/ 135 h 1307417"/>
                              <a:gd name="T70" fmla="*/ 42 w 1688307"/>
                              <a:gd name="T71" fmla="*/ 133 h 1307417"/>
                              <a:gd name="T72" fmla="*/ 59 w 1688307"/>
                              <a:gd name="T73" fmla="*/ 125 h 1307417"/>
                              <a:gd name="T74" fmla="*/ 61 w 1688307"/>
                              <a:gd name="T75" fmla="*/ 75 h 1307417"/>
                              <a:gd name="T76" fmla="*/ 89 w 1688307"/>
                              <a:gd name="T77" fmla="*/ 64 h 1307417"/>
                              <a:gd name="T78" fmla="*/ 178 w 1688307"/>
                              <a:gd name="T79" fmla="*/ 0 h 1307417"/>
                              <a:gd name="T80" fmla="*/ 193 w 1688307"/>
                              <a:gd name="T81" fmla="*/ 2 h 1307417"/>
                              <a:gd name="T82" fmla="*/ 203 w 1688307"/>
                              <a:gd name="T83" fmla="*/ 11 h 1307417"/>
                              <a:gd name="T84" fmla="*/ 223 w 1688307"/>
                              <a:gd name="T85" fmla="*/ 11 h 130741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688307"/>
                              <a:gd name="T130" fmla="*/ 0 h 1307417"/>
                              <a:gd name="T131" fmla="*/ 1688307 w 1688307"/>
                              <a:gd name="T132" fmla="*/ 1307417 h 130741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688307" h="1307417">
                                <a:moveTo>
                                  <a:pt x="1562100" y="73818"/>
                                </a:moveTo>
                                <a:lnTo>
                                  <a:pt x="1585913" y="290512"/>
                                </a:lnTo>
                                <a:lnTo>
                                  <a:pt x="1647825" y="345281"/>
                                </a:lnTo>
                                <a:lnTo>
                                  <a:pt x="1688307" y="411956"/>
                                </a:lnTo>
                                <a:lnTo>
                                  <a:pt x="1663839" y="458488"/>
                                </a:lnTo>
                                <a:lnTo>
                                  <a:pt x="1646655" y="624876"/>
                                </a:lnTo>
                                <a:lnTo>
                                  <a:pt x="1652588" y="740568"/>
                                </a:lnTo>
                                <a:lnTo>
                                  <a:pt x="1540669" y="878681"/>
                                </a:lnTo>
                                <a:lnTo>
                                  <a:pt x="1452563" y="966787"/>
                                </a:lnTo>
                                <a:lnTo>
                                  <a:pt x="1402557" y="1038225"/>
                                </a:lnTo>
                                <a:lnTo>
                                  <a:pt x="1431024" y="1112984"/>
                                </a:lnTo>
                                <a:lnTo>
                                  <a:pt x="1364457" y="1138237"/>
                                </a:lnTo>
                                <a:lnTo>
                                  <a:pt x="1309688" y="1152525"/>
                                </a:lnTo>
                                <a:lnTo>
                                  <a:pt x="1243013" y="1154906"/>
                                </a:lnTo>
                                <a:lnTo>
                                  <a:pt x="1178719" y="1131093"/>
                                </a:lnTo>
                                <a:lnTo>
                                  <a:pt x="1104900" y="1135856"/>
                                </a:lnTo>
                                <a:lnTo>
                                  <a:pt x="973932" y="1181100"/>
                                </a:lnTo>
                                <a:lnTo>
                                  <a:pt x="904875" y="1173956"/>
                                </a:lnTo>
                                <a:lnTo>
                                  <a:pt x="852488" y="1150143"/>
                                </a:lnTo>
                                <a:lnTo>
                                  <a:pt x="766763" y="1150143"/>
                                </a:lnTo>
                                <a:lnTo>
                                  <a:pt x="702469" y="1162050"/>
                                </a:lnTo>
                                <a:lnTo>
                                  <a:pt x="642938" y="1138237"/>
                                </a:lnTo>
                                <a:lnTo>
                                  <a:pt x="564357" y="1095375"/>
                                </a:lnTo>
                                <a:lnTo>
                                  <a:pt x="497682" y="1104900"/>
                                </a:lnTo>
                                <a:lnTo>
                                  <a:pt x="445294" y="1119187"/>
                                </a:lnTo>
                                <a:lnTo>
                                  <a:pt x="435595" y="1184849"/>
                                </a:lnTo>
                                <a:lnTo>
                                  <a:pt x="390525" y="1240631"/>
                                </a:lnTo>
                                <a:lnTo>
                                  <a:pt x="381571" y="1300445"/>
                                </a:lnTo>
                                <a:lnTo>
                                  <a:pt x="287412" y="1307417"/>
                                </a:lnTo>
                                <a:lnTo>
                                  <a:pt x="269082" y="1240631"/>
                                </a:lnTo>
                                <a:lnTo>
                                  <a:pt x="132889" y="1204377"/>
                                </a:lnTo>
                                <a:lnTo>
                                  <a:pt x="83344" y="1133475"/>
                                </a:lnTo>
                                <a:lnTo>
                                  <a:pt x="28933" y="1073519"/>
                                </a:lnTo>
                                <a:lnTo>
                                  <a:pt x="0" y="962025"/>
                                </a:lnTo>
                                <a:lnTo>
                                  <a:pt x="140494" y="916781"/>
                                </a:lnTo>
                                <a:lnTo>
                                  <a:pt x="290513" y="902493"/>
                                </a:lnTo>
                                <a:lnTo>
                                  <a:pt x="411957" y="847725"/>
                                </a:lnTo>
                                <a:lnTo>
                                  <a:pt x="426244" y="507206"/>
                                </a:lnTo>
                                <a:lnTo>
                                  <a:pt x="623888" y="433387"/>
                                </a:lnTo>
                                <a:lnTo>
                                  <a:pt x="1245394" y="0"/>
                                </a:lnTo>
                                <a:lnTo>
                                  <a:pt x="1352550" y="16668"/>
                                </a:lnTo>
                                <a:lnTo>
                                  <a:pt x="1423988" y="76200"/>
                                </a:lnTo>
                                <a:lnTo>
                                  <a:pt x="1562100" y="7381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9" name="Freeform 52"/>
                        <wps:cNvSpPr>
                          <a:spLocks/>
                        </wps:cNvSpPr>
                        <wps:spPr bwMode="auto">
                          <a:xfrm>
                            <a:off x="3428848" y="2352856"/>
                            <a:ext cx="213329" cy="194644"/>
                          </a:xfrm>
                          <a:custGeom>
                            <a:avLst/>
                            <a:gdLst>
                              <a:gd name="T0" fmla="*/ 166 w 1279177"/>
                              <a:gd name="T1" fmla="*/ 144 h 1160821"/>
                              <a:gd name="T2" fmla="*/ 163 w 1279177"/>
                              <a:gd name="T3" fmla="*/ 156 h 1160821"/>
                              <a:gd name="T4" fmla="*/ 172 w 1279177"/>
                              <a:gd name="T5" fmla="*/ 155 h 1160821"/>
                              <a:gd name="T6" fmla="*/ 182 w 1279177"/>
                              <a:gd name="T7" fmla="*/ 167 h 1160821"/>
                              <a:gd name="T8" fmla="*/ 162 w 1279177"/>
                              <a:gd name="T9" fmla="*/ 168 h 1160821"/>
                              <a:gd name="T10" fmla="*/ 139 w 1279177"/>
                              <a:gd name="T11" fmla="*/ 168 h 1160821"/>
                              <a:gd name="T12" fmla="*/ 3 w 1279177"/>
                              <a:gd name="T13" fmla="*/ 169 h 1160821"/>
                              <a:gd name="T14" fmla="*/ 0 w 1279177"/>
                              <a:gd name="T15" fmla="*/ 36 h 1160821"/>
                              <a:gd name="T16" fmla="*/ 0 w 1279177"/>
                              <a:gd name="T17" fmla="*/ 15 h 1160821"/>
                              <a:gd name="T18" fmla="*/ 5 w 1279177"/>
                              <a:gd name="T19" fmla="*/ 8 h 1160821"/>
                              <a:gd name="T20" fmla="*/ 8 w 1279177"/>
                              <a:gd name="T21" fmla="*/ 2 h 1160821"/>
                              <a:gd name="T22" fmla="*/ 14 w 1279177"/>
                              <a:gd name="T23" fmla="*/ 0 h 1160821"/>
                              <a:gd name="T24" fmla="*/ 24 w 1279177"/>
                              <a:gd name="T25" fmla="*/ 4 h 1160821"/>
                              <a:gd name="T26" fmla="*/ 38 w 1279177"/>
                              <a:gd name="T27" fmla="*/ 9 h 1160821"/>
                              <a:gd name="T28" fmla="*/ 45 w 1279177"/>
                              <a:gd name="T29" fmla="*/ 7 h 1160821"/>
                              <a:gd name="T30" fmla="*/ 57 w 1279177"/>
                              <a:gd name="T31" fmla="*/ 11 h 1160821"/>
                              <a:gd name="T32" fmla="*/ 69 w 1279177"/>
                              <a:gd name="T33" fmla="*/ 13 h 1160821"/>
                              <a:gd name="T34" fmla="*/ 77 w 1279177"/>
                              <a:gd name="T35" fmla="*/ 9 h 1160821"/>
                              <a:gd name="T36" fmla="*/ 84 w 1279177"/>
                              <a:gd name="T37" fmla="*/ 2 h 1160821"/>
                              <a:gd name="T38" fmla="*/ 92 w 1279177"/>
                              <a:gd name="T39" fmla="*/ 2 h 1160821"/>
                              <a:gd name="T40" fmla="*/ 100 w 1279177"/>
                              <a:gd name="T41" fmla="*/ 6 h 1160821"/>
                              <a:gd name="T42" fmla="*/ 113 w 1279177"/>
                              <a:gd name="T43" fmla="*/ 4 h 1160821"/>
                              <a:gd name="T44" fmla="*/ 124 w 1279177"/>
                              <a:gd name="T45" fmla="*/ 6 h 1160821"/>
                              <a:gd name="T46" fmla="*/ 132 w 1279177"/>
                              <a:gd name="T47" fmla="*/ 6 h 1160821"/>
                              <a:gd name="T48" fmla="*/ 145 w 1279177"/>
                              <a:gd name="T49" fmla="*/ 4 h 1160821"/>
                              <a:gd name="T50" fmla="*/ 159 w 1279177"/>
                              <a:gd name="T51" fmla="*/ 33 h 1160821"/>
                              <a:gd name="T52" fmla="*/ 159 w 1279177"/>
                              <a:gd name="T53" fmla="*/ 39 h 1160821"/>
                              <a:gd name="T54" fmla="*/ 151 w 1279177"/>
                              <a:gd name="T55" fmla="*/ 51 h 1160821"/>
                              <a:gd name="T56" fmla="*/ 148 w 1279177"/>
                              <a:gd name="T57" fmla="*/ 60 h 1160821"/>
                              <a:gd name="T58" fmla="*/ 140 w 1279177"/>
                              <a:gd name="T59" fmla="*/ 62 h 1160821"/>
                              <a:gd name="T60" fmla="*/ 135 w 1279177"/>
                              <a:gd name="T61" fmla="*/ 58 h 1160821"/>
                              <a:gd name="T62" fmla="*/ 130 w 1279177"/>
                              <a:gd name="T63" fmla="*/ 56 h 1160821"/>
                              <a:gd name="T64" fmla="*/ 123 w 1279177"/>
                              <a:gd name="T65" fmla="*/ 52 h 1160821"/>
                              <a:gd name="T66" fmla="*/ 118 w 1279177"/>
                              <a:gd name="T67" fmla="*/ 44 h 1160821"/>
                              <a:gd name="T68" fmla="*/ 115 w 1279177"/>
                              <a:gd name="T69" fmla="*/ 37 h 1160821"/>
                              <a:gd name="T70" fmla="*/ 105 w 1279177"/>
                              <a:gd name="T71" fmla="*/ 25 h 1160821"/>
                              <a:gd name="T72" fmla="*/ 101 w 1279177"/>
                              <a:gd name="T73" fmla="*/ 25 h 1160821"/>
                              <a:gd name="T74" fmla="*/ 101 w 1279177"/>
                              <a:gd name="T75" fmla="*/ 29 h 1160821"/>
                              <a:gd name="T76" fmla="*/ 107 w 1279177"/>
                              <a:gd name="T77" fmla="*/ 39 h 1160821"/>
                              <a:gd name="T78" fmla="*/ 116 w 1279177"/>
                              <a:gd name="T79" fmla="*/ 52 h 1160821"/>
                              <a:gd name="T80" fmla="*/ 132 w 1279177"/>
                              <a:gd name="T81" fmla="*/ 66 h 1160821"/>
                              <a:gd name="T82" fmla="*/ 139 w 1279177"/>
                              <a:gd name="T83" fmla="*/ 78 h 1160821"/>
                              <a:gd name="T84" fmla="*/ 145 w 1279177"/>
                              <a:gd name="T85" fmla="*/ 92 h 1160821"/>
                              <a:gd name="T86" fmla="*/ 151 w 1279177"/>
                              <a:gd name="T87" fmla="*/ 102 h 1160821"/>
                              <a:gd name="T88" fmla="*/ 151 w 1279177"/>
                              <a:gd name="T89" fmla="*/ 110 h 1160821"/>
                              <a:gd name="T90" fmla="*/ 156 w 1279177"/>
                              <a:gd name="T91" fmla="*/ 117 h 1160821"/>
                              <a:gd name="T92" fmla="*/ 162 w 1279177"/>
                              <a:gd name="T93" fmla="*/ 125 h 1160821"/>
                              <a:gd name="T94" fmla="*/ 166 w 1279177"/>
                              <a:gd name="T95" fmla="*/ 134 h 1160821"/>
                              <a:gd name="T96" fmla="*/ 166 w 1279177"/>
                              <a:gd name="T97" fmla="*/ 144 h 1160821"/>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279177"/>
                              <a:gd name="T148" fmla="*/ 0 h 1160821"/>
                              <a:gd name="T149" fmla="*/ 1279177 w 1279177"/>
                              <a:gd name="T150" fmla="*/ 1160821 h 1160821"/>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279177" h="1160821">
                                <a:moveTo>
                                  <a:pt x="1169640" y="984609"/>
                                </a:moveTo>
                                <a:lnTo>
                                  <a:pt x="1150590" y="1067952"/>
                                </a:lnTo>
                                <a:lnTo>
                                  <a:pt x="1207740" y="1060809"/>
                                </a:lnTo>
                                <a:lnTo>
                                  <a:pt x="1279177" y="1144152"/>
                                </a:lnTo>
                                <a:lnTo>
                                  <a:pt x="1141065" y="1153677"/>
                                </a:lnTo>
                                <a:lnTo>
                                  <a:pt x="979140" y="1148915"/>
                                </a:lnTo>
                                <a:lnTo>
                                  <a:pt x="24259" y="1160821"/>
                                </a:lnTo>
                                <a:lnTo>
                                  <a:pt x="2647" y="247857"/>
                                </a:lnTo>
                                <a:lnTo>
                                  <a:pt x="0" y="102001"/>
                                </a:lnTo>
                                <a:lnTo>
                                  <a:pt x="36165" y="51159"/>
                                </a:lnTo>
                                <a:lnTo>
                                  <a:pt x="57091" y="14829"/>
                                </a:lnTo>
                                <a:lnTo>
                                  <a:pt x="99290" y="0"/>
                                </a:lnTo>
                                <a:lnTo>
                                  <a:pt x="171301" y="26819"/>
                                </a:lnTo>
                                <a:lnTo>
                                  <a:pt x="268061" y="62564"/>
                                </a:lnTo>
                                <a:lnTo>
                                  <a:pt x="319240" y="49916"/>
                                </a:lnTo>
                                <a:lnTo>
                                  <a:pt x="404025" y="72403"/>
                                </a:lnTo>
                                <a:lnTo>
                                  <a:pt x="486221" y="89259"/>
                                </a:lnTo>
                                <a:lnTo>
                                  <a:pt x="543371" y="60684"/>
                                </a:lnTo>
                                <a:lnTo>
                                  <a:pt x="593377" y="15440"/>
                                </a:lnTo>
                                <a:lnTo>
                                  <a:pt x="644954" y="15880"/>
                                </a:lnTo>
                                <a:lnTo>
                                  <a:pt x="707415" y="39942"/>
                                </a:lnTo>
                                <a:lnTo>
                                  <a:pt x="792679" y="27262"/>
                                </a:lnTo>
                                <a:lnTo>
                                  <a:pt x="869602" y="41634"/>
                                </a:lnTo>
                                <a:lnTo>
                                  <a:pt x="926752" y="44015"/>
                                </a:lnTo>
                                <a:lnTo>
                                  <a:pt x="1019621" y="27346"/>
                                </a:lnTo>
                                <a:lnTo>
                                  <a:pt x="1117252" y="224990"/>
                                </a:lnTo>
                                <a:lnTo>
                                  <a:pt x="1122015" y="270234"/>
                                </a:lnTo>
                                <a:lnTo>
                                  <a:pt x="1060102" y="348815"/>
                                </a:lnTo>
                                <a:lnTo>
                                  <a:pt x="1041052" y="413109"/>
                                </a:lnTo>
                                <a:lnTo>
                                  <a:pt x="986284" y="425015"/>
                                </a:lnTo>
                                <a:lnTo>
                                  <a:pt x="950565" y="398821"/>
                                </a:lnTo>
                                <a:lnTo>
                                  <a:pt x="916460" y="381864"/>
                                </a:lnTo>
                                <a:lnTo>
                                  <a:pt x="865707" y="356417"/>
                                </a:lnTo>
                                <a:lnTo>
                                  <a:pt x="829121" y="298809"/>
                                </a:lnTo>
                                <a:lnTo>
                                  <a:pt x="812940" y="250730"/>
                                </a:lnTo>
                                <a:lnTo>
                                  <a:pt x="735524" y="172445"/>
                                </a:lnTo>
                                <a:lnTo>
                                  <a:pt x="709829" y="172911"/>
                                </a:lnTo>
                                <a:lnTo>
                                  <a:pt x="710318" y="199857"/>
                                </a:lnTo>
                                <a:lnTo>
                                  <a:pt x="750137" y="269449"/>
                                </a:lnTo>
                                <a:lnTo>
                                  <a:pt x="818742" y="354926"/>
                                </a:lnTo>
                                <a:lnTo>
                                  <a:pt x="929134" y="451209"/>
                                </a:lnTo>
                                <a:lnTo>
                                  <a:pt x="981521" y="532171"/>
                                </a:lnTo>
                                <a:lnTo>
                                  <a:pt x="1022002" y="632184"/>
                                </a:lnTo>
                                <a:lnTo>
                                  <a:pt x="1060102" y="696477"/>
                                </a:lnTo>
                                <a:lnTo>
                                  <a:pt x="1062946" y="755978"/>
                                </a:lnTo>
                                <a:lnTo>
                                  <a:pt x="1100584" y="801252"/>
                                </a:lnTo>
                                <a:lnTo>
                                  <a:pt x="1141065" y="858402"/>
                                </a:lnTo>
                                <a:lnTo>
                                  <a:pt x="1169640" y="915552"/>
                                </a:lnTo>
                                <a:lnTo>
                                  <a:pt x="1169640" y="98460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0" name="Freeform 53"/>
                        <wps:cNvSpPr>
                          <a:spLocks/>
                        </wps:cNvSpPr>
                        <wps:spPr bwMode="auto">
                          <a:xfrm>
                            <a:off x="3232647" y="2516357"/>
                            <a:ext cx="185301" cy="295859"/>
                          </a:xfrm>
                          <a:custGeom>
                            <a:avLst/>
                            <a:gdLst>
                              <a:gd name="T0" fmla="*/ 3 w 1104900"/>
                              <a:gd name="T1" fmla="*/ 160 h 1769269"/>
                              <a:gd name="T2" fmla="*/ 14 w 1104900"/>
                              <a:gd name="T3" fmla="*/ 167 h 1769269"/>
                              <a:gd name="T4" fmla="*/ 25 w 1104900"/>
                              <a:gd name="T5" fmla="*/ 178 h 1769269"/>
                              <a:gd name="T6" fmla="*/ 26 w 1104900"/>
                              <a:gd name="T7" fmla="*/ 184 h 1769269"/>
                              <a:gd name="T8" fmla="*/ 31 w 1104900"/>
                              <a:gd name="T9" fmla="*/ 189 h 1769269"/>
                              <a:gd name="T10" fmla="*/ 30 w 1104900"/>
                              <a:gd name="T11" fmla="*/ 201 h 1769269"/>
                              <a:gd name="T12" fmla="*/ 32 w 1104900"/>
                              <a:gd name="T13" fmla="*/ 209 h 1769269"/>
                              <a:gd name="T14" fmla="*/ 30 w 1104900"/>
                              <a:gd name="T15" fmla="*/ 214 h 1769269"/>
                              <a:gd name="T16" fmla="*/ 24 w 1104900"/>
                              <a:gd name="T17" fmla="*/ 217 h 1769269"/>
                              <a:gd name="T18" fmla="*/ 20 w 1104900"/>
                              <a:gd name="T19" fmla="*/ 226 h 1769269"/>
                              <a:gd name="T20" fmla="*/ 22 w 1104900"/>
                              <a:gd name="T21" fmla="*/ 234 h 1769269"/>
                              <a:gd name="T22" fmla="*/ 25 w 1104900"/>
                              <a:gd name="T23" fmla="*/ 245 h 1769269"/>
                              <a:gd name="T24" fmla="*/ 30 w 1104900"/>
                              <a:gd name="T25" fmla="*/ 255 h 1769269"/>
                              <a:gd name="T26" fmla="*/ 42 w 1104900"/>
                              <a:gd name="T27" fmla="*/ 252 h 1769269"/>
                              <a:gd name="T28" fmla="*/ 57 w 1104900"/>
                              <a:gd name="T29" fmla="*/ 250 h 1769269"/>
                              <a:gd name="T30" fmla="*/ 69 w 1104900"/>
                              <a:gd name="T31" fmla="*/ 247 h 1769269"/>
                              <a:gd name="T32" fmla="*/ 80 w 1104900"/>
                              <a:gd name="T33" fmla="*/ 244 h 1769269"/>
                              <a:gd name="T34" fmla="*/ 84 w 1104900"/>
                              <a:gd name="T35" fmla="*/ 233 h 1769269"/>
                              <a:gd name="T36" fmla="*/ 92 w 1104900"/>
                              <a:gd name="T37" fmla="*/ 235 h 1769269"/>
                              <a:gd name="T38" fmla="*/ 102 w 1104900"/>
                              <a:gd name="T39" fmla="*/ 233 h 1769269"/>
                              <a:gd name="T40" fmla="*/ 110 w 1104900"/>
                              <a:gd name="T41" fmla="*/ 227 h 1769269"/>
                              <a:gd name="T42" fmla="*/ 122 w 1104900"/>
                              <a:gd name="T43" fmla="*/ 214 h 1769269"/>
                              <a:gd name="T44" fmla="*/ 131 w 1104900"/>
                              <a:gd name="T45" fmla="*/ 203 h 1769269"/>
                              <a:gd name="T46" fmla="*/ 142 w 1104900"/>
                              <a:gd name="T47" fmla="*/ 197 h 1769269"/>
                              <a:gd name="T48" fmla="*/ 143 w 1104900"/>
                              <a:gd name="T49" fmla="*/ 178 h 1769269"/>
                              <a:gd name="T50" fmla="*/ 130 w 1104900"/>
                              <a:gd name="T51" fmla="*/ 170 h 1769269"/>
                              <a:gd name="T52" fmla="*/ 133 w 1104900"/>
                              <a:gd name="T53" fmla="*/ 156 h 1769269"/>
                              <a:gd name="T54" fmla="*/ 139 w 1104900"/>
                              <a:gd name="T55" fmla="*/ 145 h 1769269"/>
                              <a:gd name="T56" fmla="*/ 147 w 1104900"/>
                              <a:gd name="T57" fmla="*/ 132 h 1769269"/>
                              <a:gd name="T58" fmla="*/ 161 w 1104900"/>
                              <a:gd name="T59" fmla="*/ 123 h 1769269"/>
                              <a:gd name="T60" fmla="*/ 160 w 1104900"/>
                              <a:gd name="T61" fmla="*/ 61 h 1769269"/>
                              <a:gd name="T62" fmla="*/ 39 w 1104900"/>
                              <a:gd name="T63" fmla="*/ 0 h 1769269"/>
                              <a:gd name="T64" fmla="*/ 23 w 1104900"/>
                              <a:gd name="T65" fmla="*/ 11 h 1769269"/>
                              <a:gd name="T66" fmla="*/ 26 w 1104900"/>
                              <a:gd name="T67" fmla="*/ 42 h 1769269"/>
                              <a:gd name="T68" fmla="*/ 36 w 1104900"/>
                              <a:gd name="T69" fmla="*/ 50 h 1769269"/>
                              <a:gd name="T70" fmla="*/ 42 w 1104900"/>
                              <a:gd name="T71" fmla="*/ 60 h 1769269"/>
                              <a:gd name="T72" fmla="*/ 38 w 1104900"/>
                              <a:gd name="T73" fmla="*/ 67 h 1769269"/>
                              <a:gd name="T74" fmla="*/ 35 w 1104900"/>
                              <a:gd name="T75" fmla="*/ 91 h 1769269"/>
                              <a:gd name="T76" fmla="*/ 36 w 1104900"/>
                              <a:gd name="T77" fmla="*/ 107 h 1769269"/>
                              <a:gd name="T78" fmla="*/ 19 w 1104900"/>
                              <a:gd name="T79" fmla="*/ 127 h 1769269"/>
                              <a:gd name="T80" fmla="*/ 7 w 1104900"/>
                              <a:gd name="T81" fmla="*/ 140 h 1769269"/>
                              <a:gd name="T82" fmla="*/ 0 w 1104900"/>
                              <a:gd name="T83" fmla="*/ 150 h 1769269"/>
                              <a:gd name="T84" fmla="*/ 3 w 1104900"/>
                              <a:gd name="T85" fmla="*/ 160 h 1769269"/>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04900"/>
                              <a:gd name="T130" fmla="*/ 0 h 1769269"/>
                              <a:gd name="T131" fmla="*/ 1104900 w 1104900"/>
                              <a:gd name="T132" fmla="*/ 1769269 h 1769269"/>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04900" h="1769269">
                                <a:moveTo>
                                  <a:pt x="23812" y="1113235"/>
                                </a:moveTo>
                                <a:lnTo>
                                  <a:pt x="97944" y="1158782"/>
                                </a:lnTo>
                                <a:lnTo>
                                  <a:pt x="170259" y="1238250"/>
                                </a:lnTo>
                                <a:lnTo>
                                  <a:pt x="176212" y="1275160"/>
                                </a:lnTo>
                                <a:lnTo>
                                  <a:pt x="215503" y="1313260"/>
                                </a:lnTo>
                                <a:lnTo>
                                  <a:pt x="205978" y="1397794"/>
                                </a:lnTo>
                                <a:lnTo>
                                  <a:pt x="216694" y="1453753"/>
                                </a:lnTo>
                                <a:lnTo>
                                  <a:pt x="207169" y="1485900"/>
                                </a:lnTo>
                                <a:lnTo>
                                  <a:pt x="164306" y="1509713"/>
                                </a:lnTo>
                                <a:lnTo>
                                  <a:pt x="138112" y="1566863"/>
                                </a:lnTo>
                                <a:lnTo>
                                  <a:pt x="150019" y="1624013"/>
                                </a:lnTo>
                                <a:lnTo>
                                  <a:pt x="173138" y="1702984"/>
                                </a:lnTo>
                                <a:lnTo>
                                  <a:pt x="204787" y="1769269"/>
                                </a:lnTo>
                                <a:lnTo>
                                  <a:pt x="285750" y="1752600"/>
                                </a:lnTo>
                                <a:lnTo>
                                  <a:pt x="390525" y="1733550"/>
                                </a:lnTo>
                                <a:lnTo>
                                  <a:pt x="473869" y="1716882"/>
                                </a:lnTo>
                                <a:lnTo>
                                  <a:pt x="547687" y="1693069"/>
                                </a:lnTo>
                                <a:lnTo>
                                  <a:pt x="576262" y="1619250"/>
                                </a:lnTo>
                                <a:lnTo>
                                  <a:pt x="628650" y="1633538"/>
                                </a:lnTo>
                                <a:lnTo>
                                  <a:pt x="695325" y="1619250"/>
                                </a:lnTo>
                                <a:lnTo>
                                  <a:pt x="750094" y="1578769"/>
                                </a:lnTo>
                                <a:lnTo>
                                  <a:pt x="835819" y="1488282"/>
                                </a:lnTo>
                                <a:lnTo>
                                  <a:pt x="900112" y="1409700"/>
                                </a:lnTo>
                                <a:lnTo>
                                  <a:pt x="971550" y="1369219"/>
                                </a:lnTo>
                                <a:lnTo>
                                  <a:pt x="976312" y="1238250"/>
                                </a:lnTo>
                                <a:lnTo>
                                  <a:pt x="890587" y="1178719"/>
                                </a:lnTo>
                                <a:lnTo>
                                  <a:pt x="912019" y="1083469"/>
                                </a:lnTo>
                                <a:lnTo>
                                  <a:pt x="950119" y="1007269"/>
                                </a:lnTo>
                                <a:lnTo>
                                  <a:pt x="1007269" y="914400"/>
                                </a:lnTo>
                                <a:lnTo>
                                  <a:pt x="1104900" y="857250"/>
                                </a:lnTo>
                                <a:lnTo>
                                  <a:pt x="1095375" y="421482"/>
                                </a:lnTo>
                                <a:lnTo>
                                  <a:pt x="266700" y="0"/>
                                </a:lnTo>
                                <a:lnTo>
                                  <a:pt x="154781" y="73819"/>
                                </a:lnTo>
                                <a:lnTo>
                                  <a:pt x="178594" y="290513"/>
                                </a:lnTo>
                                <a:lnTo>
                                  <a:pt x="245269" y="347663"/>
                                </a:lnTo>
                                <a:lnTo>
                                  <a:pt x="284559" y="415528"/>
                                </a:lnTo>
                                <a:lnTo>
                                  <a:pt x="257175" y="464344"/>
                                </a:lnTo>
                                <a:lnTo>
                                  <a:pt x="241697" y="629841"/>
                                </a:lnTo>
                                <a:lnTo>
                                  <a:pt x="245269" y="744141"/>
                                </a:lnTo>
                                <a:lnTo>
                                  <a:pt x="133350" y="881063"/>
                                </a:lnTo>
                                <a:lnTo>
                                  <a:pt x="45244" y="970360"/>
                                </a:lnTo>
                                <a:lnTo>
                                  <a:pt x="0" y="1042988"/>
                                </a:lnTo>
                                <a:lnTo>
                                  <a:pt x="23812" y="111323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1" name="Freeform 54"/>
                        <wps:cNvSpPr>
                          <a:spLocks/>
                        </wps:cNvSpPr>
                        <wps:spPr bwMode="auto">
                          <a:xfrm>
                            <a:off x="3131432" y="2234513"/>
                            <a:ext cx="71629" cy="146372"/>
                          </a:xfrm>
                          <a:custGeom>
                            <a:avLst/>
                            <a:gdLst>
                              <a:gd name="T0" fmla="*/ 51 w 426244"/>
                              <a:gd name="T1" fmla="*/ 7 h 871166"/>
                              <a:gd name="T2" fmla="*/ 43 w 426244"/>
                              <a:gd name="T3" fmla="*/ 8 h 871166"/>
                              <a:gd name="T4" fmla="*/ 38 w 426244"/>
                              <a:gd name="T5" fmla="*/ 3 h 871166"/>
                              <a:gd name="T6" fmla="*/ 33 w 426244"/>
                              <a:gd name="T7" fmla="*/ 0 h 871166"/>
                              <a:gd name="T8" fmla="*/ 27 w 426244"/>
                              <a:gd name="T9" fmla="*/ 4 h 871166"/>
                              <a:gd name="T10" fmla="*/ 11 w 426244"/>
                              <a:gd name="T11" fmla="*/ 6 h 871166"/>
                              <a:gd name="T12" fmla="*/ 10 w 426244"/>
                              <a:gd name="T13" fmla="*/ 15 h 871166"/>
                              <a:gd name="T14" fmla="*/ 5 w 426244"/>
                              <a:gd name="T15" fmla="*/ 25 h 871166"/>
                              <a:gd name="T16" fmla="*/ 3 w 426244"/>
                              <a:gd name="T17" fmla="*/ 50 h 871166"/>
                              <a:gd name="T18" fmla="*/ 4 w 426244"/>
                              <a:gd name="T19" fmla="*/ 57 h 871166"/>
                              <a:gd name="T20" fmla="*/ 0 w 426244"/>
                              <a:gd name="T21" fmla="*/ 62 h 871166"/>
                              <a:gd name="T22" fmla="*/ 2 w 426244"/>
                              <a:gd name="T23" fmla="*/ 73 h 871166"/>
                              <a:gd name="T24" fmla="*/ 9 w 426244"/>
                              <a:gd name="T25" fmla="*/ 80 h 871166"/>
                              <a:gd name="T26" fmla="*/ 17 w 426244"/>
                              <a:gd name="T27" fmla="*/ 89 h 871166"/>
                              <a:gd name="T28" fmla="*/ 27 w 426244"/>
                              <a:gd name="T29" fmla="*/ 128 h 871166"/>
                              <a:gd name="T30" fmla="*/ 33 w 426244"/>
                              <a:gd name="T31" fmla="*/ 127 h 871166"/>
                              <a:gd name="T32" fmla="*/ 39 w 426244"/>
                              <a:gd name="T33" fmla="*/ 120 h 871166"/>
                              <a:gd name="T34" fmla="*/ 39 w 426244"/>
                              <a:gd name="T35" fmla="*/ 103 h 871166"/>
                              <a:gd name="T36" fmla="*/ 52 w 426244"/>
                              <a:gd name="T37" fmla="*/ 94 h 871166"/>
                              <a:gd name="T38" fmla="*/ 63 w 426244"/>
                              <a:gd name="T39" fmla="*/ 80 h 871166"/>
                              <a:gd name="T40" fmla="*/ 58 w 426244"/>
                              <a:gd name="T41" fmla="*/ 76 h 871166"/>
                              <a:gd name="T42" fmla="*/ 54 w 426244"/>
                              <a:gd name="T43" fmla="*/ 68 h 871166"/>
                              <a:gd name="T44" fmla="*/ 50 w 426244"/>
                              <a:gd name="T45" fmla="*/ 68 h 871166"/>
                              <a:gd name="T46" fmla="*/ 44 w 426244"/>
                              <a:gd name="T47" fmla="*/ 63 h 871166"/>
                              <a:gd name="T48" fmla="*/ 38 w 426244"/>
                              <a:gd name="T49" fmla="*/ 60 h 871166"/>
                              <a:gd name="T50" fmla="*/ 33 w 426244"/>
                              <a:gd name="T51" fmla="*/ 54 h 871166"/>
                              <a:gd name="T52" fmla="*/ 37 w 426244"/>
                              <a:gd name="T53" fmla="*/ 46 h 871166"/>
                              <a:gd name="T54" fmla="*/ 46 w 426244"/>
                              <a:gd name="T55" fmla="*/ 41 h 871166"/>
                              <a:gd name="T56" fmla="*/ 49 w 426244"/>
                              <a:gd name="T57" fmla="*/ 34 h 871166"/>
                              <a:gd name="T58" fmla="*/ 50 w 426244"/>
                              <a:gd name="T59" fmla="*/ 26 h 871166"/>
                              <a:gd name="T60" fmla="*/ 44 w 426244"/>
                              <a:gd name="T61" fmla="*/ 25 h 871166"/>
                              <a:gd name="T62" fmla="*/ 44 w 426244"/>
                              <a:gd name="T63" fmla="*/ 16 h 871166"/>
                              <a:gd name="T64" fmla="*/ 51 w 426244"/>
                              <a:gd name="T65" fmla="*/ 7 h 87116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426244"/>
                              <a:gd name="T100" fmla="*/ 0 h 871166"/>
                              <a:gd name="T101" fmla="*/ 426244 w 426244"/>
                              <a:gd name="T102" fmla="*/ 871166 h 87116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426244" h="871166">
                                <a:moveTo>
                                  <a:pt x="342016" y="48656"/>
                                </a:moveTo>
                                <a:lnTo>
                                  <a:pt x="288932" y="54872"/>
                                </a:lnTo>
                                <a:lnTo>
                                  <a:pt x="256991" y="22769"/>
                                </a:lnTo>
                                <a:lnTo>
                                  <a:pt x="225220" y="0"/>
                                </a:lnTo>
                                <a:lnTo>
                                  <a:pt x="185338" y="24069"/>
                                </a:lnTo>
                                <a:lnTo>
                                  <a:pt x="73819" y="42491"/>
                                </a:lnTo>
                                <a:lnTo>
                                  <a:pt x="66675" y="104403"/>
                                </a:lnTo>
                                <a:lnTo>
                                  <a:pt x="35719" y="168697"/>
                                </a:lnTo>
                                <a:lnTo>
                                  <a:pt x="21431" y="340147"/>
                                </a:lnTo>
                                <a:lnTo>
                                  <a:pt x="28575" y="385391"/>
                                </a:lnTo>
                                <a:lnTo>
                                  <a:pt x="0" y="418728"/>
                                </a:lnTo>
                                <a:lnTo>
                                  <a:pt x="16669" y="492547"/>
                                </a:lnTo>
                                <a:lnTo>
                                  <a:pt x="59531" y="544934"/>
                                </a:lnTo>
                                <a:lnTo>
                                  <a:pt x="114300" y="602084"/>
                                </a:lnTo>
                                <a:lnTo>
                                  <a:pt x="183356" y="871166"/>
                                </a:lnTo>
                                <a:lnTo>
                                  <a:pt x="226219" y="859259"/>
                                </a:lnTo>
                                <a:lnTo>
                                  <a:pt x="264319" y="811634"/>
                                </a:lnTo>
                                <a:lnTo>
                                  <a:pt x="266700" y="699716"/>
                                </a:lnTo>
                                <a:lnTo>
                                  <a:pt x="352425" y="635422"/>
                                </a:lnTo>
                                <a:lnTo>
                                  <a:pt x="426244" y="542553"/>
                                </a:lnTo>
                                <a:lnTo>
                                  <a:pt x="390525" y="513978"/>
                                </a:lnTo>
                                <a:lnTo>
                                  <a:pt x="364616" y="460873"/>
                                </a:lnTo>
                                <a:lnTo>
                                  <a:pt x="336606" y="460214"/>
                                </a:lnTo>
                                <a:lnTo>
                                  <a:pt x="300102" y="423523"/>
                                </a:lnTo>
                                <a:lnTo>
                                  <a:pt x="255065" y="410334"/>
                                </a:lnTo>
                                <a:lnTo>
                                  <a:pt x="220705" y="368353"/>
                                </a:lnTo>
                                <a:lnTo>
                                  <a:pt x="253286" y="312317"/>
                                </a:lnTo>
                                <a:lnTo>
                                  <a:pt x="310911" y="278587"/>
                                </a:lnTo>
                                <a:lnTo>
                                  <a:pt x="332455" y="231506"/>
                                </a:lnTo>
                                <a:lnTo>
                                  <a:pt x="340395" y="175333"/>
                                </a:lnTo>
                                <a:lnTo>
                                  <a:pt x="295443" y="166812"/>
                                </a:lnTo>
                                <a:lnTo>
                                  <a:pt x="294427" y="110801"/>
                                </a:lnTo>
                                <a:lnTo>
                                  <a:pt x="342016" y="486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2" name="Freeform 55"/>
                        <wps:cNvSpPr>
                          <a:spLocks/>
                        </wps:cNvSpPr>
                        <wps:spPr bwMode="auto">
                          <a:xfrm>
                            <a:off x="3568993" y="2681415"/>
                            <a:ext cx="269387" cy="196201"/>
                          </a:xfrm>
                          <a:custGeom>
                            <a:avLst/>
                            <a:gdLst>
                              <a:gd name="T0" fmla="*/ 238 w 1600980"/>
                              <a:gd name="T1" fmla="*/ 88 h 1179900"/>
                              <a:gd name="T2" fmla="*/ 216 w 1600980"/>
                              <a:gd name="T3" fmla="*/ 130 h 1179900"/>
                              <a:gd name="T4" fmla="*/ 198 w 1600980"/>
                              <a:gd name="T5" fmla="*/ 144 h 1179900"/>
                              <a:gd name="T6" fmla="*/ 178 w 1600980"/>
                              <a:gd name="T7" fmla="*/ 149 h 1179900"/>
                              <a:gd name="T8" fmla="*/ 165 w 1600980"/>
                              <a:gd name="T9" fmla="*/ 154 h 1179900"/>
                              <a:gd name="T10" fmla="*/ 158 w 1600980"/>
                              <a:gd name="T11" fmla="*/ 152 h 1179900"/>
                              <a:gd name="T12" fmla="*/ 146 w 1600980"/>
                              <a:gd name="T13" fmla="*/ 157 h 1179900"/>
                              <a:gd name="T14" fmla="*/ 132 w 1600980"/>
                              <a:gd name="T15" fmla="*/ 156 h 1179900"/>
                              <a:gd name="T16" fmla="*/ 117 w 1600980"/>
                              <a:gd name="T17" fmla="*/ 164 h 1179900"/>
                              <a:gd name="T18" fmla="*/ 109 w 1600980"/>
                              <a:gd name="T19" fmla="*/ 165 h 1179900"/>
                              <a:gd name="T20" fmla="*/ 99 w 1600980"/>
                              <a:gd name="T21" fmla="*/ 162 h 1179900"/>
                              <a:gd name="T22" fmla="*/ 88 w 1600980"/>
                              <a:gd name="T23" fmla="*/ 163 h 1179900"/>
                              <a:gd name="T24" fmla="*/ 76 w 1600980"/>
                              <a:gd name="T25" fmla="*/ 157 h 1179900"/>
                              <a:gd name="T26" fmla="*/ 66 w 1600980"/>
                              <a:gd name="T27" fmla="*/ 150 h 1179900"/>
                              <a:gd name="T28" fmla="*/ 55 w 1600980"/>
                              <a:gd name="T29" fmla="*/ 150 h 1179900"/>
                              <a:gd name="T30" fmla="*/ 45 w 1600980"/>
                              <a:gd name="T31" fmla="*/ 149 h 1179900"/>
                              <a:gd name="T32" fmla="*/ 45 w 1600980"/>
                              <a:gd name="T33" fmla="*/ 135 h 1179900"/>
                              <a:gd name="T34" fmla="*/ 39 w 1600980"/>
                              <a:gd name="T35" fmla="*/ 134 h 1179900"/>
                              <a:gd name="T36" fmla="*/ 35 w 1600980"/>
                              <a:gd name="T37" fmla="*/ 129 h 1179900"/>
                              <a:gd name="T38" fmla="*/ 31 w 1600980"/>
                              <a:gd name="T39" fmla="*/ 119 h 1179900"/>
                              <a:gd name="T40" fmla="*/ 24 w 1600980"/>
                              <a:gd name="T41" fmla="*/ 112 h 1179900"/>
                              <a:gd name="T42" fmla="*/ 13 w 1600980"/>
                              <a:gd name="T43" fmla="*/ 98 h 1179900"/>
                              <a:gd name="T44" fmla="*/ 2 w 1600980"/>
                              <a:gd name="T45" fmla="*/ 93 h 1179900"/>
                              <a:gd name="T46" fmla="*/ 2 w 1600980"/>
                              <a:gd name="T47" fmla="*/ 87 h 1179900"/>
                              <a:gd name="T48" fmla="*/ 0 w 1600980"/>
                              <a:gd name="T49" fmla="*/ 83 h 1179900"/>
                              <a:gd name="T50" fmla="*/ 6 w 1600980"/>
                              <a:gd name="T51" fmla="*/ 76 h 1179900"/>
                              <a:gd name="T52" fmla="*/ 7 w 1600980"/>
                              <a:gd name="T53" fmla="*/ 68 h 1179900"/>
                              <a:gd name="T54" fmla="*/ 16 w 1600980"/>
                              <a:gd name="T55" fmla="*/ 62 h 1179900"/>
                              <a:gd name="T56" fmla="*/ 26 w 1600980"/>
                              <a:gd name="T57" fmla="*/ 63 h 1179900"/>
                              <a:gd name="T58" fmla="*/ 34 w 1600980"/>
                              <a:gd name="T59" fmla="*/ 60 h 1179900"/>
                              <a:gd name="T60" fmla="*/ 40 w 1600980"/>
                              <a:gd name="T61" fmla="*/ 53 h 1179900"/>
                              <a:gd name="T62" fmla="*/ 46 w 1600980"/>
                              <a:gd name="T63" fmla="*/ 42 h 1179900"/>
                              <a:gd name="T64" fmla="*/ 55 w 1600980"/>
                              <a:gd name="T65" fmla="*/ 25 h 1179900"/>
                              <a:gd name="T66" fmla="*/ 60 w 1600980"/>
                              <a:gd name="T67" fmla="*/ 16 h 1179900"/>
                              <a:gd name="T68" fmla="*/ 63 w 1600980"/>
                              <a:gd name="T69" fmla="*/ 5 h 1179900"/>
                              <a:gd name="T70" fmla="*/ 75 w 1600980"/>
                              <a:gd name="T71" fmla="*/ 8 h 1179900"/>
                              <a:gd name="T72" fmla="*/ 85 w 1600980"/>
                              <a:gd name="T73" fmla="*/ 0 h 1179900"/>
                              <a:gd name="T74" fmla="*/ 97 w 1600980"/>
                              <a:gd name="T75" fmla="*/ 3 h 1179900"/>
                              <a:gd name="T76" fmla="*/ 111 w 1600980"/>
                              <a:gd name="T77" fmla="*/ 2 h 1179900"/>
                              <a:gd name="T78" fmla="*/ 122 w 1600980"/>
                              <a:gd name="T79" fmla="*/ 4 h 1179900"/>
                              <a:gd name="T80" fmla="*/ 132 w 1600980"/>
                              <a:gd name="T81" fmla="*/ 12 h 1179900"/>
                              <a:gd name="T82" fmla="*/ 142 w 1600980"/>
                              <a:gd name="T83" fmla="*/ 22 h 1179900"/>
                              <a:gd name="T84" fmla="*/ 148 w 1600980"/>
                              <a:gd name="T85" fmla="*/ 30 h 1179900"/>
                              <a:gd name="T86" fmla="*/ 154 w 1600980"/>
                              <a:gd name="T87" fmla="*/ 35 h 1179900"/>
                              <a:gd name="T88" fmla="*/ 149 w 1600980"/>
                              <a:gd name="T89" fmla="*/ 44 h 1179900"/>
                              <a:gd name="T90" fmla="*/ 149 w 1600980"/>
                              <a:gd name="T91" fmla="*/ 55 h 1179900"/>
                              <a:gd name="T92" fmla="*/ 163 w 1600980"/>
                              <a:gd name="T93" fmla="*/ 57 h 1179900"/>
                              <a:gd name="T94" fmla="*/ 173 w 1600980"/>
                              <a:gd name="T95" fmla="*/ 74 h 1179900"/>
                              <a:gd name="T96" fmla="*/ 223 w 1600980"/>
                              <a:gd name="T97" fmla="*/ 88 h 1179900"/>
                              <a:gd name="T98" fmla="*/ 238 w 1600980"/>
                              <a:gd name="T99" fmla="*/ 88 h 11799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1600980"/>
                              <a:gd name="T151" fmla="*/ 0 h 1179900"/>
                              <a:gd name="T152" fmla="*/ 1600980 w 1600980"/>
                              <a:gd name="T153" fmla="*/ 1179900 h 1179900"/>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1600980" h="1179900">
                                <a:moveTo>
                                  <a:pt x="1600980" y="630360"/>
                                </a:moveTo>
                                <a:lnTo>
                                  <a:pt x="1457325" y="926306"/>
                                </a:lnTo>
                                <a:lnTo>
                                  <a:pt x="1333500" y="1027509"/>
                                </a:lnTo>
                                <a:lnTo>
                                  <a:pt x="1197769" y="1066800"/>
                                </a:lnTo>
                                <a:lnTo>
                                  <a:pt x="1109663" y="1100137"/>
                                </a:lnTo>
                                <a:lnTo>
                                  <a:pt x="1065610" y="1088231"/>
                                </a:lnTo>
                                <a:lnTo>
                                  <a:pt x="984647" y="1121569"/>
                                </a:lnTo>
                                <a:lnTo>
                                  <a:pt x="888615" y="1113903"/>
                                </a:lnTo>
                                <a:lnTo>
                                  <a:pt x="789385" y="1169194"/>
                                </a:lnTo>
                                <a:lnTo>
                                  <a:pt x="735474" y="1179900"/>
                                </a:lnTo>
                                <a:lnTo>
                                  <a:pt x="664432" y="1160117"/>
                                </a:lnTo>
                                <a:lnTo>
                                  <a:pt x="590643" y="1161456"/>
                                </a:lnTo>
                                <a:lnTo>
                                  <a:pt x="512958" y="1120721"/>
                                </a:lnTo>
                                <a:lnTo>
                                  <a:pt x="444984" y="1072786"/>
                                </a:lnTo>
                                <a:lnTo>
                                  <a:pt x="371134" y="1070848"/>
                                </a:lnTo>
                                <a:lnTo>
                                  <a:pt x="305991" y="1064419"/>
                                </a:lnTo>
                                <a:lnTo>
                                  <a:pt x="305991" y="964406"/>
                                </a:lnTo>
                                <a:lnTo>
                                  <a:pt x="264319" y="954881"/>
                                </a:lnTo>
                                <a:lnTo>
                                  <a:pt x="233363" y="920353"/>
                                </a:lnTo>
                                <a:lnTo>
                                  <a:pt x="207169" y="852487"/>
                                </a:lnTo>
                                <a:lnTo>
                                  <a:pt x="162659" y="799286"/>
                                </a:lnTo>
                                <a:lnTo>
                                  <a:pt x="90488" y="697706"/>
                                </a:lnTo>
                                <a:lnTo>
                                  <a:pt x="10716" y="664369"/>
                                </a:lnTo>
                                <a:lnTo>
                                  <a:pt x="15478" y="625078"/>
                                </a:lnTo>
                                <a:lnTo>
                                  <a:pt x="0" y="589359"/>
                                </a:lnTo>
                                <a:lnTo>
                                  <a:pt x="41672" y="546497"/>
                                </a:lnTo>
                                <a:lnTo>
                                  <a:pt x="47625" y="485775"/>
                                </a:lnTo>
                                <a:lnTo>
                                  <a:pt x="105966" y="445294"/>
                                </a:lnTo>
                                <a:lnTo>
                                  <a:pt x="177403" y="450056"/>
                                </a:lnTo>
                                <a:lnTo>
                                  <a:pt x="226219" y="426244"/>
                                </a:lnTo>
                                <a:lnTo>
                                  <a:pt x="270272" y="376237"/>
                                </a:lnTo>
                                <a:lnTo>
                                  <a:pt x="307182" y="302419"/>
                                </a:lnTo>
                                <a:lnTo>
                                  <a:pt x="367903" y="177403"/>
                                </a:lnTo>
                                <a:lnTo>
                                  <a:pt x="404813" y="116681"/>
                                </a:lnTo>
                                <a:lnTo>
                                  <a:pt x="421482" y="38100"/>
                                </a:lnTo>
                                <a:lnTo>
                                  <a:pt x="504825" y="59531"/>
                                </a:lnTo>
                                <a:lnTo>
                                  <a:pt x="571500" y="0"/>
                                </a:lnTo>
                                <a:lnTo>
                                  <a:pt x="652463" y="19050"/>
                                </a:lnTo>
                                <a:lnTo>
                                  <a:pt x="750094" y="16669"/>
                                </a:lnTo>
                                <a:lnTo>
                                  <a:pt x="819150" y="30956"/>
                                </a:lnTo>
                                <a:lnTo>
                                  <a:pt x="890588" y="88106"/>
                                </a:lnTo>
                                <a:lnTo>
                                  <a:pt x="952500" y="157162"/>
                                </a:lnTo>
                                <a:lnTo>
                                  <a:pt x="997744" y="211931"/>
                                </a:lnTo>
                                <a:lnTo>
                                  <a:pt x="1038225" y="250031"/>
                                </a:lnTo>
                                <a:lnTo>
                                  <a:pt x="1000125" y="316706"/>
                                </a:lnTo>
                                <a:lnTo>
                                  <a:pt x="1002507" y="392906"/>
                                </a:lnTo>
                                <a:lnTo>
                                  <a:pt x="1095375" y="409575"/>
                                </a:lnTo>
                                <a:lnTo>
                                  <a:pt x="1166489" y="525860"/>
                                </a:lnTo>
                                <a:lnTo>
                                  <a:pt x="1503876" y="628845"/>
                                </a:lnTo>
                                <a:lnTo>
                                  <a:pt x="1600980" y="6303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3" name="Freeform 56"/>
                        <wps:cNvSpPr>
                          <a:spLocks/>
                        </wps:cNvSpPr>
                        <wps:spPr bwMode="auto">
                          <a:xfrm>
                            <a:off x="3721593" y="2715672"/>
                            <a:ext cx="185301" cy="247588"/>
                          </a:xfrm>
                          <a:custGeom>
                            <a:avLst/>
                            <a:gdLst>
                              <a:gd name="T0" fmla="*/ 33 w 1107281"/>
                              <a:gd name="T1" fmla="*/ 21 h 1476375"/>
                              <a:gd name="T2" fmla="*/ 40 w 1107281"/>
                              <a:gd name="T3" fmla="*/ 27 h 1476375"/>
                              <a:gd name="T4" fmla="*/ 50 w 1107281"/>
                              <a:gd name="T5" fmla="*/ 36 h 1476375"/>
                              <a:gd name="T6" fmla="*/ 63 w 1107281"/>
                              <a:gd name="T7" fmla="*/ 33 h 1476375"/>
                              <a:gd name="T8" fmla="*/ 75 w 1107281"/>
                              <a:gd name="T9" fmla="*/ 30 h 1476375"/>
                              <a:gd name="T10" fmla="*/ 90 w 1107281"/>
                              <a:gd name="T11" fmla="*/ 27 h 1476375"/>
                              <a:gd name="T12" fmla="*/ 104 w 1107281"/>
                              <a:gd name="T13" fmla="*/ 23 h 1476375"/>
                              <a:gd name="T14" fmla="*/ 118 w 1107281"/>
                              <a:gd name="T15" fmla="*/ 21 h 1476375"/>
                              <a:gd name="T16" fmla="*/ 131 w 1107281"/>
                              <a:gd name="T17" fmla="*/ 22 h 1476375"/>
                              <a:gd name="T18" fmla="*/ 142 w 1107281"/>
                              <a:gd name="T19" fmla="*/ 16 h 1476375"/>
                              <a:gd name="T20" fmla="*/ 149 w 1107281"/>
                              <a:gd name="T21" fmla="*/ 8 h 1476375"/>
                              <a:gd name="T22" fmla="*/ 155 w 1107281"/>
                              <a:gd name="T23" fmla="*/ 0 h 1476375"/>
                              <a:gd name="T24" fmla="*/ 160 w 1107281"/>
                              <a:gd name="T25" fmla="*/ 2 h 1476375"/>
                              <a:gd name="T26" fmla="*/ 159 w 1107281"/>
                              <a:gd name="T27" fmla="*/ 11 h 1476375"/>
                              <a:gd name="T28" fmla="*/ 158 w 1107281"/>
                              <a:gd name="T29" fmla="*/ 25 h 1476375"/>
                              <a:gd name="T30" fmla="*/ 155 w 1107281"/>
                              <a:gd name="T31" fmla="*/ 36 h 1476375"/>
                              <a:gd name="T32" fmla="*/ 149 w 1107281"/>
                              <a:gd name="T33" fmla="*/ 53 h 1476375"/>
                              <a:gd name="T34" fmla="*/ 140 w 1107281"/>
                              <a:gd name="T35" fmla="*/ 68 h 1476375"/>
                              <a:gd name="T36" fmla="*/ 132 w 1107281"/>
                              <a:gd name="T37" fmla="*/ 88 h 1476375"/>
                              <a:gd name="T38" fmla="*/ 121 w 1107281"/>
                              <a:gd name="T39" fmla="*/ 109 h 1476375"/>
                              <a:gd name="T40" fmla="*/ 105 w 1107281"/>
                              <a:gd name="T41" fmla="*/ 131 h 1476375"/>
                              <a:gd name="T42" fmla="*/ 85 w 1107281"/>
                              <a:gd name="T43" fmla="*/ 149 h 1476375"/>
                              <a:gd name="T44" fmla="*/ 64 w 1107281"/>
                              <a:gd name="T45" fmla="*/ 168 h 1476375"/>
                              <a:gd name="T46" fmla="*/ 47 w 1107281"/>
                              <a:gd name="T47" fmla="*/ 178 h 1476375"/>
                              <a:gd name="T48" fmla="*/ 30 w 1107281"/>
                              <a:gd name="T49" fmla="*/ 198 h 1476375"/>
                              <a:gd name="T50" fmla="*/ 27 w 1107281"/>
                              <a:gd name="T51" fmla="*/ 216 h 1476375"/>
                              <a:gd name="T52" fmla="*/ 14 w 1107281"/>
                              <a:gd name="T53" fmla="*/ 212 h 1476375"/>
                              <a:gd name="T54" fmla="*/ 9 w 1107281"/>
                              <a:gd name="T55" fmla="*/ 203 h 1476375"/>
                              <a:gd name="T56" fmla="*/ 0 w 1107281"/>
                              <a:gd name="T57" fmla="*/ 155 h 1476375"/>
                              <a:gd name="T58" fmla="*/ 11 w 1107281"/>
                              <a:gd name="T59" fmla="*/ 134 h 1476375"/>
                              <a:gd name="T60" fmla="*/ 23 w 1107281"/>
                              <a:gd name="T61" fmla="*/ 128 h 1476375"/>
                              <a:gd name="T62" fmla="*/ 29 w 1107281"/>
                              <a:gd name="T63" fmla="*/ 130 h 1476375"/>
                              <a:gd name="T64" fmla="*/ 42 w 1107281"/>
                              <a:gd name="T65" fmla="*/ 125 h 1476375"/>
                              <a:gd name="T66" fmla="*/ 61 w 1107281"/>
                              <a:gd name="T67" fmla="*/ 120 h 1476375"/>
                              <a:gd name="T68" fmla="*/ 80 w 1107281"/>
                              <a:gd name="T69" fmla="*/ 104 h 1476375"/>
                              <a:gd name="T70" fmla="*/ 100 w 1107281"/>
                              <a:gd name="T71" fmla="*/ 62 h 1476375"/>
                              <a:gd name="T72" fmla="*/ 86 w 1107281"/>
                              <a:gd name="T73" fmla="*/ 61 h 1476375"/>
                              <a:gd name="T74" fmla="*/ 38 w 1107281"/>
                              <a:gd name="T75" fmla="*/ 47 h 1476375"/>
                              <a:gd name="T76" fmla="*/ 27 w 1107281"/>
                              <a:gd name="T77" fmla="*/ 30 h 1476375"/>
                              <a:gd name="T78" fmla="*/ 33 w 1107281"/>
                              <a:gd name="T79" fmla="*/ 21 h 14763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1107281"/>
                              <a:gd name="T121" fmla="*/ 0 h 1476375"/>
                              <a:gd name="T122" fmla="*/ 1107281 w 1107281"/>
                              <a:gd name="T123" fmla="*/ 1476375 h 147637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1107281" h="1476375">
                                <a:moveTo>
                                  <a:pt x="228600" y="140494"/>
                                </a:moveTo>
                                <a:lnTo>
                                  <a:pt x="273843" y="183356"/>
                                </a:lnTo>
                                <a:lnTo>
                                  <a:pt x="347662" y="247650"/>
                                </a:lnTo>
                                <a:lnTo>
                                  <a:pt x="438150" y="226219"/>
                                </a:lnTo>
                                <a:lnTo>
                                  <a:pt x="516731" y="207169"/>
                                </a:lnTo>
                                <a:lnTo>
                                  <a:pt x="619125" y="180975"/>
                                </a:lnTo>
                                <a:lnTo>
                                  <a:pt x="719137" y="157162"/>
                                </a:lnTo>
                                <a:lnTo>
                                  <a:pt x="814387" y="145256"/>
                                </a:lnTo>
                                <a:lnTo>
                                  <a:pt x="907256" y="147637"/>
                                </a:lnTo>
                                <a:lnTo>
                                  <a:pt x="985837" y="107156"/>
                                </a:lnTo>
                                <a:lnTo>
                                  <a:pt x="1031081" y="54769"/>
                                </a:lnTo>
                                <a:lnTo>
                                  <a:pt x="1071562" y="0"/>
                                </a:lnTo>
                                <a:lnTo>
                                  <a:pt x="1107281" y="14287"/>
                                </a:lnTo>
                                <a:lnTo>
                                  <a:pt x="1102518" y="73819"/>
                                </a:lnTo>
                                <a:lnTo>
                                  <a:pt x="1092993" y="173831"/>
                                </a:lnTo>
                                <a:lnTo>
                                  <a:pt x="1071562" y="247650"/>
                                </a:lnTo>
                                <a:lnTo>
                                  <a:pt x="1031081" y="364331"/>
                                </a:lnTo>
                                <a:lnTo>
                                  <a:pt x="966787" y="464344"/>
                                </a:lnTo>
                                <a:lnTo>
                                  <a:pt x="912018" y="602456"/>
                                </a:lnTo>
                                <a:lnTo>
                                  <a:pt x="835818" y="742950"/>
                                </a:lnTo>
                                <a:lnTo>
                                  <a:pt x="728662" y="895350"/>
                                </a:lnTo>
                                <a:lnTo>
                                  <a:pt x="588494" y="1020926"/>
                                </a:lnTo>
                                <a:lnTo>
                                  <a:pt x="443060" y="1147718"/>
                                </a:lnTo>
                                <a:lnTo>
                                  <a:pt x="326843" y="1219259"/>
                                </a:lnTo>
                                <a:lnTo>
                                  <a:pt x="204787" y="1354931"/>
                                </a:lnTo>
                                <a:lnTo>
                                  <a:pt x="185737" y="1476375"/>
                                </a:lnTo>
                                <a:lnTo>
                                  <a:pt x="97631" y="1452562"/>
                                </a:lnTo>
                                <a:lnTo>
                                  <a:pt x="61912" y="1388269"/>
                                </a:lnTo>
                                <a:lnTo>
                                  <a:pt x="0" y="1064419"/>
                                </a:lnTo>
                                <a:lnTo>
                                  <a:pt x="76774" y="914886"/>
                                </a:lnTo>
                                <a:lnTo>
                                  <a:pt x="157237" y="877533"/>
                                </a:lnTo>
                                <a:lnTo>
                                  <a:pt x="202406" y="891778"/>
                                </a:lnTo>
                                <a:lnTo>
                                  <a:pt x="294084" y="854869"/>
                                </a:lnTo>
                                <a:lnTo>
                                  <a:pt x="421481" y="821531"/>
                                </a:lnTo>
                                <a:lnTo>
                                  <a:pt x="550068" y="715565"/>
                                </a:lnTo>
                                <a:lnTo>
                                  <a:pt x="695325" y="421481"/>
                                </a:lnTo>
                                <a:lnTo>
                                  <a:pt x="598884" y="419100"/>
                                </a:lnTo>
                                <a:lnTo>
                                  <a:pt x="260746" y="319087"/>
                                </a:lnTo>
                                <a:lnTo>
                                  <a:pt x="190500" y="202406"/>
                                </a:lnTo>
                                <a:lnTo>
                                  <a:pt x="228600" y="1404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4" name="Freeform 57"/>
                        <wps:cNvSpPr>
                          <a:spLocks/>
                        </wps:cNvSpPr>
                        <wps:spPr bwMode="auto">
                          <a:xfrm>
                            <a:off x="2698544" y="2432271"/>
                            <a:ext cx="141701" cy="98101"/>
                          </a:xfrm>
                          <a:custGeom>
                            <a:avLst/>
                            <a:gdLst>
                              <a:gd name="T0" fmla="*/ 89 w 846535"/>
                              <a:gd name="T1" fmla="*/ 0 h 582068"/>
                              <a:gd name="T2" fmla="*/ 63 w 846535"/>
                              <a:gd name="T3" fmla="*/ 0 h 582068"/>
                              <a:gd name="T4" fmla="*/ 48 w 846535"/>
                              <a:gd name="T5" fmla="*/ 4 h 582068"/>
                              <a:gd name="T6" fmla="*/ 47 w 846535"/>
                              <a:gd name="T7" fmla="*/ 16 h 582068"/>
                              <a:gd name="T8" fmla="*/ 37 w 846535"/>
                              <a:gd name="T9" fmla="*/ 26 h 582068"/>
                              <a:gd name="T10" fmla="*/ 27 w 846535"/>
                              <a:gd name="T11" fmla="*/ 37 h 582068"/>
                              <a:gd name="T12" fmla="*/ 26 w 846535"/>
                              <a:gd name="T13" fmla="*/ 53 h 582068"/>
                              <a:gd name="T14" fmla="*/ 14 w 846535"/>
                              <a:gd name="T15" fmla="*/ 63 h 582068"/>
                              <a:gd name="T16" fmla="*/ 9 w 846535"/>
                              <a:gd name="T17" fmla="*/ 77 h 582068"/>
                              <a:gd name="T18" fmla="*/ 0 w 846535"/>
                              <a:gd name="T19" fmla="*/ 86 h 582068"/>
                              <a:gd name="T20" fmla="*/ 55 w 846535"/>
                              <a:gd name="T21" fmla="*/ 87 h 582068"/>
                              <a:gd name="T22" fmla="*/ 69 w 846535"/>
                              <a:gd name="T23" fmla="*/ 75 h 582068"/>
                              <a:gd name="T24" fmla="*/ 72 w 846535"/>
                              <a:gd name="T25" fmla="*/ 50 h 582068"/>
                              <a:gd name="T26" fmla="*/ 71 w 846535"/>
                              <a:gd name="T27" fmla="*/ 31 h 582068"/>
                              <a:gd name="T28" fmla="*/ 117 w 846535"/>
                              <a:gd name="T29" fmla="*/ 31 h 582068"/>
                              <a:gd name="T30" fmla="*/ 123 w 846535"/>
                              <a:gd name="T31" fmla="*/ 15 h 582068"/>
                              <a:gd name="T32" fmla="*/ 122 w 846535"/>
                              <a:gd name="T33" fmla="*/ 1 h 582068"/>
                              <a:gd name="T34" fmla="*/ 89 w 846535"/>
                              <a:gd name="T35" fmla="*/ 0 h 582068"/>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w 846535"/>
                              <a:gd name="T55" fmla="*/ 0 h 582068"/>
                              <a:gd name="T56" fmla="*/ 846535 w 846535"/>
                              <a:gd name="T57" fmla="*/ 582068 h 582068"/>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T54" t="T55" r="T56" b="T57"/>
                            <a:pathLst>
                              <a:path w="846535" h="582068">
                                <a:moveTo>
                                  <a:pt x="611646" y="0"/>
                                </a:moveTo>
                                <a:lnTo>
                                  <a:pt x="438150" y="1043"/>
                                </a:lnTo>
                                <a:lnTo>
                                  <a:pt x="335421" y="28575"/>
                                </a:lnTo>
                                <a:lnTo>
                                  <a:pt x="323850" y="105818"/>
                                </a:lnTo>
                                <a:lnTo>
                                  <a:pt x="254458" y="173038"/>
                                </a:lnTo>
                                <a:lnTo>
                                  <a:pt x="185738" y="248693"/>
                                </a:lnTo>
                                <a:lnTo>
                                  <a:pt x="180975" y="353468"/>
                                </a:lnTo>
                                <a:lnTo>
                                  <a:pt x="97632" y="420143"/>
                                </a:lnTo>
                                <a:lnTo>
                                  <a:pt x="64294" y="517774"/>
                                </a:lnTo>
                                <a:lnTo>
                                  <a:pt x="0" y="574924"/>
                                </a:lnTo>
                                <a:lnTo>
                                  <a:pt x="381000" y="582068"/>
                                </a:lnTo>
                                <a:lnTo>
                                  <a:pt x="473869" y="498724"/>
                                </a:lnTo>
                                <a:lnTo>
                                  <a:pt x="494171" y="334963"/>
                                </a:lnTo>
                                <a:lnTo>
                                  <a:pt x="490538" y="209402"/>
                                </a:lnTo>
                                <a:lnTo>
                                  <a:pt x="804863" y="205830"/>
                                </a:lnTo>
                                <a:lnTo>
                                  <a:pt x="846535" y="101055"/>
                                </a:lnTo>
                                <a:lnTo>
                                  <a:pt x="840582" y="4615"/>
                                </a:lnTo>
                                <a:lnTo>
                                  <a:pt x="611646"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5" name="Freeform 59"/>
                        <wps:cNvSpPr>
                          <a:spLocks/>
                        </wps:cNvSpPr>
                        <wps:spPr bwMode="auto">
                          <a:xfrm>
                            <a:off x="3755851" y="3159461"/>
                            <a:ext cx="129243" cy="263158"/>
                          </a:xfrm>
                          <a:custGeom>
                            <a:avLst/>
                            <a:gdLst>
                              <a:gd name="T0" fmla="*/ 91 w 771858"/>
                              <a:gd name="T1" fmla="*/ 9 h 1571091"/>
                              <a:gd name="T2" fmla="*/ 90 w 771858"/>
                              <a:gd name="T3" fmla="*/ 19 h 1571091"/>
                              <a:gd name="T4" fmla="*/ 86 w 771858"/>
                              <a:gd name="T5" fmla="*/ 25 h 1571091"/>
                              <a:gd name="T6" fmla="*/ 82 w 771858"/>
                              <a:gd name="T7" fmla="*/ 27 h 1571091"/>
                              <a:gd name="T8" fmla="*/ 76 w 771858"/>
                              <a:gd name="T9" fmla="*/ 26 h 1571091"/>
                              <a:gd name="T10" fmla="*/ 73 w 771858"/>
                              <a:gd name="T11" fmla="*/ 30 h 1571091"/>
                              <a:gd name="T12" fmla="*/ 77 w 771858"/>
                              <a:gd name="T13" fmla="*/ 39 h 1571091"/>
                              <a:gd name="T14" fmla="*/ 70 w 771858"/>
                              <a:gd name="T15" fmla="*/ 41 h 1571091"/>
                              <a:gd name="T16" fmla="*/ 72 w 771858"/>
                              <a:gd name="T17" fmla="*/ 47 h 1571091"/>
                              <a:gd name="T18" fmla="*/ 65 w 771858"/>
                              <a:gd name="T19" fmla="*/ 52 h 1571091"/>
                              <a:gd name="T20" fmla="*/ 62 w 771858"/>
                              <a:gd name="T21" fmla="*/ 50 h 1571091"/>
                              <a:gd name="T22" fmla="*/ 56 w 771858"/>
                              <a:gd name="T23" fmla="*/ 56 h 1571091"/>
                              <a:gd name="T24" fmla="*/ 41 w 771858"/>
                              <a:gd name="T25" fmla="*/ 65 h 1571091"/>
                              <a:gd name="T26" fmla="*/ 32 w 771858"/>
                              <a:gd name="T27" fmla="*/ 68 h 1571091"/>
                              <a:gd name="T28" fmla="*/ 28 w 771858"/>
                              <a:gd name="T29" fmla="*/ 69 h 1571091"/>
                              <a:gd name="T30" fmla="*/ 23 w 771858"/>
                              <a:gd name="T31" fmla="*/ 69 h 1571091"/>
                              <a:gd name="T32" fmla="*/ 18 w 771858"/>
                              <a:gd name="T33" fmla="*/ 80 h 1571091"/>
                              <a:gd name="T34" fmla="*/ 15 w 771858"/>
                              <a:gd name="T35" fmla="*/ 88 h 1571091"/>
                              <a:gd name="T36" fmla="*/ 18 w 771858"/>
                              <a:gd name="T37" fmla="*/ 101 h 1571091"/>
                              <a:gd name="T38" fmla="*/ 19 w 771858"/>
                              <a:gd name="T39" fmla="*/ 113 h 1571091"/>
                              <a:gd name="T40" fmla="*/ 16 w 771858"/>
                              <a:gd name="T41" fmla="*/ 125 h 1571091"/>
                              <a:gd name="T42" fmla="*/ 15 w 771858"/>
                              <a:gd name="T43" fmla="*/ 134 h 1571091"/>
                              <a:gd name="T44" fmla="*/ 7 w 771858"/>
                              <a:gd name="T45" fmla="*/ 148 h 1571091"/>
                              <a:gd name="T46" fmla="*/ 0 w 771858"/>
                              <a:gd name="T47" fmla="*/ 157 h 1571091"/>
                              <a:gd name="T48" fmla="*/ 4 w 771858"/>
                              <a:gd name="T49" fmla="*/ 163 h 1571091"/>
                              <a:gd name="T50" fmla="*/ 4 w 771858"/>
                              <a:gd name="T51" fmla="*/ 172 h 1571091"/>
                              <a:gd name="T52" fmla="*/ 6 w 771858"/>
                              <a:gd name="T53" fmla="*/ 178 h 1571091"/>
                              <a:gd name="T54" fmla="*/ 6 w 771858"/>
                              <a:gd name="T55" fmla="*/ 186 h 1571091"/>
                              <a:gd name="T56" fmla="*/ 11 w 771858"/>
                              <a:gd name="T57" fmla="*/ 198 h 1571091"/>
                              <a:gd name="T58" fmla="*/ 16 w 771858"/>
                              <a:gd name="T59" fmla="*/ 206 h 1571091"/>
                              <a:gd name="T60" fmla="*/ 13 w 771858"/>
                              <a:gd name="T61" fmla="*/ 213 h 1571091"/>
                              <a:gd name="T62" fmla="*/ 11 w 771858"/>
                              <a:gd name="T63" fmla="*/ 218 h 1571091"/>
                              <a:gd name="T64" fmla="*/ 10 w 771858"/>
                              <a:gd name="T65" fmla="*/ 222 h 1571091"/>
                              <a:gd name="T66" fmla="*/ 16 w 771858"/>
                              <a:gd name="T67" fmla="*/ 228 h 1571091"/>
                              <a:gd name="T68" fmla="*/ 26 w 771858"/>
                              <a:gd name="T69" fmla="*/ 224 h 1571091"/>
                              <a:gd name="T70" fmla="*/ 36 w 771858"/>
                              <a:gd name="T71" fmla="*/ 221 h 1571091"/>
                              <a:gd name="T72" fmla="*/ 45 w 771858"/>
                              <a:gd name="T73" fmla="*/ 218 h 1571091"/>
                              <a:gd name="T74" fmla="*/ 55 w 771858"/>
                              <a:gd name="T75" fmla="*/ 213 h 1571091"/>
                              <a:gd name="T76" fmla="*/ 60 w 771858"/>
                              <a:gd name="T77" fmla="*/ 207 h 1571091"/>
                              <a:gd name="T78" fmla="*/ 72 w 771858"/>
                              <a:gd name="T79" fmla="*/ 186 h 1571091"/>
                              <a:gd name="T80" fmla="*/ 81 w 771858"/>
                              <a:gd name="T81" fmla="*/ 147 h 1571091"/>
                              <a:gd name="T82" fmla="*/ 84 w 771858"/>
                              <a:gd name="T83" fmla="*/ 123 h 1571091"/>
                              <a:gd name="T84" fmla="*/ 91 w 771858"/>
                              <a:gd name="T85" fmla="*/ 107 h 1571091"/>
                              <a:gd name="T86" fmla="*/ 99 w 771858"/>
                              <a:gd name="T87" fmla="*/ 96 h 1571091"/>
                              <a:gd name="T88" fmla="*/ 101 w 771858"/>
                              <a:gd name="T89" fmla="*/ 87 h 1571091"/>
                              <a:gd name="T90" fmla="*/ 99 w 771858"/>
                              <a:gd name="T91" fmla="*/ 80 h 1571091"/>
                              <a:gd name="T92" fmla="*/ 101 w 771858"/>
                              <a:gd name="T93" fmla="*/ 75 h 1571091"/>
                              <a:gd name="T94" fmla="*/ 96 w 771858"/>
                              <a:gd name="T95" fmla="*/ 66 h 1571091"/>
                              <a:gd name="T96" fmla="*/ 97 w 771858"/>
                              <a:gd name="T97" fmla="*/ 61 h 1571091"/>
                              <a:gd name="T98" fmla="*/ 102 w 771858"/>
                              <a:gd name="T99" fmla="*/ 59 h 1571091"/>
                              <a:gd name="T100" fmla="*/ 104 w 771858"/>
                              <a:gd name="T101" fmla="*/ 64 h 1571091"/>
                              <a:gd name="T102" fmla="*/ 105 w 771858"/>
                              <a:gd name="T103" fmla="*/ 67 h 1571091"/>
                              <a:gd name="T104" fmla="*/ 109 w 771858"/>
                              <a:gd name="T105" fmla="*/ 63 h 1571091"/>
                              <a:gd name="T106" fmla="*/ 112 w 771858"/>
                              <a:gd name="T107" fmla="*/ 57 h 1571091"/>
                              <a:gd name="T108" fmla="*/ 108 w 771858"/>
                              <a:gd name="T109" fmla="*/ 50 h 1571091"/>
                              <a:gd name="T110" fmla="*/ 108 w 771858"/>
                              <a:gd name="T111" fmla="*/ 39 h 1571091"/>
                              <a:gd name="T112" fmla="*/ 106 w 771858"/>
                              <a:gd name="T113" fmla="*/ 18 h 1571091"/>
                              <a:gd name="T114" fmla="*/ 101 w 771858"/>
                              <a:gd name="T115" fmla="*/ 10 h 1571091"/>
                              <a:gd name="T116" fmla="*/ 98 w 771858"/>
                              <a:gd name="T117" fmla="*/ 0 h 1571091"/>
                              <a:gd name="T118" fmla="*/ 94 w 771858"/>
                              <a:gd name="T119" fmla="*/ 3 h 1571091"/>
                              <a:gd name="T120" fmla="*/ 91 w 771858"/>
                              <a:gd name="T121" fmla="*/ 9 h 157109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771858"/>
                              <a:gd name="T184" fmla="*/ 0 h 1571091"/>
                              <a:gd name="T185" fmla="*/ 771858 w 771858"/>
                              <a:gd name="T186" fmla="*/ 1571091 h 157109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771858" h="1571091">
                                <a:moveTo>
                                  <a:pt x="625523" y="60989"/>
                                </a:moveTo>
                                <a:lnTo>
                                  <a:pt x="623220" y="132316"/>
                                </a:lnTo>
                                <a:lnTo>
                                  <a:pt x="595126" y="170344"/>
                                </a:lnTo>
                                <a:lnTo>
                                  <a:pt x="563095" y="189685"/>
                                </a:lnTo>
                                <a:lnTo>
                                  <a:pt x="523325" y="179151"/>
                                </a:lnTo>
                                <a:lnTo>
                                  <a:pt x="505886" y="209483"/>
                                </a:lnTo>
                                <a:lnTo>
                                  <a:pt x="532084" y="265284"/>
                                </a:lnTo>
                                <a:lnTo>
                                  <a:pt x="482001" y="281201"/>
                                </a:lnTo>
                                <a:lnTo>
                                  <a:pt x="497205" y="325947"/>
                                </a:lnTo>
                                <a:lnTo>
                                  <a:pt x="451059" y="360551"/>
                                </a:lnTo>
                                <a:lnTo>
                                  <a:pt x="425609" y="346006"/>
                                </a:lnTo>
                                <a:lnTo>
                                  <a:pt x="389023" y="387002"/>
                                </a:lnTo>
                                <a:lnTo>
                                  <a:pt x="283505" y="446133"/>
                                </a:lnTo>
                                <a:lnTo>
                                  <a:pt x="219103" y="466060"/>
                                </a:lnTo>
                                <a:lnTo>
                                  <a:pt x="194129" y="477769"/>
                                </a:lnTo>
                                <a:lnTo>
                                  <a:pt x="154988" y="477073"/>
                                </a:lnTo>
                                <a:lnTo>
                                  <a:pt x="127083" y="550271"/>
                                </a:lnTo>
                                <a:lnTo>
                                  <a:pt x="102204" y="609409"/>
                                </a:lnTo>
                                <a:lnTo>
                                  <a:pt x="121254" y="695134"/>
                                </a:lnTo>
                                <a:lnTo>
                                  <a:pt x="133160" y="776097"/>
                                </a:lnTo>
                                <a:lnTo>
                                  <a:pt x="107486" y="858278"/>
                                </a:lnTo>
                                <a:lnTo>
                                  <a:pt x="100991" y="921709"/>
                                </a:lnTo>
                                <a:lnTo>
                                  <a:pt x="49198" y="1016914"/>
                                </a:lnTo>
                                <a:lnTo>
                                  <a:pt x="0" y="1081588"/>
                                </a:lnTo>
                                <a:lnTo>
                                  <a:pt x="26004" y="1123759"/>
                                </a:lnTo>
                                <a:lnTo>
                                  <a:pt x="30766" y="1188053"/>
                                </a:lnTo>
                                <a:lnTo>
                                  <a:pt x="40291" y="1228534"/>
                                </a:lnTo>
                                <a:lnTo>
                                  <a:pt x="45054" y="1280922"/>
                                </a:lnTo>
                                <a:lnTo>
                                  <a:pt x="73629" y="1361884"/>
                                </a:lnTo>
                                <a:lnTo>
                                  <a:pt x="111729" y="1421415"/>
                                </a:lnTo>
                                <a:lnTo>
                                  <a:pt x="90298" y="1464278"/>
                                </a:lnTo>
                                <a:lnTo>
                                  <a:pt x="73629" y="1502378"/>
                                </a:lnTo>
                                <a:lnTo>
                                  <a:pt x="69315" y="1530552"/>
                                </a:lnTo>
                                <a:lnTo>
                                  <a:pt x="109628" y="1571091"/>
                                </a:lnTo>
                                <a:lnTo>
                                  <a:pt x="181020" y="1539780"/>
                                </a:lnTo>
                                <a:lnTo>
                                  <a:pt x="248128" y="1520272"/>
                                </a:lnTo>
                                <a:lnTo>
                                  <a:pt x="309825" y="1499924"/>
                                </a:lnTo>
                                <a:lnTo>
                                  <a:pt x="378429" y="1464278"/>
                                </a:lnTo>
                                <a:lnTo>
                                  <a:pt x="411766" y="1426178"/>
                                </a:lnTo>
                                <a:lnTo>
                                  <a:pt x="497491" y="1278540"/>
                                </a:lnTo>
                                <a:lnTo>
                                  <a:pt x="561785" y="1014222"/>
                                </a:lnTo>
                                <a:lnTo>
                                  <a:pt x="578603" y="845977"/>
                                </a:lnTo>
                                <a:lnTo>
                                  <a:pt x="630582" y="736230"/>
                                </a:lnTo>
                                <a:lnTo>
                                  <a:pt x="685610" y="664178"/>
                                </a:lnTo>
                                <a:lnTo>
                                  <a:pt x="697516" y="599884"/>
                                </a:lnTo>
                                <a:lnTo>
                                  <a:pt x="681131" y="547720"/>
                                </a:lnTo>
                                <a:lnTo>
                                  <a:pt x="694906" y="513704"/>
                                </a:lnTo>
                                <a:lnTo>
                                  <a:pt x="663235" y="453780"/>
                                </a:lnTo>
                                <a:lnTo>
                                  <a:pt x="668026" y="420395"/>
                                </a:lnTo>
                                <a:lnTo>
                                  <a:pt x="700126" y="404805"/>
                                </a:lnTo>
                                <a:lnTo>
                                  <a:pt x="715125" y="438300"/>
                                </a:lnTo>
                                <a:lnTo>
                                  <a:pt x="726324" y="460607"/>
                                </a:lnTo>
                                <a:lnTo>
                                  <a:pt x="754622" y="433831"/>
                                </a:lnTo>
                                <a:lnTo>
                                  <a:pt x="771858" y="392248"/>
                                </a:lnTo>
                                <a:lnTo>
                                  <a:pt x="745795" y="343947"/>
                                </a:lnTo>
                                <a:lnTo>
                                  <a:pt x="744366" y="265183"/>
                                </a:lnTo>
                                <a:lnTo>
                                  <a:pt x="731057" y="126607"/>
                                </a:lnTo>
                                <a:lnTo>
                                  <a:pt x="697596" y="67185"/>
                                </a:lnTo>
                                <a:lnTo>
                                  <a:pt x="678387" y="0"/>
                                </a:lnTo>
                                <a:lnTo>
                                  <a:pt x="646424" y="23091"/>
                                </a:lnTo>
                                <a:lnTo>
                                  <a:pt x="625523" y="609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6" name="Freeform 60"/>
                        <wps:cNvSpPr>
                          <a:spLocks/>
                        </wps:cNvSpPr>
                        <wps:spPr bwMode="auto">
                          <a:xfrm>
                            <a:off x="2894745" y="2678301"/>
                            <a:ext cx="147930" cy="96543"/>
                          </a:xfrm>
                          <a:custGeom>
                            <a:avLst/>
                            <a:gdLst>
                              <a:gd name="T0" fmla="*/ 89 w 884634"/>
                              <a:gd name="T1" fmla="*/ 0 h 577358"/>
                              <a:gd name="T2" fmla="*/ 70 w 884634"/>
                              <a:gd name="T3" fmla="*/ 1 h 577358"/>
                              <a:gd name="T4" fmla="*/ 56 w 884634"/>
                              <a:gd name="T5" fmla="*/ 6 h 577358"/>
                              <a:gd name="T6" fmla="*/ 47 w 884634"/>
                              <a:gd name="T7" fmla="*/ 10 h 577358"/>
                              <a:gd name="T8" fmla="*/ 40 w 884634"/>
                              <a:gd name="T9" fmla="*/ 17 h 577358"/>
                              <a:gd name="T10" fmla="*/ 32 w 884634"/>
                              <a:gd name="T11" fmla="*/ 22 h 577358"/>
                              <a:gd name="T12" fmla="*/ 17 w 884634"/>
                              <a:gd name="T13" fmla="*/ 33 h 577358"/>
                              <a:gd name="T14" fmla="*/ 19 w 884634"/>
                              <a:gd name="T15" fmla="*/ 40 h 577358"/>
                              <a:gd name="T16" fmla="*/ 13 w 884634"/>
                              <a:gd name="T17" fmla="*/ 42 h 577358"/>
                              <a:gd name="T18" fmla="*/ 6 w 884634"/>
                              <a:gd name="T19" fmla="*/ 47 h 577358"/>
                              <a:gd name="T20" fmla="*/ 0 w 884634"/>
                              <a:gd name="T21" fmla="*/ 54 h 577358"/>
                              <a:gd name="T22" fmla="*/ 2 w 884634"/>
                              <a:gd name="T23" fmla="*/ 63 h 577358"/>
                              <a:gd name="T24" fmla="*/ 1 w 884634"/>
                              <a:gd name="T25" fmla="*/ 72 h 577358"/>
                              <a:gd name="T26" fmla="*/ 7 w 884634"/>
                              <a:gd name="T27" fmla="*/ 79 h 577358"/>
                              <a:gd name="T28" fmla="*/ 17 w 884634"/>
                              <a:gd name="T29" fmla="*/ 83 h 577358"/>
                              <a:gd name="T30" fmla="*/ 31 w 884634"/>
                              <a:gd name="T31" fmla="*/ 79 h 577358"/>
                              <a:gd name="T32" fmla="*/ 39 w 884634"/>
                              <a:gd name="T33" fmla="*/ 82 h 577358"/>
                              <a:gd name="T34" fmla="*/ 41 w 884634"/>
                              <a:gd name="T35" fmla="*/ 73 h 577358"/>
                              <a:gd name="T36" fmla="*/ 40 w 884634"/>
                              <a:gd name="T37" fmla="*/ 62 h 577358"/>
                              <a:gd name="T38" fmla="*/ 48 w 884634"/>
                              <a:gd name="T39" fmla="*/ 62 h 577358"/>
                              <a:gd name="T40" fmla="*/ 64 w 884634"/>
                              <a:gd name="T41" fmla="*/ 61 h 577358"/>
                              <a:gd name="T42" fmla="*/ 82 w 884634"/>
                              <a:gd name="T43" fmla="*/ 61 h 577358"/>
                              <a:gd name="T44" fmla="*/ 90 w 884634"/>
                              <a:gd name="T45" fmla="*/ 65 h 577358"/>
                              <a:gd name="T46" fmla="*/ 98 w 884634"/>
                              <a:gd name="T47" fmla="*/ 62 h 577358"/>
                              <a:gd name="T48" fmla="*/ 104 w 884634"/>
                              <a:gd name="T49" fmla="*/ 58 h 577358"/>
                              <a:gd name="T50" fmla="*/ 115 w 884634"/>
                              <a:gd name="T51" fmla="*/ 58 h 577358"/>
                              <a:gd name="T52" fmla="*/ 119 w 884634"/>
                              <a:gd name="T53" fmla="*/ 49 h 577358"/>
                              <a:gd name="T54" fmla="*/ 127 w 884634"/>
                              <a:gd name="T55" fmla="*/ 40 h 577358"/>
                              <a:gd name="T56" fmla="*/ 108 w 884634"/>
                              <a:gd name="T57" fmla="*/ 35 h 577358"/>
                              <a:gd name="T58" fmla="*/ 101 w 884634"/>
                              <a:gd name="T59" fmla="*/ 26 h 577358"/>
                              <a:gd name="T60" fmla="*/ 93 w 884634"/>
                              <a:gd name="T61" fmla="*/ 16 h 577358"/>
                              <a:gd name="T62" fmla="*/ 89 w 884634"/>
                              <a:gd name="T63" fmla="*/ 0 h 577358"/>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884634"/>
                              <a:gd name="T97" fmla="*/ 0 h 577358"/>
                              <a:gd name="T98" fmla="*/ 884634 w 884634"/>
                              <a:gd name="T99" fmla="*/ 577358 h 577358"/>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884634" h="577358">
                                <a:moveTo>
                                  <a:pt x="616743" y="0"/>
                                </a:moveTo>
                                <a:lnTo>
                                  <a:pt x="488156" y="4763"/>
                                </a:lnTo>
                                <a:lnTo>
                                  <a:pt x="388143" y="40482"/>
                                </a:lnTo>
                                <a:lnTo>
                                  <a:pt x="328612" y="69057"/>
                                </a:lnTo>
                                <a:lnTo>
                                  <a:pt x="276225" y="119063"/>
                                </a:lnTo>
                                <a:lnTo>
                                  <a:pt x="223837" y="154782"/>
                                </a:lnTo>
                                <a:lnTo>
                                  <a:pt x="117871" y="230982"/>
                                </a:lnTo>
                                <a:lnTo>
                                  <a:pt x="128587" y="279797"/>
                                </a:lnTo>
                                <a:lnTo>
                                  <a:pt x="90487" y="295275"/>
                                </a:lnTo>
                                <a:lnTo>
                                  <a:pt x="39290" y="328613"/>
                                </a:lnTo>
                                <a:lnTo>
                                  <a:pt x="0" y="376238"/>
                                </a:lnTo>
                                <a:lnTo>
                                  <a:pt x="16668" y="438150"/>
                                </a:lnTo>
                                <a:lnTo>
                                  <a:pt x="7143" y="500063"/>
                                </a:lnTo>
                                <a:lnTo>
                                  <a:pt x="51531" y="546121"/>
                                </a:lnTo>
                                <a:lnTo>
                                  <a:pt x="114633" y="577358"/>
                                </a:lnTo>
                                <a:lnTo>
                                  <a:pt x="214849" y="546442"/>
                                </a:lnTo>
                                <a:lnTo>
                                  <a:pt x="267046" y="571776"/>
                                </a:lnTo>
                                <a:lnTo>
                                  <a:pt x="283368" y="509588"/>
                                </a:lnTo>
                                <a:lnTo>
                                  <a:pt x="276225" y="431007"/>
                                </a:lnTo>
                                <a:lnTo>
                                  <a:pt x="334228" y="431172"/>
                                </a:lnTo>
                                <a:lnTo>
                                  <a:pt x="442912" y="426244"/>
                                </a:lnTo>
                                <a:lnTo>
                                  <a:pt x="571625" y="423109"/>
                                </a:lnTo>
                                <a:lnTo>
                                  <a:pt x="621506" y="452438"/>
                                </a:lnTo>
                                <a:lnTo>
                                  <a:pt x="678656" y="431007"/>
                                </a:lnTo>
                                <a:lnTo>
                                  <a:pt x="722432" y="403478"/>
                                </a:lnTo>
                                <a:lnTo>
                                  <a:pt x="799356" y="403021"/>
                                </a:lnTo>
                                <a:lnTo>
                                  <a:pt x="826617" y="343392"/>
                                </a:lnTo>
                                <a:lnTo>
                                  <a:pt x="884634" y="280988"/>
                                </a:lnTo>
                                <a:lnTo>
                                  <a:pt x="746530" y="243945"/>
                                </a:lnTo>
                                <a:lnTo>
                                  <a:pt x="704850" y="178594"/>
                                </a:lnTo>
                                <a:lnTo>
                                  <a:pt x="642937" y="114300"/>
                                </a:lnTo>
                                <a:lnTo>
                                  <a:pt x="616743"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7" name="Freeform 65"/>
                        <wps:cNvSpPr>
                          <a:spLocks/>
                        </wps:cNvSpPr>
                        <wps:spPr bwMode="auto">
                          <a:xfrm>
                            <a:off x="3737164" y="2715672"/>
                            <a:ext cx="24914" cy="34257"/>
                          </a:xfrm>
                          <a:custGeom>
                            <a:avLst/>
                            <a:gdLst>
                              <a:gd name="T0" fmla="*/ 13 w 149562"/>
                              <a:gd name="T1" fmla="*/ 0 h 204788"/>
                              <a:gd name="T2" fmla="*/ 11 w 149562"/>
                              <a:gd name="T3" fmla="*/ 4 h 204788"/>
                              <a:gd name="T4" fmla="*/ 5 w 149562"/>
                              <a:gd name="T5" fmla="*/ 6 h 204788"/>
                              <a:gd name="T6" fmla="*/ 0 w 149562"/>
                              <a:gd name="T7" fmla="*/ 16 h 204788"/>
                              <a:gd name="T8" fmla="*/ 0 w 149562"/>
                              <a:gd name="T9" fmla="*/ 27 h 204788"/>
                              <a:gd name="T10" fmla="*/ 8 w 149562"/>
                              <a:gd name="T11" fmla="*/ 28 h 204788"/>
                              <a:gd name="T12" fmla="*/ 14 w 149562"/>
                              <a:gd name="T13" fmla="*/ 30 h 204788"/>
                              <a:gd name="T14" fmla="*/ 19 w 149562"/>
                              <a:gd name="T15" fmla="*/ 21 h 204788"/>
                              <a:gd name="T16" fmla="*/ 19 w 149562"/>
                              <a:gd name="T17" fmla="*/ 18 h 204788"/>
                              <a:gd name="T18" fmla="*/ 14 w 149562"/>
                              <a:gd name="T19" fmla="*/ 19 h 204788"/>
                              <a:gd name="T20" fmla="*/ 11 w 149562"/>
                              <a:gd name="T21" fmla="*/ 21 h 204788"/>
                              <a:gd name="T22" fmla="*/ 8 w 149562"/>
                              <a:gd name="T23" fmla="*/ 21 h 204788"/>
                              <a:gd name="T24" fmla="*/ 7 w 149562"/>
                              <a:gd name="T25" fmla="*/ 19 h 204788"/>
                              <a:gd name="T26" fmla="*/ 11 w 149562"/>
                              <a:gd name="T27" fmla="*/ 17 h 204788"/>
                              <a:gd name="T28" fmla="*/ 15 w 149562"/>
                              <a:gd name="T29" fmla="*/ 13 h 204788"/>
                              <a:gd name="T30" fmla="*/ 21 w 149562"/>
                              <a:gd name="T31" fmla="*/ 12 h 204788"/>
                              <a:gd name="T32" fmla="*/ 20 w 149562"/>
                              <a:gd name="T33" fmla="*/ 7 h 204788"/>
                              <a:gd name="T34" fmla="*/ 17 w 149562"/>
                              <a:gd name="T35" fmla="*/ 4 h 204788"/>
                              <a:gd name="T36" fmla="*/ 13 w 149562"/>
                              <a:gd name="T37" fmla="*/ 0 h 204788"/>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49562"/>
                              <a:gd name="T58" fmla="*/ 0 h 204788"/>
                              <a:gd name="T59" fmla="*/ 149562 w 149562"/>
                              <a:gd name="T60" fmla="*/ 204788 h 204788"/>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49562" h="204788">
                                <a:moveTo>
                                  <a:pt x="94060" y="0"/>
                                </a:moveTo>
                                <a:lnTo>
                                  <a:pt x="80963" y="28575"/>
                                </a:lnTo>
                                <a:lnTo>
                                  <a:pt x="38100" y="45244"/>
                                </a:lnTo>
                                <a:lnTo>
                                  <a:pt x="0" y="111919"/>
                                </a:lnTo>
                                <a:lnTo>
                                  <a:pt x="2382" y="186928"/>
                                </a:lnTo>
                                <a:lnTo>
                                  <a:pt x="55730" y="197936"/>
                                </a:lnTo>
                                <a:lnTo>
                                  <a:pt x="96441" y="204788"/>
                                </a:lnTo>
                                <a:lnTo>
                                  <a:pt x="135732" y="147638"/>
                                </a:lnTo>
                                <a:lnTo>
                                  <a:pt x="133233" y="125252"/>
                                </a:lnTo>
                                <a:lnTo>
                                  <a:pt x="97322" y="129297"/>
                                </a:lnTo>
                                <a:lnTo>
                                  <a:pt x="77105" y="148332"/>
                                </a:lnTo>
                                <a:lnTo>
                                  <a:pt x="54837" y="148736"/>
                                </a:lnTo>
                                <a:lnTo>
                                  <a:pt x="47729" y="134723"/>
                                </a:lnTo>
                                <a:lnTo>
                                  <a:pt x="74839" y="117826"/>
                                </a:lnTo>
                                <a:lnTo>
                                  <a:pt x="105148" y="88425"/>
                                </a:lnTo>
                                <a:lnTo>
                                  <a:pt x="149562" y="80831"/>
                                </a:lnTo>
                                <a:lnTo>
                                  <a:pt x="142125" y="48721"/>
                                </a:lnTo>
                                <a:lnTo>
                                  <a:pt x="121138" y="25343"/>
                                </a:lnTo>
                                <a:lnTo>
                                  <a:pt x="94060"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8" name="Freeform 66"/>
                        <wps:cNvSpPr>
                          <a:spLocks/>
                        </wps:cNvSpPr>
                        <wps:spPr bwMode="auto">
                          <a:xfrm>
                            <a:off x="3589235" y="2857374"/>
                            <a:ext cx="149487" cy="155715"/>
                          </a:xfrm>
                          <a:custGeom>
                            <a:avLst/>
                            <a:gdLst>
                              <a:gd name="T0" fmla="*/ 2147483647 w 480"/>
                              <a:gd name="T1" fmla="*/ 2147483647 h 498"/>
                              <a:gd name="T2" fmla="*/ 0 w 480"/>
                              <a:gd name="T3" fmla="*/ 2147483647 h 498"/>
                              <a:gd name="T4" fmla="*/ 2147483647 w 480"/>
                              <a:gd name="T5" fmla="*/ 2147483647 h 498"/>
                              <a:gd name="T6" fmla="*/ 2147483647 w 480"/>
                              <a:gd name="T7" fmla="*/ 2147483647 h 498"/>
                              <a:gd name="T8" fmla="*/ 2147483647 w 480"/>
                              <a:gd name="T9" fmla="*/ 2147483647 h 498"/>
                              <a:gd name="T10" fmla="*/ 2147483647 w 480"/>
                              <a:gd name="T11" fmla="*/ 2147483647 h 498"/>
                              <a:gd name="T12" fmla="*/ 2147483647 w 480"/>
                              <a:gd name="T13" fmla="*/ 2147483647 h 498"/>
                              <a:gd name="T14" fmla="*/ 2147483647 w 480"/>
                              <a:gd name="T15" fmla="*/ 2147483647 h 498"/>
                              <a:gd name="T16" fmla="*/ 2147483647 w 480"/>
                              <a:gd name="T17" fmla="*/ 2147483647 h 498"/>
                              <a:gd name="T18" fmla="*/ 2147483647 w 480"/>
                              <a:gd name="T19" fmla="*/ 2147483647 h 498"/>
                              <a:gd name="T20" fmla="*/ 2147483647 w 480"/>
                              <a:gd name="T21" fmla="*/ 2147483647 h 498"/>
                              <a:gd name="T22" fmla="*/ 2147483647 w 480"/>
                              <a:gd name="T23" fmla="*/ 2147483647 h 498"/>
                              <a:gd name="T24" fmla="*/ 2147483647 w 480"/>
                              <a:gd name="T25" fmla="*/ 2147483647 h 498"/>
                              <a:gd name="T26" fmla="*/ 2147483647 w 480"/>
                              <a:gd name="T27" fmla="*/ 2147483647 h 498"/>
                              <a:gd name="T28" fmla="*/ 2147483647 w 480"/>
                              <a:gd name="T29" fmla="*/ 2147483647 h 498"/>
                              <a:gd name="T30" fmla="*/ 2147483647 w 480"/>
                              <a:gd name="T31" fmla="*/ 2147483647 h 498"/>
                              <a:gd name="T32" fmla="*/ 2147483647 w 480"/>
                              <a:gd name="T33" fmla="*/ 2147483647 h 498"/>
                              <a:gd name="T34" fmla="*/ 2147483647 w 480"/>
                              <a:gd name="T35" fmla="*/ 2147483647 h 498"/>
                              <a:gd name="T36" fmla="*/ 2147483647 w 480"/>
                              <a:gd name="T37" fmla="*/ 2147483647 h 498"/>
                              <a:gd name="T38" fmla="*/ 2147483647 w 480"/>
                              <a:gd name="T39" fmla="*/ 2147483647 h 498"/>
                              <a:gd name="T40" fmla="*/ 2147483647 w 480"/>
                              <a:gd name="T41" fmla="*/ 2147483647 h 498"/>
                              <a:gd name="T42" fmla="*/ 2147483647 w 480"/>
                              <a:gd name="T43" fmla="*/ 2147483647 h 498"/>
                              <a:gd name="T44" fmla="*/ 2147483647 w 480"/>
                              <a:gd name="T45" fmla="*/ 2147483647 h 498"/>
                              <a:gd name="T46" fmla="*/ 2147483647 w 480"/>
                              <a:gd name="T47" fmla="*/ 2147483647 h 498"/>
                              <a:gd name="T48" fmla="*/ 2147483647 w 480"/>
                              <a:gd name="T49" fmla="*/ 2147483647 h 498"/>
                              <a:gd name="T50" fmla="*/ 2147483647 w 480"/>
                              <a:gd name="T51" fmla="*/ 2147483647 h 498"/>
                              <a:gd name="T52" fmla="*/ 2147483647 w 480"/>
                              <a:gd name="T53" fmla="*/ 2147483647 h 498"/>
                              <a:gd name="T54" fmla="*/ 2147483647 w 480"/>
                              <a:gd name="T55" fmla="*/ 2147483647 h 498"/>
                              <a:gd name="T56" fmla="*/ 2147483647 w 480"/>
                              <a:gd name="T57" fmla="*/ 2147483647 h 498"/>
                              <a:gd name="T58" fmla="*/ 2147483647 w 480"/>
                              <a:gd name="T59" fmla="*/ 2147483647 h 498"/>
                              <a:gd name="T60" fmla="*/ 2147483647 w 480"/>
                              <a:gd name="T61" fmla="*/ 2147483647 h 498"/>
                              <a:gd name="T62" fmla="*/ 2147483647 w 480"/>
                              <a:gd name="T63" fmla="*/ 2147483647 h 498"/>
                              <a:gd name="T64" fmla="*/ 2147483647 w 480"/>
                              <a:gd name="T65" fmla="*/ 2147483647 h 498"/>
                              <a:gd name="T66" fmla="*/ 2147483647 w 480"/>
                              <a:gd name="T67" fmla="*/ 2147483647 h 498"/>
                              <a:gd name="T68" fmla="*/ 2147483647 w 480"/>
                              <a:gd name="T69" fmla="*/ 2147483647 h 498"/>
                              <a:gd name="T70" fmla="*/ 2147483647 w 480"/>
                              <a:gd name="T71" fmla="*/ 2147483647 h 498"/>
                              <a:gd name="T72" fmla="*/ 2147483647 w 480"/>
                              <a:gd name="T73" fmla="*/ 2147483647 h 498"/>
                              <a:gd name="T74" fmla="*/ 2147483647 w 480"/>
                              <a:gd name="T75" fmla="*/ 2147483647 h 498"/>
                              <a:gd name="T76" fmla="*/ 2147483647 w 480"/>
                              <a:gd name="T77" fmla="*/ 2147483647 h 498"/>
                              <a:gd name="T78" fmla="*/ 2147483647 w 480"/>
                              <a:gd name="T79" fmla="*/ 2147483647 h 498"/>
                              <a:gd name="T80" fmla="*/ 2147483647 w 480"/>
                              <a:gd name="T81" fmla="*/ 0 h 498"/>
                              <a:gd name="T82" fmla="*/ 2147483647 w 480"/>
                              <a:gd name="T83" fmla="*/ 2147483647 h 498"/>
                              <a:gd name="T84" fmla="*/ 2147483647 w 480"/>
                              <a:gd name="T85" fmla="*/ 2147483647 h 49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480"/>
                              <a:gd name="T130" fmla="*/ 0 h 498"/>
                              <a:gd name="T131" fmla="*/ 480 w 480"/>
                              <a:gd name="T132" fmla="*/ 498 h 498"/>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480" h="498">
                                <a:moveTo>
                                  <a:pt x="28" y="24"/>
                                </a:moveTo>
                                <a:lnTo>
                                  <a:pt x="0" y="36"/>
                                </a:lnTo>
                                <a:lnTo>
                                  <a:pt x="41" y="92"/>
                                </a:lnTo>
                                <a:lnTo>
                                  <a:pt x="64" y="139"/>
                                </a:lnTo>
                                <a:lnTo>
                                  <a:pt x="95" y="147"/>
                                </a:lnTo>
                                <a:lnTo>
                                  <a:pt x="103" y="174"/>
                                </a:lnTo>
                                <a:lnTo>
                                  <a:pt x="107" y="199"/>
                                </a:lnTo>
                                <a:lnTo>
                                  <a:pt x="74" y="229"/>
                                </a:lnTo>
                                <a:lnTo>
                                  <a:pt x="41" y="285"/>
                                </a:lnTo>
                                <a:lnTo>
                                  <a:pt x="57" y="309"/>
                                </a:lnTo>
                                <a:lnTo>
                                  <a:pt x="86" y="303"/>
                                </a:lnTo>
                                <a:lnTo>
                                  <a:pt x="98" y="318"/>
                                </a:lnTo>
                                <a:lnTo>
                                  <a:pt x="79" y="335"/>
                                </a:lnTo>
                                <a:lnTo>
                                  <a:pt x="59" y="333"/>
                                </a:lnTo>
                                <a:lnTo>
                                  <a:pt x="60" y="351"/>
                                </a:lnTo>
                                <a:lnTo>
                                  <a:pt x="83" y="365"/>
                                </a:lnTo>
                                <a:lnTo>
                                  <a:pt x="108" y="375"/>
                                </a:lnTo>
                                <a:lnTo>
                                  <a:pt x="155" y="397"/>
                                </a:lnTo>
                                <a:lnTo>
                                  <a:pt x="198" y="424"/>
                                </a:lnTo>
                                <a:lnTo>
                                  <a:pt x="227" y="456"/>
                                </a:lnTo>
                                <a:lnTo>
                                  <a:pt x="264" y="485"/>
                                </a:lnTo>
                                <a:lnTo>
                                  <a:pt x="286" y="498"/>
                                </a:lnTo>
                                <a:lnTo>
                                  <a:pt x="340" y="498"/>
                                </a:lnTo>
                                <a:lnTo>
                                  <a:pt x="357" y="471"/>
                                </a:lnTo>
                                <a:lnTo>
                                  <a:pt x="376" y="431"/>
                                </a:lnTo>
                                <a:lnTo>
                                  <a:pt x="413" y="403"/>
                                </a:lnTo>
                                <a:lnTo>
                                  <a:pt x="441" y="374"/>
                                </a:lnTo>
                                <a:lnTo>
                                  <a:pt x="461" y="351"/>
                                </a:lnTo>
                                <a:lnTo>
                                  <a:pt x="480" y="328"/>
                                </a:lnTo>
                                <a:lnTo>
                                  <a:pt x="463" y="292"/>
                                </a:lnTo>
                                <a:lnTo>
                                  <a:pt x="428" y="120"/>
                                </a:lnTo>
                                <a:lnTo>
                                  <a:pt x="468" y="34"/>
                                </a:lnTo>
                                <a:lnTo>
                                  <a:pt x="414" y="30"/>
                                </a:lnTo>
                                <a:lnTo>
                                  <a:pt x="365" y="57"/>
                                </a:lnTo>
                                <a:lnTo>
                                  <a:pt x="336" y="62"/>
                                </a:lnTo>
                                <a:lnTo>
                                  <a:pt x="292" y="50"/>
                                </a:lnTo>
                                <a:lnTo>
                                  <a:pt x="254" y="52"/>
                                </a:lnTo>
                                <a:lnTo>
                                  <a:pt x="214" y="36"/>
                                </a:lnTo>
                                <a:lnTo>
                                  <a:pt x="176" y="6"/>
                                </a:lnTo>
                                <a:lnTo>
                                  <a:pt x="142" y="2"/>
                                </a:lnTo>
                                <a:lnTo>
                                  <a:pt x="102" y="0"/>
                                </a:lnTo>
                                <a:lnTo>
                                  <a:pt x="62" y="6"/>
                                </a:lnTo>
                                <a:lnTo>
                                  <a:pt x="28" y="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9" name="Freeform 67"/>
                        <wps:cNvSpPr>
                          <a:spLocks/>
                        </wps:cNvSpPr>
                        <wps:spPr bwMode="auto">
                          <a:xfrm>
                            <a:off x="3520720" y="2869831"/>
                            <a:ext cx="101215" cy="107443"/>
                          </a:xfrm>
                          <a:custGeom>
                            <a:avLst/>
                            <a:gdLst>
                              <a:gd name="T0" fmla="*/ 65 w 615017"/>
                              <a:gd name="T1" fmla="*/ 14 h 639366"/>
                              <a:gd name="T2" fmla="*/ 54 w 615017"/>
                              <a:gd name="T3" fmla="*/ 0 h 639366"/>
                              <a:gd name="T4" fmla="*/ 49 w 615017"/>
                              <a:gd name="T5" fmla="*/ 2 h 639366"/>
                              <a:gd name="T6" fmla="*/ 26 w 615017"/>
                              <a:gd name="T7" fmla="*/ 7 h 639366"/>
                              <a:gd name="T8" fmla="*/ 18 w 615017"/>
                              <a:gd name="T9" fmla="*/ 10 h 639366"/>
                              <a:gd name="T10" fmla="*/ 15 w 615017"/>
                              <a:gd name="T11" fmla="*/ 24 h 639366"/>
                              <a:gd name="T12" fmla="*/ 19 w 615017"/>
                              <a:gd name="T13" fmla="*/ 29 h 639366"/>
                              <a:gd name="T14" fmla="*/ 19 w 615017"/>
                              <a:gd name="T15" fmla="*/ 36 h 639366"/>
                              <a:gd name="T16" fmla="*/ 16 w 615017"/>
                              <a:gd name="T17" fmla="*/ 42 h 639366"/>
                              <a:gd name="T18" fmla="*/ 7 w 615017"/>
                              <a:gd name="T19" fmla="*/ 51 h 639366"/>
                              <a:gd name="T20" fmla="*/ 0 w 615017"/>
                              <a:gd name="T21" fmla="*/ 64 h 639366"/>
                              <a:gd name="T22" fmla="*/ 0 w 615017"/>
                              <a:gd name="T23" fmla="*/ 67 h 639366"/>
                              <a:gd name="T24" fmla="*/ 4 w 615017"/>
                              <a:gd name="T25" fmla="*/ 67 h 639366"/>
                              <a:gd name="T26" fmla="*/ 7 w 615017"/>
                              <a:gd name="T27" fmla="*/ 70 h 639366"/>
                              <a:gd name="T28" fmla="*/ 9 w 615017"/>
                              <a:gd name="T29" fmla="*/ 75 h 639366"/>
                              <a:gd name="T30" fmla="*/ 8 w 615017"/>
                              <a:gd name="T31" fmla="*/ 83 h 639366"/>
                              <a:gd name="T32" fmla="*/ 6 w 615017"/>
                              <a:gd name="T33" fmla="*/ 86 h 639366"/>
                              <a:gd name="T34" fmla="*/ 3 w 615017"/>
                              <a:gd name="T35" fmla="*/ 91 h 639366"/>
                              <a:gd name="T36" fmla="*/ 3 w 615017"/>
                              <a:gd name="T37" fmla="*/ 94 h 639366"/>
                              <a:gd name="T38" fmla="*/ 9 w 615017"/>
                              <a:gd name="T39" fmla="*/ 94 h 639366"/>
                              <a:gd name="T40" fmla="*/ 14 w 615017"/>
                              <a:gd name="T41" fmla="*/ 90 h 639366"/>
                              <a:gd name="T42" fmla="*/ 21 w 615017"/>
                              <a:gd name="T43" fmla="*/ 89 h 639366"/>
                              <a:gd name="T44" fmla="*/ 28 w 615017"/>
                              <a:gd name="T45" fmla="*/ 93 h 639366"/>
                              <a:gd name="T46" fmla="*/ 33 w 615017"/>
                              <a:gd name="T47" fmla="*/ 91 h 639366"/>
                              <a:gd name="T48" fmla="*/ 36 w 615017"/>
                              <a:gd name="T49" fmla="*/ 88 h 639366"/>
                              <a:gd name="T50" fmla="*/ 35 w 615017"/>
                              <a:gd name="T51" fmla="*/ 85 h 639366"/>
                              <a:gd name="T52" fmla="*/ 35 w 615017"/>
                              <a:gd name="T53" fmla="*/ 80 h 639366"/>
                              <a:gd name="T54" fmla="*/ 34 w 615017"/>
                              <a:gd name="T55" fmla="*/ 76 h 639366"/>
                              <a:gd name="T56" fmla="*/ 35 w 615017"/>
                              <a:gd name="T57" fmla="*/ 72 h 639366"/>
                              <a:gd name="T58" fmla="*/ 33 w 615017"/>
                              <a:gd name="T59" fmla="*/ 66 h 639366"/>
                              <a:gd name="T60" fmla="*/ 37 w 615017"/>
                              <a:gd name="T61" fmla="*/ 63 h 639366"/>
                              <a:gd name="T62" fmla="*/ 42 w 615017"/>
                              <a:gd name="T63" fmla="*/ 63 h 639366"/>
                              <a:gd name="T64" fmla="*/ 45 w 615017"/>
                              <a:gd name="T65" fmla="*/ 65 h 639366"/>
                              <a:gd name="T66" fmla="*/ 46 w 615017"/>
                              <a:gd name="T67" fmla="*/ 69 h 639366"/>
                              <a:gd name="T68" fmla="*/ 47 w 615017"/>
                              <a:gd name="T69" fmla="*/ 72 h 639366"/>
                              <a:gd name="T70" fmla="*/ 49 w 615017"/>
                              <a:gd name="T71" fmla="*/ 76 h 639366"/>
                              <a:gd name="T72" fmla="*/ 52 w 615017"/>
                              <a:gd name="T73" fmla="*/ 71 h 639366"/>
                              <a:gd name="T74" fmla="*/ 62 w 615017"/>
                              <a:gd name="T75" fmla="*/ 69 h 639366"/>
                              <a:gd name="T76" fmla="*/ 66 w 615017"/>
                              <a:gd name="T77" fmla="*/ 67 h 639366"/>
                              <a:gd name="T78" fmla="*/ 74 w 615017"/>
                              <a:gd name="T79" fmla="*/ 52 h 639366"/>
                              <a:gd name="T80" fmla="*/ 82 w 615017"/>
                              <a:gd name="T81" fmla="*/ 44 h 639366"/>
                              <a:gd name="T82" fmla="*/ 81 w 615017"/>
                              <a:gd name="T83" fmla="*/ 37 h 639366"/>
                              <a:gd name="T84" fmla="*/ 79 w 615017"/>
                              <a:gd name="T85" fmla="*/ 29 h 639366"/>
                              <a:gd name="T86" fmla="*/ 71 w 615017"/>
                              <a:gd name="T87" fmla="*/ 27 h 639366"/>
                              <a:gd name="T88" fmla="*/ 65 w 615017"/>
                              <a:gd name="T89" fmla="*/ 14 h 63936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615017"/>
                              <a:gd name="T136" fmla="*/ 0 h 639366"/>
                              <a:gd name="T137" fmla="*/ 615017 w 615017"/>
                              <a:gd name="T138" fmla="*/ 639366 h 63936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615017" h="639366">
                                <a:moveTo>
                                  <a:pt x="489347" y="91678"/>
                                </a:moveTo>
                                <a:lnTo>
                                  <a:pt x="407193" y="0"/>
                                </a:lnTo>
                                <a:lnTo>
                                  <a:pt x="366712" y="10716"/>
                                </a:lnTo>
                                <a:lnTo>
                                  <a:pt x="196453" y="44053"/>
                                </a:lnTo>
                                <a:lnTo>
                                  <a:pt x="136922" y="69056"/>
                                </a:lnTo>
                                <a:lnTo>
                                  <a:pt x="110728" y="160734"/>
                                </a:lnTo>
                                <a:lnTo>
                                  <a:pt x="142179" y="196835"/>
                                </a:lnTo>
                                <a:lnTo>
                                  <a:pt x="144065" y="247650"/>
                                </a:lnTo>
                                <a:lnTo>
                                  <a:pt x="121443" y="283369"/>
                                </a:lnTo>
                                <a:lnTo>
                                  <a:pt x="51197" y="342900"/>
                                </a:lnTo>
                                <a:lnTo>
                                  <a:pt x="1190" y="434578"/>
                                </a:lnTo>
                                <a:lnTo>
                                  <a:pt x="0" y="453628"/>
                                </a:lnTo>
                                <a:lnTo>
                                  <a:pt x="26193" y="452438"/>
                                </a:lnTo>
                                <a:lnTo>
                                  <a:pt x="48815" y="472678"/>
                                </a:lnTo>
                                <a:lnTo>
                                  <a:pt x="66675" y="510778"/>
                                </a:lnTo>
                                <a:lnTo>
                                  <a:pt x="60722" y="559594"/>
                                </a:lnTo>
                                <a:lnTo>
                                  <a:pt x="41672" y="581025"/>
                                </a:lnTo>
                                <a:lnTo>
                                  <a:pt x="20240" y="614363"/>
                                </a:lnTo>
                                <a:lnTo>
                                  <a:pt x="21431" y="638175"/>
                                </a:lnTo>
                                <a:lnTo>
                                  <a:pt x="67865" y="639366"/>
                                </a:lnTo>
                                <a:lnTo>
                                  <a:pt x="109071" y="610087"/>
                                </a:lnTo>
                                <a:lnTo>
                                  <a:pt x="157733" y="606387"/>
                                </a:lnTo>
                                <a:lnTo>
                                  <a:pt x="206856" y="628029"/>
                                </a:lnTo>
                                <a:lnTo>
                                  <a:pt x="247246" y="616029"/>
                                </a:lnTo>
                                <a:lnTo>
                                  <a:pt x="271296" y="598693"/>
                                </a:lnTo>
                                <a:lnTo>
                                  <a:pt x="260062" y="576363"/>
                                </a:lnTo>
                                <a:lnTo>
                                  <a:pt x="262103" y="539708"/>
                                </a:lnTo>
                                <a:lnTo>
                                  <a:pt x="258365" y="514350"/>
                                </a:lnTo>
                                <a:lnTo>
                                  <a:pt x="259556" y="485775"/>
                                </a:lnTo>
                                <a:lnTo>
                                  <a:pt x="246459" y="450056"/>
                                </a:lnTo>
                                <a:lnTo>
                                  <a:pt x="278606" y="428625"/>
                                </a:lnTo>
                                <a:lnTo>
                                  <a:pt x="319087" y="426244"/>
                                </a:lnTo>
                                <a:lnTo>
                                  <a:pt x="336947" y="440531"/>
                                </a:lnTo>
                                <a:lnTo>
                                  <a:pt x="347479" y="470557"/>
                                </a:lnTo>
                                <a:lnTo>
                                  <a:pt x="352425" y="489347"/>
                                </a:lnTo>
                                <a:lnTo>
                                  <a:pt x="365522" y="517922"/>
                                </a:lnTo>
                                <a:lnTo>
                                  <a:pt x="391715" y="481013"/>
                                </a:lnTo>
                                <a:lnTo>
                                  <a:pt x="463798" y="465629"/>
                                </a:lnTo>
                                <a:lnTo>
                                  <a:pt x="492913" y="453834"/>
                                </a:lnTo>
                                <a:lnTo>
                                  <a:pt x="557845" y="352193"/>
                                </a:lnTo>
                                <a:lnTo>
                                  <a:pt x="615017" y="295290"/>
                                </a:lnTo>
                                <a:lnTo>
                                  <a:pt x="608361" y="251751"/>
                                </a:lnTo>
                                <a:lnTo>
                                  <a:pt x="591519" y="193845"/>
                                </a:lnTo>
                                <a:lnTo>
                                  <a:pt x="535781" y="182166"/>
                                </a:lnTo>
                                <a:lnTo>
                                  <a:pt x="489347" y="9167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0" name="Freeform 68"/>
                        <wps:cNvSpPr>
                          <a:spLocks/>
                        </wps:cNvSpPr>
                        <wps:spPr bwMode="auto">
                          <a:xfrm>
                            <a:off x="3512935" y="2946131"/>
                            <a:ext cx="197758" cy="202430"/>
                          </a:xfrm>
                          <a:custGeom>
                            <a:avLst/>
                            <a:gdLst>
                              <a:gd name="T0" fmla="*/ 2147483647 w 636"/>
                              <a:gd name="T1" fmla="*/ 2147483647 h 650"/>
                              <a:gd name="T2" fmla="*/ 2147483647 w 636"/>
                              <a:gd name="T3" fmla="*/ 2147483647 h 650"/>
                              <a:gd name="T4" fmla="*/ 2147483647 w 636"/>
                              <a:gd name="T5" fmla="*/ 2147483647 h 650"/>
                              <a:gd name="T6" fmla="*/ 2147483647 w 636"/>
                              <a:gd name="T7" fmla="*/ 2147483647 h 650"/>
                              <a:gd name="T8" fmla="*/ 2147483647 w 636"/>
                              <a:gd name="T9" fmla="*/ 2147483647 h 650"/>
                              <a:gd name="T10" fmla="*/ 2147483647 w 636"/>
                              <a:gd name="T11" fmla="*/ 2147483647 h 650"/>
                              <a:gd name="T12" fmla="*/ 2147483647 w 636"/>
                              <a:gd name="T13" fmla="*/ 2147483647 h 650"/>
                              <a:gd name="T14" fmla="*/ 2147483647 w 636"/>
                              <a:gd name="T15" fmla="*/ 2147483647 h 650"/>
                              <a:gd name="T16" fmla="*/ 2147483647 w 636"/>
                              <a:gd name="T17" fmla="*/ 2147483647 h 650"/>
                              <a:gd name="T18" fmla="*/ 2147483647 w 636"/>
                              <a:gd name="T19" fmla="*/ 2147483647 h 650"/>
                              <a:gd name="T20" fmla="*/ 2147483647 w 636"/>
                              <a:gd name="T21" fmla="*/ 2147483647 h 650"/>
                              <a:gd name="T22" fmla="*/ 2147483647 w 636"/>
                              <a:gd name="T23" fmla="*/ 2147483647 h 650"/>
                              <a:gd name="T24" fmla="*/ 2147483647 w 636"/>
                              <a:gd name="T25" fmla="*/ 2147483647 h 650"/>
                              <a:gd name="T26" fmla="*/ 2147483647 w 636"/>
                              <a:gd name="T27" fmla="*/ 2147483647 h 650"/>
                              <a:gd name="T28" fmla="*/ 2147483647 w 636"/>
                              <a:gd name="T29" fmla="*/ 2147483647 h 650"/>
                              <a:gd name="T30" fmla="*/ 2147483647 w 636"/>
                              <a:gd name="T31" fmla="*/ 2147483647 h 650"/>
                              <a:gd name="T32" fmla="*/ 2147483647 w 636"/>
                              <a:gd name="T33" fmla="*/ 2147483647 h 650"/>
                              <a:gd name="T34" fmla="*/ 2147483647 w 636"/>
                              <a:gd name="T35" fmla="*/ 2147483647 h 650"/>
                              <a:gd name="T36" fmla="*/ 2147483647 w 636"/>
                              <a:gd name="T37" fmla="*/ 2147483647 h 650"/>
                              <a:gd name="T38" fmla="*/ 2147483647 w 636"/>
                              <a:gd name="T39" fmla="*/ 2147483647 h 650"/>
                              <a:gd name="T40" fmla="*/ 2147483647 w 636"/>
                              <a:gd name="T41" fmla="*/ 2147483647 h 650"/>
                              <a:gd name="T42" fmla="*/ 2147483647 w 636"/>
                              <a:gd name="T43" fmla="*/ 2147483647 h 650"/>
                              <a:gd name="T44" fmla="*/ 2147483647 w 636"/>
                              <a:gd name="T45" fmla="*/ 2147483647 h 650"/>
                              <a:gd name="T46" fmla="*/ 2147483647 w 636"/>
                              <a:gd name="T47" fmla="*/ 2147483647 h 650"/>
                              <a:gd name="T48" fmla="*/ 2147483647 w 636"/>
                              <a:gd name="T49" fmla="*/ 2147483647 h 650"/>
                              <a:gd name="T50" fmla="*/ 2147483647 w 636"/>
                              <a:gd name="T51" fmla="*/ 2147483647 h 650"/>
                              <a:gd name="T52" fmla="*/ 2147483647 w 636"/>
                              <a:gd name="T53" fmla="*/ 2147483647 h 650"/>
                              <a:gd name="T54" fmla="*/ 2147483647 w 636"/>
                              <a:gd name="T55" fmla="*/ 2147483647 h 650"/>
                              <a:gd name="T56" fmla="*/ 2147483647 w 636"/>
                              <a:gd name="T57" fmla="*/ 2147483647 h 650"/>
                              <a:gd name="T58" fmla="*/ 2147483647 w 636"/>
                              <a:gd name="T59" fmla="*/ 2147483647 h 650"/>
                              <a:gd name="T60" fmla="*/ 2147483647 w 636"/>
                              <a:gd name="T61" fmla="*/ 2147483647 h 650"/>
                              <a:gd name="T62" fmla="*/ 2147483647 w 636"/>
                              <a:gd name="T63" fmla="*/ 2147483647 h 650"/>
                              <a:gd name="T64" fmla="*/ 2147483647 w 636"/>
                              <a:gd name="T65" fmla="*/ 2147483647 h 650"/>
                              <a:gd name="T66" fmla="*/ 2147483647 w 636"/>
                              <a:gd name="T67" fmla="*/ 2147483647 h 650"/>
                              <a:gd name="T68" fmla="*/ 2147483647 w 636"/>
                              <a:gd name="T69" fmla="*/ 2147483647 h 650"/>
                              <a:gd name="T70" fmla="*/ 2147483647 w 636"/>
                              <a:gd name="T71" fmla="*/ 2147483647 h 650"/>
                              <a:gd name="T72" fmla="*/ 2147483647 w 636"/>
                              <a:gd name="T73" fmla="*/ 2147483647 h 650"/>
                              <a:gd name="T74" fmla="*/ 2147483647 w 636"/>
                              <a:gd name="T75" fmla="*/ 2147483647 h 650"/>
                              <a:gd name="T76" fmla="*/ 2147483647 w 636"/>
                              <a:gd name="T77" fmla="*/ 2147483647 h 650"/>
                              <a:gd name="T78" fmla="*/ 2147483647 w 636"/>
                              <a:gd name="T79" fmla="*/ 2147483647 h 650"/>
                              <a:gd name="T80" fmla="*/ 2147483647 w 636"/>
                              <a:gd name="T81" fmla="*/ 2147483647 h 650"/>
                              <a:gd name="T82" fmla="*/ 2147483647 w 636"/>
                              <a:gd name="T83" fmla="*/ 2147483647 h 650"/>
                              <a:gd name="T84" fmla="*/ 2147483647 w 636"/>
                              <a:gd name="T85" fmla="*/ 2147483647 h 650"/>
                              <a:gd name="T86" fmla="*/ 2147483647 w 636"/>
                              <a:gd name="T87" fmla="*/ 2147483647 h 650"/>
                              <a:gd name="T88" fmla="*/ 2147483647 w 636"/>
                              <a:gd name="T89" fmla="*/ 2147483647 h 650"/>
                              <a:gd name="T90" fmla="*/ 2147483647 w 636"/>
                              <a:gd name="T91" fmla="*/ 2147483647 h 650"/>
                              <a:gd name="T92" fmla="*/ 2147483647 w 636"/>
                              <a:gd name="T93" fmla="*/ 2147483647 h 650"/>
                              <a:gd name="T94" fmla="*/ 2147483647 w 636"/>
                              <a:gd name="T95" fmla="*/ 2147483647 h 650"/>
                              <a:gd name="T96" fmla="*/ 2147483647 w 636"/>
                              <a:gd name="T97" fmla="*/ 2147483647 h 65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636"/>
                              <a:gd name="T148" fmla="*/ 0 h 650"/>
                              <a:gd name="T149" fmla="*/ 636 w 636"/>
                              <a:gd name="T150" fmla="*/ 650 h 650"/>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636" h="650">
                                <a:moveTo>
                                  <a:pt x="275" y="5"/>
                                </a:moveTo>
                                <a:lnTo>
                                  <a:pt x="236" y="15"/>
                                </a:lnTo>
                                <a:lnTo>
                                  <a:pt x="224" y="33"/>
                                </a:lnTo>
                                <a:lnTo>
                                  <a:pt x="230" y="51"/>
                                </a:lnTo>
                                <a:lnTo>
                                  <a:pt x="252" y="54"/>
                                </a:lnTo>
                                <a:lnTo>
                                  <a:pt x="240" y="69"/>
                                </a:lnTo>
                                <a:lnTo>
                                  <a:pt x="227" y="83"/>
                                </a:lnTo>
                                <a:lnTo>
                                  <a:pt x="207" y="81"/>
                                </a:lnTo>
                                <a:lnTo>
                                  <a:pt x="200" y="82"/>
                                </a:lnTo>
                                <a:lnTo>
                                  <a:pt x="201" y="94"/>
                                </a:lnTo>
                                <a:lnTo>
                                  <a:pt x="192" y="110"/>
                                </a:lnTo>
                                <a:lnTo>
                                  <a:pt x="175" y="101"/>
                                </a:lnTo>
                                <a:lnTo>
                                  <a:pt x="187" y="78"/>
                                </a:lnTo>
                                <a:lnTo>
                                  <a:pt x="173" y="77"/>
                                </a:lnTo>
                                <a:lnTo>
                                  <a:pt x="161" y="87"/>
                                </a:lnTo>
                                <a:lnTo>
                                  <a:pt x="151" y="89"/>
                                </a:lnTo>
                                <a:lnTo>
                                  <a:pt x="137" y="91"/>
                                </a:lnTo>
                                <a:lnTo>
                                  <a:pt x="111" y="82"/>
                                </a:lnTo>
                                <a:lnTo>
                                  <a:pt x="86" y="82"/>
                                </a:lnTo>
                                <a:lnTo>
                                  <a:pt x="63" y="100"/>
                                </a:lnTo>
                                <a:lnTo>
                                  <a:pt x="69" y="114"/>
                                </a:lnTo>
                                <a:lnTo>
                                  <a:pt x="60" y="126"/>
                                </a:lnTo>
                                <a:lnTo>
                                  <a:pt x="46" y="134"/>
                                </a:lnTo>
                                <a:lnTo>
                                  <a:pt x="36" y="153"/>
                                </a:lnTo>
                                <a:lnTo>
                                  <a:pt x="30" y="171"/>
                                </a:lnTo>
                                <a:lnTo>
                                  <a:pt x="21" y="183"/>
                                </a:lnTo>
                                <a:lnTo>
                                  <a:pt x="3" y="188"/>
                                </a:lnTo>
                                <a:lnTo>
                                  <a:pt x="12" y="238"/>
                                </a:lnTo>
                                <a:lnTo>
                                  <a:pt x="15" y="268"/>
                                </a:lnTo>
                                <a:lnTo>
                                  <a:pt x="15" y="287"/>
                                </a:lnTo>
                                <a:lnTo>
                                  <a:pt x="0" y="307"/>
                                </a:lnTo>
                                <a:lnTo>
                                  <a:pt x="3" y="332"/>
                                </a:lnTo>
                                <a:lnTo>
                                  <a:pt x="26" y="352"/>
                                </a:lnTo>
                                <a:lnTo>
                                  <a:pt x="35" y="377"/>
                                </a:lnTo>
                                <a:lnTo>
                                  <a:pt x="62" y="392"/>
                                </a:lnTo>
                                <a:lnTo>
                                  <a:pt x="72" y="421"/>
                                </a:lnTo>
                                <a:lnTo>
                                  <a:pt x="77" y="449"/>
                                </a:lnTo>
                                <a:lnTo>
                                  <a:pt x="89" y="468"/>
                                </a:lnTo>
                                <a:lnTo>
                                  <a:pt x="102" y="477"/>
                                </a:lnTo>
                                <a:lnTo>
                                  <a:pt x="113" y="465"/>
                                </a:lnTo>
                                <a:lnTo>
                                  <a:pt x="132" y="468"/>
                                </a:lnTo>
                                <a:lnTo>
                                  <a:pt x="147" y="484"/>
                                </a:lnTo>
                                <a:lnTo>
                                  <a:pt x="176" y="491"/>
                                </a:lnTo>
                                <a:lnTo>
                                  <a:pt x="199" y="507"/>
                                </a:lnTo>
                                <a:lnTo>
                                  <a:pt x="219" y="514"/>
                                </a:lnTo>
                                <a:lnTo>
                                  <a:pt x="235" y="518"/>
                                </a:lnTo>
                                <a:lnTo>
                                  <a:pt x="234" y="544"/>
                                </a:lnTo>
                                <a:lnTo>
                                  <a:pt x="244" y="560"/>
                                </a:lnTo>
                                <a:lnTo>
                                  <a:pt x="257" y="576"/>
                                </a:lnTo>
                                <a:lnTo>
                                  <a:pt x="272" y="556"/>
                                </a:lnTo>
                                <a:lnTo>
                                  <a:pt x="299" y="561"/>
                                </a:lnTo>
                                <a:lnTo>
                                  <a:pt x="306" y="586"/>
                                </a:lnTo>
                                <a:lnTo>
                                  <a:pt x="313" y="598"/>
                                </a:lnTo>
                                <a:lnTo>
                                  <a:pt x="322" y="609"/>
                                </a:lnTo>
                                <a:lnTo>
                                  <a:pt x="332" y="650"/>
                                </a:lnTo>
                                <a:lnTo>
                                  <a:pt x="367" y="647"/>
                                </a:lnTo>
                                <a:lnTo>
                                  <a:pt x="395" y="639"/>
                                </a:lnTo>
                                <a:lnTo>
                                  <a:pt x="409" y="633"/>
                                </a:lnTo>
                                <a:lnTo>
                                  <a:pt x="428" y="629"/>
                                </a:lnTo>
                                <a:lnTo>
                                  <a:pt x="442" y="649"/>
                                </a:lnTo>
                                <a:lnTo>
                                  <a:pt x="482" y="646"/>
                                </a:lnTo>
                                <a:lnTo>
                                  <a:pt x="508" y="649"/>
                                </a:lnTo>
                                <a:lnTo>
                                  <a:pt x="526" y="640"/>
                                </a:lnTo>
                                <a:lnTo>
                                  <a:pt x="532" y="624"/>
                                </a:lnTo>
                                <a:lnTo>
                                  <a:pt x="549" y="615"/>
                                </a:lnTo>
                                <a:lnTo>
                                  <a:pt x="567" y="626"/>
                                </a:lnTo>
                                <a:lnTo>
                                  <a:pt x="594" y="612"/>
                                </a:lnTo>
                                <a:lnTo>
                                  <a:pt x="627" y="606"/>
                                </a:lnTo>
                                <a:lnTo>
                                  <a:pt x="636" y="587"/>
                                </a:lnTo>
                                <a:lnTo>
                                  <a:pt x="608" y="546"/>
                                </a:lnTo>
                                <a:lnTo>
                                  <a:pt x="586" y="533"/>
                                </a:lnTo>
                                <a:lnTo>
                                  <a:pt x="577" y="510"/>
                                </a:lnTo>
                                <a:lnTo>
                                  <a:pt x="575" y="478"/>
                                </a:lnTo>
                                <a:lnTo>
                                  <a:pt x="564" y="449"/>
                                </a:lnTo>
                                <a:lnTo>
                                  <a:pt x="561" y="416"/>
                                </a:lnTo>
                                <a:lnTo>
                                  <a:pt x="559" y="390"/>
                                </a:lnTo>
                                <a:lnTo>
                                  <a:pt x="570" y="369"/>
                                </a:lnTo>
                                <a:lnTo>
                                  <a:pt x="598" y="359"/>
                                </a:lnTo>
                                <a:lnTo>
                                  <a:pt x="595" y="338"/>
                                </a:lnTo>
                                <a:lnTo>
                                  <a:pt x="572" y="325"/>
                                </a:lnTo>
                                <a:lnTo>
                                  <a:pt x="558" y="309"/>
                                </a:lnTo>
                                <a:lnTo>
                                  <a:pt x="564" y="286"/>
                                </a:lnTo>
                                <a:lnTo>
                                  <a:pt x="570" y="263"/>
                                </a:lnTo>
                                <a:lnTo>
                                  <a:pt x="589" y="215"/>
                                </a:lnTo>
                                <a:lnTo>
                                  <a:pt x="533" y="216"/>
                                </a:lnTo>
                                <a:lnTo>
                                  <a:pt x="507" y="199"/>
                                </a:lnTo>
                                <a:lnTo>
                                  <a:pt x="473" y="171"/>
                                </a:lnTo>
                                <a:lnTo>
                                  <a:pt x="449" y="144"/>
                                </a:lnTo>
                                <a:lnTo>
                                  <a:pt x="399" y="111"/>
                                </a:lnTo>
                                <a:lnTo>
                                  <a:pt x="337" y="82"/>
                                </a:lnTo>
                                <a:lnTo>
                                  <a:pt x="310" y="67"/>
                                </a:lnTo>
                                <a:lnTo>
                                  <a:pt x="309" y="49"/>
                                </a:lnTo>
                                <a:lnTo>
                                  <a:pt x="329" y="51"/>
                                </a:lnTo>
                                <a:lnTo>
                                  <a:pt x="346" y="33"/>
                                </a:lnTo>
                                <a:lnTo>
                                  <a:pt x="337" y="17"/>
                                </a:lnTo>
                                <a:lnTo>
                                  <a:pt x="308" y="24"/>
                                </a:lnTo>
                                <a:lnTo>
                                  <a:pt x="292" y="0"/>
                                </a:lnTo>
                                <a:lnTo>
                                  <a:pt x="27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1" name="Freeform 69"/>
                        <wps:cNvSpPr>
                          <a:spLocks/>
                        </wps:cNvSpPr>
                        <wps:spPr bwMode="auto">
                          <a:xfrm>
                            <a:off x="3575221" y="3118975"/>
                            <a:ext cx="56057" cy="124572"/>
                          </a:xfrm>
                          <a:custGeom>
                            <a:avLst/>
                            <a:gdLst>
                              <a:gd name="T0" fmla="*/ 2147483647 w 180"/>
                              <a:gd name="T1" fmla="*/ 2147483647 h 400"/>
                              <a:gd name="T2" fmla="*/ 2147483647 w 180"/>
                              <a:gd name="T3" fmla="*/ 0 h 400"/>
                              <a:gd name="T4" fmla="*/ 2147483647 w 180"/>
                              <a:gd name="T5" fmla="*/ 2147483647 h 400"/>
                              <a:gd name="T6" fmla="*/ 2147483647 w 180"/>
                              <a:gd name="T7" fmla="*/ 2147483647 h 400"/>
                              <a:gd name="T8" fmla="*/ 2147483647 w 180"/>
                              <a:gd name="T9" fmla="*/ 2147483647 h 400"/>
                              <a:gd name="T10" fmla="*/ 2147483647 w 180"/>
                              <a:gd name="T11" fmla="*/ 2147483647 h 400"/>
                              <a:gd name="T12" fmla="*/ 2147483647 w 180"/>
                              <a:gd name="T13" fmla="*/ 2147483647 h 400"/>
                              <a:gd name="T14" fmla="*/ 2147483647 w 180"/>
                              <a:gd name="T15" fmla="*/ 2147483647 h 400"/>
                              <a:gd name="T16" fmla="*/ 2147483647 w 180"/>
                              <a:gd name="T17" fmla="*/ 2147483647 h 400"/>
                              <a:gd name="T18" fmla="*/ 2147483647 w 180"/>
                              <a:gd name="T19" fmla="*/ 2147483647 h 400"/>
                              <a:gd name="T20" fmla="*/ 2147483647 w 180"/>
                              <a:gd name="T21" fmla="*/ 2147483647 h 400"/>
                              <a:gd name="T22" fmla="*/ 2147483647 w 180"/>
                              <a:gd name="T23" fmla="*/ 2147483647 h 400"/>
                              <a:gd name="T24" fmla="*/ 0 w 180"/>
                              <a:gd name="T25" fmla="*/ 2147483647 h 400"/>
                              <a:gd name="T26" fmla="*/ 2147483647 w 180"/>
                              <a:gd name="T27" fmla="*/ 2147483647 h 400"/>
                              <a:gd name="T28" fmla="*/ 2147483647 w 180"/>
                              <a:gd name="T29" fmla="*/ 2147483647 h 400"/>
                              <a:gd name="T30" fmla="*/ 2147483647 w 180"/>
                              <a:gd name="T31" fmla="*/ 2147483647 h 400"/>
                              <a:gd name="T32" fmla="*/ 2147483647 w 180"/>
                              <a:gd name="T33" fmla="*/ 2147483647 h 400"/>
                              <a:gd name="T34" fmla="*/ 2147483647 w 180"/>
                              <a:gd name="T35" fmla="*/ 2147483647 h 400"/>
                              <a:gd name="T36" fmla="*/ 2147483647 w 180"/>
                              <a:gd name="T37" fmla="*/ 2147483647 h 400"/>
                              <a:gd name="T38" fmla="*/ 2147483647 w 180"/>
                              <a:gd name="T39" fmla="*/ 2147483647 h 400"/>
                              <a:gd name="T40" fmla="*/ 2147483647 w 180"/>
                              <a:gd name="T41" fmla="*/ 2147483647 h 400"/>
                              <a:gd name="T42" fmla="*/ 2147483647 w 180"/>
                              <a:gd name="T43" fmla="*/ 2147483647 h 400"/>
                              <a:gd name="T44" fmla="*/ 2147483647 w 180"/>
                              <a:gd name="T45" fmla="*/ 2147483647 h 400"/>
                              <a:gd name="T46" fmla="*/ 2147483647 w 180"/>
                              <a:gd name="T47" fmla="*/ 2147483647 h 400"/>
                              <a:gd name="T48" fmla="*/ 2147483647 w 180"/>
                              <a:gd name="T49" fmla="*/ 2147483647 h 400"/>
                              <a:gd name="T50" fmla="*/ 2147483647 w 180"/>
                              <a:gd name="T51" fmla="*/ 2147483647 h 400"/>
                              <a:gd name="T52" fmla="*/ 2147483647 w 180"/>
                              <a:gd name="T53" fmla="*/ 2147483647 h 400"/>
                              <a:gd name="T54" fmla="*/ 2147483647 w 180"/>
                              <a:gd name="T55" fmla="*/ 2147483647 h 400"/>
                              <a:gd name="T56" fmla="*/ 2147483647 w 180"/>
                              <a:gd name="T57" fmla="*/ 2147483647 h 400"/>
                              <a:gd name="T58" fmla="*/ 2147483647 w 180"/>
                              <a:gd name="T59" fmla="*/ 2147483647 h 400"/>
                              <a:gd name="T60" fmla="*/ 2147483647 w 180"/>
                              <a:gd name="T61" fmla="*/ 2147483647 h 400"/>
                              <a:gd name="T62" fmla="*/ 2147483647 w 180"/>
                              <a:gd name="T63" fmla="*/ 2147483647 h 400"/>
                              <a:gd name="T64" fmla="*/ 2147483647 w 180"/>
                              <a:gd name="T65" fmla="*/ 2147483647 h 400"/>
                              <a:gd name="T66" fmla="*/ 2147483647 w 180"/>
                              <a:gd name="T67" fmla="*/ 2147483647 h 400"/>
                              <a:gd name="T68" fmla="*/ 2147483647 w 180"/>
                              <a:gd name="T69" fmla="*/ 2147483647 h 400"/>
                              <a:gd name="T70" fmla="*/ 2147483647 w 180"/>
                              <a:gd name="T71" fmla="*/ 2147483647 h 400"/>
                              <a:gd name="T72" fmla="*/ 2147483647 w 180"/>
                              <a:gd name="T73" fmla="*/ 2147483647 h 400"/>
                              <a:gd name="T74" fmla="*/ 2147483647 w 180"/>
                              <a:gd name="T75" fmla="*/ 2147483647 h 400"/>
                              <a:gd name="T76" fmla="*/ 2147483647 w 180"/>
                              <a:gd name="T77" fmla="*/ 2147483647 h 400"/>
                              <a:gd name="T78" fmla="*/ 2147483647 w 180"/>
                              <a:gd name="T79" fmla="*/ 2147483647 h 400"/>
                              <a:gd name="T80" fmla="*/ 2147483647 w 180"/>
                              <a:gd name="T81" fmla="*/ 2147483647 h 400"/>
                              <a:gd name="T82" fmla="*/ 2147483647 w 180"/>
                              <a:gd name="T83" fmla="*/ 2147483647 h 400"/>
                              <a:gd name="T84" fmla="*/ 2147483647 w 180"/>
                              <a:gd name="T85" fmla="*/ 2147483647 h 400"/>
                              <a:gd name="T86" fmla="*/ 2147483647 w 180"/>
                              <a:gd name="T87" fmla="*/ 2147483647 h 4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80"/>
                              <a:gd name="T133" fmla="*/ 0 h 400"/>
                              <a:gd name="T134" fmla="*/ 180 w 180"/>
                              <a:gd name="T135" fmla="*/ 400 h 4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80" h="400">
                                <a:moveTo>
                                  <a:pt x="95" y="5"/>
                                </a:moveTo>
                                <a:lnTo>
                                  <a:pt x="69" y="0"/>
                                </a:lnTo>
                                <a:lnTo>
                                  <a:pt x="56" y="19"/>
                                </a:lnTo>
                                <a:lnTo>
                                  <a:pt x="43" y="29"/>
                                </a:lnTo>
                                <a:lnTo>
                                  <a:pt x="22" y="61"/>
                                </a:lnTo>
                                <a:lnTo>
                                  <a:pt x="30" y="94"/>
                                </a:lnTo>
                                <a:lnTo>
                                  <a:pt x="47" y="117"/>
                                </a:lnTo>
                                <a:lnTo>
                                  <a:pt x="44" y="139"/>
                                </a:lnTo>
                                <a:lnTo>
                                  <a:pt x="36" y="144"/>
                                </a:lnTo>
                                <a:lnTo>
                                  <a:pt x="30" y="154"/>
                                </a:lnTo>
                                <a:lnTo>
                                  <a:pt x="11" y="167"/>
                                </a:lnTo>
                                <a:lnTo>
                                  <a:pt x="14" y="187"/>
                                </a:lnTo>
                                <a:lnTo>
                                  <a:pt x="0" y="212"/>
                                </a:lnTo>
                                <a:lnTo>
                                  <a:pt x="27" y="232"/>
                                </a:lnTo>
                                <a:lnTo>
                                  <a:pt x="55" y="256"/>
                                </a:lnTo>
                                <a:lnTo>
                                  <a:pt x="86" y="260"/>
                                </a:lnTo>
                                <a:lnTo>
                                  <a:pt x="93" y="270"/>
                                </a:lnTo>
                                <a:lnTo>
                                  <a:pt x="92" y="298"/>
                                </a:lnTo>
                                <a:lnTo>
                                  <a:pt x="84" y="338"/>
                                </a:lnTo>
                                <a:lnTo>
                                  <a:pt x="100" y="354"/>
                                </a:lnTo>
                                <a:lnTo>
                                  <a:pt x="106" y="365"/>
                                </a:lnTo>
                                <a:lnTo>
                                  <a:pt x="121" y="382"/>
                                </a:lnTo>
                                <a:lnTo>
                                  <a:pt x="132" y="399"/>
                                </a:lnTo>
                                <a:lnTo>
                                  <a:pt x="152" y="400"/>
                                </a:lnTo>
                                <a:lnTo>
                                  <a:pt x="161" y="378"/>
                                </a:lnTo>
                                <a:lnTo>
                                  <a:pt x="173" y="365"/>
                                </a:lnTo>
                                <a:lnTo>
                                  <a:pt x="176" y="354"/>
                                </a:lnTo>
                                <a:lnTo>
                                  <a:pt x="176" y="341"/>
                                </a:lnTo>
                                <a:lnTo>
                                  <a:pt x="179" y="320"/>
                                </a:lnTo>
                                <a:lnTo>
                                  <a:pt x="180" y="294"/>
                                </a:lnTo>
                                <a:lnTo>
                                  <a:pt x="176" y="269"/>
                                </a:lnTo>
                                <a:lnTo>
                                  <a:pt x="134" y="236"/>
                                </a:lnTo>
                                <a:lnTo>
                                  <a:pt x="139" y="218"/>
                                </a:lnTo>
                                <a:lnTo>
                                  <a:pt x="132" y="201"/>
                                </a:lnTo>
                                <a:lnTo>
                                  <a:pt x="122" y="193"/>
                                </a:lnTo>
                                <a:lnTo>
                                  <a:pt x="123" y="179"/>
                                </a:lnTo>
                                <a:lnTo>
                                  <a:pt x="117" y="144"/>
                                </a:lnTo>
                                <a:lnTo>
                                  <a:pt x="105" y="120"/>
                                </a:lnTo>
                                <a:lnTo>
                                  <a:pt x="115" y="101"/>
                                </a:lnTo>
                                <a:lnTo>
                                  <a:pt x="131" y="88"/>
                                </a:lnTo>
                                <a:lnTo>
                                  <a:pt x="118" y="53"/>
                                </a:lnTo>
                                <a:lnTo>
                                  <a:pt x="106" y="38"/>
                                </a:lnTo>
                                <a:lnTo>
                                  <a:pt x="99" y="24"/>
                                </a:lnTo>
                                <a:lnTo>
                                  <a:pt x="9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2" name="Freeform 70"/>
                        <wps:cNvSpPr>
                          <a:spLocks/>
                        </wps:cNvSpPr>
                        <wps:spPr bwMode="auto">
                          <a:xfrm>
                            <a:off x="3522278" y="3128318"/>
                            <a:ext cx="200872" cy="401891"/>
                          </a:xfrm>
                          <a:custGeom>
                            <a:avLst/>
                            <a:gdLst>
                              <a:gd name="T0" fmla="*/ 168 w 1200150"/>
                              <a:gd name="T1" fmla="*/ 9 h 1838325"/>
                              <a:gd name="T2" fmla="*/ 164 w 1200150"/>
                              <a:gd name="T3" fmla="*/ 27 h 1838325"/>
                              <a:gd name="T4" fmla="*/ 170 w 1200150"/>
                              <a:gd name="T5" fmla="*/ 42 h 1838325"/>
                              <a:gd name="T6" fmla="*/ 167 w 1200150"/>
                              <a:gd name="T7" fmla="*/ 55 h 1838325"/>
                              <a:gd name="T8" fmla="*/ 168 w 1200150"/>
                              <a:gd name="T9" fmla="*/ 78 h 1838325"/>
                              <a:gd name="T10" fmla="*/ 159 w 1200150"/>
                              <a:gd name="T11" fmla="*/ 96 h 1838325"/>
                              <a:gd name="T12" fmla="*/ 139 w 1200150"/>
                              <a:gd name="T13" fmla="*/ 104 h 1838325"/>
                              <a:gd name="T14" fmla="*/ 120 w 1200150"/>
                              <a:gd name="T15" fmla="*/ 116 h 1838325"/>
                              <a:gd name="T16" fmla="*/ 110 w 1200150"/>
                              <a:gd name="T17" fmla="*/ 130 h 1838325"/>
                              <a:gd name="T18" fmla="*/ 98 w 1200150"/>
                              <a:gd name="T19" fmla="*/ 137 h 1838325"/>
                              <a:gd name="T20" fmla="*/ 79 w 1200150"/>
                              <a:gd name="T21" fmla="*/ 155 h 1838325"/>
                              <a:gd name="T22" fmla="*/ 86 w 1200150"/>
                              <a:gd name="T23" fmla="*/ 167 h 1838325"/>
                              <a:gd name="T24" fmla="*/ 88 w 1200150"/>
                              <a:gd name="T25" fmla="*/ 184 h 1838325"/>
                              <a:gd name="T26" fmla="*/ 90 w 1200150"/>
                              <a:gd name="T27" fmla="*/ 199 h 1838325"/>
                              <a:gd name="T28" fmla="*/ 87 w 1200150"/>
                              <a:gd name="T29" fmla="*/ 224 h 1838325"/>
                              <a:gd name="T30" fmla="*/ 67 w 1200150"/>
                              <a:gd name="T31" fmla="*/ 236 h 1838325"/>
                              <a:gd name="T32" fmla="*/ 46 w 1200150"/>
                              <a:gd name="T33" fmla="*/ 247 h 1838325"/>
                              <a:gd name="T34" fmla="*/ 47 w 1200150"/>
                              <a:gd name="T35" fmla="*/ 269 h 1838325"/>
                              <a:gd name="T36" fmla="*/ 34 w 1200150"/>
                              <a:gd name="T37" fmla="*/ 264 h 1838325"/>
                              <a:gd name="T38" fmla="*/ 35 w 1200150"/>
                              <a:gd name="T39" fmla="*/ 255 h 1838325"/>
                              <a:gd name="T40" fmla="*/ 29 w 1200150"/>
                              <a:gd name="T41" fmla="*/ 235 h 1838325"/>
                              <a:gd name="T42" fmla="*/ 24 w 1200150"/>
                              <a:gd name="T43" fmla="*/ 216 h 1838325"/>
                              <a:gd name="T44" fmla="*/ 22 w 1200150"/>
                              <a:gd name="T45" fmla="*/ 199 h 1838325"/>
                              <a:gd name="T46" fmla="*/ 43 w 1200150"/>
                              <a:gd name="T47" fmla="*/ 173 h 1838325"/>
                              <a:gd name="T48" fmla="*/ 44 w 1200150"/>
                              <a:gd name="T49" fmla="*/ 159 h 1838325"/>
                              <a:gd name="T50" fmla="*/ 55 w 1200150"/>
                              <a:gd name="T51" fmla="*/ 148 h 1838325"/>
                              <a:gd name="T52" fmla="*/ 51 w 1200150"/>
                              <a:gd name="T53" fmla="*/ 129 h 1838325"/>
                              <a:gd name="T54" fmla="*/ 55 w 1200150"/>
                              <a:gd name="T55" fmla="*/ 114 h 1838325"/>
                              <a:gd name="T56" fmla="*/ 49 w 1200150"/>
                              <a:gd name="T57" fmla="*/ 100 h 1838325"/>
                              <a:gd name="T58" fmla="*/ 33 w 1200150"/>
                              <a:gd name="T59" fmla="*/ 96 h 1838325"/>
                              <a:gd name="T60" fmla="*/ 15 w 1200150"/>
                              <a:gd name="T61" fmla="*/ 87 h 1838325"/>
                              <a:gd name="T62" fmla="*/ 1 w 1200150"/>
                              <a:gd name="T63" fmla="*/ 73 h 1838325"/>
                              <a:gd name="T64" fmla="*/ 18 w 1200150"/>
                              <a:gd name="T65" fmla="*/ 68 h 1838325"/>
                              <a:gd name="T66" fmla="*/ 44 w 1200150"/>
                              <a:gd name="T67" fmla="*/ 58 h 1838325"/>
                              <a:gd name="T68" fmla="*/ 52 w 1200150"/>
                              <a:gd name="T69" fmla="*/ 54 h 1838325"/>
                              <a:gd name="T70" fmla="*/ 60 w 1200150"/>
                              <a:gd name="T71" fmla="*/ 62 h 1838325"/>
                              <a:gd name="T72" fmla="*/ 71 w 1200150"/>
                              <a:gd name="T73" fmla="*/ 66 h 1838325"/>
                              <a:gd name="T74" fmla="*/ 68 w 1200150"/>
                              <a:gd name="T75" fmla="*/ 84 h 1838325"/>
                              <a:gd name="T76" fmla="*/ 74 w 1200150"/>
                              <a:gd name="T77" fmla="*/ 91 h 1838325"/>
                              <a:gd name="T78" fmla="*/ 82 w 1200150"/>
                              <a:gd name="T79" fmla="*/ 101 h 1838325"/>
                              <a:gd name="T80" fmla="*/ 90 w 1200150"/>
                              <a:gd name="T81" fmla="*/ 95 h 1838325"/>
                              <a:gd name="T82" fmla="*/ 94 w 1200150"/>
                              <a:gd name="T83" fmla="*/ 89 h 1838325"/>
                              <a:gd name="T84" fmla="*/ 95 w 1200150"/>
                              <a:gd name="T85" fmla="*/ 80 h 1838325"/>
                              <a:gd name="T86" fmla="*/ 94 w 1200150"/>
                              <a:gd name="T87" fmla="*/ 66 h 1838325"/>
                              <a:gd name="T88" fmla="*/ 86 w 1200150"/>
                              <a:gd name="T89" fmla="*/ 59 h 1838325"/>
                              <a:gd name="T90" fmla="*/ 83 w 1200150"/>
                              <a:gd name="T91" fmla="*/ 51 h 1838325"/>
                              <a:gd name="T92" fmla="*/ 79 w 1200150"/>
                              <a:gd name="T93" fmla="*/ 44 h 1838325"/>
                              <a:gd name="T94" fmla="*/ 77 w 1200150"/>
                              <a:gd name="T95" fmla="*/ 31 h 1838325"/>
                              <a:gd name="T96" fmla="*/ 77 w 1200150"/>
                              <a:gd name="T97" fmla="*/ 19 h 1838325"/>
                              <a:gd name="T98" fmla="*/ 90 w 1200150"/>
                              <a:gd name="T99" fmla="*/ 16 h 1838325"/>
                              <a:gd name="T100" fmla="*/ 101 w 1200150"/>
                              <a:gd name="T101" fmla="*/ 12 h 1838325"/>
                              <a:gd name="T102" fmla="*/ 110 w 1200150"/>
                              <a:gd name="T103" fmla="*/ 17 h 1838325"/>
                              <a:gd name="T104" fmla="*/ 127 w 1200150"/>
                              <a:gd name="T105" fmla="*/ 17 h 1838325"/>
                              <a:gd name="T106" fmla="*/ 134 w 1200150"/>
                              <a:gd name="T107" fmla="*/ 10 h 1838325"/>
                              <a:gd name="T108" fmla="*/ 144 w 1200150"/>
                              <a:gd name="T109" fmla="*/ 11 h 1838325"/>
                              <a:gd name="T110" fmla="*/ 160 w 1200150"/>
                              <a:gd name="T111" fmla="*/ 5 h 1838325"/>
                              <a:gd name="T112" fmla="*/ 168 w 1200150"/>
                              <a:gd name="T113" fmla="*/ 1 h 183832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200150"/>
                              <a:gd name="T172" fmla="*/ 0 h 1838325"/>
                              <a:gd name="T173" fmla="*/ 1200150 w 1200150"/>
                              <a:gd name="T174" fmla="*/ 1838325 h 1838325"/>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200150" h="1838325">
                                <a:moveTo>
                                  <a:pt x="1164431" y="7144"/>
                                </a:moveTo>
                                <a:lnTo>
                                  <a:pt x="1158478" y="63104"/>
                                </a:lnTo>
                                <a:lnTo>
                                  <a:pt x="1138237" y="127397"/>
                                </a:lnTo>
                                <a:lnTo>
                                  <a:pt x="1132284" y="180975"/>
                                </a:lnTo>
                                <a:lnTo>
                                  <a:pt x="1168003" y="233363"/>
                                </a:lnTo>
                                <a:lnTo>
                                  <a:pt x="1178718" y="290513"/>
                                </a:lnTo>
                                <a:lnTo>
                                  <a:pt x="1156096" y="317897"/>
                                </a:lnTo>
                                <a:lnTo>
                                  <a:pt x="1152525" y="376238"/>
                                </a:lnTo>
                                <a:lnTo>
                                  <a:pt x="1200150" y="448866"/>
                                </a:lnTo>
                                <a:lnTo>
                                  <a:pt x="1164431" y="535782"/>
                                </a:lnTo>
                                <a:lnTo>
                                  <a:pt x="1148677" y="596285"/>
                                </a:lnTo>
                                <a:lnTo>
                                  <a:pt x="1100417" y="657100"/>
                                </a:lnTo>
                                <a:lnTo>
                                  <a:pt x="1039808" y="705028"/>
                                </a:lnTo>
                                <a:lnTo>
                                  <a:pt x="961911" y="715339"/>
                                </a:lnTo>
                                <a:lnTo>
                                  <a:pt x="900996" y="746414"/>
                                </a:lnTo>
                                <a:lnTo>
                                  <a:pt x="828274" y="794562"/>
                                </a:lnTo>
                                <a:lnTo>
                                  <a:pt x="796307" y="838223"/>
                                </a:lnTo>
                                <a:lnTo>
                                  <a:pt x="759998" y="889925"/>
                                </a:lnTo>
                                <a:lnTo>
                                  <a:pt x="715299" y="899633"/>
                                </a:lnTo>
                                <a:lnTo>
                                  <a:pt x="674723" y="938769"/>
                                </a:lnTo>
                                <a:lnTo>
                                  <a:pt x="614428" y="1004017"/>
                                </a:lnTo>
                                <a:lnTo>
                                  <a:pt x="545904" y="1060985"/>
                                </a:lnTo>
                                <a:lnTo>
                                  <a:pt x="562828" y="1103291"/>
                                </a:lnTo>
                                <a:lnTo>
                                  <a:pt x="596358" y="1145765"/>
                                </a:lnTo>
                                <a:lnTo>
                                  <a:pt x="581134" y="1197084"/>
                                </a:lnTo>
                                <a:lnTo>
                                  <a:pt x="606894" y="1256555"/>
                                </a:lnTo>
                                <a:lnTo>
                                  <a:pt x="636778" y="1320635"/>
                                </a:lnTo>
                                <a:lnTo>
                                  <a:pt x="620953" y="1363535"/>
                                </a:lnTo>
                                <a:lnTo>
                                  <a:pt x="614195" y="1436241"/>
                                </a:lnTo>
                                <a:lnTo>
                                  <a:pt x="599388" y="1535317"/>
                                </a:lnTo>
                                <a:lnTo>
                                  <a:pt x="534512" y="1570679"/>
                                </a:lnTo>
                                <a:lnTo>
                                  <a:pt x="461264" y="1614621"/>
                                </a:lnTo>
                                <a:lnTo>
                                  <a:pt x="380161" y="1646063"/>
                                </a:lnTo>
                                <a:lnTo>
                                  <a:pt x="319035" y="1690254"/>
                                </a:lnTo>
                                <a:lnTo>
                                  <a:pt x="339328" y="1774032"/>
                                </a:lnTo>
                                <a:lnTo>
                                  <a:pt x="325040" y="1838325"/>
                                </a:lnTo>
                                <a:lnTo>
                                  <a:pt x="270271" y="1812132"/>
                                </a:lnTo>
                                <a:lnTo>
                                  <a:pt x="234553" y="1803797"/>
                                </a:lnTo>
                                <a:lnTo>
                                  <a:pt x="240506" y="1770460"/>
                                </a:lnTo>
                                <a:lnTo>
                                  <a:pt x="245268" y="1741885"/>
                                </a:lnTo>
                                <a:lnTo>
                                  <a:pt x="197643" y="1672829"/>
                                </a:lnTo>
                                <a:lnTo>
                                  <a:pt x="198834" y="1606154"/>
                                </a:lnTo>
                                <a:lnTo>
                                  <a:pt x="177403" y="1544241"/>
                                </a:lnTo>
                                <a:lnTo>
                                  <a:pt x="167878" y="1476375"/>
                                </a:lnTo>
                                <a:lnTo>
                                  <a:pt x="160734" y="1412082"/>
                                </a:lnTo>
                                <a:lnTo>
                                  <a:pt x="151209" y="1359694"/>
                                </a:lnTo>
                                <a:lnTo>
                                  <a:pt x="141684" y="1309688"/>
                                </a:lnTo>
                                <a:lnTo>
                                  <a:pt x="297656" y="1181100"/>
                                </a:lnTo>
                                <a:lnTo>
                                  <a:pt x="304800" y="1132285"/>
                                </a:lnTo>
                                <a:lnTo>
                                  <a:pt x="302418" y="1088232"/>
                                </a:lnTo>
                                <a:lnTo>
                                  <a:pt x="342900" y="1040607"/>
                                </a:lnTo>
                                <a:lnTo>
                                  <a:pt x="377428" y="1010841"/>
                                </a:lnTo>
                                <a:lnTo>
                                  <a:pt x="352425" y="962025"/>
                                </a:lnTo>
                                <a:lnTo>
                                  <a:pt x="348853" y="885825"/>
                                </a:lnTo>
                                <a:lnTo>
                                  <a:pt x="369093" y="835819"/>
                                </a:lnTo>
                                <a:lnTo>
                                  <a:pt x="378618" y="777479"/>
                                </a:lnTo>
                                <a:lnTo>
                                  <a:pt x="348853" y="734616"/>
                                </a:lnTo>
                                <a:lnTo>
                                  <a:pt x="336946" y="686991"/>
                                </a:lnTo>
                                <a:lnTo>
                                  <a:pt x="298846" y="672704"/>
                                </a:lnTo>
                                <a:lnTo>
                                  <a:pt x="226218" y="653654"/>
                                </a:lnTo>
                                <a:lnTo>
                                  <a:pt x="180975" y="627460"/>
                                </a:lnTo>
                                <a:lnTo>
                                  <a:pt x="100012" y="596504"/>
                                </a:lnTo>
                                <a:lnTo>
                                  <a:pt x="0" y="556022"/>
                                </a:lnTo>
                                <a:lnTo>
                                  <a:pt x="8334" y="501254"/>
                                </a:lnTo>
                                <a:lnTo>
                                  <a:pt x="75009" y="479822"/>
                                </a:lnTo>
                                <a:lnTo>
                                  <a:pt x="127396" y="461963"/>
                                </a:lnTo>
                                <a:lnTo>
                                  <a:pt x="186928" y="427435"/>
                                </a:lnTo>
                                <a:lnTo>
                                  <a:pt x="304052" y="394800"/>
                                </a:lnTo>
                                <a:lnTo>
                                  <a:pt x="310753" y="340519"/>
                                </a:lnTo>
                                <a:lnTo>
                                  <a:pt x="355996" y="370285"/>
                                </a:lnTo>
                                <a:lnTo>
                                  <a:pt x="396478" y="403622"/>
                                </a:lnTo>
                                <a:lnTo>
                                  <a:pt x="416718" y="422672"/>
                                </a:lnTo>
                                <a:lnTo>
                                  <a:pt x="475634" y="428212"/>
                                </a:lnTo>
                                <a:lnTo>
                                  <a:pt x="490537" y="448866"/>
                                </a:lnTo>
                                <a:lnTo>
                                  <a:pt x="484584" y="509588"/>
                                </a:lnTo>
                                <a:lnTo>
                                  <a:pt x="471487" y="573882"/>
                                </a:lnTo>
                                <a:lnTo>
                                  <a:pt x="502443" y="604838"/>
                                </a:lnTo>
                                <a:lnTo>
                                  <a:pt x="513159" y="625079"/>
                                </a:lnTo>
                                <a:lnTo>
                                  <a:pt x="532209" y="647700"/>
                                </a:lnTo>
                                <a:lnTo>
                                  <a:pt x="564356" y="688182"/>
                                </a:lnTo>
                                <a:lnTo>
                                  <a:pt x="603646" y="692944"/>
                                </a:lnTo>
                                <a:lnTo>
                                  <a:pt x="622319" y="647514"/>
                                </a:lnTo>
                                <a:lnTo>
                                  <a:pt x="642572" y="626074"/>
                                </a:lnTo>
                                <a:lnTo>
                                  <a:pt x="647700" y="606029"/>
                                </a:lnTo>
                                <a:lnTo>
                                  <a:pt x="648890" y="582216"/>
                                </a:lnTo>
                                <a:lnTo>
                                  <a:pt x="656034" y="544116"/>
                                </a:lnTo>
                                <a:lnTo>
                                  <a:pt x="654843" y="491729"/>
                                </a:lnTo>
                                <a:lnTo>
                                  <a:pt x="650081" y="450057"/>
                                </a:lnTo>
                                <a:lnTo>
                                  <a:pt x="626268" y="427435"/>
                                </a:lnTo>
                                <a:lnTo>
                                  <a:pt x="593667" y="404061"/>
                                </a:lnTo>
                                <a:lnTo>
                                  <a:pt x="569535" y="384831"/>
                                </a:lnTo>
                                <a:lnTo>
                                  <a:pt x="576947" y="348171"/>
                                </a:lnTo>
                                <a:lnTo>
                                  <a:pt x="564342" y="321240"/>
                                </a:lnTo>
                                <a:lnTo>
                                  <a:pt x="546523" y="303769"/>
                                </a:lnTo>
                                <a:lnTo>
                                  <a:pt x="544091" y="268692"/>
                                </a:lnTo>
                                <a:lnTo>
                                  <a:pt x="534937" y="209386"/>
                                </a:lnTo>
                                <a:lnTo>
                                  <a:pt x="511268" y="166267"/>
                                </a:lnTo>
                                <a:lnTo>
                                  <a:pt x="529828" y="132160"/>
                                </a:lnTo>
                                <a:lnTo>
                                  <a:pt x="553640" y="113110"/>
                                </a:lnTo>
                                <a:lnTo>
                                  <a:pt x="621081" y="109485"/>
                                </a:lnTo>
                                <a:lnTo>
                                  <a:pt x="663469" y="96072"/>
                                </a:lnTo>
                                <a:lnTo>
                                  <a:pt x="695574" y="84719"/>
                                </a:lnTo>
                                <a:lnTo>
                                  <a:pt x="733595" y="77942"/>
                                </a:lnTo>
                                <a:lnTo>
                                  <a:pt x="761182" y="114435"/>
                                </a:lnTo>
                                <a:lnTo>
                                  <a:pt x="827974" y="110413"/>
                                </a:lnTo>
                                <a:lnTo>
                                  <a:pt x="880563" y="115078"/>
                                </a:lnTo>
                                <a:lnTo>
                                  <a:pt x="915248" y="97590"/>
                                </a:lnTo>
                                <a:lnTo>
                                  <a:pt x="924151" y="68864"/>
                                </a:lnTo>
                                <a:lnTo>
                                  <a:pt x="956594" y="51417"/>
                                </a:lnTo>
                                <a:lnTo>
                                  <a:pt x="991993" y="73253"/>
                                </a:lnTo>
                                <a:lnTo>
                                  <a:pt x="1042176" y="44245"/>
                                </a:lnTo>
                                <a:lnTo>
                                  <a:pt x="1103889" y="32354"/>
                                </a:lnTo>
                                <a:lnTo>
                                  <a:pt x="1120378" y="0"/>
                                </a:lnTo>
                                <a:lnTo>
                                  <a:pt x="1164431" y="71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3" name="Freeform 71"/>
                        <wps:cNvSpPr>
                          <a:spLocks/>
                        </wps:cNvSpPr>
                        <wps:spPr bwMode="auto">
                          <a:xfrm>
                            <a:off x="3341648" y="3260676"/>
                            <a:ext cx="169729" cy="175959"/>
                          </a:xfrm>
                          <a:custGeom>
                            <a:avLst/>
                            <a:gdLst>
                              <a:gd name="T0" fmla="*/ 16 w 1004887"/>
                              <a:gd name="T1" fmla="*/ 0 h 1047750"/>
                              <a:gd name="T2" fmla="*/ 49 w 1004887"/>
                              <a:gd name="T3" fmla="*/ 1 h 1047750"/>
                              <a:gd name="T4" fmla="*/ 58 w 1004887"/>
                              <a:gd name="T5" fmla="*/ 3 h 1047750"/>
                              <a:gd name="T6" fmla="*/ 69 w 1004887"/>
                              <a:gd name="T7" fmla="*/ 2 h 1047750"/>
                              <a:gd name="T8" fmla="*/ 75 w 1004887"/>
                              <a:gd name="T9" fmla="*/ 2 h 1047750"/>
                              <a:gd name="T10" fmla="*/ 83 w 1004887"/>
                              <a:gd name="T11" fmla="*/ 1 h 1047750"/>
                              <a:gd name="T12" fmla="*/ 88 w 1004887"/>
                              <a:gd name="T13" fmla="*/ 7 h 1047750"/>
                              <a:gd name="T14" fmla="*/ 94 w 1004887"/>
                              <a:gd name="T15" fmla="*/ 13 h 1047750"/>
                              <a:gd name="T16" fmla="*/ 97 w 1004887"/>
                              <a:gd name="T17" fmla="*/ 20 h 1047750"/>
                              <a:gd name="T18" fmla="*/ 101 w 1004887"/>
                              <a:gd name="T19" fmla="*/ 27 h 1047750"/>
                              <a:gd name="T20" fmla="*/ 108 w 1004887"/>
                              <a:gd name="T21" fmla="*/ 31 h 1047750"/>
                              <a:gd name="T22" fmla="*/ 115 w 1004887"/>
                              <a:gd name="T23" fmla="*/ 34 h 1047750"/>
                              <a:gd name="T24" fmla="*/ 123 w 1004887"/>
                              <a:gd name="T25" fmla="*/ 39 h 1047750"/>
                              <a:gd name="T26" fmla="*/ 130 w 1004887"/>
                              <a:gd name="T27" fmla="*/ 47 h 1047750"/>
                              <a:gd name="T28" fmla="*/ 132 w 1004887"/>
                              <a:gd name="T29" fmla="*/ 58 h 1047750"/>
                              <a:gd name="T30" fmla="*/ 137 w 1004887"/>
                              <a:gd name="T31" fmla="*/ 67 h 1047750"/>
                              <a:gd name="T32" fmla="*/ 143 w 1004887"/>
                              <a:gd name="T33" fmla="*/ 73 h 1047750"/>
                              <a:gd name="T34" fmla="*/ 145 w 1004887"/>
                              <a:gd name="T35" fmla="*/ 83 h 1047750"/>
                              <a:gd name="T36" fmla="*/ 152 w 1004887"/>
                              <a:gd name="T37" fmla="*/ 88 h 1047750"/>
                              <a:gd name="T38" fmla="*/ 149 w 1004887"/>
                              <a:gd name="T39" fmla="*/ 94 h 1047750"/>
                              <a:gd name="T40" fmla="*/ 141 w 1004887"/>
                              <a:gd name="T41" fmla="*/ 95 h 1047750"/>
                              <a:gd name="T42" fmla="*/ 133 w 1004887"/>
                              <a:gd name="T43" fmla="*/ 99 h 1047750"/>
                              <a:gd name="T44" fmla="*/ 129 w 1004887"/>
                              <a:gd name="T45" fmla="*/ 106 h 1047750"/>
                              <a:gd name="T46" fmla="*/ 106 w 1004887"/>
                              <a:gd name="T47" fmla="*/ 119 h 1047750"/>
                              <a:gd name="T48" fmla="*/ 100 w 1004887"/>
                              <a:gd name="T49" fmla="*/ 129 h 1047750"/>
                              <a:gd name="T50" fmla="*/ 89 w 1004887"/>
                              <a:gd name="T51" fmla="*/ 134 h 1047750"/>
                              <a:gd name="T52" fmla="*/ 73 w 1004887"/>
                              <a:gd name="T53" fmla="*/ 128 h 1047750"/>
                              <a:gd name="T54" fmla="*/ 63 w 1004887"/>
                              <a:gd name="T55" fmla="*/ 125 h 1047750"/>
                              <a:gd name="T56" fmla="*/ 53 w 1004887"/>
                              <a:gd name="T57" fmla="*/ 126 h 1047750"/>
                              <a:gd name="T58" fmla="*/ 31 w 1004887"/>
                              <a:gd name="T59" fmla="*/ 153 h 1047750"/>
                              <a:gd name="T60" fmla="*/ 23 w 1004887"/>
                              <a:gd name="T61" fmla="*/ 154 h 1047750"/>
                              <a:gd name="T62" fmla="*/ 17 w 1004887"/>
                              <a:gd name="T63" fmla="*/ 149 h 1047750"/>
                              <a:gd name="T64" fmla="*/ 20 w 1004887"/>
                              <a:gd name="T65" fmla="*/ 142 h 1047750"/>
                              <a:gd name="T66" fmla="*/ 14 w 1004887"/>
                              <a:gd name="T67" fmla="*/ 137 h 1047750"/>
                              <a:gd name="T68" fmla="*/ 7 w 1004887"/>
                              <a:gd name="T69" fmla="*/ 129 h 1047750"/>
                              <a:gd name="T70" fmla="*/ 2 w 1004887"/>
                              <a:gd name="T71" fmla="*/ 108 h 1047750"/>
                              <a:gd name="T72" fmla="*/ 0 w 1004887"/>
                              <a:gd name="T73" fmla="*/ 65 h 1047750"/>
                              <a:gd name="T74" fmla="*/ 16 w 1004887"/>
                              <a:gd name="T75" fmla="*/ 63 h 1047750"/>
                              <a:gd name="T76" fmla="*/ 16 w 1004887"/>
                              <a:gd name="T77" fmla="*/ 0 h 104775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004887"/>
                              <a:gd name="T118" fmla="*/ 0 h 1047750"/>
                              <a:gd name="T119" fmla="*/ 1004887 w 1004887"/>
                              <a:gd name="T120" fmla="*/ 1047750 h 104775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004887" h="1047750">
                                <a:moveTo>
                                  <a:pt x="104775" y="0"/>
                                </a:moveTo>
                                <a:lnTo>
                                  <a:pt x="321468" y="4763"/>
                                </a:lnTo>
                                <a:lnTo>
                                  <a:pt x="383381" y="21431"/>
                                </a:lnTo>
                                <a:lnTo>
                                  <a:pt x="457200" y="16669"/>
                                </a:lnTo>
                                <a:lnTo>
                                  <a:pt x="497681" y="14288"/>
                                </a:lnTo>
                                <a:lnTo>
                                  <a:pt x="549270" y="5605"/>
                                </a:lnTo>
                                <a:lnTo>
                                  <a:pt x="579421" y="49371"/>
                                </a:lnTo>
                                <a:lnTo>
                                  <a:pt x="622146" y="89176"/>
                                </a:lnTo>
                                <a:lnTo>
                                  <a:pt x="640992" y="132214"/>
                                </a:lnTo>
                                <a:lnTo>
                                  <a:pt x="666287" y="182131"/>
                                </a:lnTo>
                                <a:lnTo>
                                  <a:pt x="712370" y="207883"/>
                                </a:lnTo>
                                <a:lnTo>
                                  <a:pt x="761613" y="233577"/>
                                </a:lnTo>
                                <a:lnTo>
                                  <a:pt x="812006" y="266700"/>
                                </a:lnTo>
                                <a:lnTo>
                                  <a:pt x="857250" y="319088"/>
                                </a:lnTo>
                                <a:lnTo>
                                  <a:pt x="869156" y="395288"/>
                                </a:lnTo>
                                <a:lnTo>
                                  <a:pt x="902493" y="457200"/>
                                </a:lnTo>
                                <a:lnTo>
                                  <a:pt x="943029" y="499426"/>
                                </a:lnTo>
                                <a:lnTo>
                                  <a:pt x="959643" y="566738"/>
                                </a:lnTo>
                                <a:lnTo>
                                  <a:pt x="1004887" y="600075"/>
                                </a:lnTo>
                                <a:lnTo>
                                  <a:pt x="985837" y="640556"/>
                                </a:lnTo>
                                <a:lnTo>
                                  <a:pt x="928687" y="642938"/>
                                </a:lnTo>
                                <a:lnTo>
                                  <a:pt x="881062" y="676275"/>
                                </a:lnTo>
                                <a:lnTo>
                                  <a:pt x="852487" y="723900"/>
                                </a:lnTo>
                                <a:lnTo>
                                  <a:pt x="702468" y="807244"/>
                                </a:lnTo>
                                <a:lnTo>
                                  <a:pt x="659606" y="876300"/>
                                </a:lnTo>
                                <a:lnTo>
                                  <a:pt x="585787" y="912019"/>
                                </a:lnTo>
                                <a:lnTo>
                                  <a:pt x="480931" y="868844"/>
                                </a:lnTo>
                                <a:lnTo>
                                  <a:pt x="415611" y="853237"/>
                                </a:lnTo>
                                <a:lnTo>
                                  <a:pt x="350043" y="857250"/>
                                </a:lnTo>
                                <a:lnTo>
                                  <a:pt x="204787" y="1040606"/>
                                </a:lnTo>
                                <a:lnTo>
                                  <a:pt x="150018" y="1047750"/>
                                </a:lnTo>
                                <a:lnTo>
                                  <a:pt x="114300" y="1012031"/>
                                </a:lnTo>
                                <a:lnTo>
                                  <a:pt x="135731" y="962025"/>
                                </a:lnTo>
                                <a:lnTo>
                                  <a:pt x="91807" y="929080"/>
                                </a:lnTo>
                                <a:lnTo>
                                  <a:pt x="42862" y="878681"/>
                                </a:lnTo>
                                <a:lnTo>
                                  <a:pt x="15061" y="731766"/>
                                </a:lnTo>
                                <a:lnTo>
                                  <a:pt x="0" y="440531"/>
                                </a:lnTo>
                                <a:lnTo>
                                  <a:pt x="107156" y="431006"/>
                                </a:lnTo>
                                <a:lnTo>
                                  <a:pt x="104775"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4" name="Freeform 72"/>
                        <wps:cNvSpPr>
                          <a:spLocks/>
                        </wps:cNvSpPr>
                        <wps:spPr bwMode="auto">
                          <a:xfrm>
                            <a:off x="3285591" y="3347876"/>
                            <a:ext cx="291187" cy="249144"/>
                          </a:xfrm>
                          <a:custGeom>
                            <a:avLst/>
                            <a:gdLst>
                              <a:gd name="T0" fmla="*/ 0 w 1747837"/>
                              <a:gd name="T1" fmla="*/ 102 h 1494500"/>
                              <a:gd name="T2" fmla="*/ 21 w 1747837"/>
                              <a:gd name="T3" fmla="*/ 101 h 1494500"/>
                              <a:gd name="T4" fmla="*/ 38 w 1747837"/>
                              <a:gd name="T5" fmla="*/ 105 h 1494500"/>
                              <a:gd name="T6" fmla="*/ 55 w 1747837"/>
                              <a:gd name="T7" fmla="*/ 75 h 1494500"/>
                              <a:gd name="T8" fmla="*/ 62 w 1747837"/>
                              <a:gd name="T9" fmla="*/ 58 h 1494500"/>
                              <a:gd name="T10" fmla="*/ 65 w 1747837"/>
                              <a:gd name="T11" fmla="*/ 70 h 1494500"/>
                              <a:gd name="T12" fmla="*/ 77 w 1747837"/>
                              <a:gd name="T13" fmla="*/ 74 h 1494500"/>
                              <a:gd name="T14" fmla="*/ 98 w 1747837"/>
                              <a:gd name="T15" fmla="*/ 48 h 1494500"/>
                              <a:gd name="T16" fmla="*/ 117 w 1747837"/>
                              <a:gd name="T17" fmla="*/ 50 h 1494500"/>
                              <a:gd name="T18" fmla="*/ 142 w 1747837"/>
                              <a:gd name="T19" fmla="*/ 51 h 1494500"/>
                              <a:gd name="T20" fmla="*/ 159 w 1747837"/>
                              <a:gd name="T21" fmla="*/ 35 h 1494500"/>
                              <a:gd name="T22" fmla="*/ 170 w 1747837"/>
                              <a:gd name="T23" fmla="*/ 29 h 1494500"/>
                              <a:gd name="T24" fmla="*/ 180 w 1747837"/>
                              <a:gd name="T25" fmla="*/ 18 h 1494500"/>
                              <a:gd name="T26" fmla="*/ 191 w 1747837"/>
                              <a:gd name="T27" fmla="*/ 12 h 1494500"/>
                              <a:gd name="T28" fmla="*/ 207 w 1747837"/>
                              <a:gd name="T29" fmla="*/ 3 h 1494500"/>
                              <a:gd name="T30" fmla="*/ 223 w 1747837"/>
                              <a:gd name="T31" fmla="*/ 15 h 1494500"/>
                              <a:gd name="T32" fmla="*/ 226 w 1747837"/>
                              <a:gd name="T33" fmla="*/ 33 h 1494500"/>
                              <a:gd name="T34" fmla="*/ 229 w 1747837"/>
                              <a:gd name="T35" fmla="*/ 51 h 1494500"/>
                              <a:gd name="T36" fmla="*/ 219 w 1747837"/>
                              <a:gd name="T37" fmla="*/ 63 h 1494500"/>
                              <a:gd name="T38" fmla="*/ 221 w 1747837"/>
                              <a:gd name="T39" fmla="*/ 79 h 1494500"/>
                              <a:gd name="T40" fmla="*/ 239 w 1747837"/>
                              <a:gd name="T41" fmla="*/ 72 h 1494500"/>
                              <a:gd name="T42" fmla="*/ 240 w 1747837"/>
                              <a:gd name="T43" fmla="*/ 87 h 1494500"/>
                              <a:gd name="T44" fmla="*/ 236 w 1747837"/>
                              <a:gd name="T45" fmla="*/ 101 h 1494500"/>
                              <a:gd name="T46" fmla="*/ 224 w 1747837"/>
                              <a:gd name="T47" fmla="*/ 118 h 1494500"/>
                              <a:gd name="T48" fmla="*/ 201 w 1747837"/>
                              <a:gd name="T49" fmla="*/ 151 h 1494500"/>
                              <a:gd name="T50" fmla="*/ 185 w 1747837"/>
                              <a:gd name="T51" fmla="*/ 166 h 1494500"/>
                              <a:gd name="T52" fmla="*/ 169 w 1747837"/>
                              <a:gd name="T53" fmla="*/ 183 h 1494500"/>
                              <a:gd name="T54" fmla="*/ 154 w 1747837"/>
                              <a:gd name="T55" fmla="*/ 192 h 1494500"/>
                              <a:gd name="T56" fmla="*/ 143 w 1747837"/>
                              <a:gd name="T57" fmla="*/ 193 h 1494500"/>
                              <a:gd name="T58" fmla="*/ 128 w 1747837"/>
                              <a:gd name="T59" fmla="*/ 198 h 1494500"/>
                              <a:gd name="T60" fmla="*/ 116 w 1747837"/>
                              <a:gd name="T61" fmla="*/ 201 h 1494500"/>
                              <a:gd name="T62" fmla="*/ 103 w 1747837"/>
                              <a:gd name="T63" fmla="*/ 201 h 1494500"/>
                              <a:gd name="T64" fmla="*/ 92 w 1747837"/>
                              <a:gd name="T65" fmla="*/ 200 h 1494500"/>
                              <a:gd name="T66" fmla="*/ 79 w 1747837"/>
                              <a:gd name="T67" fmla="*/ 205 h 1494500"/>
                              <a:gd name="T68" fmla="*/ 60 w 1747837"/>
                              <a:gd name="T69" fmla="*/ 212 h 1494500"/>
                              <a:gd name="T70" fmla="*/ 51 w 1747837"/>
                              <a:gd name="T71" fmla="*/ 205 h 1494500"/>
                              <a:gd name="T72" fmla="*/ 41 w 1747837"/>
                              <a:gd name="T73" fmla="*/ 203 h 1494500"/>
                              <a:gd name="T74" fmla="*/ 38 w 1747837"/>
                              <a:gd name="T75" fmla="*/ 195 h 1494500"/>
                              <a:gd name="T76" fmla="*/ 32 w 1747837"/>
                              <a:gd name="T77" fmla="*/ 185 h 1494500"/>
                              <a:gd name="T78" fmla="*/ 38 w 1747837"/>
                              <a:gd name="T79" fmla="*/ 179 h 1494500"/>
                              <a:gd name="T80" fmla="*/ 36 w 1747837"/>
                              <a:gd name="T81" fmla="*/ 165 h 1494500"/>
                              <a:gd name="T82" fmla="*/ 25 w 1747837"/>
                              <a:gd name="T83" fmla="*/ 149 h 1494500"/>
                              <a:gd name="T84" fmla="*/ 19 w 1747837"/>
                              <a:gd name="T85" fmla="*/ 135 h 1494500"/>
                              <a:gd name="T86" fmla="*/ 10 w 1747837"/>
                              <a:gd name="T87" fmla="*/ 117 h 14945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747837"/>
                              <a:gd name="T133" fmla="*/ 0 h 1494500"/>
                              <a:gd name="T134" fmla="*/ 1747837 w 1747837"/>
                              <a:gd name="T135" fmla="*/ 1494500 h 14945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747837" h="1494500">
                                <a:moveTo>
                                  <a:pt x="69105" y="826041"/>
                                </a:moveTo>
                                <a:lnTo>
                                  <a:pt x="0" y="719138"/>
                                </a:lnTo>
                                <a:lnTo>
                                  <a:pt x="40481" y="669132"/>
                                </a:lnTo>
                                <a:lnTo>
                                  <a:pt x="144864" y="714058"/>
                                </a:lnTo>
                                <a:lnTo>
                                  <a:pt x="199787" y="784301"/>
                                </a:lnTo>
                                <a:lnTo>
                                  <a:pt x="271462" y="740569"/>
                                </a:lnTo>
                                <a:lnTo>
                                  <a:pt x="397668" y="697707"/>
                                </a:lnTo>
                                <a:lnTo>
                                  <a:pt x="390525" y="528638"/>
                                </a:lnTo>
                                <a:lnTo>
                                  <a:pt x="388143" y="369094"/>
                                </a:lnTo>
                                <a:lnTo>
                                  <a:pt x="436249" y="412567"/>
                                </a:lnTo>
                                <a:lnTo>
                                  <a:pt x="478631" y="446485"/>
                                </a:lnTo>
                                <a:lnTo>
                                  <a:pt x="457200" y="495300"/>
                                </a:lnTo>
                                <a:lnTo>
                                  <a:pt x="495300" y="533400"/>
                                </a:lnTo>
                                <a:lnTo>
                                  <a:pt x="547687" y="523875"/>
                                </a:lnTo>
                                <a:lnTo>
                                  <a:pt x="611981" y="442913"/>
                                </a:lnTo>
                                <a:lnTo>
                                  <a:pt x="690562" y="341710"/>
                                </a:lnTo>
                                <a:lnTo>
                                  <a:pt x="757237" y="335757"/>
                                </a:lnTo>
                                <a:lnTo>
                                  <a:pt x="823912" y="354807"/>
                                </a:lnTo>
                                <a:lnTo>
                                  <a:pt x="926306" y="392907"/>
                                </a:lnTo>
                                <a:lnTo>
                                  <a:pt x="1003974" y="360083"/>
                                </a:lnTo>
                                <a:lnTo>
                                  <a:pt x="1047750" y="288132"/>
                                </a:lnTo>
                                <a:lnTo>
                                  <a:pt x="1126162" y="244446"/>
                                </a:lnTo>
                                <a:lnTo>
                                  <a:pt x="1163811" y="225016"/>
                                </a:lnTo>
                                <a:lnTo>
                                  <a:pt x="1200523" y="203259"/>
                                </a:lnTo>
                                <a:lnTo>
                                  <a:pt x="1220390" y="160735"/>
                                </a:lnTo>
                                <a:lnTo>
                                  <a:pt x="1270396" y="126207"/>
                                </a:lnTo>
                                <a:lnTo>
                                  <a:pt x="1329150" y="122187"/>
                                </a:lnTo>
                                <a:lnTo>
                                  <a:pt x="1350168" y="84535"/>
                                </a:lnTo>
                                <a:lnTo>
                                  <a:pt x="1415940" y="76087"/>
                                </a:lnTo>
                                <a:lnTo>
                                  <a:pt x="1464468" y="23813"/>
                                </a:lnTo>
                                <a:lnTo>
                                  <a:pt x="1559718" y="0"/>
                                </a:lnTo>
                                <a:lnTo>
                                  <a:pt x="1580068" y="103573"/>
                                </a:lnTo>
                                <a:lnTo>
                                  <a:pt x="1585912" y="169069"/>
                                </a:lnTo>
                                <a:lnTo>
                                  <a:pt x="1597818" y="235744"/>
                                </a:lnTo>
                                <a:lnTo>
                                  <a:pt x="1617116" y="297401"/>
                                </a:lnTo>
                                <a:lnTo>
                                  <a:pt x="1618059" y="361950"/>
                                </a:lnTo>
                                <a:lnTo>
                                  <a:pt x="1583531" y="395288"/>
                                </a:lnTo>
                                <a:lnTo>
                                  <a:pt x="1552575" y="440532"/>
                                </a:lnTo>
                                <a:lnTo>
                                  <a:pt x="1538287" y="519113"/>
                                </a:lnTo>
                                <a:lnTo>
                                  <a:pt x="1566862" y="557213"/>
                                </a:lnTo>
                                <a:lnTo>
                                  <a:pt x="1611899" y="601198"/>
                                </a:lnTo>
                                <a:lnTo>
                                  <a:pt x="1693068" y="504825"/>
                                </a:lnTo>
                                <a:lnTo>
                                  <a:pt x="1747837" y="531019"/>
                                </a:lnTo>
                                <a:lnTo>
                                  <a:pt x="1700697" y="616459"/>
                                </a:lnTo>
                                <a:lnTo>
                                  <a:pt x="1721643" y="692944"/>
                                </a:lnTo>
                                <a:lnTo>
                                  <a:pt x="1670304" y="715433"/>
                                </a:lnTo>
                                <a:lnTo>
                                  <a:pt x="1647547" y="791772"/>
                                </a:lnTo>
                                <a:lnTo>
                                  <a:pt x="1586586" y="832246"/>
                                </a:lnTo>
                                <a:lnTo>
                                  <a:pt x="1497453" y="946346"/>
                                </a:lnTo>
                                <a:lnTo>
                                  <a:pt x="1424512" y="1065777"/>
                                </a:lnTo>
                                <a:lnTo>
                                  <a:pt x="1356067" y="1137320"/>
                                </a:lnTo>
                                <a:lnTo>
                                  <a:pt x="1308360" y="1169118"/>
                                </a:lnTo>
                                <a:lnTo>
                                  <a:pt x="1266323" y="1217687"/>
                                </a:lnTo>
                                <a:lnTo>
                                  <a:pt x="1195247" y="1292090"/>
                                </a:lnTo>
                                <a:lnTo>
                                  <a:pt x="1150120" y="1318217"/>
                                </a:lnTo>
                                <a:lnTo>
                                  <a:pt x="1089107" y="1355881"/>
                                </a:lnTo>
                                <a:lnTo>
                                  <a:pt x="1051667" y="1362185"/>
                                </a:lnTo>
                                <a:lnTo>
                                  <a:pt x="1011393" y="1360104"/>
                                </a:lnTo>
                                <a:lnTo>
                                  <a:pt x="955743" y="1397671"/>
                                </a:lnTo>
                                <a:lnTo>
                                  <a:pt x="904743" y="1395784"/>
                                </a:lnTo>
                                <a:lnTo>
                                  <a:pt x="878488" y="1427193"/>
                                </a:lnTo>
                                <a:lnTo>
                                  <a:pt x="821921" y="1414159"/>
                                </a:lnTo>
                                <a:lnTo>
                                  <a:pt x="767830" y="1389832"/>
                                </a:lnTo>
                                <a:lnTo>
                                  <a:pt x="728066" y="1415862"/>
                                </a:lnTo>
                                <a:lnTo>
                                  <a:pt x="690320" y="1405299"/>
                                </a:lnTo>
                                <a:lnTo>
                                  <a:pt x="652829" y="1408792"/>
                                </a:lnTo>
                                <a:lnTo>
                                  <a:pt x="599861" y="1446310"/>
                                </a:lnTo>
                                <a:lnTo>
                                  <a:pt x="556956" y="1447088"/>
                                </a:lnTo>
                                <a:lnTo>
                                  <a:pt x="487287" y="1451165"/>
                                </a:lnTo>
                                <a:lnTo>
                                  <a:pt x="423695" y="1494500"/>
                                </a:lnTo>
                                <a:lnTo>
                                  <a:pt x="396777" y="1489365"/>
                                </a:lnTo>
                                <a:lnTo>
                                  <a:pt x="358470" y="1447879"/>
                                </a:lnTo>
                                <a:lnTo>
                                  <a:pt x="334183" y="1439883"/>
                                </a:lnTo>
                                <a:lnTo>
                                  <a:pt x="291074" y="1429418"/>
                                </a:lnTo>
                                <a:lnTo>
                                  <a:pt x="266583" y="1410178"/>
                                </a:lnTo>
                                <a:lnTo>
                                  <a:pt x="271283" y="1373536"/>
                                </a:lnTo>
                                <a:lnTo>
                                  <a:pt x="259893" y="1337185"/>
                                </a:lnTo>
                                <a:lnTo>
                                  <a:pt x="227153" y="1306846"/>
                                </a:lnTo>
                                <a:lnTo>
                                  <a:pt x="226490" y="1270302"/>
                                </a:lnTo>
                                <a:lnTo>
                                  <a:pt x="266561" y="1261139"/>
                                </a:lnTo>
                                <a:lnTo>
                                  <a:pt x="271056" y="1213252"/>
                                </a:lnTo>
                                <a:lnTo>
                                  <a:pt x="254100" y="1165755"/>
                                </a:lnTo>
                                <a:lnTo>
                                  <a:pt x="204658" y="1101975"/>
                                </a:lnTo>
                                <a:lnTo>
                                  <a:pt x="179555" y="1049002"/>
                                </a:lnTo>
                                <a:lnTo>
                                  <a:pt x="143879" y="1004656"/>
                                </a:lnTo>
                                <a:lnTo>
                                  <a:pt x="137597" y="954152"/>
                                </a:lnTo>
                                <a:lnTo>
                                  <a:pt x="109404" y="878738"/>
                                </a:lnTo>
                                <a:lnTo>
                                  <a:pt x="69105" y="8260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5" name="Freeform 73"/>
                        <wps:cNvSpPr>
                          <a:spLocks/>
                        </wps:cNvSpPr>
                        <wps:spPr bwMode="auto">
                          <a:xfrm rot="21537619">
                            <a:off x="3474006" y="3474006"/>
                            <a:ext cx="42044" cy="40486"/>
                          </a:xfrm>
                          <a:custGeom>
                            <a:avLst/>
                            <a:gdLst>
                              <a:gd name="T0" fmla="*/ 2147483647 w 560"/>
                              <a:gd name="T1" fmla="*/ 2147483647 h 504"/>
                              <a:gd name="T2" fmla="*/ 2147483647 w 560"/>
                              <a:gd name="T3" fmla="*/ 2147483647 h 504"/>
                              <a:gd name="T4" fmla="*/ 2147483647 w 560"/>
                              <a:gd name="T5" fmla="*/ 2147483647 h 504"/>
                              <a:gd name="T6" fmla="*/ 2147483647 w 560"/>
                              <a:gd name="T7" fmla="*/ 2147483647 h 504"/>
                              <a:gd name="T8" fmla="*/ 2147483647 w 560"/>
                              <a:gd name="T9" fmla="*/ 2147483647 h 504"/>
                              <a:gd name="T10" fmla="*/ 0 w 560"/>
                              <a:gd name="T11" fmla="*/ 2147483647 h 504"/>
                              <a:gd name="T12" fmla="*/ 2147483647 w 560"/>
                              <a:gd name="T13" fmla="*/ 2147483647 h 504"/>
                              <a:gd name="T14" fmla="*/ 2147483647 w 560"/>
                              <a:gd name="T15" fmla="*/ 2147483647 h 504"/>
                              <a:gd name="T16" fmla="*/ 2147483647 w 560"/>
                              <a:gd name="T17" fmla="*/ 0 h 504"/>
                              <a:gd name="T18" fmla="*/ 2147483647 w 560"/>
                              <a:gd name="T19" fmla="*/ 2147483647 h 504"/>
                              <a:gd name="T20" fmla="*/ 2147483647 w 560"/>
                              <a:gd name="T21" fmla="*/ 2147483647 h 504"/>
                              <a:gd name="T22" fmla="*/ 2147483647 w 560"/>
                              <a:gd name="T23" fmla="*/ 2147483647 h 504"/>
                              <a:gd name="T24" fmla="*/ 2147483647 w 560"/>
                              <a:gd name="T25" fmla="*/ 2147483647 h 50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560"/>
                              <a:gd name="T40" fmla="*/ 0 h 504"/>
                              <a:gd name="T41" fmla="*/ 560 w 560"/>
                              <a:gd name="T42" fmla="*/ 504 h 50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560" h="504">
                                <a:moveTo>
                                  <a:pt x="432" y="344"/>
                                </a:moveTo>
                                <a:lnTo>
                                  <a:pt x="288" y="408"/>
                                </a:lnTo>
                                <a:lnTo>
                                  <a:pt x="168" y="504"/>
                                </a:lnTo>
                                <a:lnTo>
                                  <a:pt x="96" y="456"/>
                                </a:lnTo>
                                <a:lnTo>
                                  <a:pt x="56" y="360"/>
                                </a:lnTo>
                                <a:lnTo>
                                  <a:pt x="0" y="304"/>
                                </a:lnTo>
                                <a:lnTo>
                                  <a:pt x="96" y="160"/>
                                </a:lnTo>
                                <a:lnTo>
                                  <a:pt x="216" y="40"/>
                                </a:lnTo>
                                <a:lnTo>
                                  <a:pt x="392" y="0"/>
                                </a:lnTo>
                                <a:lnTo>
                                  <a:pt x="496" y="96"/>
                                </a:lnTo>
                                <a:lnTo>
                                  <a:pt x="560" y="192"/>
                                </a:lnTo>
                                <a:lnTo>
                                  <a:pt x="488" y="272"/>
                                </a:lnTo>
                                <a:lnTo>
                                  <a:pt x="432" y="3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6" name="Freeform 74"/>
                        <wps:cNvSpPr>
                          <a:spLocks/>
                        </wps:cNvSpPr>
                        <wps:spPr bwMode="auto">
                          <a:xfrm>
                            <a:off x="3042675" y="2700101"/>
                            <a:ext cx="210215" cy="168172"/>
                          </a:xfrm>
                          <a:custGeom>
                            <a:avLst/>
                            <a:gdLst>
                              <a:gd name="T0" fmla="*/ 88 w 1257300"/>
                              <a:gd name="T1" fmla="*/ 135 h 1004887"/>
                              <a:gd name="T2" fmla="*/ 89 w 1257300"/>
                              <a:gd name="T3" fmla="*/ 141 h 1004887"/>
                              <a:gd name="T4" fmla="*/ 66 w 1257300"/>
                              <a:gd name="T5" fmla="*/ 145 h 1004887"/>
                              <a:gd name="T6" fmla="*/ 55 w 1257300"/>
                              <a:gd name="T7" fmla="*/ 144 h 1004887"/>
                              <a:gd name="T8" fmla="*/ 46 w 1257300"/>
                              <a:gd name="T9" fmla="*/ 143 h 1004887"/>
                              <a:gd name="T10" fmla="*/ 41 w 1257300"/>
                              <a:gd name="T11" fmla="*/ 139 h 1004887"/>
                              <a:gd name="T12" fmla="*/ 34 w 1257300"/>
                              <a:gd name="T13" fmla="*/ 130 h 1004887"/>
                              <a:gd name="T14" fmla="*/ 30 w 1257300"/>
                              <a:gd name="T15" fmla="*/ 119 h 1004887"/>
                              <a:gd name="T16" fmla="*/ 22 w 1257300"/>
                              <a:gd name="T17" fmla="*/ 114 h 1004887"/>
                              <a:gd name="T18" fmla="*/ 12 w 1257300"/>
                              <a:gd name="T19" fmla="*/ 114 h 1004887"/>
                              <a:gd name="T20" fmla="*/ 1 w 1257300"/>
                              <a:gd name="T21" fmla="*/ 113 h 1004887"/>
                              <a:gd name="T22" fmla="*/ 0 w 1257300"/>
                              <a:gd name="T23" fmla="*/ 86 h 1004887"/>
                              <a:gd name="T24" fmla="*/ 3 w 1257300"/>
                              <a:gd name="T25" fmla="*/ 74 h 1004887"/>
                              <a:gd name="T26" fmla="*/ 12 w 1257300"/>
                              <a:gd name="T27" fmla="*/ 65 h 1004887"/>
                              <a:gd name="T28" fmla="*/ 17 w 1257300"/>
                              <a:gd name="T29" fmla="*/ 56 h 1004887"/>
                              <a:gd name="T30" fmla="*/ 18 w 1257300"/>
                              <a:gd name="T31" fmla="*/ 46 h 1004887"/>
                              <a:gd name="T32" fmla="*/ 13 w 1257300"/>
                              <a:gd name="T33" fmla="*/ 33 h 1004887"/>
                              <a:gd name="T34" fmla="*/ 16 w 1257300"/>
                              <a:gd name="T35" fmla="*/ 30 h 1004887"/>
                              <a:gd name="T36" fmla="*/ 17 w 1257300"/>
                              <a:gd name="T37" fmla="*/ 21 h 1004887"/>
                              <a:gd name="T38" fmla="*/ 24 w 1257300"/>
                              <a:gd name="T39" fmla="*/ 13 h 1004887"/>
                              <a:gd name="T40" fmla="*/ 25 w 1257300"/>
                              <a:gd name="T41" fmla="*/ 3 h 1004887"/>
                              <a:gd name="T42" fmla="*/ 33 w 1257300"/>
                              <a:gd name="T43" fmla="*/ 1 h 1004887"/>
                              <a:gd name="T44" fmla="*/ 43 w 1257300"/>
                              <a:gd name="T45" fmla="*/ 0 h 1004887"/>
                              <a:gd name="T46" fmla="*/ 53 w 1257300"/>
                              <a:gd name="T47" fmla="*/ 5 h 1004887"/>
                              <a:gd name="T48" fmla="*/ 62 w 1257300"/>
                              <a:gd name="T49" fmla="*/ 10 h 1004887"/>
                              <a:gd name="T50" fmla="*/ 71 w 1257300"/>
                              <a:gd name="T51" fmla="*/ 8 h 1004887"/>
                              <a:gd name="T52" fmla="*/ 84 w 1257300"/>
                              <a:gd name="T53" fmla="*/ 8 h 1004887"/>
                              <a:gd name="T54" fmla="*/ 91 w 1257300"/>
                              <a:gd name="T55" fmla="*/ 11 h 1004887"/>
                              <a:gd name="T56" fmla="*/ 102 w 1257300"/>
                              <a:gd name="T57" fmla="*/ 12 h 1004887"/>
                              <a:gd name="T58" fmla="*/ 120 w 1257300"/>
                              <a:gd name="T59" fmla="*/ 6 h 1004887"/>
                              <a:gd name="T60" fmla="*/ 131 w 1257300"/>
                              <a:gd name="T61" fmla="*/ 5 h 1004887"/>
                              <a:gd name="T62" fmla="*/ 140 w 1257300"/>
                              <a:gd name="T63" fmla="*/ 9 h 1004887"/>
                              <a:gd name="T64" fmla="*/ 149 w 1257300"/>
                              <a:gd name="T65" fmla="*/ 8 h 1004887"/>
                              <a:gd name="T66" fmla="*/ 157 w 1257300"/>
                              <a:gd name="T67" fmla="*/ 6 h 1004887"/>
                              <a:gd name="T68" fmla="*/ 164 w 1257300"/>
                              <a:gd name="T69" fmla="*/ 4 h 1004887"/>
                              <a:gd name="T70" fmla="*/ 168 w 1257300"/>
                              <a:gd name="T71" fmla="*/ 14 h 1004887"/>
                              <a:gd name="T72" fmla="*/ 175 w 1257300"/>
                              <a:gd name="T73" fmla="*/ 18 h 1004887"/>
                              <a:gd name="T74" fmla="*/ 176 w 1257300"/>
                              <a:gd name="T75" fmla="*/ 26 h 1004887"/>
                              <a:gd name="T76" fmla="*/ 181 w 1257300"/>
                              <a:gd name="T77" fmla="*/ 28 h 1004887"/>
                              <a:gd name="T78" fmla="*/ 176 w 1257300"/>
                              <a:gd name="T79" fmla="*/ 36 h 1004887"/>
                              <a:gd name="T80" fmla="*/ 180 w 1257300"/>
                              <a:gd name="T81" fmla="*/ 41 h 1004887"/>
                              <a:gd name="T82" fmla="*/ 175 w 1257300"/>
                              <a:gd name="T83" fmla="*/ 46 h 1004887"/>
                              <a:gd name="T84" fmla="*/ 169 w 1257300"/>
                              <a:gd name="T85" fmla="*/ 55 h 1004887"/>
                              <a:gd name="T86" fmla="*/ 164 w 1257300"/>
                              <a:gd name="T87" fmla="*/ 72 h 1004887"/>
                              <a:gd name="T88" fmla="*/ 158 w 1257300"/>
                              <a:gd name="T89" fmla="*/ 79 h 1004887"/>
                              <a:gd name="T90" fmla="*/ 152 w 1257300"/>
                              <a:gd name="T91" fmla="*/ 87 h 1004887"/>
                              <a:gd name="T92" fmla="*/ 145 w 1257300"/>
                              <a:gd name="T93" fmla="*/ 90 h 1004887"/>
                              <a:gd name="T94" fmla="*/ 139 w 1257300"/>
                              <a:gd name="T95" fmla="*/ 101 h 1004887"/>
                              <a:gd name="T96" fmla="*/ 133 w 1257300"/>
                              <a:gd name="T97" fmla="*/ 111 h 1004887"/>
                              <a:gd name="T98" fmla="*/ 126 w 1257300"/>
                              <a:gd name="T99" fmla="*/ 111 h 1004887"/>
                              <a:gd name="T100" fmla="*/ 117 w 1257300"/>
                              <a:gd name="T101" fmla="*/ 109 h 1004887"/>
                              <a:gd name="T102" fmla="*/ 108 w 1257300"/>
                              <a:gd name="T103" fmla="*/ 107 h 1004887"/>
                              <a:gd name="T104" fmla="*/ 101 w 1257300"/>
                              <a:gd name="T105" fmla="*/ 115 h 1004887"/>
                              <a:gd name="T106" fmla="*/ 93 w 1257300"/>
                              <a:gd name="T107" fmla="*/ 124 h 1004887"/>
                              <a:gd name="T108" fmla="*/ 88 w 1257300"/>
                              <a:gd name="T109" fmla="*/ 135 h 100488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1257300"/>
                              <a:gd name="T166" fmla="*/ 0 h 1004887"/>
                              <a:gd name="T167" fmla="*/ 1257300 w 1257300"/>
                              <a:gd name="T168" fmla="*/ 1004887 h 100488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1257300" h="1004887">
                                <a:moveTo>
                                  <a:pt x="614363" y="933450"/>
                                </a:moveTo>
                                <a:lnTo>
                                  <a:pt x="615553" y="977503"/>
                                </a:lnTo>
                                <a:lnTo>
                                  <a:pt x="456010" y="1004887"/>
                                </a:lnTo>
                                <a:lnTo>
                                  <a:pt x="381000" y="996553"/>
                                </a:lnTo>
                                <a:lnTo>
                                  <a:pt x="317897" y="989409"/>
                                </a:lnTo>
                                <a:lnTo>
                                  <a:pt x="287927" y="959735"/>
                                </a:lnTo>
                                <a:lnTo>
                                  <a:pt x="233027" y="901125"/>
                                </a:lnTo>
                                <a:lnTo>
                                  <a:pt x="209550" y="821531"/>
                                </a:lnTo>
                                <a:lnTo>
                                  <a:pt x="154781" y="785812"/>
                                </a:lnTo>
                                <a:lnTo>
                                  <a:pt x="86916" y="787003"/>
                                </a:lnTo>
                                <a:lnTo>
                                  <a:pt x="8335" y="782240"/>
                                </a:lnTo>
                                <a:lnTo>
                                  <a:pt x="0" y="594121"/>
                                </a:lnTo>
                                <a:lnTo>
                                  <a:pt x="23813" y="510778"/>
                                </a:lnTo>
                                <a:lnTo>
                                  <a:pt x="82153" y="448865"/>
                                </a:lnTo>
                                <a:lnTo>
                                  <a:pt x="120253" y="385762"/>
                                </a:lnTo>
                                <a:lnTo>
                                  <a:pt x="125016" y="320278"/>
                                </a:lnTo>
                                <a:lnTo>
                                  <a:pt x="94060" y="227409"/>
                                </a:lnTo>
                                <a:lnTo>
                                  <a:pt x="109538" y="204787"/>
                                </a:lnTo>
                                <a:lnTo>
                                  <a:pt x="119063" y="144065"/>
                                </a:lnTo>
                                <a:lnTo>
                                  <a:pt x="166688" y="88106"/>
                                </a:lnTo>
                                <a:lnTo>
                                  <a:pt x="172641" y="23812"/>
                                </a:lnTo>
                                <a:lnTo>
                                  <a:pt x="232172" y="9525"/>
                                </a:lnTo>
                                <a:lnTo>
                                  <a:pt x="296466" y="0"/>
                                </a:lnTo>
                                <a:lnTo>
                                  <a:pt x="366713" y="38100"/>
                                </a:lnTo>
                                <a:lnTo>
                                  <a:pt x="431006" y="66675"/>
                                </a:lnTo>
                                <a:lnTo>
                                  <a:pt x="491728" y="55959"/>
                                </a:lnTo>
                                <a:lnTo>
                                  <a:pt x="582216" y="53578"/>
                                </a:lnTo>
                                <a:lnTo>
                                  <a:pt x="634603" y="77390"/>
                                </a:lnTo>
                                <a:lnTo>
                                  <a:pt x="706041" y="85725"/>
                                </a:lnTo>
                                <a:lnTo>
                                  <a:pt x="833438" y="40481"/>
                                </a:lnTo>
                                <a:lnTo>
                                  <a:pt x="908447" y="34528"/>
                                </a:lnTo>
                                <a:lnTo>
                                  <a:pt x="973931" y="60721"/>
                                </a:lnTo>
                                <a:lnTo>
                                  <a:pt x="1035844" y="55959"/>
                                </a:lnTo>
                                <a:lnTo>
                                  <a:pt x="1094185" y="44053"/>
                                </a:lnTo>
                                <a:lnTo>
                                  <a:pt x="1141810" y="25003"/>
                                </a:lnTo>
                                <a:lnTo>
                                  <a:pt x="1168003" y="97631"/>
                                </a:lnTo>
                                <a:lnTo>
                                  <a:pt x="1215628" y="127396"/>
                                </a:lnTo>
                                <a:lnTo>
                                  <a:pt x="1225153" y="177403"/>
                                </a:lnTo>
                                <a:lnTo>
                                  <a:pt x="1257300" y="191690"/>
                                </a:lnTo>
                                <a:lnTo>
                                  <a:pt x="1220391" y="247650"/>
                                </a:lnTo>
                                <a:lnTo>
                                  <a:pt x="1253728" y="283368"/>
                                </a:lnTo>
                                <a:lnTo>
                                  <a:pt x="1218358" y="315228"/>
                                </a:lnTo>
                                <a:lnTo>
                                  <a:pt x="1175775" y="379113"/>
                                </a:lnTo>
                                <a:lnTo>
                                  <a:pt x="1140874" y="495453"/>
                                </a:lnTo>
                                <a:lnTo>
                                  <a:pt x="1098101" y="548824"/>
                                </a:lnTo>
                                <a:lnTo>
                                  <a:pt x="1054894" y="598884"/>
                                </a:lnTo>
                                <a:lnTo>
                                  <a:pt x="1009650" y="621506"/>
                                </a:lnTo>
                                <a:lnTo>
                                  <a:pt x="969169" y="701278"/>
                                </a:lnTo>
                                <a:lnTo>
                                  <a:pt x="921544" y="764381"/>
                                </a:lnTo>
                                <a:lnTo>
                                  <a:pt x="873919" y="767953"/>
                                </a:lnTo>
                                <a:lnTo>
                                  <a:pt x="812006" y="752475"/>
                                </a:lnTo>
                                <a:lnTo>
                                  <a:pt x="753666" y="740568"/>
                                </a:lnTo>
                                <a:lnTo>
                                  <a:pt x="700088" y="796528"/>
                                </a:lnTo>
                                <a:lnTo>
                                  <a:pt x="642938" y="856059"/>
                                </a:lnTo>
                                <a:lnTo>
                                  <a:pt x="614363" y="9334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7" name="Freeform 75"/>
                        <wps:cNvSpPr>
                          <a:spLocks/>
                        </wps:cNvSpPr>
                        <wps:spPr bwMode="auto">
                          <a:xfrm>
                            <a:off x="3145447" y="2703215"/>
                            <a:ext cx="133915" cy="210216"/>
                          </a:xfrm>
                          <a:custGeom>
                            <a:avLst/>
                            <a:gdLst>
                              <a:gd name="T0" fmla="*/ 2147483647 w 430"/>
                              <a:gd name="T1" fmla="*/ 2147483647 h 675"/>
                              <a:gd name="T2" fmla="*/ 2147483647 w 430"/>
                              <a:gd name="T3" fmla="*/ 2147483647 h 675"/>
                              <a:gd name="T4" fmla="*/ 2147483647 w 430"/>
                              <a:gd name="T5" fmla="*/ 2147483647 h 675"/>
                              <a:gd name="T6" fmla="*/ 2147483647 w 430"/>
                              <a:gd name="T7" fmla="*/ 2147483647 h 675"/>
                              <a:gd name="T8" fmla="*/ 2147483647 w 430"/>
                              <a:gd name="T9" fmla="*/ 2147483647 h 675"/>
                              <a:gd name="T10" fmla="*/ 2147483647 w 430"/>
                              <a:gd name="T11" fmla="*/ 2147483647 h 675"/>
                              <a:gd name="T12" fmla="*/ 2147483647 w 430"/>
                              <a:gd name="T13" fmla="*/ 2147483647 h 675"/>
                              <a:gd name="T14" fmla="*/ 2147483647 w 430"/>
                              <a:gd name="T15" fmla="*/ 2147483647 h 675"/>
                              <a:gd name="T16" fmla="*/ 2147483647 w 430"/>
                              <a:gd name="T17" fmla="*/ 2147483647 h 675"/>
                              <a:gd name="T18" fmla="*/ 2147483647 w 430"/>
                              <a:gd name="T19" fmla="*/ 2147483647 h 675"/>
                              <a:gd name="T20" fmla="*/ 2147483647 w 430"/>
                              <a:gd name="T21" fmla="*/ 2147483647 h 675"/>
                              <a:gd name="T22" fmla="*/ 2147483647 w 430"/>
                              <a:gd name="T23" fmla="*/ 2147483647 h 675"/>
                              <a:gd name="T24" fmla="*/ 2147483647 w 430"/>
                              <a:gd name="T25" fmla="*/ 2147483647 h 675"/>
                              <a:gd name="T26" fmla="*/ 2147483647 w 430"/>
                              <a:gd name="T27" fmla="*/ 2147483647 h 675"/>
                              <a:gd name="T28" fmla="*/ 0 w 430"/>
                              <a:gd name="T29" fmla="*/ 2147483647 h 675"/>
                              <a:gd name="T30" fmla="*/ 2147483647 w 430"/>
                              <a:gd name="T31" fmla="*/ 2147483647 h 675"/>
                              <a:gd name="T32" fmla="*/ 2147483647 w 430"/>
                              <a:gd name="T33" fmla="*/ 2147483647 h 675"/>
                              <a:gd name="T34" fmla="*/ 2147483647 w 430"/>
                              <a:gd name="T35" fmla="*/ 2147483647 h 675"/>
                              <a:gd name="T36" fmla="*/ 2147483647 w 430"/>
                              <a:gd name="T37" fmla="*/ 2147483647 h 675"/>
                              <a:gd name="T38" fmla="*/ 2147483647 w 430"/>
                              <a:gd name="T39" fmla="*/ 2147483647 h 675"/>
                              <a:gd name="T40" fmla="*/ 2147483647 w 430"/>
                              <a:gd name="T41" fmla="*/ 2147483647 h 675"/>
                              <a:gd name="T42" fmla="*/ 2147483647 w 430"/>
                              <a:gd name="T43" fmla="*/ 2147483647 h 675"/>
                              <a:gd name="T44" fmla="*/ 2147483647 w 430"/>
                              <a:gd name="T45" fmla="*/ 2147483647 h 675"/>
                              <a:gd name="T46" fmla="*/ 2147483647 w 430"/>
                              <a:gd name="T47" fmla="*/ 2147483647 h 675"/>
                              <a:gd name="T48" fmla="*/ 2147483647 w 430"/>
                              <a:gd name="T49" fmla="*/ 2147483647 h 675"/>
                              <a:gd name="T50" fmla="*/ 2147483647 w 430"/>
                              <a:gd name="T51" fmla="*/ 2147483647 h 675"/>
                              <a:gd name="T52" fmla="*/ 2147483647 w 430"/>
                              <a:gd name="T53" fmla="*/ 2147483647 h 675"/>
                              <a:gd name="T54" fmla="*/ 2147483647 w 430"/>
                              <a:gd name="T55" fmla="*/ 2147483647 h 675"/>
                              <a:gd name="T56" fmla="*/ 2147483647 w 430"/>
                              <a:gd name="T57" fmla="*/ 2147483647 h 675"/>
                              <a:gd name="T58" fmla="*/ 2147483647 w 430"/>
                              <a:gd name="T59" fmla="*/ 2147483647 h 675"/>
                              <a:gd name="T60" fmla="*/ 2147483647 w 430"/>
                              <a:gd name="T61" fmla="*/ 2147483647 h 675"/>
                              <a:gd name="T62" fmla="*/ 2147483647 w 430"/>
                              <a:gd name="T63" fmla="*/ 2147483647 h 675"/>
                              <a:gd name="T64" fmla="*/ 2147483647 w 430"/>
                              <a:gd name="T65" fmla="*/ 0 h 675"/>
                              <a:gd name="T66" fmla="*/ 2147483647 w 430"/>
                              <a:gd name="T67" fmla="*/ 2147483647 h 675"/>
                              <a:gd name="T68" fmla="*/ 2147483647 w 430"/>
                              <a:gd name="T69" fmla="*/ 2147483647 h 675"/>
                              <a:gd name="T70" fmla="*/ 2147483647 w 430"/>
                              <a:gd name="T71" fmla="*/ 2147483647 h 675"/>
                              <a:gd name="T72" fmla="*/ 2147483647 w 430"/>
                              <a:gd name="T73" fmla="*/ 2147483647 h 675"/>
                              <a:gd name="T74" fmla="*/ 2147483647 w 430"/>
                              <a:gd name="T75" fmla="*/ 2147483647 h 675"/>
                              <a:gd name="T76" fmla="*/ 2147483647 w 430"/>
                              <a:gd name="T77" fmla="*/ 2147483647 h 675"/>
                              <a:gd name="T78" fmla="*/ 2147483647 w 430"/>
                              <a:gd name="T79" fmla="*/ 2147483647 h 675"/>
                              <a:gd name="T80" fmla="*/ 2147483647 w 430"/>
                              <a:gd name="T81" fmla="*/ 2147483647 h 675"/>
                              <a:gd name="T82" fmla="*/ 2147483647 w 430"/>
                              <a:gd name="T83" fmla="*/ 2147483647 h 675"/>
                              <a:gd name="T84" fmla="*/ 2147483647 w 430"/>
                              <a:gd name="T85" fmla="*/ 2147483647 h 675"/>
                              <a:gd name="T86" fmla="*/ 2147483647 w 430"/>
                              <a:gd name="T87" fmla="*/ 2147483647 h 675"/>
                              <a:gd name="T88" fmla="*/ 2147483647 w 430"/>
                              <a:gd name="T89" fmla="*/ 2147483647 h 675"/>
                              <a:gd name="T90" fmla="*/ 2147483647 w 430"/>
                              <a:gd name="T91" fmla="*/ 2147483647 h 675"/>
                              <a:gd name="T92" fmla="*/ 2147483647 w 430"/>
                              <a:gd name="T93" fmla="*/ 2147483647 h 675"/>
                              <a:gd name="T94" fmla="*/ 2147483647 w 430"/>
                              <a:gd name="T95" fmla="*/ 2147483647 h 675"/>
                              <a:gd name="T96" fmla="*/ 2147483647 w 430"/>
                              <a:gd name="T97" fmla="*/ 2147483647 h 675"/>
                              <a:gd name="T98" fmla="*/ 2147483647 w 430"/>
                              <a:gd name="T99" fmla="*/ 2147483647 h 675"/>
                              <a:gd name="T100" fmla="*/ 2147483647 w 430"/>
                              <a:gd name="T101" fmla="*/ 2147483647 h 675"/>
                              <a:gd name="T102" fmla="*/ 2147483647 w 430"/>
                              <a:gd name="T103" fmla="*/ 2147483647 h 675"/>
                              <a:gd name="T104" fmla="*/ 2147483647 w 430"/>
                              <a:gd name="T105" fmla="*/ 2147483647 h 675"/>
                              <a:gd name="T106" fmla="*/ 2147483647 w 430"/>
                              <a:gd name="T107" fmla="*/ 2147483647 h 675"/>
                              <a:gd name="T108" fmla="*/ 2147483647 w 430"/>
                              <a:gd name="T109" fmla="*/ 2147483647 h 67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430"/>
                              <a:gd name="T166" fmla="*/ 0 h 675"/>
                              <a:gd name="T167" fmla="*/ 800100 w 430"/>
                              <a:gd name="T168" fmla="*/ 1254919 h 67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430" h="675">
                                <a:moveTo>
                                  <a:pt x="372" y="673"/>
                                </a:moveTo>
                                <a:lnTo>
                                  <a:pt x="319" y="664"/>
                                </a:lnTo>
                                <a:lnTo>
                                  <a:pt x="271" y="653"/>
                                </a:lnTo>
                                <a:lnTo>
                                  <a:pt x="232" y="647"/>
                                </a:lnTo>
                                <a:lnTo>
                                  <a:pt x="203" y="647"/>
                                </a:lnTo>
                                <a:lnTo>
                                  <a:pt x="163" y="653"/>
                                </a:lnTo>
                                <a:lnTo>
                                  <a:pt x="135" y="649"/>
                                </a:lnTo>
                                <a:lnTo>
                                  <a:pt x="93" y="653"/>
                                </a:lnTo>
                                <a:lnTo>
                                  <a:pt x="77" y="644"/>
                                </a:lnTo>
                                <a:lnTo>
                                  <a:pt x="67" y="619"/>
                                </a:lnTo>
                                <a:lnTo>
                                  <a:pt x="53" y="613"/>
                                </a:lnTo>
                                <a:lnTo>
                                  <a:pt x="44" y="575"/>
                                </a:lnTo>
                                <a:lnTo>
                                  <a:pt x="24" y="556"/>
                                </a:lnTo>
                                <a:lnTo>
                                  <a:pt x="3" y="517"/>
                                </a:lnTo>
                                <a:lnTo>
                                  <a:pt x="0" y="493"/>
                                </a:lnTo>
                                <a:lnTo>
                                  <a:pt x="15" y="451"/>
                                </a:lnTo>
                                <a:lnTo>
                                  <a:pt x="75" y="389"/>
                                </a:lnTo>
                                <a:lnTo>
                                  <a:pt x="138" y="403"/>
                                </a:lnTo>
                                <a:lnTo>
                                  <a:pt x="166" y="402"/>
                                </a:lnTo>
                                <a:lnTo>
                                  <a:pt x="190" y="370"/>
                                </a:lnTo>
                                <a:lnTo>
                                  <a:pt x="212" y="326"/>
                                </a:lnTo>
                                <a:lnTo>
                                  <a:pt x="236" y="314"/>
                                </a:lnTo>
                                <a:lnTo>
                                  <a:pt x="284" y="257"/>
                                </a:lnTo>
                                <a:lnTo>
                                  <a:pt x="303" y="195"/>
                                </a:lnTo>
                                <a:lnTo>
                                  <a:pt x="324" y="161"/>
                                </a:lnTo>
                                <a:lnTo>
                                  <a:pt x="346" y="143"/>
                                </a:lnTo>
                                <a:lnTo>
                                  <a:pt x="325" y="125"/>
                                </a:lnTo>
                                <a:lnTo>
                                  <a:pt x="347" y="94"/>
                                </a:lnTo>
                                <a:lnTo>
                                  <a:pt x="330" y="87"/>
                                </a:lnTo>
                                <a:lnTo>
                                  <a:pt x="323" y="60"/>
                                </a:lnTo>
                                <a:lnTo>
                                  <a:pt x="300" y="44"/>
                                </a:lnTo>
                                <a:lnTo>
                                  <a:pt x="285" y="4"/>
                                </a:lnTo>
                                <a:lnTo>
                                  <a:pt x="296" y="0"/>
                                </a:lnTo>
                                <a:lnTo>
                                  <a:pt x="331" y="24"/>
                                </a:lnTo>
                                <a:lnTo>
                                  <a:pt x="351" y="42"/>
                                </a:lnTo>
                                <a:lnTo>
                                  <a:pt x="370" y="66"/>
                                </a:lnTo>
                                <a:lnTo>
                                  <a:pt x="376" y="88"/>
                                </a:lnTo>
                                <a:lnTo>
                                  <a:pt x="397" y="106"/>
                                </a:lnTo>
                                <a:lnTo>
                                  <a:pt x="392" y="151"/>
                                </a:lnTo>
                                <a:lnTo>
                                  <a:pt x="397" y="183"/>
                                </a:lnTo>
                                <a:lnTo>
                                  <a:pt x="392" y="200"/>
                                </a:lnTo>
                                <a:lnTo>
                                  <a:pt x="369" y="213"/>
                                </a:lnTo>
                                <a:lnTo>
                                  <a:pt x="354" y="244"/>
                                </a:lnTo>
                                <a:lnTo>
                                  <a:pt x="362" y="276"/>
                                </a:lnTo>
                                <a:lnTo>
                                  <a:pt x="372" y="313"/>
                                </a:lnTo>
                                <a:lnTo>
                                  <a:pt x="391" y="352"/>
                                </a:lnTo>
                                <a:lnTo>
                                  <a:pt x="378" y="387"/>
                                </a:lnTo>
                                <a:lnTo>
                                  <a:pt x="338" y="438"/>
                                </a:lnTo>
                                <a:lnTo>
                                  <a:pt x="357" y="500"/>
                                </a:lnTo>
                                <a:lnTo>
                                  <a:pt x="376" y="561"/>
                                </a:lnTo>
                                <a:lnTo>
                                  <a:pt x="394" y="578"/>
                                </a:lnTo>
                                <a:lnTo>
                                  <a:pt x="425" y="602"/>
                                </a:lnTo>
                                <a:lnTo>
                                  <a:pt x="430" y="627"/>
                                </a:lnTo>
                                <a:lnTo>
                                  <a:pt x="422" y="675"/>
                                </a:lnTo>
                                <a:lnTo>
                                  <a:pt x="372" y="67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8" name="Freeform 76"/>
                        <wps:cNvSpPr>
                          <a:spLocks/>
                        </wps:cNvSpPr>
                        <wps:spPr bwMode="auto">
                          <a:xfrm>
                            <a:off x="2841801" y="2754602"/>
                            <a:ext cx="102772" cy="112115"/>
                          </a:xfrm>
                          <a:custGeom>
                            <a:avLst/>
                            <a:gdLst>
                              <a:gd name="T0" fmla="*/ 24 w 619222"/>
                              <a:gd name="T1" fmla="*/ 99 h 666750"/>
                              <a:gd name="T2" fmla="*/ 13 w 619222"/>
                              <a:gd name="T3" fmla="*/ 99 h 666750"/>
                              <a:gd name="T4" fmla="*/ 13 w 619222"/>
                              <a:gd name="T5" fmla="*/ 89 h 666750"/>
                              <a:gd name="T6" fmla="*/ 13 w 619222"/>
                              <a:gd name="T7" fmla="*/ 77 h 666750"/>
                              <a:gd name="T8" fmla="*/ 0 w 619222"/>
                              <a:gd name="T9" fmla="*/ 67 h 666750"/>
                              <a:gd name="T10" fmla="*/ 1 w 619222"/>
                              <a:gd name="T11" fmla="*/ 60 h 666750"/>
                              <a:gd name="T12" fmla="*/ 0 w 619222"/>
                              <a:gd name="T13" fmla="*/ 50 h 666750"/>
                              <a:gd name="T14" fmla="*/ 5 w 619222"/>
                              <a:gd name="T15" fmla="*/ 42 h 666750"/>
                              <a:gd name="T16" fmla="*/ 7 w 619222"/>
                              <a:gd name="T17" fmla="*/ 34 h 666750"/>
                              <a:gd name="T18" fmla="*/ 8 w 619222"/>
                              <a:gd name="T19" fmla="*/ 6 h 666750"/>
                              <a:gd name="T20" fmla="*/ 14 w 619222"/>
                              <a:gd name="T21" fmla="*/ 7 h 666750"/>
                              <a:gd name="T22" fmla="*/ 19 w 619222"/>
                              <a:gd name="T23" fmla="*/ 7 h 666750"/>
                              <a:gd name="T24" fmla="*/ 25 w 619222"/>
                              <a:gd name="T25" fmla="*/ 2 h 666750"/>
                              <a:gd name="T26" fmla="*/ 32 w 619222"/>
                              <a:gd name="T27" fmla="*/ 0 h 666750"/>
                              <a:gd name="T28" fmla="*/ 36 w 619222"/>
                              <a:gd name="T29" fmla="*/ 8 h 666750"/>
                              <a:gd name="T30" fmla="*/ 45 w 619222"/>
                              <a:gd name="T31" fmla="*/ 6 h 666750"/>
                              <a:gd name="T32" fmla="*/ 51 w 619222"/>
                              <a:gd name="T33" fmla="*/ 12 h 666750"/>
                              <a:gd name="T34" fmla="*/ 59 w 619222"/>
                              <a:gd name="T35" fmla="*/ 17 h 666750"/>
                              <a:gd name="T36" fmla="*/ 73 w 619222"/>
                              <a:gd name="T37" fmla="*/ 13 h 666750"/>
                              <a:gd name="T38" fmla="*/ 81 w 619222"/>
                              <a:gd name="T39" fmla="*/ 16 h 666750"/>
                              <a:gd name="T40" fmla="*/ 86 w 619222"/>
                              <a:gd name="T41" fmla="*/ 35 h 666750"/>
                              <a:gd name="T42" fmla="*/ 83 w 619222"/>
                              <a:gd name="T43" fmla="*/ 50 h 666750"/>
                              <a:gd name="T44" fmla="*/ 77 w 619222"/>
                              <a:gd name="T45" fmla="*/ 68 h 666750"/>
                              <a:gd name="T46" fmla="*/ 79 w 619222"/>
                              <a:gd name="T47" fmla="*/ 84 h 666750"/>
                              <a:gd name="T48" fmla="*/ 84 w 619222"/>
                              <a:gd name="T49" fmla="*/ 92 h 666750"/>
                              <a:gd name="T50" fmla="*/ 71 w 619222"/>
                              <a:gd name="T51" fmla="*/ 89 h 666750"/>
                              <a:gd name="T52" fmla="*/ 60 w 619222"/>
                              <a:gd name="T53" fmla="*/ 87 h 666750"/>
                              <a:gd name="T54" fmla="*/ 48 w 619222"/>
                              <a:gd name="T55" fmla="*/ 88 h 666750"/>
                              <a:gd name="T56" fmla="*/ 33 w 619222"/>
                              <a:gd name="T57" fmla="*/ 89 h 666750"/>
                              <a:gd name="T58" fmla="*/ 24 w 619222"/>
                              <a:gd name="T59" fmla="*/ 99 h 6667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619222"/>
                              <a:gd name="T91" fmla="*/ 0 h 666750"/>
                              <a:gd name="T92" fmla="*/ 619222 w 619222"/>
                              <a:gd name="T93" fmla="*/ 666750 h 6667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619222" h="666750">
                                <a:moveTo>
                                  <a:pt x="172641" y="666750"/>
                                </a:moveTo>
                                <a:lnTo>
                                  <a:pt x="90487" y="665560"/>
                                </a:lnTo>
                                <a:lnTo>
                                  <a:pt x="96441" y="598885"/>
                                </a:lnTo>
                                <a:lnTo>
                                  <a:pt x="94059" y="522685"/>
                                </a:lnTo>
                                <a:lnTo>
                                  <a:pt x="0" y="453628"/>
                                </a:lnTo>
                                <a:lnTo>
                                  <a:pt x="8334" y="404813"/>
                                </a:lnTo>
                                <a:lnTo>
                                  <a:pt x="1191" y="334566"/>
                                </a:lnTo>
                                <a:lnTo>
                                  <a:pt x="35719" y="280988"/>
                                </a:lnTo>
                                <a:lnTo>
                                  <a:pt x="51197" y="227410"/>
                                </a:lnTo>
                                <a:lnTo>
                                  <a:pt x="57150" y="40481"/>
                                </a:lnTo>
                                <a:lnTo>
                                  <a:pt x="97631" y="44053"/>
                                </a:lnTo>
                                <a:lnTo>
                                  <a:pt x="136922" y="46435"/>
                                </a:lnTo>
                                <a:lnTo>
                                  <a:pt x="180975" y="14288"/>
                                </a:lnTo>
                                <a:lnTo>
                                  <a:pt x="229791" y="0"/>
                                </a:lnTo>
                                <a:lnTo>
                                  <a:pt x="257175" y="57150"/>
                                </a:lnTo>
                                <a:lnTo>
                                  <a:pt x="321469" y="38100"/>
                                </a:lnTo>
                                <a:lnTo>
                                  <a:pt x="366712" y="83344"/>
                                </a:lnTo>
                                <a:lnTo>
                                  <a:pt x="427434" y="115491"/>
                                </a:lnTo>
                                <a:lnTo>
                                  <a:pt x="527447" y="85725"/>
                                </a:lnTo>
                                <a:lnTo>
                                  <a:pt x="583406" y="109538"/>
                                </a:lnTo>
                                <a:lnTo>
                                  <a:pt x="619222" y="237593"/>
                                </a:lnTo>
                                <a:lnTo>
                                  <a:pt x="598570" y="340042"/>
                                </a:lnTo>
                                <a:lnTo>
                                  <a:pt x="555685" y="457811"/>
                                </a:lnTo>
                                <a:lnTo>
                                  <a:pt x="571216" y="569391"/>
                                </a:lnTo>
                                <a:lnTo>
                                  <a:pt x="603647" y="619125"/>
                                </a:lnTo>
                                <a:lnTo>
                                  <a:pt x="510778" y="602456"/>
                                </a:lnTo>
                                <a:lnTo>
                                  <a:pt x="435769" y="588169"/>
                                </a:lnTo>
                                <a:lnTo>
                                  <a:pt x="347662" y="591741"/>
                                </a:lnTo>
                                <a:lnTo>
                                  <a:pt x="240506" y="604838"/>
                                </a:lnTo>
                                <a:lnTo>
                                  <a:pt x="172641" y="6667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9" name="Freeform 77"/>
                        <wps:cNvSpPr>
                          <a:spLocks/>
                        </wps:cNvSpPr>
                        <wps:spPr bwMode="auto">
                          <a:xfrm>
                            <a:off x="2997622" y="2631863"/>
                            <a:ext cx="65298" cy="202153"/>
                          </a:xfrm>
                          <a:custGeom>
                            <a:avLst/>
                            <a:gdLst>
                              <a:gd name="T0" fmla="*/ 20 w 327422"/>
                              <a:gd name="T1" fmla="*/ 9 h 656034"/>
                              <a:gd name="T2" fmla="*/ 16 w 327422"/>
                              <a:gd name="T3" fmla="*/ 18 h 656034"/>
                              <a:gd name="T4" fmla="*/ 6 w 327422"/>
                              <a:gd name="T5" fmla="*/ 18 h 656034"/>
                              <a:gd name="T6" fmla="*/ 0 w 327422"/>
                              <a:gd name="T7" fmla="*/ 22 h 656034"/>
                              <a:gd name="T8" fmla="*/ 3 w 327422"/>
                              <a:gd name="T9" fmla="*/ 27 h 656034"/>
                              <a:gd name="T10" fmla="*/ 9 w 327422"/>
                              <a:gd name="T11" fmla="*/ 42 h 656034"/>
                              <a:gd name="T12" fmla="*/ 9 w 327422"/>
                              <a:gd name="T13" fmla="*/ 49 h 656034"/>
                              <a:gd name="T14" fmla="*/ 13 w 327422"/>
                              <a:gd name="T15" fmla="*/ 57 h 656034"/>
                              <a:gd name="T16" fmla="*/ 12 w 327422"/>
                              <a:gd name="T17" fmla="*/ 97 h 656034"/>
                              <a:gd name="T18" fmla="*/ 19 w 327422"/>
                              <a:gd name="T19" fmla="*/ 98 h 656034"/>
                              <a:gd name="T20" fmla="*/ 24 w 327422"/>
                              <a:gd name="T21" fmla="*/ 97 h 656034"/>
                              <a:gd name="T22" fmla="*/ 30 w 327422"/>
                              <a:gd name="T23" fmla="*/ 96 h 656034"/>
                              <a:gd name="T24" fmla="*/ 29 w 327422"/>
                              <a:gd name="T25" fmla="*/ 67 h 656034"/>
                              <a:gd name="T26" fmla="*/ 32 w 327422"/>
                              <a:gd name="T27" fmla="*/ 55 h 656034"/>
                              <a:gd name="T28" fmla="*/ 40 w 327422"/>
                              <a:gd name="T29" fmla="*/ 46 h 656034"/>
                              <a:gd name="T30" fmla="*/ 46 w 327422"/>
                              <a:gd name="T31" fmla="*/ 36 h 656034"/>
                              <a:gd name="T32" fmla="*/ 46 w 327422"/>
                              <a:gd name="T33" fmla="*/ 26 h 656034"/>
                              <a:gd name="T34" fmla="*/ 42 w 327422"/>
                              <a:gd name="T35" fmla="*/ 13 h 656034"/>
                              <a:gd name="T36" fmla="*/ 44 w 327422"/>
                              <a:gd name="T37" fmla="*/ 9 h 656034"/>
                              <a:gd name="T38" fmla="*/ 31 w 327422"/>
                              <a:gd name="T39" fmla="*/ 10 h 656034"/>
                              <a:gd name="T40" fmla="*/ 28 w 327422"/>
                              <a:gd name="T41" fmla="*/ 0 h 656034"/>
                              <a:gd name="T42" fmla="*/ 20 w 327422"/>
                              <a:gd name="T43" fmla="*/ 9 h 65603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327422"/>
                              <a:gd name="T67" fmla="*/ 0 h 656034"/>
                              <a:gd name="T68" fmla="*/ 327422 w 327422"/>
                              <a:gd name="T69" fmla="*/ 656034 h 656034"/>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327422" h="656034">
                                <a:moveTo>
                                  <a:pt x="145257" y="58340"/>
                                </a:moveTo>
                                <a:lnTo>
                                  <a:pt x="115491" y="120253"/>
                                </a:lnTo>
                                <a:lnTo>
                                  <a:pt x="41672" y="121444"/>
                                </a:lnTo>
                                <a:lnTo>
                                  <a:pt x="0" y="148828"/>
                                </a:lnTo>
                                <a:lnTo>
                                  <a:pt x="20862" y="182335"/>
                                </a:lnTo>
                                <a:lnTo>
                                  <a:pt x="62603" y="281067"/>
                                </a:lnTo>
                                <a:lnTo>
                                  <a:pt x="64294" y="327422"/>
                                </a:lnTo>
                                <a:lnTo>
                                  <a:pt x="89297" y="377428"/>
                                </a:lnTo>
                                <a:lnTo>
                                  <a:pt x="85725" y="646509"/>
                                </a:lnTo>
                                <a:lnTo>
                                  <a:pt x="136922" y="656034"/>
                                </a:lnTo>
                                <a:lnTo>
                                  <a:pt x="173832" y="646509"/>
                                </a:lnTo>
                                <a:lnTo>
                                  <a:pt x="213122" y="639365"/>
                                </a:lnTo>
                                <a:lnTo>
                                  <a:pt x="204606" y="447444"/>
                                </a:lnTo>
                                <a:lnTo>
                                  <a:pt x="227902" y="366959"/>
                                </a:lnTo>
                                <a:lnTo>
                                  <a:pt x="286406" y="304085"/>
                                </a:lnTo>
                                <a:lnTo>
                                  <a:pt x="324043" y="238646"/>
                                </a:lnTo>
                                <a:lnTo>
                                  <a:pt x="327422" y="176772"/>
                                </a:lnTo>
                                <a:lnTo>
                                  <a:pt x="297588" y="83123"/>
                                </a:lnTo>
                                <a:lnTo>
                                  <a:pt x="314325" y="59531"/>
                                </a:lnTo>
                                <a:lnTo>
                                  <a:pt x="221457" y="66675"/>
                                </a:lnTo>
                                <a:lnTo>
                                  <a:pt x="200025" y="0"/>
                                </a:lnTo>
                                <a:lnTo>
                                  <a:pt x="145257" y="5834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0" name="Freeform 78"/>
                        <wps:cNvSpPr>
                          <a:spLocks/>
                        </wps:cNvSpPr>
                        <wps:spPr bwMode="auto">
                          <a:xfrm>
                            <a:off x="3251334" y="2745259"/>
                            <a:ext cx="225787" cy="158830"/>
                          </a:xfrm>
                          <a:custGeom>
                            <a:avLst/>
                            <a:gdLst>
                              <a:gd name="T0" fmla="*/ 186 w 1348979"/>
                              <a:gd name="T1" fmla="*/ 100 h 940594"/>
                              <a:gd name="T2" fmla="*/ 178 w 1348979"/>
                              <a:gd name="T3" fmla="*/ 97 h 940594"/>
                              <a:gd name="T4" fmla="*/ 167 w 1348979"/>
                              <a:gd name="T5" fmla="*/ 94 h 940594"/>
                              <a:gd name="T6" fmla="*/ 161 w 1348979"/>
                              <a:gd name="T7" fmla="*/ 102 h 940594"/>
                              <a:gd name="T8" fmla="*/ 152 w 1348979"/>
                              <a:gd name="T9" fmla="*/ 97 h 940594"/>
                              <a:gd name="T10" fmla="*/ 143 w 1348979"/>
                              <a:gd name="T11" fmla="*/ 102 h 940594"/>
                              <a:gd name="T12" fmla="*/ 136 w 1348979"/>
                              <a:gd name="T13" fmla="*/ 108 h 940594"/>
                              <a:gd name="T14" fmla="*/ 128 w 1348979"/>
                              <a:gd name="T15" fmla="*/ 105 h 940594"/>
                              <a:gd name="T16" fmla="*/ 120 w 1348979"/>
                              <a:gd name="T17" fmla="*/ 115 h 940594"/>
                              <a:gd name="T18" fmla="*/ 114 w 1348979"/>
                              <a:gd name="T19" fmla="*/ 114 h 940594"/>
                              <a:gd name="T20" fmla="*/ 103 w 1348979"/>
                              <a:gd name="T21" fmla="*/ 113 h 940594"/>
                              <a:gd name="T22" fmla="*/ 97 w 1348979"/>
                              <a:gd name="T23" fmla="*/ 111 h 940594"/>
                              <a:gd name="T24" fmla="*/ 90 w 1348979"/>
                              <a:gd name="T25" fmla="*/ 111 h 940594"/>
                              <a:gd name="T26" fmla="*/ 87 w 1348979"/>
                              <a:gd name="T27" fmla="*/ 105 h 940594"/>
                              <a:gd name="T28" fmla="*/ 81 w 1348979"/>
                              <a:gd name="T29" fmla="*/ 101 h 940594"/>
                              <a:gd name="T30" fmla="*/ 72 w 1348979"/>
                              <a:gd name="T31" fmla="*/ 100 h 940594"/>
                              <a:gd name="T32" fmla="*/ 65 w 1348979"/>
                              <a:gd name="T33" fmla="*/ 106 h 940594"/>
                              <a:gd name="T34" fmla="*/ 62 w 1348979"/>
                              <a:gd name="T35" fmla="*/ 116 h 940594"/>
                              <a:gd name="T36" fmla="*/ 59 w 1348979"/>
                              <a:gd name="T37" fmla="*/ 126 h 940594"/>
                              <a:gd name="T38" fmla="*/ 52 w 1348979"/>
                              <a:gd name="T39" fmla="*/ 126 h 940594"/>
                              <a:gd name="T40" fmla="*/ 41 w 1348979"/>
                              <a:gd name="T41" fmla="*/ 126 h 940594"/>
                              <a:gd name="T42" fmla="*/ 30 w 1348979"/>
                              <a:gd name="T43" fmla="*/ 128 h 940594"/>
                              <a:gd name="T44" fmla="*/ 29 w 1348979"/>
                              <a:gd name="T45" fmla="*/ 133 h 940594"/>
                              <a:gd name="T46" fmla="*/ 29 w 1348979"/>
                              <a:gd name="T47" fmla="*/ 139 h 940594"/>
                              <a:gd name="T48" fmla="*/ 24 w 1348979"/>
                              <a:gd name="T49" fmla="*/ 142 h 940594"/>
                              <a:gd name="T50" fmla="*/ 25 w 1348979"/>
                              <a:gd name="T51" fmla="*/ 137 h 940594"/>
                              <a:gd name="T52" fmla="*/ 24 w 1348979"/>
                              <a:gd name="T53" fmla="*/ 131 h 940594"/>
                              <a:gd name="T54" fmla="*/ 16 w 1348979"/>
                              <a:gd name="T55" fmla="*/ 124 h 940594"/>
                              <a:gd name="T56" fmla="*/ 10 w 1348979"/>
                              <a:gd name="T57" fmla="*/ 119 h 940594"/>
                              <a:gd name="T58" fmla="*/ 0 w 1348979"/>
                              <a:gd name="T59" fmla="*/ 84 h 940594"/>
                              <a:gd name="T60" fmla="*/ 11 w 1348979"/>
                              <a:gd name="T61" fmla="*/ 70 h 940594"/>
                              <a:gd name="T62" fmla="*/ 15 w 1348979"/>
                              <a:gd name="T63" fmla="*/ 61 h 940594"/>
                              <a:gd name="T64" fmla="*/ 26 w 1348979"/>
                              <a:gd name="T65" fmla="*/ 58 h 940594"/>
                              <a:gd name="T66" fmla="*/ 40 w 1348979"/>
                              <a:gd name="T67" fmla="*/ 55 h 940594"/>
                              <a:gd name="T68" fmla="*/ 52 w 1348979"/>
                              <a:gd name="T69" fmla="*/ 53 h 940594"/>
                              <a:gd name="T70" fmla="*/ 64 w 1348979"/>
                              <a:gd name="T71" fmla="*/ 49 h 940594"/>
                              <a:gd name="T72" fmla="*/ 68 w 1348979"/>
                              <a:gd name="T73" fmla="*/ 38 h 940594"/>
                              <a:gd name="T74" fmla="*/ 75 w 1348979"/>
                              <a:gd name="T75" fmla="*/ 40 h 940594"/>
                              <a:gd name="T76" fmla="*/ 85 w 1348979"/>
                              <a:gd name="T77" fmla="*/ 38 h 940594"/>
                              <a:gd name="T78" fmla="*/ 93 w 1348979"/>
                              <a:gd name="T79" fmla="*/ 31 h 940594"/>
                              <a:gd name="T80" fmla="*/ 105 w 1348979"/>
                              <a:gd name="T81" fmla="*/ 19 h 940594"/>
                              <a:gd name="T82" fmla="*/ 115 w 1348979"/>
                              <a:gd name="T83" fmla="*/ 7 h 940594"/>
                              <a:gd name="T84" fmla="*/ 126 w 1348979"/>
                              <a:gd name="T85" fmla="*/ 0 h 940594"/>
                              <a:gd name="T86" fmla="*/ 136 w 1348979"/>
                              <a:gd name="T87" fmla="*/ 13 h 940594"/>
                              <a:gd name="T88" fmla="*/ 140 w 1348979"/>
                              <a:gd name="T89" fmla="*/ 23 h 940594"/>
                              <a:gd name="T90" fmla="*/ 138 w 1348979"/>
                              <a:gd name="T91" fmla="*/ 38 h 940594"/>
                              <a:gd name="T92" fmla="*/ 147 w 1348979"/>
                              <a:gd name="T93" fmla="*/ 46 h 940594"/>
                              <a:gd name="T94" fmla="*/ 163 w 1348979"/>
                              <a:gd name="T95" fmla="*/ 54 h 940594"/>
                              <a:gd name="T96" fmla="*/ 185 w 1348979"/>
                              <a:gd name="T97" fmla="*/ 83 h 940594"/>
                              <a:gd name="T98" fmla="*/ 191 w 1348979"/>
                              <a:gd name="T99" fmla="*/ 90 h 940594"/>
                              <a:gd name="T100" fmla="*/ 195 w 1348979"/>
                              <a:gd name="T101" fmla="*/ 98 h 940594"/>
                              <a:gd name="T102" fmla="*/ 186 w 1348979"/>
                              <a:gd name="T103" fmla="*/ 100 h 940594"/>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348979"/>
                              <a:gd name="T157" fmla="*/ 0 h 940594"/>
                              <a:gd name="T158" fmla="*/ 1348979 w 1348979"/>
                              <a:gd name="T159" fmla="*/ 940594 h 940594"/>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348979" h="940594">
                                <a:moveTo>
                                  <a:pt x="1288506" y="658030"/>
                                </a:moveTo>
                                <a:lnTo>
                                  <a:pt x="1231355" y="641614"/>
                                </a:lnTo>
                                <a:lnTo>
                                  <a:pt x="1157424" y="622012"/>
                                </a:lnTo>
                                <a:lnTo>
                                  <a:pt x="1114850" y="671653"/>
                                </a:lnTo>
                                <a:lnTo>
                                  <a:pt x="1050822" y="644890"/>
                                </a:lnTo>
                                <a:lnTo>
                                  <a:pt x="991214" y="677387"/>
                                </a:lnTo>
                                <a:lnTo>
                                  <a:pt x="938419" y="716741"/>
                                </a:lnTo>
                                <a:lnTo>
                                  <a:pt x="884484" y="693287"/>
                                </a:lnTo>
                                <a:lnTo>
                                  <a:pt x="830567" y="762912"/>
                                </a:lnTo>
                                <a:lnTo>
                                  <a:pt x="785202" y="750937"/>
                                </a:lnTo>
                                <a:lnTo>
                                  <a:pt x="714931" y="748721"/>
                                </a:lnTo>
                                <a:lnTo>
                                  <a:pt x="671153" y="732063"/>
                                </a:lnTo>
                                <a:lnTo>
                                  <a:pt x="624411" y="736402"/>
                                </a:lnTo>
                                <a:lnTo>
                                  <a:pt x="603592" y="694894"/>
                                </a:lnTo>
                                <a:lnTo>
                                  <a:pt x="559624" y="667767"/>
                                </a:lnTo>
                                <a:lnTo>
                                  <a:pt x="499908" y="663615"/>
                                </a:lnTo>
                                <a:lnTo>
                                  <a:pt x="449868" y="701174"/>
                                </a:lnTo>
                                <a:lnTo>
                                  <a:pt x="431011" y="767836"/>
                                </a:lnTo>
                                <a:lnTo>
                                  <a:pt x="408749" y="831070"/>
                                </a:lnTo>
                                <a:lnTo>
                                  <a:pt x="358665" y="835470"/>
                                </a:lnTo>
                                <a:lnTo>
                                  <a:pt x="285050" y="833315"/>
                                </a:lnTo>
                                <a:lnTo>
                                  <a:pt x="205004" y="845240"/>
                                </a:lnTo>
                                <a:lnTo>
                                  <a:pt x="200025" y="879872"/>
                                </a:lnTo>
                                <a:lnTo>
                                  <a:pt x="201216" y="922734"/>
                                </a:lnTo>
                                <a:lnTo>
                                  <a:pt x="164307" y="940594"/>
                                </a:lnTo>
                                <a:lnTo>
                                  <a:pt x="172641" y="907256"/>
                                </a:lnTo>
                                <a:lnTo>
                                  <a:pt x="163116" y="866775"/>
                                </a:lnTo>
                                <a:lnTo>
                                  <a:pt x="107157" y="820341"/>
                                </a:lnTo>
                                <a:lnTo>
                                  <a:pt x="71438" y="790575"/>
                                </a:lnTo>
                                <a:lnTo>
                                  <a:pt x="0" y="558403"/>
                                </a:lnTo>
                                <a:lnTo>
                                  <a:pt x="76200" y="465534"/>
                                </a:lnTo>
                                <a:lnTo>
                                  <a:pt x="100013" y="401241"/>
                                </a:lnTo>
                                <a:lnTo>
                                  <a:pt x="183357" y="383381"/>
                                </a:lnTo>
                                <a:lnTo>
                                  <a:pt x="275035" y="365522"/>
                                </a:lnTo>
                                <a:lnTo>
                                  <a:pt x="361950" y="348853"/>
                                </a:lnTo>
                                <a:lnTo>
                                  <a:pt x="444104" y="321469"/>
                                </a:lnTo>
                                <a:lnTo>
                                  <a:pt x="469107" y="250031"/>
                                </a:lnTo>
                                <a:lnTo>
                                  <a:pt x="521494" y="263128"/>
                                </a:lnTo>
                                <a:lnTo>
                                  <a:pt x="589360" y="251222"/>
                                </a:lnTo>
                                <a:lnTo>
                                  <a:pt x="645319" y="207169"/>
                                </a:lnTo>
                                <a:lnTo>
                                  <a:pt x="722710" y="126206"/>
                                </a:lnTo>
                                <a:lnTo>
                                  <a:pt x="792957" y="42863"/>
                                </a:lnTo>
                                <a:lnTo>
                                  <a:pt x="867966" y="0"/>
                                </a:lnTo>
                                <a:lnTo>
                                  <a:pt x="938213" y="86916"/>
                                </a:lnTo>
                                <a:lnTo>
                                  <a:pt x="965597" y="148828"/>
                                </a:lnTo>
                                <a:lnTo>
                                  <a:pt x="951310" y="251222"/>
                                </a:lnTo>
                                <a:lnTo>
                                  <a:pt x="1017313" y="303423"/>
                                </a:lnTo>
                                <a:lnTo>
                                  <a:pt x="1129904" y="359569"/>
                                </a:lnTo>
                                <a:lnTo>
                                  <a:pt x="1279922" y="546497"/>
                                </a:lnTo>
                                <a:lnTo>
                                  <a:pt x="1322785" y="597694"/>
                                </a:lnTo>
                                <a:lnTo>
                                  <a:pt x="1348979" y="651272"/>
                                </a:lnTo>
                                <a:lnTo>
                                  <a:pt x="1288506" y="65803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1" name="Freeform 79"/>
                        <wps:cNvSpPr>
                          <a:spLocks/>
                        </wps:cNvSpPr>
                        <wps:spPr bwMode="auto">
                          <a:xfrm>
                            <a:off x="3195275" y="3052017"/>
                            <a:ext cx="224230" cy="213330"/>
                          </a:xfrm>
                          <a:custGeom>
                            <a:avLst/>
                            <a:gdLst>
                              <a:gd name="T0" fmla="*/ 2147483647 w 720"/>
                              <a:gd name="T1" fmla="*/ 2147483647 h 687"/>
                              <a:gd name="T2" fmla="*/ 2147483647 w 720"/>
                              <a:gd name="T3" fmla="*/ 2147483647 h 687"/>
                              <a:gd name="T4" fmla="*/ 2147483647 w 720"/>
                              <a:gd name="T5" fmla="*/ 2147483647 h 687"/>
                              <a:gd name="T6" fmla="*/ 2147483647 w 720"/>
                              <a:gd name="T7" fmla="*/ 2147483647 h 687"/>
                              <a:gd name="T8" fmla="*/ 2147483647 w 720"/>
                              <a:gd name="T9" fmla="*/ 2147483647 h 687"/>
                              <a:gd name="T10" fmla="*/ 2147483647 w 720"/>
                              <a:gd name="T11" fmla="*/ 2147483647 h 687"/>
                              <a:gd name="T12" fmla="*/ 2147483647 w 720"/>
                              <a:gd name="T13" fmla="*/ 2147483647 h 687"/>
                              <a:gd name="T14" fmla="*/ 2147483647 w 720"/>
                              <a:gd name="T15" fmla="*/ 2147483647 h 687"/>
                              <a:gd name="T16" fmla="*/ 2147483647 w 720"/>
                              <a:gd name="T17" fmla="*/ 2147483647 h 687"/>
                              <a:gd name="T18" fmla="*/ 2147483647 w 720"/>
                              <a:gd name="T19" fmla="*/ 2147483647 h 687"/>
                              <a:gd name="T20" fmla="*/ 2147483647 w 720"/>
                              <a:gd name="T21" fmla="*/ 2147483647 h 687"/>
                              <a:gd name="T22" fmla="*/ 2147483647 w 720"/>
                              <a:gd name="T23" fmla="*/ 2147483647 h 687"/>
                              <a:gd name="T24" fmla="*/ 2147483647 w 720"/>
                              <a:gd name="T25" fmla="*/ 2147483647 h 687"/>
                              <a:gd name="T26" fmla="*/ 2147483647 w 720"/>
                              <a:gd name="T27" fmla="*/ 2147483647 h 687"/>
                              <a:gd name="T28" fmla="*/ 2147483647 w 720"/>
                              <a:gd name="T29" fmla="*/ 2147483647 h 687"/>
                              <a:gd name="T30" fmla="*/ 2147483647 w 720"/>
                              <a:gd name="T31" fmla="*/ 2147483647 h 687"/>
                              <a:gd name="T32" fmla="*/ 2147483647 w 720"/>
                              <a:gd name="T33" fmla="*/ 2147483647 h 687"/>
                              <a:gd name="T34" fmla="*/ 0 w 720"/>
                              <a:gd name="T35" fmla="*/ 2147483647 h 687"/>
                              <a:gd name="T36" fmla="*/ 2147483647 w 720"/>
                              <a:gd name="T37" fmla="*/ 2147483647 h 687"/>
                              <a:gd name="T38" fmla="*/ 2147483647 w 720"/>
                              <a:gd name="T39" fmla="*/ 2147483647 h 687"/>
                              <a:gd name="T40" fmla="*/ 2147483647 w 720"/>
                              <a:gd name="T41" fmla="*/ 2147483647 h 687"/>
                              <a:gd name="T42" fmla="*/ 2147483647 w 720"/>
                              <a:gd name="T43" fmla="*/ 2147483647 h 687"/>
                              <a:gd name="T44" fmla="*/ 2147483647 w 720"/>
                              <a:gd name="T45" fmla="*/ 2147483647 h 687"/>
                              <a:gd name="T46" fmla="*/ 2147483647 w 720"/>
                              <a:gd name="T47" fmla="*/ 2147483647 h 687"/>
                              <a:gd name="T48" fmla="*/ 2147483647 w 720"/>
                              <a:gd name="T49" fmla="*/ 2147483647 h 687"/>
                              <a:gd name="T50" fmla="*/ 2147483647 w 720"/>
                              <a:gd name="T51" fmla="*/ 2147483647 h 687"/>
                              <a:gd name="T52" fmla="*/ 2147483647 w 720"/>
                              <a:gd name="T53" fmla="*/ 2147483647 h 687"/>
                              <a:gd name="T54" fmla="*/ 2147483647 w 720"/>
                              <a:gd name="T55" fmla="*/ 2147483647 h 687"/>
                              <a:gd name="T56" fmla="*/ 2147483647 w 720"/>
                              <a:gd name="T57" fmla="*/ 2147483647 h 687"/>
                              <a:gd name="T58" fmla="*/ 2147483647 w 720"/>
                              <a:gd name="T59" fmla="*/ 2147483647 h 687"/>
                              <a:gd name="T60" fmla="*/ 2147483647 w 720"/>
                              <a:gd name="T61" fmla="*/ 2147483647 h 687"/>
                              <a:gd name="T62" fmla="*/ 2147483647 w 720"/>
                              <a:gd name="T63" fmla="*/ 2147483647 h 687"/>
                              <a:gd name="T64" fmla="*/ 2147483647 w 720"/>
                              <a:gd name="T65" fmla="*/ 2147483647 h 687"/>
                              <a:gd name="T66" fmla="*/ 2147483647 w 720"/>
                              <a:gd name="T67" fmla="*/ 2147483647 h 687"/>
                              <a:gd name="T68" fmla="*/ 2147483647 w 720"/>
                              <a:gd name="T69" fmla="*/ 2147483647 h 687"/>
                              <a:gd name="T70" fmla="*/ 2147483647 w 720"/>
                              <a:gd name="T71" fmla="*/ 2147483647 h 687"/>
                              <a:gd name="T72" fmla="*/ 2147483647 w 720"/>
                              <a:gd name="T73" fmla="*/ 2147483647 h 687"/>
                              <a:gd name="T74" fmla="*/ 2147483647 w 720"/>
                              <a:gd name="T75" fmla="*/ 2147483647 h 687"/>
                              <a:gd name="T76" fmla="*/ 2147483647 w 720"/>
                              <a:gd name="T77" fmla="*/ 2147483647 h 687"/>
                              <a:gd name="T78" fmla="*/ 2147483647 w 720"/>
                              <a:gd name="T79" fmla="*/ 2147483647 h 687"/>
                              <a:gd name="T80" fmla="*/ 2147483647 w 720"/>
                              <a:gd name="T81" fmla="*/ 2147483647 h 687"/>
                              <a:gd name="T82" fmla="*/ 2147483647 w 720"/>
                              <a:gd name="T83" fmla="*/ 2147483647 h 687"/>
                              <a:gd name="T84" fmla="*/ 2147483647 w 720"/>
                              <a:gd name="T85" fmla="*/ 2147483647 h 687"/>
                              <a:gd name="T86" fmla="*/ 2147483647 w 720"/>
                              <a:gd name="T87" fmla="*/ 2147483647 h 687"/>
                              <a:gd name="T88" fmla="*/ 2147483647 w 720"/>
                              <a:gd name="T89" fmla="*/ 2147483647 h 687"/>
                              <a:gd name="T90" fmla="*/ 2147483647 w 720"/>
                              <a:gd name="T91" fmla="*/ 2147483647 h 687"/>
                              <a:gd name="T92" fmla="*/ 2147483647 w 720"/>
                              <a:gd name="T93" fmla="*/ 2147483647 h 687"/>
                              <a:gd name="T94" fmla="*/ 2147483647 w 720"/>
                              <a:gd name="T95" fmla="*/ 2147483647 h 687"/>
                              <a:gd name="T96" fmla="*/ 2147483647 w 720"/>
                              <a:gd name="T97" fmla="*/ 2147483647 h 687"/>
                              <a:gd name="T98" fmla="*/ 2147483647 w 720"/>
                              <a:gd name="T99" fmla="*/ 2147483647 h 687"/>
                              <a:gd name="T100" fmla="*/ 2147483647 w 720"/>
                              <a:gd name="T101" fmla="*/ 2147483647 h 687"/>
                              <a:gd name="T102" fmla="*/ 2147483647 w 720"/>
                              <a:gd name="T103" fmla="*/ 2147483647 h 687"/>
                              <a:gd name="T104" fmla="*/ 2147483647 w 720"/>
                              <a:gd name="T105" fmla="*/ 2147483647 h 687"/>
                              <a:gd name="T106" fmla="*/ 2147483647 w 720"/>
                              <a:gd name="T107" fmla="*/ 0 h 687"/>
                              <a:gd name="T108" fmla="*/ 2147483647 w 720"/>
                              <a:gd name="T109" fmla="*/ 2147483647 h 687"/>
                              <a:gd name="T110" fmla="*/ 2147483647 w 720"/>
                              <a:gd name="T111" fmla="*/ 2147483647 h 68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w 720"/>
                              <a:gd name="T169" fmla="*/ 0 h 687"/>
                              <a:gd name="T170" fmla="*/ 1338263 w 720"/>
                              <a:gd name="T171" fmla="*/ 1322784 h 687"/>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T168" t="T169" r="T170" b="T171"/>
                            <a:pathLst>
                              <a:path w="720" h="687">
                                <a:moveTo>
                                  <a:pt x="71" y="21"/>
                                </a:moveTo>
                                <a:lnTo>
                                  <a:pt x="106" y="64"/>
                                </a:lnTo>
                                <a:lnTo>
                                  <a:pt x="129" y="127"/>
                                </a:lnTo>
                                <a:lnTo>
                                  <a:pt x="124" y="167"/>
                                </a:lnTo>
                                <a:lnTo>
                                  <a:pt x="125" y="205"/>
                                </a:lnTo>
                                <a:lnTo>
                                  <a:pt x="157" y="258"/>
                                </a:lnTo>
                                <a:lnTo>
                                  <a:pt x="164" y="291"/>
                                </a:lnTo>
                                <a:lnTo>
                                  <a:pt x="163" y="327"/>
                                </a:lnTo>
                                <a:lnTo>
                                  <a:pt x="153" y="371"/>
                                </a:lnTo>
                                <a:lnTo>
                                  <a:pt x="119" y="395"/>
                                </a:lnTo>
                                <a:lnTo>
                                  <a:pt x="100" y="433"/>
                                </a:lnTo>
                                <a:lnTo>
                                  <a:pt x="99" y="460"/>
                                </a:lnTo>
                                <a:lnTo>
                                  <a:pt x="78" y="489"/>
                                </a:lnTo>
                                <a:lnTo>
                                  <a:pt x="54" y="510"/>
                                </a:lnTo>
                                <a:lnTo>
                                  <a:pt x="35" y="542"/>
                                </a:lnTo>
                                <a:lnTo>
                                  <a:pt x="19" y="573"/>
                                </a:lnTo>
                                <a:lnTo>
                                  <a:pt x="0" y="632"/>
                                </a:lnTo>
                                <a:lnTo>
                                  <a:pt x="40" y="636"/>
                                </a:lnTo>
                                <a:lnTo>
                                  <a:pt x="69" y="619"/>
                                </a:lnTo>
                                <a:lnTo>
                                  <a:pt x="99" y="622"/>
                                </a:lnTo>
                                <a:lnTo>
                                  <a:pt x="132" y="646"/>
                                </a:lnTo>
                                <a:lnTo>
                                  <a:pt x="160" y="641"/>
                                </a:lnTo>
                                <a:lnTo>
                                  <a:pt x="257" y="628"/>
                                </a:lnTo>
                                <a:lnTo>
                                  <a:pt x="332" y="646"/>
                                </a:lnTo>
                                <a:lnTo>
                                  <a:pt x="398" y="658"/>
                                </a:lnTo>
                                <a:lnTo>
                                  <a:pt x="462" y="662"/>
                                </a:lnTo>
                                <a:lnTo>
                                  <a:pt x="529" y="675"/>
                                </a:lnTo>
                                <a:lnTo>
                                  <a:pt x="645" y="678"/>
                                </a:lnTo>
                                <a:lnTo>
                                  <a:pt x="685" y="687"/>
                                </a:lnTo>
                                <a:lnTo>
                                  <a:pt x="697" y="661"/>
                                </a:lnTo>
                                <a:lnTo>
                                  <a:pt x="641" y="598"/>
                                </a:lnTo>
                                <a:lnTo>
                                  <a:pt x="607" y="565"/>
                                </a:lnTo>
                                <a:lnTo>
                                  <a:pt x="609" y="398"/>
                                </a:lnTo>
                                <a:lnTo>
                                  <a:pt x="712" y="390"/>
                                </a:lnTo>
                                <a:lnTo>
                                  <a:pt x="720" y="329"/>
                                </a:lnTo>
                                <a:lnTo>
                                  <a:pt x="712" y="269"/>
                                </a:lnTo>
                                <a:lnTo>
                                  <a:pt x="673" y="278"/>
                                </a:lnTo>
                                <a:lnTo>
                                  <a:pt x="631" y="284"/>
                                </a:lnTo>
                                <a:lnTo>
                                  <a:pt x="605" y="255"/>
                                </a:lnTo>
                                <a:lnTo>
                                  <a:pt x="614" y="203"/>
                                </a:lnTo>
                                <a:lnTo>
                                  <a:pt x="603" y="168"/>
                                </a:lnTo>
                                <a:lnTo>
                                  <a:pt x="607" y="121"/>
                                </a:lnTo>
                                <a:lnTo>
                                  <a:pt x="580" y="55"/>
                                </a:lnTo>
                                <a:lnTo>
                                  <a:pt x="553" y="52"/>
                                </a:lnTo>
                                <a:lnTo>
                                  <a:pt x="504" y="51"/>
                                </a:lnTo>
                                <a:lnTo>
                                  <a:pt x="471" y="45"/>
                                </a:lnTo>
                                <a:lnTo>
                                  <a:pt x="451" y="97"/>
                                </a:lnTo>
                                <a:lnTo>
                                  <a:pt x="410" y="104"/>
                                </a:lnTo>
                                <a:lnTo>
                                  <a:pt x="366" y="108"/>
                                </a:lnTo>
                                <a:lnTo>
                                  <a:pt x="328" y="63"/>
                                </a:lnTo>
                                <a:lnTo>
                                  <a:pt x="317" y="34"/>
                                </a:lnTo>
                                <a:lnTo>
                                  <a:pt x="304" y="0"/>
                                </a:lnTo>
                                <a:lnTo>
                                  <a:pt x="247" y="0"/>
                                </a:lnTo>
                                <a:lnTo>
                                  <a:pt x="119" y="3"/>
                                </a:lnTo>
                                <a:lnTo>
                                  <a:pt x="71"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2" name="Freeform 80"/>
                        <wps:cNvSpPr>
                          <a:spLocks/>
                        </wps:cNvSpPr>
                        <wps:spPr bwMode="auto">
                          <a:xfrm>
                            <a:off x="3195275" y="3243548"/>
                            <a:ext cx="165058" cy="235129"/>
                          </a:xfrm>
                          <a:custGeom>
                            <a:avLst/>
                            <a:gdLst>
                              <a:gd name="T0" fmla="*/ 1 w 992943"/>
                              <a:gd name="T1" fmla="*/ 3 h 1403016"/>
                              <a:gd name="T2" fmla="*/ 11 w 992943"/>
                              <a:gd name="T3" fmla="*/ 5 h 1403016"/>
                              <a:gd name="T4" fmla="*/ 19 w 992943"/>
                              <a:gd name="T5" fmla="*/ 0 h 1403016"/>
                              <a:gd name="T6" fmla="*/ 26 w 992943"/>
                              <a:gd name="T7" fmla="*/ 1 h 1403016"/>
                              <a:gd name="T8" fmla="*/ 35 w 992943"/>
                              <a:gd name="T9" fmla="*/ 7 h 1403016"/>
                              <a:gd name="T10" fmla="*/ 42 w 992943"/>
                              <a:gd name="T11" fmla="*/ 6 h 1403016"/>
                              <a:gd name="T12" fmla="*/ 67 w 992943"/>
                              <a:gd name="T13" fmla="*/ 3 h 1403016"/>
                              <a:gd name="T14" fmla="*/ 87 w 992943"/>
                              <a:gd name="T15" fmla="*/ 7 h 1403016"/>
                              <a:gd name="T16" fmla="*/ 105 w 992943"/>
                              <a:gd name="T17" fmla="*/ 11 h 1403016"/>
                              <a:gd name="T18" fmla="*/ 122 w 992943"/>
                              <a:gd name="T19" fmla="*/ 11 h 1403016"/>
                              <a:gd name="T20" fmla="*/ 138 w 992943"/>
                              <a:gd name="T21" fmla="*/ 15 h 1403016"/>
                              <a:gd name="T22" fmla="*/ 139 w 992943"/>
                              <a:gd name="T23" fmla="*/ 78 h 1403016"/>
                              <a:gd name="T24" fmla="*/ 124 w 992943"/>
                              <a:gd name="T25" fmla="*/ 79 h 1403016"/>
                              <a:gd name="T26" fmla="*/ 125 w 992943"/>
                              <a:gd name="T27" fmla="*/ 120 h 1403016"/>
                              <a:gd name="T28" fmla="*/ 130 w 992943"/>
                              <a:gd name="T29" fmla="*/ 143 h 1403016"/>
                              <a:gd name="T30" fmla="*/ 131 w 992943"/>
                              <a:gd name="T31" fmla="*/ 192 h 1403016"/>
                              <a:gd name="T32" fmla="*/ 114 w 992943"/>
                              <a:gd name="T33" fmla="*/ 198 h 1403016"/>
                              <a:gd name="T34" fmla="*/ 104 w 992943"/>
                              <a:gd name="T35" fmla="*/ 204 h 1403016"/>
                              <a:gd name="T36" fmla="*/ 96 w 992943"/>
                              <a:gd name="T37" fmla="*/ 194 h 1403016"/>
                              <a:gd name="T38" fmla="*/ 81 w 992943"/>
                              <a:gd name="T39" fmla="*/ 188 h 1403016"/>
                              <a:gd name="T40" fmla="*/ 76 w 992943"/>
                              <a:gd name="T41" fmla="*/ 194 h 1403016"/>
                              <a:gd name="T42" fmla="*/ 71 w 992943"/>
                              <a:gd name="T43" fmla="*/ 183 h 1403016"/>
                              <a:gd name="T44" fmla="*/ 64 w 992943"/>
                              <a:gd name="T45" fmla="*/ 174 h 1403016"/>
                              <a:gd name="T46" fmla="*/ 56 w 992943"/>
                              <a:gd name="T47" fmla="*/ 160 h 1403016"/>
                              <a:gd name="T48" fmla="*/ 56 w 992943"/>
                              <a:gd name="T49" fmla="*/ 152 h 1403016"/>
                              <a:gd name="T50" fmla="*/ 53 w 992943"/>
                              <a:gd name="T51" fmla="*/ 146 h 1403016"/>
                              <a:gd name="T52" fmla="*/ 51 w 992943"/>
                              <a:gd name="T53" fmla="*/ 138 h 1403016"/>
                              <a:gd name="T54" fmla="*/ 51 w 992943"/>
                              <a:gd name="T55" fmla="*/ 128 h 1403016"/>
                              <a:gd name="T56" fmla="*/ 46 w 992943"/>
                              <a:gd name="T57" fmla="*/ 119 h 1403016"/>
                              <a:gd name="T58" fmla="*/ 46 w 992943"/>
                              <a:gd name="T59" fmla="*/ 108 h 1403016"/>
                              <a:gd name="T60" fmla="*/ 43 w 992943"/>
                              <a:gd name="T61" fmla="*/ 98 h 1403016"/>
                              <a:gd name="T62" fmla="*/ 46 w 992943"/>
                              <a:gd name="T63" fmla="*/ 90 h 1403016"/>
                              <a:gd name="T64" fmla="*/ 42 w 992943"/>
                              <a:gd name="T65" fmla="*/ 85 h 1403016"/>
                              <a:gd name="T66" fmla="*/ 37 w 992943"/>
                              <a:gd name="T67" fmla="*/ 78 h 1403016"/>
                              <a:gd name="T68" fmla="*/ 27 w 992943"/>
                              <a:gd name="T69" fmla="*/ 64 h 1403016"/>
                              <a:gd name="T70" fmla="*/ 26 w 992943"/>
                              <a:gd name="T71" fmla="*/ 55 h 1403016"/>
                              <a:gd name="T72" fmla="*/ 17 w 992943"/>
                              <a:gd name="T73" fmla="*/ 41 h 1403016"/>
                              <a:gd name="T74" fmla="*/ 13 w 992943"/>
                              <a:gd name="T75" fmla="*/ 30 h 1403016"/>
                              <a:gd name="T76" fmla="*/ 6 w 992943"/>
                              <a:gd name="T77" fmla="*/ 26 h 1403016"/>
                              <a:gd name="T78" fmla="*/ 1 w 992943"/>
                              <a:gd name="T79" fmla="*/ 18 h 1403016"/>
                              <a:gd name="T80" fmla="*/ 0 w 992943"/>
                              <a:gd name="T81" fmla="*/ 12 h 1403016"/>
                              <a:gd name="T82" fmla="*/ 1 w 992943"/>
                              <a:gd name="T83" fmla="*/ 3 h 14030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92943"/>
                              <a:gd name="T127" fmla="*/ 0 h 1403016"/>
                              <a:gd name="T128" fmla="*/ 992943 w 992943"/>
                              <a:gd name="T129" fmla="*/ 1403016 h 140301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92943" h="1403016">
                                <a:moveTo>
                                  <a:pt x="2983" y="23498"/>
                                </a:moveTo>
                                <a:lnTo>
                                  <a:pt x="80234" y="31959"/>
                                </a:lnTo>
                                <a:lnTo>
                                  <a:pt x="133307" y="0"/>
                                </a:lnTo>
                                <a:lnTo>
                                  <a:pt x="187964" y="5584"/>
                                </a:lnTo>
                                <a:lnTo>
                                  <a:pt x="253709" y="50882"/>
                                </a:lnTo>
                                <a:lnTo>
                                  <a:pt x="303535" y="38707"/>
                                </a:lnTo>
                                <a:lnTo>
                                  <a:pt x="479122" y="17128"/>
                                </a:lnTo>
                                <a:lnTo>
                                  <a:pt x="621997" y="50466"/>
                                </a:lnTo>
                                <a:lnTo>
                                  <a:pt x="752764" y="72820"/>
                                </a:lnTo>
                                <a:lnTo>
                                  <a:pt x="869652" y="79153"/>
                                </a:lnTo>
                                <a:lnTo>
                                  <a:pt x="987519" y="104044"/>
                                </a:lnTo>
                                <a:lnTo>
                                  <a:pt x="992943" y="537612"/>
                                </a:lnTo>
                                <a:lnTo>
                                  <a:pt x="883935" y="541003"/>
                                </a:lnTo>
                                <a:lnTo>
                                  <a:pt x="897570" y="822522"/>
                                </a:lnTo>
                                <a:lnTo>
                                  <a:pt x="929178" y="983916"/>
                                </a:lnTo>
                                <a:lnTo>
                                  <a:pt x="936322" y="1317291"/>
                                </a:lnTo>
                                <a:lnTo>
                                  <a:pt x="814878" y="1360153"/>
                                </a:lnTo>
                                <a:lnTo>
                                  <a:pt x="741060" y="1403016"/>
                                </a:lnTo>
                                <a:lnTo>
                                  <a:pt x="686291" y="1331578"/>
                                </a:lnTo>
                                <a:lnTo>
                                  <a:pt x="579135" y="1291097"/>
                                </a:lnTo>
                                <a:lnTo>
                                  <a:pt x="543416" y="1333959"/>
                                </a:lnTo>
                                <a:lnTo>
                                  <a:pt x="505539" y="1256991"/>
                                </a:lnTo>
                                <a:lnTo>
                                  <a:pt x="458390" y="1193039"/>
                                </a:lnTo>
                                <a:lnTo>
                                  <a:pt x="402617" y="1101067"/>
                                </a:lnTo>
                                <a:lnTo>
                                  <a:pt x="401595" y="1044731"/>
                                </a:lnTo>
                                <a:lnTo>
                                  <a:pt x="381950" y="1005639"/>
                                </a:lnTo>
                                <a:lnTo>
                                  <a:pt x="364701" y="949598"/>
                                </a:lnTo>
                                <a:lnTo>
                                  <a:pt x="366076" y="876312"/>
                                </a:lnTo>
                                <a:lnTo>
                                  <a:pt x="327092" y="815030"/>
                                </a:lnTo>
                                <a:lnTo>
                                  <a:pt x="325763" y="741793"/>
                                </a:lnTo>
                                <a:lnTo>
                                  <a:pt x="308258" y="671669"/>
                                </a:lnTo>
                                <a:lnTo>
                                  <a:pt x="326268" y="620622"/>
                                </a:lnTo>
                                <a:lnTo>
                                  <a:pt x="301266" y="584446"/>
                                </a:lnTo>
                                <a:lnTo>
                                  <a:pt x="262485" y="534432"/>
                                </a:lnTo>
                                <a:lnTo>
                                  <a:pt x="193140" y="439887"/>
                                </a:lnTo>
                                <a:lnTo>
                                  <a:pt x="186606" y="378016"/>
                                </a:lnTo>
                                <a:lnTo>
                                  <a:pt x="122669" y="283374"/>
                                </a:lnTo>
                                <a:lnTo>
                                  <a:pt x="91542" y="207861"/>
                                </a:lnTo>
                                <a:lnTo>
                                  <a:pt x="45007" y="177710"/>
                                </a:lnTo>
                                <a:lnTo>
                                  <a:pt x="6175" y="124878"/>
                                </a:lnTo>
                                <a:lnTo>
                                  <a:pt x="0" y="82725"/>
                                </a:lnTo>
                                <a:lnTo>
                                  <a:pt x="2983" y="2349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3" name="Freeform 81"/>
                        <wps:cNvSpPr>
                          <a:spLocks/>
                        </wps:cNvSpPr>
                        <wps:spPr bwMode="auto">
                          <a:xfrm>
                            <a:off x="3195275" y="2885403"/>
                            <a:ext cx="126129" cy="152601"/>
                          </a:xfrm>
                          <a:custGeom>
                            <a:avLst/>
                            <a:gdLst>
                              <a:gd name="T0" fmla="*/ 2147483647 w 405"/>
                              <a:gd name="T1" fmla="*/ 2147483647 h 490"/>
                              <a:gd name="T2" fmla="*/ 2147483647 w 405"/>
                              <a:gd name="T3" fmla="*/ 2147483647 h 490"/>
                              <a:gd name="T4" fmla="*/ 2147483647 w 405"/>
                              <a:gd name="T5" fmla="*/ 2147483647 h 490"/>
                              <a:gd name="T6" fmla="*/ 2147483647 w 405"/>
                              <a:gd name="T7" fmla="*/ 0 h 490"/>
                              <a:gd name="T8" fmla="*/ 2147483647 w 405"/>
                              <a:gd name="T9" fmla="*/ 2147483647 h 490"/>
                              <a:gd name="T10" fmla="*/ 2147483647 w 405"/>
                              <a:gd name="T11" fmla="*/ 2147483647 h 490"/>
                              <a:gd name="T12" fmla="*/ 2147483647 w 405"/>
                              <a:gd name="T13" fmla="*/ 2147483647 h 490"/>
                              <a:gd name="T14" fmla="*/ 2147483647 w 405"/>
                              <a:gd name="T15" fmla="*/ 2147483647 h 490"/>
                              <a:gd name="T16" fmla="*/ 2147483647 w 405"/>
                              <a:gd name="T17" fmla="*/ 2147483647 h 490"/>
                              <a:gd name="T18" fmla="*/ 2147483647 w 405"/>
                              <a:gd name="T19" fmla="*/ 2147483647 h 490"/>
                              <a:gd name="T20" fmla="*/ 2147483647 w 405"/>
                              <a:gd name="T21" fmla="*/ 2147483647 h 490"/>
                              <a:gd name="T22" fmla="*/ 2147483647 w 405"/>
                              <a:gd name="T23" fmla="*/ 2147483647 h 490"/>
                              <a:gd name="T24" fmla="*/ 2147483647 w 405"/>
                              <a:gd name="T25" fmla="*/ 2147483647 h 490"/>
                              <a:gd name="T26" fmla="*/ 2147483647 w 405"/>
                              <a:gd name="T27" fmla="*/ 2147483647 h 490"/>
                              <a:gd name="T28" fmla="*/ 2147483647 w 405"/>
                              <a:gd name="T29" fmla="*/ 2147483647 h 490"/>
                              <a:gd name="T30" fmla="*/ 2147483647 w 405"/>
                              <a:gd name="T31" fmla="*/ 2147483647 h 490"/>
                              <a:gd name="T32" fmla="*/ 2147483647 w 405"/>
                              <a:gd name="T33" fmla="*/ 2147483647 h 490"/>
                              <a:gd name="T34" fmla="*/ 2147483647 w 405"/>
                              <a:gd name="T35" fmla="*/ 2147483647 h 490"/>
                              <a:gd name="T36" fmla="*/ 2147483647 w 405"/>
                              <a:gd name="T37" fmla="*/ 2147483647 h 490"/>
                              <a:gd name="T38" fmla="*/ 2147483647 w 405"/>
                              <a:gd name="T39" fmla="*/ 2147483647 h 490"/>
                              <a:gd name="T40" fmla="*/ 2147483647 w 405"/>
                              <a:gd name="T41" fmla="*/ 2147483647 h 490"/>
                              <a:gd name="T42" fmla="*/ 2147483647 w 405"/>
                              <a:gd name="T43" fmla="*/ 2147483647 h 490"/>
                              <a:gd name="T44" fmla="*/ 2147483647 w 405"/>
                              <a:gd name="T45" fmla="*/ 2147483647 h 490"/>
                              <a:gd name="T46" fmla="*/ 2147483647 w 405"/>
                              <a:gd name="T47" fmla="*/ 2147483647 h 490"/>
                              <a:gd name="T48" fmla="*/ 2147483647 w 405"/>
                              <a:gd name="T49" fmla="*/ 2147483647 h 490"/>
                              <a:gd name="T50" fmla="*/ 2147483647 w 405"/>
                              <a:gd name="T51" fmla="*/ 2147483647 h 490"/>
                              <a:gd name="T52" fmla="*/ 2147483647 w 405"/>
                              <a:gd name="T53" fmla="*/ 2147483647 h 490"/>
                              <a:gd name="T54" fmla="*/ 2147483647 w 405"/>
                              <a:gd name="T55" fmla="*/ 2147483647 h 490"/>
                              <a:gd name="T56" fmla="*/ 2147483647 w 405"/>
                              <a:gd name="T57" fmla="*/ 2147483647 h 490"/>
                              <a:gd name="T58" fmla="*/ 2147483647 w 405"/>
                              <a:gd name="T59" fmla="*/ 2147483647 h 490"/>
                              <a:gd name="T60" fmla="*/ 0 w 405"/>
                              <a:gd name="T61" fmla="*/ 2147483647 h 490"/>
                              <a:gd name="T62" fmla="*/ 2147483647 w 405"/>
                              <a:gd name="T63" fmla="*/ 2147483647 h 490"/>
                              <a:gd name="T64" fmla="*/ 2147483647 w 405"/>
                              <a:gd name="T65" fmla="*/ 2147483647 h 490"/>
                              <a:gd name="T66" fmla="*/ 2147483647 w 405"/>
                              <a:gd name="T67" fmla="*/ 2147483647 h 490"/>
                              <a:gd name="T68" fmla="*/ 2147483647 w 405"/>
                              <a:gd name="T69" fmla="*/ 2147483647 h 490"/>
                              <a:gd name="T70" fmla="*/ 2147483647 w 405"/>
                              <a:gd name="T71" fmla="*/ 2147483647 h 490"/>
                              <a:gd name="T72" fmla="*/ 2147483647 w 405"/>
                              <a:gd name="T73" fmla="*/ 2147483647 h 490"/>
                              <a:gd name="T74" fmla="*/ 2147483647 w 405"/>
                              <a:gd name="T75" fmla="*/ 2147483647 h 490"/>
                              <a:gd name="T76" fmla="*/ 2147483647 w 405"/>
                              <a:gd name="T77" fmla="*/ 2147483647 h 490"/>
                              <a:gd name="T78" fmla="*/ 2147483647 w 405"/>
                              <a:gd name="T79" fmla="*/ 2147483647 h 490"/>
                              <a:gd name="T80" fmla="*/ 2147483647 w 405"/>
                              <a:gd name="T81" fmla="*/ 2147483647 h 490"/>
                              <a:gd name="T82" fmla="*/ 2147483647 w 405"/>
                              <a:gd name="T83" fmla="*/ 2147483647 h 490"/>
                              <a:gd name="T84" fmla="*/ 2147483647 w 405"/>
                              <a:gd name="T85" fmla="*/ 2147483647 h 490"/>
                              <a:gd name="T86" fmla="*/ 2147483647 w 405"/>
                              <a:gd name="T87" fmla="*/ 2147483647 h 490"/>
                              <a:gd name="T88" fmla="*/ 2147483647 w 405"/>
                              <a:gd name="T89" fmla="*/ 2147483647 h 490"/>
                              <a:gd name="T90" fmla="*/ 2147483647 w 405"/>
                              <a:gd name="T91" fmla="*/ 2147483647 h 490"/>
                              <a:gd name="T92" fmla="*/ 2147483647 w 405"/>
                              <a:gd name="T93" fmla="*/ 2147483647 h 490"/>
                              <a:gd name="T94" fmla="*/ 2147483647 w 405"/>
                              <a:gd name="T95" fmla="*/ 2147483647 h 490"/>
                              <a:gd name="T96" fmla="*/ 2147483647 w 405"/>
                              <a:gd name="T97" fmla="*/ 2147483647 h 490"/>
                              <a:gd name="T98" fmla="*/ 2147483647 w 405"/>
                              <a:gd name="T99" fmla="*/ 2147483647 h 490"/>
                              <a:gd name="T100" fmla="*/ 2147483647 w 405"/>
                              <a:gd name="T101" fmla="*/ 2147483647 h 490"/>
                              <a:gd name="T102" fmla="*/ 2147483647 w 405"/>
                              <a:gd name="T103" fmla="*/ 2147483647 h 49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405"/>
                              <a:gd name="T157" fmla="*/ 0 h 490"/>
                              <a:gd name="T158" fmla="*/ 756981 w 405"/>
                              <a:gd name="T159" fmla="*/ 915591 h 490"/>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405" h="490">
                                <a:moveTo>
                                  <a:pt x="381" y="124"/>
                                </a:moveTo>
                                <a:lnTo>
                                  <a:pt x="376" y="94"/>
                                </a:lnTo>
                                <a:lnTo>
                                  <a:pt x="405" y="31"/>
                                </a:lnTo>
                                <a:lnTo>
                                  <a:pt x="398" y="0"/>
                                </a:lnTo>
                                <a:lnTo>
                                  <a:pt x="373" y="2"/>
                                </a:lnTo>
                                <a:lnTo>
                                  <a:pt x="331" y="2"/>
                                </a:lnTo>
                                <a:lnTo>
                                  <a:pt x="289" y="8"/>
                                </a:lnTo>
                                <a:lnTo>
                                  <a:pt x="284" y="26"/>
                                </a:lnTo>
                                <a:lnTo>
                                  <a:pt x="286" y="49"/>
                                </a:lnTo>
                                <a:lnTo>
                                  <a:pt x="267" y="57"/>
                                </a:lnTo>
                                <a:lnTo>
                                  <a:pt x="263" y="91"/>
                                </a:lnTo>
                                <a:lnTo>
                                  <a:pt x="205" y="87"/>
                                </a:lnTo>
                                <a:lnTo>
                                  <a:pt x="159" y="78"/>
                                </a:lnTo>
                                <a:lnTo>
                                  <a:pt x="112" y="69"/>
                                </a:lnTo>
                                <a:lnTo>
                                  <a:pt x="100" y="68"/>
                                </a:lnTo>
                                <a:lnTo>
                                  <a:pt x="85" y="101"/>
                                </a:lnTo>
                                <a:lnTo>
                                  <a:pt x="88" y="121"/>
                                </a:lnTo>
                                <a:lnTo>
                                  <a:pt x="104" y="135"/>
                                </a:lnTo>
                                <a:lnTo>
                                  <a:pt x="129" y="125"/>
                                </a:lnTo>
                                <a:lnTo>
                                  <a:pt x="154" y="134"/>
                                </a:lnTo>
                                <a:lnTo>
                                  <a:pt x="168" y="164"/>
                                </a:lnTo>
                                <a:lnTo>
                                  <a:pt x="173" y="182"/>
                                </a:lnTo>
                                <a:lnTo>
                                  <a:pt x="162" y="250"/>
                                </a:lnTo>
                                <a:lnTo>
                                  <a:pt x="167" y="286"/>
                                </a:lnTo>
                                <a:lnTo>
                                  <a:pt x="167" y="312"/>
                                </a:lnTo>
                                <a:lnTo>
                                  <a:pt x="97" y="311"/>
                                </a:lnTo>
                                <a:lnTo>
                                  <a:pt x="69" y="299"/>
                                </a:lnTo>
                                <a:lnTo>
                                  <a:pt x="20" y="322"/>
                                </a:lnTo>
                                <a:lnTo>
                                  <a:pt x="21" y="354"/>
                                </a:lnTo>
                                <a:lnTo>
                                  <a:pt x="23" y="394"/>
                                </a:lnTo>
                                <a:lnTo>
                                  <a:pt x="0" y="404"/>
                                </a:lnTo>
                                <a:lnTo>
                                  <a:pt x="18" y="435"/>
                                </a:lnTo>
                                <a:lnTo>
                                  <a:pt x="45" y="456"/>
                                </a:lnTo>
                                <a:lnTo>
                                  <a:pt x="56" y="490"/>
                                </a:lnTo>
                                <a:lnTo>
                                  <a:pt x="70" y="473"/>
                                </a:lnTo>
                                <a:lnTo>
                                  <a:pt x="83" y="460"/>
                                </a:lnTo>
                                <a:lnTo>
                                  <a:pt x="100" y="452"/>
                                </a:lnTo>
                                <a:lnTo>
                                  <a:pt x="118" y="467"/>
                                </a:lnTo>
                                <a:lnTo>
                                  <a:pt x="151" y="417"/>
                                </a:lnTo>
                                <a:lnTo>
                                  <a:pt x="172" y="432"/>
                                </a:lnTo>
                                <a:lnTo>
                                  <a:pt x="194" y="439"/>
                                </a:lnTo>
                                <a:lnTo>
                                  <a:pt x="224" y="426"/>
                                </a:lnTo>
                                <a:lnTo>
                                  <a:pt x="254" y="401"/>
                                </a:lnTo>
                                <a:lnTo>
                                  <a:pt x="266" y="385"/>
                                </a:lnTo>
                                <a:lnTo>
                                  <a:pt x="269" y="360"/>
                                </a:lnTo>
                                <a:lnTo>
                                  <a:pt x="273" y="329"/>
                                </a:lnTo>
                                <a:lnTo>
                                  <a:pt x="280" y="295"/>
                                </a:lnTo>
                                <a:lnTo>
                                  <a:pt x="318" y="277"/>
                                </a:lnTo>
                                <a:lnTo>
                                  <a:pt x="348" y="258"/>
                                </a:lnTo>
                                <a:lnTo>
                                  <a:pt x="358" y="211"/>
                                </a:lnTo>
                                <a:lnTo>
                                  <a:pt x="376" y="188"/>
                                </a:lnTo>
                                <a:lnTo>
                                  <a:pt x="366" y="153"/>
                                </a:lnTo>
                                <a:lnTo>
                                  <a:pt x="381" y="1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4" name="Freeform 82"/>
                        <wps:cNvSpPr>
                          <a:spLocks/>
                        </wps:cNvSpPr>
                        <wps:spPr bwMode="auto">
                          <a:xfrm>
                            <a:off x="3151676" y="2904088"/>
                            <a:ext cx="96543" cy="107443"/>
                          </a:xfrm>
                          <a:custGeom>
                            <a:avLst/>
                            <a:gdLst>
                              <a:gd name="T0" fmla="*/ 2147483647 w 310"/>
                              <a:gd name="T1" fmla="*/ 2147483647 h 345"/>
                              <a:gd name="T2" fmla="*/ 2147483647 w 310"/>
                              <a:gd name="T3" fmla="*/ 2147483647 h 345"/>
                              <a:gd name="T4" fmla="*/ 2147483647 w 310"/>
                              <a:gd name="T5" fmla="*/ 2147483647 h 345"/>
                              <a:gd name="T6" fmla="*/ 2147483647 w 310"/>
                              <a:gd name="T7" fmla="*/ 2147483647 h 345"/>
                              <a:gd name="T8" fmla="*/ 2147483647 w 310"/>
                              <a:gd name="T9" fmla="*/ 2147483647 h 345"/>
                              <a:gd name="T10" fmla="*/ 2147483647 w 310"/>
                              <a:gd name="T11" fmla="*/ 2147483647 h 345"/>
                              <a:gd name="T12" fmla="*/ 2147483647 w 310"/>
                              <a:gd name="T13" fmla="*/ 2147483647 h 345"/>
                              <a:gd name="T14" fmla="*/ 2147483647 w 310"/>
                              <a:gd name="T15" fmla="*/ 0 h 345"/>
                              <a:gd name="T16" fmla="*/ 2147483647 w 310"/>
                              <a:gd name="T17" fmla="*/ 2147483647 h 345"/>
                              <a:gd name="T18" fmla="*/ 2147483647 w 310"/>
                              <a:gd name="T19" fmla="*/ 2147483647 h 345"/>
                              <a:gd name="T20" fmla="*/ 2147483647 w 310"/>
                              <a:gd name="T21" fmla="*/ 2147483647 h 345"/>
                              <a:gd name="T22" fmla="*/ 2147483647 w 310"/>
                              <a:gd name="T23" fmla="*/ 2147483647 h 345"/>
                              <a:gd name="T24" fmla="*/ 2147483647 w 310"/>
                              <a:gd name="T25" fmla="*/ 2147483647 h 345"/>
                              <a:gd name="T26" fmla="*/ 2147483647 w 310"/>
                              <a:gd name="T27" fmla="*/ 2147483647 h 345"/>
                              <a:gd name="T28" fmla="*/ 2147483647 w 310"/>
                              <a:gd name="T29" fmla="*/ 2147483647 h 345"/>
                              <a:gd name="T30" fmla="*/ 2147483647 w 310"/>
                              <a:gd name="T31" fmla="*/ 2147483647 h 345"/>
                              <a:gd name="T32" fmla="*/ 2147483647 w 310"/>
                              <a:gd name="T33" fmla="*/ 2147483647 h 345"/>
                              <a:gd name="T34" fmla="*/ 2147483647 w 310"/>
                              <a:gd name="T35" fmla="*/ 2147483647 h 345"/>
                              <a:gd name="T36" fmla="*/ 2147483647 w 310"/>
                              <a:gd name="T37" fmla="*/ 2147483647 h 345"/>
                              <a:gd name="T38" fmla="*/ 0 w 310"/>
                              <a:gd name="T39" fmla="*/ 2147483647 h 345"/>
                              <a:gd name="T40" fmla="*/ 2147483647 w 310"/>
                              <a:gd name="T41" fmla="*/ 2147483647 h 345"/>
                              <a:gd name="T42" fmla="*/ 2147483647 w 310"/>
                              <a:gd name="T43" fmla="*/ 2147483647 h 345"/>
                              <a:gd name="T44" fmla="*/ 2147483647 w 310"/>
                              <a:gd name="T45" fmla="*/ 2147483647 h 345"/>
                              <a:gd name="T46" fmla="*/ 2147483647 w 310"/>
                              <a:gd name="T47" fmla="*/ 2147483647 h 345"/>
                              <a:gd name="T48" fmla="*/ 2147483647 w 310"/>
                              <a:gd name="T49" fmla="*/ 2147483647 h 345"/>
                              <a:gd name="T50" fmla="*/ 2147483647 w 310"/>
                              <a:gd name="T51" fmla="*/ 2147483647 h 345"/>
                              <a:gd name="T52" fmla="*/ 2147483647 w 310"/>
                              <a:gd name="T53" fmla="*/ 2147483647 h 345"/>
                              <a:gd name="T54" fmla="*/ 2147483647 w 310"/>
                              <a:gd name="T55" fmla="*/ 2147483647 h 345"/>
                              <a:gd name="T56" fmla="*/ 2147483647 w 310"/>
                              <a:gd name="T57" fmla="*/ 2147483647 h 345"/>
                              <a:gd name="T58" fmla="*/ 2147483647 w 310"/>
                              <a:gd name="T59" fmla="*/ 2147483647 h 345"/>
                              <a:gd name="T60" fmla="*/ 2147483647 w 310"/>
                              <a:gd name="T61" fmla="*/ 2147483647 h 345"/>
                              <a:gd name="T62" fmla="*/ 2147483647 w 310"/>
                              <a:gd name="T63" fmla="*/ 2147483647 h 345"/>
                              <a:gd name="T64" fmla="*/ 2147483647 w 310"/>
                              <a:gd name="T65" fmla="*/ 2147483647 h 345"/>
                              <a:gd name="T66" fmla="*/ 2147483647 w 310"/>
                              <a:gd name="T67" fmla="*/ 2147483647 h 345"/>
                              <a:gd name="T68" fmla="*/ 2147483647 w 310"/>
                              <a:gd name="T69" fmla="*/ 2147483647 h 345"/>
                              <a:gd name="T70" fmla="*/ 2147483647 w 310"/>
                              <a:gd name="T71" fmla="*/ 2147483647 h 345"/>
                              <a:gd name="T72" fmla="*/ 2147483647 w 310"/>
                              <a:gd name="T73" fmla="*/ 2147483647 h 345"/>
                              <a:gd name="T74" fmla="*/ 2147483647 w 310"/>
                              <a:gd name="T75" fmla="*/ 2147483647 h 345"/>
                              <a:gd name="T76" fmla="*/ 2147483647 w 310"/>
                              <a:gd name="T77" fmla="*/ 2147483647 h 345"/>
                              <a:gd name="T78" fmla="*/ 2147483647 w 310"/>
                              <a:gd name="T79" fmla="*/ 2147483647 h 34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310"/>
                              <a:gd name="T121" fmla="*/ 0 h 345"/>
                              <a:gd name="T122" fmla="*/ 582220 w 310"/>
                              <a:gd name="T123" fmla="*/ 639365 h 34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310" h="345">
                                <a:moveTo>
                                  <a:pt x="303" y="95"/>
                                </a:moveTo>
                                <a:lnTo>
                                  <a:pt x="290" y="72"/>
                                </a:lnTo>
                                <a:lnTo>
                                  <a:pt x="266" y="61"/>
                                </a:lnTo>
                                <a:lnTo>
                                  <a:pt x="242" y="73"/>
                                </a:lnTo>
                                <a:lnTo>
                                  <a:pt x="225" y="59"/>
                                </a:lnTo>
                                <a:lnTo>
                                  <a:pt x="222" y="40"/>
                                </a:lnTo>
                                <a:lnTo>
                                  <a:pt x="238" y="5"/>
                                </a:lnTo>
                                <a:lnTo>
                                  <a:pt x="210" y="0"/>
                                </a:lnTo>
                                <a:lnTo>
                                  <a:pt x="176" y="1"/>
                                </a:lnTo>
                                <a:lnTo>
                                  <a:pt x="140" y="8"/>
                                </a:lnTo>
                                <a:lnTo>
                                  <a:pt x="120" y="8"/>
                                </a:lnTo>
                                <a:lnTo>
                                  <a:pt x="124" y="48"/>
                                </a:lnTo>
                                <a:lnTo>
                                  <a:pt x="124" y="67"/>
                                </a:lnTo>
                                <a:lnTo>
                                  <a:pt x="66" y="67"/>
                                </a:lnTo>
                                <a:lnTo>
                                  <a:pt x="34" y="76"/>
                                </a:lnTo>
                                <a:lnTo>
                                  <a:pt x="17" y="114"/>
                                </a:lnTo>
                                <a:lnTo>
                                  <a:pt x="28" y="129"/>
                                </a:lnTo>
                                <a:lnTo>
                                  <a:pt x="29" y="152"/>
                                </a:lnTo>
                                <a:lnTo>
                                  <a:pt x="11" y="152"/>
                                </a:lnTo>
                                <a:lnTo>
                                  <a:pt x="0" y="181"/>
                                </a:lnTo>
                                <a:lnTo>
                                  <a:pt x="17" y="202"/>
                                </a:lnTo>
                                <a:lnTo>
                                  <a:pt x="31" y="233"/>
                                </a:lnTo>
                                <a:lnTo>
                                  <a:pt x="45" y="260"/>
                                </a:lnTo>
                                <a:lnTo>
                                  <a:pt x="81" y="284"/>
                                </a:lnTo>
                                <a:lnTo>
                                  <a:pt x="100" y="311"/>
                                </a:lnTo>
                                <a:lnTo>
                                  <a:pt x="115" y="334"/>
                                </a:lnTo>
                                <a:lnTo>
                                  <a:pt x="138" y="345"/>
                                </a:lnTo>
                                <a:lnTo>
                                  <a:pt x="162" y="333"/>
                                </a:lnTo>
                                <a:lnTo>
                                  <a:pt x="158" y="294"/>
                                </a:lnTo>
                                <a:lnTo>
                                  <a:pt x="158" y="262"/>
                                </a:lnTo>
                                <a:lnTo>
                                  <a:pt x="186" y="249"/>
                                </a:lnTo>
                                <a:lnTo>
                                  <a:pt x="207" y="239"/>
                                </a:lnTo>
                                <a:lnTo>
                                  <a:pt x="236" y="251"/>
                                </a:lnTo>
                                <a:lnTo>
                                  <a:pt x="274" y="251"/>
                                </a:lnTo>
                                <a:lnTo>
                                  <a:pt x="304" y="251"/>
                                </a:lnTo>
                                <a:lnTo>
                                  <a:pt x="304" y="229"/>
                                </a:lnTo>
                                <a:lnTo>
                                  <a:pt x="300" y="187"/>
                                </a:lnTo>
                                <a:lnTo>
                                  <a:pt x="307" y="145"/>
                                </a:lnTo>
                                <a:lnTo>
                                  <a:pt x="310" y="118"/>
                                </a:lnTo>
                                <a:lnTo>
                                  <a:pt x="303" y="9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5" name="Freeform 84"/>
                        <wps:cNvSpPr>
                          <a:spLocks/>
                        </wps:cNvSpPr>
                        <wps:spPr bwMode="auto">
                          <a:xfrm>
                            <a:off x="2933674" y="2748373"/>
                            <a:ext cx="76300" cy="112115"/>
                          </a:xfrm>
                          <a:custGeom>
                            <a:avLst/>
                            <a:gdLst>
                              <a:gd name="T0" fmla="*/ 35 w 445207"/>
                              <a:gd name="T1" fmla="*/ 1 h 665560"/>
                              <a:gd name="T2" fmla="*/ 19 w 445207"/>
                              <a:gd name="T3" fmla="*/ 1 h 665560"/>
                              <a:gd name="T4" fmla="*/ 6 w 445207"/>
                              <a:gd name="T5" fmla="*/ 1 h 665560"/>
                              <a:gd name="T6" fmla="*/ 7 w 445207"/>
                              <a:gd name="T7" fmla="*/ 13 h 665560"/>
                              <a:gd name="T8" fmla="*/ 4 w 445207"/>
                              <a:gd name="T9" fmla="*/ 22 h 665560"/>
                              <a:gd name="T10" fmla="*/ 10 w 445207"/>
                              <a:gd name="T11" fmla="*/ 41 h 665560"/>
                              <a:gd name="T12" fmla="*/ 6 w 445207"/>
                              <a:gd name="T13" fmla="*/ 57 h 665560"/>
                              <a:gd name="T14" fmla="*/ 0 w 445207"/>
                              <a:gd name="T15" fmla="*/ 74 h 665560"/>
                              <a:gd name="T16" fmla="*/ 2 w 445207"/>
                              <a:gd name="T17" fmla="*/ 91 h 665560"/>
                              <a:gd name="T18" fmla="*/ 8 w 445207"/>
                              <a:gd name="T19" fmla="*/ 98 h 665560"/>
                              <a:gd name="T20" fmla="*/ 14 w 445207"/>
                              <a:gd name="T21" fmla="*/ 99 h 665560"/>
                              <a:gd name="T22" fmla="*/ 25 w 445207"/>
                              <a:gd name="T23" fmla="*/ 99 h 665560"/>
                              <a:gd name="T24" fmla="*/ 34 w 445207"/>
                              <a:gd name="T25" fmla="*/ 94 h 665560"/>
                              <a:gd name="T26" fmla="*/ 44 w 445207"/>
                              <a:gd name="T27" fmla="*/ 91 h 665560"/>
                              <a:gd name="T28" fmla="*/ 52 w 445207"/>
                              <a:gd name="T29" fmla="*/ 90 h 665560"/>
                              <a:gd name="T30" fmla="*/ 61 w 445207"/>
                              <a:gd name="T31" fmla="*/ 86 h 665560"/>
                              <a:gd name="T32" fmla="*/ 72 w 445207"/>
                              <a:gd name="T33" fmla="*/ 87 h 665560"/>
                              <a:gd name="T34" fmla="*/ 73 w 445207"/>
                              <a:gd name="T35" fmla="*/ 83 h 665560"/>
                              <a:gd name="T36" fmla="*/ 68 w 445207"/>
                              <a:gd name="T37" fmla="*/ 77 h 665560"/>
                              <a:gd name="T38" fmla="*/ 70 w 445207"/>
                              <a:gd name="T39" fmla="*/ 70 h 665560"/>
                              <a:gd name="T40" fmla="*/ 70 w 445207"/>
                              <a:gd name="T41" fmla="*/ 65 h 665560"/>
                              <a:gd name="T42" fmla="*/ 67 w 445207"/>
                              <a:gd name="T43" fmla="*/ 61 h 665560"/>
                              <a:gd name="T44" fmla="*/ 68 w 445207"/>
                              <a:gd name="T45" fmla="*/ 54 h 665560"/>
                              <a:gd name="T46" fmla="*/ 72 w 445207"/>
                              <a:gd name="T47" fmla="*/ 49 h 665560"/>
                              <a:gd name="T48" fmla="*/ 70 w 445207"/>
                              <a:gd name="T49" fmla="*/ 47 h 665560"/>
                              <a:gd name="T50" fmla="*/ 67 w 445207"/>
                              <a:gd name="T51" fmla="*/ 43 h 665560"/>
                              <a:gd name="T52" fmla="*/ 71 w 445207"/>
                              <a:gd name="T53" fmla="*/ 40 h 665560"/>
                              <a:gd name="T54" fmla="*/ 70 w 445207"/>
                              <a:gd name="T55" fmla="*/ 35 h 665560"/>
                              <a:gd name="T56" fmla="*/ 69 w 445207"/>
                              <a:gd name="T57" fmla="*/ 29 h 665560"/>
                              <a:gd name="T58" fmla="*/ 66 w 445207"/>
                              <a:gd name="T59" fmla="*/ 26 h 665560"/>
                              <a:gd name="T60" fmla="*/ 67 w 445207"/>
                              <a:gd name="T61" fmla="*/ 15 h 665560"/>
                              <a:gd name="T62" fmla="*/ 62 w 445207"/>
                              <a:gd name="T63" fmla="*/ 5 h 665560"/>
                              <a:gd name="T64" fmla="*/ 54 w 445207"/>
                              <a:gd name="T65" fmla="*/ 0 h 665560"/>
                              <a:gd name="T66" fmla="*/ 35 w 445207"/>
                              <a:gd name="T67" fmla="*/ 1 h 665560"/>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445207"/>
                              <a:gd name="T103" fmla="*/ 0 h 665560"/>
                              <a:gd name="T104" fmla="*/ 445207 w 445207"/>
                              <a:gd name="T105" fmla="*/ 665560 h 665560"/>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445207" h="665560">
                                <a:moveTo>
                                  <a:pt x="214313" y="3572"/>
                                </a:moveTo>
                                <a:lnTo>
                                  <a:pt x="115491" y="9525"/>
                                </a:lnTo>
                                <a:lnTo>
                                  <a:pt x="34529" y="8335"/>
                                </a:lnTo>
                                <a:lnTo>
                                  <a:pt x="41672" y="88106"/>
                                </a:lnTo>
                                <a:lnTo>
                                  <a:pt x="26194" y="147638"/>
                                </a:lnTo>
                                <a:lnTo>
                                  <a:pt x="61913" y="276225"/>
                                </a:lnTo>
                                <a:lnTo>
                                  <a:pt x="39291" y="382191"/>
                                </a:lnTo>
                                <a:lnTo>
                                  <a:pt x="0" y="496491"/>
                                </a:lnTo>
                                <a:lnTo>
                                  <a:pt x="14288" y="610791"/>
                                </a:lnTo>
                                <a:lnTo>
                                  <a:pt x="48816" y="658416"/>
                                </a:lnTo>
                                <a:lnTo>
                                  <a:pt x="86916" y="664369"/>
                                </a:lnTo>
                                <a:lnTo>
                                  <a:pt x="154782" y="665560"/>
                                </a:lnTo>
                                <a:lnTo>
                                  <a:pt x="207169" y="632222"/>
                                </a:lnTo>
                                <a:lnTo>
                                  <a:pt x="269082" y="611981"/>
                                </a:lnTo>
                                <a:lnTo>
                                  <a:pt x="319088" y="602456"/>
                                </a:lnTo>
                                <a:lnTo>
                                  <a:pt x="372666" y="577453"/>
                                </a:lnTo>
                                <a:lnTo>
                                  <a:pt x="442913" y="582216"/>
                                </a:lnTo>
                                <a:lnTo>
                                  <a:pt x="445207" y="557514"/>
                                </a:lnTo>
                                <a:lnTo>
                                  <a:pt x="418590" y="512668"/>
                                </a:lnTo>
                                <a:lnTo>
                                  <a:pt x="430891" y="467115"/>
                                </a:lnTo>
                                <a:lnTo>
                                  <a:pt x="432162" y="437345"/>
                                </a:lnTo>
                                <a:lnTo>
                                  <a:pt x="412215" y="410793"/>
                                </a:lnTo>
                                <a:lnTo>
                                  <a:pt x="419904" y="360603"/>
                                </a:lnTo>
                                <a:lnTo>
                                  <a:pt x="441095" y="330944"/>
                                </a:lnTo>
                                <a:lnTo>
                                  <a:pt x="428090" y="312765"/>
                                </a:lnTo>
                                <a:lnTo>
                                  <a:pt x="410766" y="288131"/>
                                </a:lnTo>
                                <a:lnTo>
                                  <a:pt x="438171" y="269614"/>
                                </a:lnTo>
                                <a:lnTo>
                                  <a:pt x="428504" y="235793"/>
                                </a:lnTo>
                                <a:lnTo>
                                  <a:pt x="425957" y="195231"/>
                                </a:lnTo>
                                <a:lnTo>
                                  <a:pt x="403858" y="174857"/>
                                </a:lnTo>
                                <a:lnTo>
                                  <a:pt x="412453" y="99624"/>
                                </a:lnTo>
                                <a:lnTo>
                                  <a:pt x="378619" y="32147"/>
                                </a:lnTo>
                                <a:lnTo>
                                  <a:pt x="329804" y="0"/>
                                </a:lnTo>
                                <a:lnTo>
                                  <a:pt x="214313" y="357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6" name="Freeform 85"/>
                        <wps:cNvSpPr>
                          <a:spLocks/>
                        </wps:cNvSpPr>
                        <wps:spPr bwMode="auto">
                          <a:xfrm>
                            <a:off x="2997517" y="2749930"/>
                            <a:ext cx="26472" cy="94987"/>
                          </a:xfrm>
                          <a:custGeom>
                            <a:avLst/>
                            <a:gdLst>
                              <a:gd name="T0" fmla="*/ 0 w 152226"/>
                              <a:gd name="T1" fmla="*/ 3 h 576263"/>
                              <a:gd name="T2" fmla="*/ 6 w 152226"/>
                              <a:gd name="T3" fmla="*/ 13 h 576263"/>
                              <a:gd name="T4" fmla="*/ 4 w 152226"/>
                              <a:gd name="T5" fmla="*/ 23 h 576263"/>
                              <a:gd name="T6" fmla="*/ 8 w 152226"/>
                              <a:gd name="T7" fmla="*/ 25 h 576263"/>
                              <a:gd name="T8" fmla="*/ 9 w 152226"/>
                              <a:gd name="T9" fmla="*/ 31 h 576263"/>
                              <a:gd name="T10" fmla="*/ 10 w 152226"/>
                              <a:gd name="T11" fmla="*/ 35 h 576263"/>
                              <a:gd name="T12" fmla="*/ 6 w 152226"/>
                              <a:gd name="T13" fmla="*/ 38 h 576263"/>
                              <a:gd name="T14" fmla="*/ 11 w 152226"/>
                              <a:gd name="T15" fmla="*/ 44 h 576263"/>
                              <a:gd name="T16" fmla="*/ 7 w 152226"/>
                              <a:gd name="T17" fmla="*/ 48 h 576263"/>
                              <a:gd name="T18" fmla="*/ 6 w 152226"/>
                              <a:gd name="T19" fmla="*/ 54 h 576263"/>
                              <a:gd name="T20" fmla="*/ 9 w 152226"/>
                              <a:gd name="T21" fmla="*/ 58 h 576263"/>
                              <a:gd name="T22" fmla="*/ 9 w 152226"/>
                              <a:gd name="T23" fmla="*/ 62 h 576263"/>
                              <a:gd name="T24" fmla="*/ 7 w 152226"/>
                              <a:gd name="T25" fmla="*/ 68 h 576263"/>
                              <a:gd name="T26" fmla="*/ 11 w 152226"/>
                              <a:gd name="T27" fmla="*/ 74 h 576263"/>
                              <a:gd name="T28" fmla="*/ 12 w 152226"/>
                              <a:gd name="T29" fmla="*/ 77 h 576263"/>
                              <a:gd name="T30" fmla="*/ 16 w 152226"/>
                              <a:gd name="T31" fmla="*/ 76 h 576263"/>
                              <a:gd name="T32" fmla="*/ 20 w 152226"/>
                              <a:gd name="T33" fmla="*/ 73 h 576263"/>
                              <a:gd name="T34" fmla="*/ 23 w 152226"/>
                              <a:gd name="T35" fmla="*/ 69 h 576263"/>
                              <a:gd name="T36" fmla="*/ 26 w 152226"/>
                              <a:gd name="T37" fmla="*/ 67 h 576263"/>
                              <a:gd name="T38" fmla="*/ 27 w 152226"/>
                              <a:gd name="T39" fmla="*/ 30 h 576263"/>
                              <a:gd name="T40" fmla="*/ 22 w 152226"/>
                              <a:gd name="T41" fmla="*/ 24 h 576263"/>
                              <a:gd name="T42" fmla="*/ 22 w 152226"/>
                              <a:gd name="T43" fmla="*/ 17 h 576263"/>
                              <a:gd name="T44" fmla="*/ 15 w 152226"/>
                              <a:gd name="T45" fmla="*/ 5 h 576263"/>
                              <a:gd name="T46" fmla="*/ 11 w 152226"/>
                              <a:gd name="T47" fmla="*/ 0 h 576263"/>
                              <a:gd name="T48" fmla="*/ 0 w 152226"/>
                              <a:gd name="T49" fmla="*/ 3 h 576263"/>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52226"/>
                              <a:gd name="T76" fmla="*/ 0 h 576263"/>
                              <a:gd name="T77" fmla="*/ 152226 w 152226"/>
                              <a:gd name="T78" fmla="*/ 576263 h 576263"/>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52226" h="576263">
                                <a:moveTo>
                                  <a:pt x="0" y="25003"/>
                                </a:moveTo>
                                <a:lnTo>
                                  <a:pt x="32147" y="94060"/>
                                </a:lnTo>
                                <a:lnTo>
                                  <a:pt x="25003" y="167878"/>
                                </a:lnTo>
                                <a:lnTo>
                                  <a:pt x="47625" y="188119"/>
                                </a:lnTo>
                                <a:lnTo>
                                  <a:pt x="48816" y="232172"/>
                                </a:lnTo>
                                <a:lnTo>
                                  <a:pt x="59531" y="264319"/>
                                </a:lnTo>
                                <a:lnTo>
                                  <a:pt x="32147" y="282178"/>
                                </a:lnTo>
                                <a:lnTo>
                                  <a:pt x="63103" y="325041"/>
                                </a:lnTo>
                                <a:lnTo>
                                  <a:pt x="41672" y="354807"/>
                                </a:lnTo>
                                <a:lnTo>
                                  <a:pt x="32147" y="402432"/>
                                </a:lnTo>
                                <a:lnTo>
                                  <a:pt x="53578" y="431007"/>
                                </a:lnTo>
                                <a:lnTo>
                                  <a:pt x="52388" y="461963"/>
                                </a:lnTo>
                                <a:lnTo>
                                  <a:pt x="40481" y="506016"/>
                                </a:lnTo>
                                <a:lnTo>
                                  <a:pt x="64294" y="550069"/>
                                </a:lnTo>
                                <a:lnTo>
                                  <a:pt x="65485" y="576263"/>
                                </a:lnTo>
                                <a:lnTo>
                                  <a:pt x="93683" y="567736"/>
                                </a:lnTo>
                                <a:lnTo>
                                  <a:pt x="116681" y="541735"/>
                                </a:lnTo>
                                <a:lnTo>
                                  <a:pt x="130969" y="514350"/>
                                </a:lnTo>
                                <a:lnTo>
                                  <a:pt x="148828" y="501253"/>
                                </a:lnTo>
                                <a:lnTo>
                                  <a:pt x="152226" y="226972"/>
                                </a:lnTo>
                                <a:lnTo>
                                  <a:pt x="125860" y="176237"/>
                                </a:lnTo>
                                <a:lnTo>
                                  <a:pt x="124974" y="127389"/>
                                </a:lnTo>
                                <a:lnTo>
                                  <a:pt x="83344" y="33338"/>
                                </a:lnTo>
                                <a:lnTo>
                                  <a:pt x="60722" y="0"/>
                                </a:lnTo>
                                <a:lnTo>
                                  <a:pt x="0" y="2500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7" name="Freeform 86"/>
                        <wps:cNvSpPr>
                          <a:spLocks/>
                        </wps:cNvSpPr>
                        <wps:spPr bwMode="auto">
                          <a:xfrm>
                            <a:off x="2787302" y="2791973"/>
                            <a:ext cx="70071" cy="76300"/>
                          </a:xfrm>
                          <a:custGeom>
                            <a:avLst/>
                            <a:gdLst>
                              <a:gd name="T0" fmla="*/ 58 w 422672"/>
                              <a:gd name="T1" fmla="*/ 68 h 449732"/>
                              <a:gd name="T2" fmla="*/ 58 w 422672"/>
                              <a:gd name="T3" fmla="*/ 59 h 449732"/>
                              <a:gd name="T4" fmla="*/ 58 w 422672"/>
                              <a:gd name="T5" fmla="*/ 46 h 449732"/>
                              <a:gd name="T6" fmla="*/ 45 w 422672"/>
                              <a:gd name="T7" fmla="*/ 35 h 449732"/>
                              <a:gd name="T8" fmla="*/ 46 w 422672"/>
                              <a:gd name="T9" fmla="*/ 28 h 449732"/>
                              <a:gd name="T10" fmla="*/ 45 w 422672"/>
                              <a:gd name="T11" fmla="*/ 17 h 449732"/>
                              <a:gd name="T12" fmla="*/ 39 w 422672"/>
                              <a:gd name="T13" fmla="*/ 17 h 449732"/>
                              <a:gd name="T14" fmla="*/ 34 w 422672"/>
                              <a:gd name="T15" fmla="*/ 15 h 449732"/>
                              <a:gd name="T16" fmla="*/ 31 w 422672"/>
                              <a:gd name="T17" fmla="*/ 11 h 449732"/>
                              <a:gd name="T18" fmla="*/ 27 w 422672"/>
                              <a:gd name="T19" fmla="*/ 7 h 449732"/>
                              <a:gd name="T20" fmla="*/ 21 w 422672"/>
                              <a:gd name="T21" fmla="*/ 7 h 449732"/>
                              <a:gd name="T22" fmla="*/ 19 w 422672"/>
                              <a:gd name="T23" fmla="*/ 2 h 449732"/>
                              <a:gd name="T24" fmla="*/ 16 w 422672"/>
                              <a:gd name="T25" fmla="*/ 0 h 449732"/>
                              <a:gd name="T26" fmla="*/ 14 w 422672"/>
                              <a:gd name="T27" fmla="*/ 8 h 449732"/>
                              <a:gd name="T28" fmla="*/ 11 w 422672"/>
                              <a:gd name="T29" fmla="*/ 12 h 449732"/>
                              <a:gd name="T30" fmla="*/ 10 w 422672"/>
                              <a:gd name="T31" fmla="*/ 17 h 449732"/>
                              <a:gd name="T32" fmla="*/ 6 w 422672"/>
                              <a:gd name="T33" fmla="*/ 20 h 449732"/>
                              <a:gd name="T34" fmla="*/ 3 w 422672"/>
                              <a:gd name="T35" fmla="*/ 24 h 449732"/>
                              <a:gd name="T36" fmla="*/ 0 w 422672"/>
                              <a:gd name="T37" fmla="*/ 28 h 449732"/>
                              <a:gd name="T38" fmla="*/ 3 w 422672"/>
                              <a:gd name="T39" fmla="*/ 30 h 449732"/>
                              <a:gd name="T40" fmla="*/ 8 w 422672"/>
                              <a:gd name="T41" fmla="*/ 32 h 449732"/>
                              <a:gd name="T42" fmla="*/ 13 w 422672"/>
                              <a:gd name="T43" fmla="*/ 35 h 449732"/>
                              <a:gd name="T44" fmla="*/ 19 w 422672"/>
                              <a:gd name="T45" fmla="*/ 43 h 449732"/>
                              <a:gd name="T46" fmla="*/ 23 w 422672"/>
                              <a:gd name="T47" fmla="*/ 45 h 449732"/>
                              <a:gd name="T48" fmla="*/ 27 w 422672"/>
                              <a:gd name="T49" fmla="*/ 51 h 449732"/>
                              <a:gd name="T50" fmla="*/ 30 w 422672"/>
                              <a:gd name="T51" fmla="*/ 57 h 449732"/>
                              <a:gd name="T52" fmla="*/ 35 w 422672"/>
                              <a:gd name="T53" fmla="*/ 61 h 449732"/>
                              <a:gd name="T54" fmla="*/ 39 w 422672"/>
                              <a:gd name="T55" fmla="*/ 62 h 449732"/>
                              <a:gd name="T56" fmla="*/ 43 w 422672"/>
                              <a:gd name="T57" fmla="*/ 66 h 449732"/>
                              <a:gd name="T58" fmla="*/ 48 w 422672"/>
                              <a:gd name="T59" fmla="*/ 68 h 449732"/>
                              <a:gd name="T60" fmla="*/ 53 w 422672"/>
                              <a:gd name="T61" fmla="*/ 70 h 449732"/>
                              <a:gd name="T62" fmla="*/ 58 w 422672"/>
                              <a:gd name="T63" fmla="*/ 68 h 44973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22672"/>
                              <a:gd name="T97" fmla="*/ 0 h 449732"/>
                              <a:gd name="T98" fmla="*/ 422672 w 422672"/>
                              <a:gd name="T99" fmla="*/ 449732 h 449732"/>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22672" h="449732">
                                <a:moveTo>
                                  <a:pt x="417909" y="441722"/>
                                </a:moveTo>
                                <a:lnTo>
                                  <a:pt x="422672" y="378619"/>
                                </a:lnTo>
                                <a:lnTo>
                                  <a:pt x="422672" y="298847"/>
                                </a:lnTo>
                                <a:lnTo>
                                  <a:pt x="327422" y="228600"/>
                                </a:lnTo>
                                <a:lnTo>
                                  <a:pt x="336947" y="177403"/>
                                </a:lnTo>
                                <a:lnTo>
                                  <a:pt x="327422" y="108347"/>
                                </a:lnTo>
                                <a:lnTo>
                                  <a:pt x="283369" y="109538"/>
                                </a:lnTo>
                                <a:lnTo>
                                  <a:pt x="247650" y="98822"/>
                                </a:lnTo>
                                <a:lnTo>
                                  <a:pt x="222647" y="70247"/>
                                </a:lnTo>
                                <a:lnTo>
                                  <a:pt x="194072" y="45244"/>
                                </a:lnTo>
                                <a:lnTo>
                                  <a:pt x="154781" y="46435"/>
                                </a:lnTo>
                                <a:lnTo>
                                  <a:pt x="136922" y="13097"/>
                                </a:lnTo>
                                <a:lnTo>
                                  <a:pt x="116681" y="0"/>
                                </a:lnTo>
                                <a:lnTo>
                                  <a:pt x="102394" y="50007"/>
                                </a:lnTo>
                                <a:lnTo>
                                  <a:pt x="78581" y="78582"/>
                                </a:lnTo>
                                <a:lnTo>
                                  <a:pt x="76200" y="107157"/>
                                </a:lnTo>
                                <a:lnTo>
                                  <a:pt x="41672" y="130969"/>
                                </a:lnTo>
                                <a:lnTo>
                                  <a:pt x="22622" y="153591"/>
                                </a:lnTo>
                                <a:lnTo>
                                  <a:pt x="0" y="180975"/>
                                </a:lnTo>
                                <a:lnTo>
                                  <a:pt x="19956" y="197096"/>
                                </a:lnTo>
                                <a:lnTo>
                                  <a:pt x="60562" y="204904"/>
                                </a:lnTo>
                                <a:lnTo>
                                  <a:pt x="90589" y="224296"/>
                                </a:lnTo>
                                <a:lnTo>
                                  <a:pt x="134668" y="274762"/>
                                </a:lnTo>
                                <a:lnTo>
                                  <a:pt x="166688" y="294085"/>
                                </a:lnTo>
                                <a:lnTo>
                                  <a:pt x="192283" y="327832"/>
                                </a:lnTo>
                                <a:lnTo>
                                  <a:pt x="220027" y="370050"/>
                                </a:lnTo>
                                <a:lnTo>
                                  <a:pt x="255550" y="395039"/>
                                </a:lnTo>
                                <a:lnTo>
                                  <a:pt x="279034" y="400784"/>
                                </a:lnTo>
                                <a:lnTo>
                                  <a:pt x="310054" y="425380"/>
                                </a:lnTo>
                                <a:lnTo>
                                  <a:pt x="348069" y="438930"/>
                                </a:lnTo>
                                <a:lnTo>
                                  <a:pt x="380637" y="449732"/>
                                </a:lnTo>
                                <a:lnTo>
                                  <a:pt x="417909" y="44172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8" name="Freeform 87"/>
                        <wps:cNvSpPr>
                          <a:spLocks/>
                        </wps:cNvSpPr>
                        <wps:spPr bwMode="auto">
                          <a:xfrm>
                            <a:off x="2754602" y="2762387"/>
                            <a:ext cx="51387" cy="60729"/>
                          </a:xfrm>
                          <a:custGeom>
                            <a:avLst/>
                            <a:gdLst>
                              <a:gd name="T0" fmla="*/ 1 w 311748"/>
                              <a:gd name="T1" fmla="*/ 26 h 355997"/>
                              <a:gd name="T2" fmla="*/ 0 w 311748"/>
                              <a:gd name="T3" fmla="*/ 19 h 355997"/>
                              <a:gd name="T4" fmla="*/ 5 w 311748"/>
                              <a:gd name="T5" fmla="*/ 15 h 355997"/>
                              <a:gd name="T6" fmla="*/ 10 w 311748"/>
                              <a:gd name="T7" fmla="*/ 8 h 355997"/>
                              <a:gd name="T8" fmla="*/ 13 w 311748"/>
                              <a:gd name="T9" fmla="*/ 1 h 355997"/>
                              <a:gd name="T10" fmla="*/ 20 w 311748"/>
                              <a:gd name="T11" fmla="*/ 0 h 355997"/>
                              <a:gd name="T12" fmla="*/ 26 w 311748"/>
                              <a:gd name="T13" fmla="*/ 2 h 355997"/>
                              <a:gd name="T14" fmla="*/ 31 w 311748"/>
                              <a:gd name="T15" fmla="*/ 7 h 355997"/>
                              <a:gd name="T16" fmla="*/ 36 w 311748"/>
                              <a:gd name="T17" fmla="*/ 15 h 355997"/>
                              <a:gd name="T18" fmla="*/ 42 w 311748"/>
                              <a:gd name="T19" fmla="*/ 28 h 355997"/>
                              <a:gd name="T20" fmla="*/ 39 w 311748"/>
                              <a:gd name="T21" fmla="*/ 36 h 355997"/>
                              <a:gd name="T22" fmla="*/ 36 w 311748"/>
                              <a:gd name="T23" fmla="*/ 40 h 355997"/>
                              <a:gd name="T24" fmla="*/ 36 w 311748"/>
                              <a:gd name="T25" fmla="*/ 45 h 355997"/>
                              <a:gd name="T26" fmla="*/ 32 w 311748"/>
                              <a:gd name="T27" fmla="*/ 48 h 355997"/>
                              <a:gd name="T28" fmla="*/ 28 w 311748"/>
                              <a:gd name="T29" fmla="*/ 54 h 355997"/>
                              <a:gd name="T30" fmla="*/ 26 w 311748"/>
                              <a:gd name="T31" fmla="*/ 57 h 355997"/>
                              <a:gd name="T32" fmla="*/ 21 w 311748"/>
                              <a:gd name="T33" fmla="*/ 56 h 355997"/>
                              <a:gd name="T34" fmla="*/ 17 w 311748"/>
                              <a:gd name="T35" fmla="*/ 50 h 355997"/>
                              <a:gd name="T36" fmla="*/ 11 w 311748"/>
                              <a:gd name="T37" fmla="*/ 49 h 355997"/>
                              <a:gd name="T38" fmla="*/ 7 w 311748"/>
                              <a:gd name="T39" fmla="*/ 42 h 355997"/>
                              <a:gd name="T40" fmla="*/ 3 w 311748"/>
                              <a:gd name="T41" fmla="*/ 36 h 355997"/>
                              <a:gd name="T42" fmla="*/ 0 w 311748"/>
                              <a:gd name="T43" fmla="*/ 30 h 355997"/>
                              <a:gd name="T44" fmla="*/ 1 w 311748"/>
                              <a:gd name="T45" fmla="*/ 26 h 355997"/>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311748"/>
                              <a:gd name="T70" fmla="*/ 0 h 355997"/>
                              <a:gd name="T71" fmla="*/ 311748 w 311748"/>
                              <a:gd name="T72" fmla="*/ 355997 h 355997"/>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311748" h="355997">
                                <a:moveTo>
                                  <a:pt x="10520" y="160734"/>
                                </a:moveTo>
                                <a:lnTo>
                                  <a:pt x="2185" y="117872"/>
                                </a:lnTo>
                                <a:lnTo>
                                  <a:pt x="40285" y="92869"/>
                                </a:lnTo>
                                <a:lnTo>
                                  <a:pt x="77195" y="50006"/>
                                </a:lnTo>
                                <a:lnTo>
                                  <a:pt x="93864" y="7144"/>
                                </a:lnTo>
                                <a:lnTo>
                                  <a:pt x="151014" y="0"/>
                                </a:lnTo>
                                <a:lnTo>
                                  <a:pt x="192685" y="11906"/>
                                </a:lnTo>
                                <a:lnTo>
                                  <a:pt x="229595" y="41672"/>
                                </a:lnTo>
                                <a:lnTo>
                                  <a:pt x="271267" y="94059"/>
                                </a:lnTo>
                                <a:lnTo>
                                  <a:pt x="311748" y="173831"/>
                                </a:lnTo>
                                <a:lnTo>
                                  <a:pt x="293889" y="225028"/>
                                </a:lnTo>
                                <a:lnTo>
                                  <a:pt x="272428" y="254027"/>
                                </a:lnTo>
                                <a:lnTo>
                                  <a:pt x="270076" y="282178"/>
                                </a:lnTo>
                                <a:lnTo>
                                  <a:pt x="237923" y="302490"/>
                                </a:lnTo>
                                <a:lnTo>
                                  <a:pt x="209980" y="337570"/>
                                </a:lnTo>
                                <a:lnTo>
                                  <a:pt x="192685" y="355997"/>
                                </a:lnTo>
                                <a:lnTo>
                                  <a:pt x="156967" y="351234"/>
                                </a:lnTo>
                                <a:lnTo>
                                  <a:pt x="126010" y="315516"/>
                                </a:lnTo>
                                <a:lnTo>
                                  <a:pt x="82015" y="310529"/>
                                </a:lnTo>
                                <a:lnTo>
                                  <a:pt x="53382" y="264319"/>
                                </a:lnTo>
                                <a:lnTo>
                                  <a:pt x="24807" y="228600"/>
                                </a:lnTo>
                                <a:lnTo>
                                  <a:pt x="0" y="190771"/>
                                </a:lnTo>
                                <a:lnTo>
                                  <a:pt x="10520" y="160734"/>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9" name="Freeform 88"/>
                        <wps:cNvSpPr>
                          <a:spLocks/>
                        </wps:cNvSpPr>
                        <wps:spPr bwMode="auto">
                          <a:xfrm>
                            <a:off x="3215519" y="2851145"/>
                            <a:ext cx="328560" cy="331673"/>
                          </a:xfrm>
                          <a:custGeom>
                            <a:avLst/>
                            <a:gdLst>
                              <a:gd name="T0" fmla="*/ 2147483647 w 1054"/>
                              <a:gd name="T1" fmla="*/ 2147483647 h 1065"/>
                              <a:gd name="T2" fmla="*/ 2147483647 w 1054"/>
                              <a:gd name="T3" fmla="*/ 2147483647 h 1065"/>
                              <a:gd name="T4" fmla="*/ 2147483647 w 1054"/>
                              <a:gd name="T5" fmla="*/ 2147483647 h 1065"/>
                              <a:gd name="T6" fmla="*/ 2147483647 w 1054"/>
                              <a:gd name="T7" fmla="*/ 2147483647 h 1065"/>
                              <a:gd name="T8" fmla="*/ 2147483647 w 1054"/>
                              <a:gd name="T9" fmla="*/ 2147483647 h 1065"/>
                              <a:gd name="T10" fmla="*/ 2147483647 w 1054"/>
                              <a:gd name="T11" fmla="*/ 2147483647 h 1065"/>
                              <a:gd name="T12" fmla="*/ 2147483647 w 1054"/>
                              <a:gd name="T13" fmla="*/ 2147483647 h 1065"/>
                              <a:gd name="T14" fmla="*/ 2147483647 w 1054"/>
                              <a:gd name="T15" fmla="*/ 2147483647 h 1065"/>
                              <a:gd name="T16" fmla="*/ 2147483647 w 1054"/>
                              <a:gd name="T17" fmla="*/ 2147483647 h 1065"/>
                              <a:gd name="T18" fmla="*/ 2147483647 w 1054"/>
                              <a:gd name="T19" fmla="*/ 2147483647 h 1065"/>
                              <a:gd name="T20" fmla="*/ 2147483647 w 1054"/>
                              <a:gd name="T21" fmla="*/ 2147483647 h 1065"/>
                              <a:gd name="T22" fmla="*/ 2147483647 w 1054"/>
                              <a:gd name="T23" fmla="*/ 2147483647 h 1065"/>
                              <a:gd name="T24" fmla="*/ 2147483647 w 1054"/>
                              <a:gd name="T25" fmla="*/ 2147483647 h 1065"/>
                              <a:gd name="T26" fmla="*/ 2147483647 w 1054"/>
                              <a:gd name="T27" fmla="*/ 2147483647 h 1065"/>
                              <a:gd name="T28" fmla="*/ 2147483647 w 1054"/>
                              <a:gd name="T29" fmla="*/ 2147483647 h 1065"/>
                              <a:gd name="T30" fmla="*/ 2147483647 w 1054"/>
                              <a:gd name="T31" fmla="*/ 2147483647 h 1065"/>
                              <a:gd name="T32" fmla="*/ 2147483647 w 1054"/>
                              <a:gd name="T33" fmla="*/ 2147483647 h 1065"/>
                              <a:gd name="T34" fmla="*/ 2147483647 w 1054"/>
                              <a:gd name="T35" fmla="*/ 2147483647 h 1065"/>
                              <a:gd name="T36" fmla="*/ 2147483647 w 1054"/>
                              <a:gd name="T37" fmla="*/ 2147483647 h 1065"/>
                              <a:gd name="T38" fmla="*/ 2147483647 w 1054"/>
                              <a:gd name="T39" fmla="*/ 0 h 1065"/>
                              <a:gd name="T40" fmla="*/ 2147483647 w 1054"/>
                              <a:gd name="T41" fmla="*/ 2147483647 h 1065"/>
                              <a:gd name="T42" fmla="*/ 2147483647 w 1054"/>
                              <a:gd name="T43" fmla="*/ 2147483647 h 1065"/>
                              <a:gd name="T44" fmla="*/ 2147483647 w 1054"/>
                              <a:gd name="T45" fmla="*/ 2147483647 h 1065"/>
                              <a:gd name="T46" fmla="*/ 2147483647 w 1054"/>
                              <a:gd name="T47" fmla="*/ 2147483647 h 1065"/>
                              <a:gd name="T48" fmla="*/ 2147483647 w 1054"/>
                              <a:gd name="T49" fmla="*/ 2147483647 h 1065"/>
                              <a:gd name="T50" fmla="*/ 2147483647 w 1054"/>
                              <a:gd name="T51" fmla="*/ 2147483647 h 1065"/>
                              <a:gd name="T52" fmla="*/ 2147483647 w 1054"/>
                              <a:gd name="T53" fmla="*/ 2147483647 h 1065"/>
                              <a:gd name="T54" fmla="*/ 2147483647 w 1054"/>
                              <a:gd name="T55" fmla="*/ 2147483647 h 1065"/>
                              <a:gd name="T56" fmla="*/ 2147483647 w 1054"/>
                              <a:gd name="T57" fmla="*/ 2147483647 h 1065"/>
                              <a:gd name="T58" fmla="*/ 2147483647 w 1054"/>
                              <a:gd name="T59" fmla="*/ 2147483647 h 1065"/>
                              <a:gd name="T60" fmla="*/ 2147483647 w 1054"/>
                              <a:gd name="T61" fmla="*/ 2147483647 h 1065"/>
                              <a:gd name="T62" fmla="*/ 2147483647 w 1054"/>
                              <a:gd name="T63" fmla="*/ 2147483647 h 1065"/>
                              <a:gd name="T64" fmla="*/ 2147483647 w 1054"/>
                              <a:gd name="T65" fmla="*/ 2147483647 h 1065"/>
                              <a:gd name="T66" fmla="*/ 2147483647 w 1054"/>
                              <a:gd name="T67" fmla="*/ 2147483647 h 1065"/>
                              <a:gd name="T68" fmla="*/ 2147483647 w 1054"/>
                              <a:gd name="T69" fmla="*/ 2147483647 h 1065"/>
                              <a:gd name="T70" fmla="*/ 2147483647 w 1054"/>
                              <a:gd name="T71" fmla="*/ 2147483647 h 1065"/>
                              <a:gd name="T72" fmla="*/ 2147483647 w 1054"/>
                              <a:gd name="T73" fmla="*/ 2147483647 h 1065"/>
                              <a:gd name="T74" fmla="*/ 2147483647 w 1054"/>
                              <a:gd name="T75" fmla="*/ 2147483647 h 1065"/>
                              <a:gd name="T76" fmla="*/ 2147483647 w 1054"/>
                              <a:gd name="T77" fmla="*/ 2147483647 h 1065"/>
                              <a:gd name="T78" fmla="*/ 2147483647 w 1054"/>
                              <a:gd name="T79" fmla="*/ 2147483647 h 1065"/>
                              <a:gd name="T80" fmla="*/ 2147483647 w 1054"/>
                              <a:gd name="T81" fmla="*/ 2147483647 h 1065"/>
                              <a:gd name="T82" fmla="*/ 2147483647 w 1054"/>
                              <a:gd name="T83" fmla="*/ 2147483647 h 1065"/>
                              <a:gd name="T84" fmla="*/ 2147483647 w 1054"/>
                              <a:gd name="T85" fmla="*/ 2147483647 h 1065"/>
                              <a:gd name="T86" fmla="*/ 2147483647 w 1054"/>
                              <a:gd name="T87" fmla="*/ 2147483647 h 1065"/>
                              <a:gd name="T88" fmla="*/ 2147483647 w 1054"/>
                              <a:gd name="T89" fmla="*/ 2147483647 h 1065"/>
                              <a:gd name="T90" fmla="*/ 2147483647 w 1054"/>
                              <a:gd name="T91" fmla="*/ 2147483647 h 1065"/>
                              <a:gd name="T92" fmla="*/ 2147483647 w 1054"/>
                              <a:gd name="T93" fmla="*/ 2147483647 h 1065"/>
                              <a:gd name="T94" fmla="*/ 2147483647 w 1054"/>
                              <a:gd name="T95" fmla="*/ 2147483647 h 1065"/>
                              <a:gd name="T96" fmla="*/ 2147483647 w 1054"/>
                              <a:gd name="T97" fmla="*/ 2147483647 h 1065"/>
                              <a:gd name="T98" fmla="*/ 2147483647 w 1054"/>
                              <a:gd name="T99" fmla="*/ 2147483647 h 1065"/>
                              <a:gd name="T100" fmla="*/ 2147483647 w 1054"/>
                              <a:gd name="T101" fmla="*/ 2147483647 h 1065"/>
                              <a:gd name="T102" fmla="*/ 2147483647 w 1054"/>
                              <a:gd name="T103" fmla="*/ 2147483647 h 1065"/>
                              <a:gd name="T104" fmla="*/ 2147483647 w 1054"/>
                              <a:gd name="T105" fmla="*/ 2147483647 h 1065"/>
                              <a:gd name="T106" fmla="*/ 2147483647 w 1054"/>
                              <a:gd name="T107" fmla="*/ 2147483647 h 1065"/>
                              <a:gd name="T108" fmla="*/ 2147483647 w 1054"/>
                              <a:gd name="T109" fmla="*/ 2147483647 h 1065"/>
                              <a:gd name="T110" fmla="*/ 2147483647 w 1054"/>
                              <a:gd name="T111" fmla="*/ 2147483647 h 1065"/>
                              <a:gd name="T112" fmla="*/ 2147483647 w 1054"/>
                              <a:gd name="T113" fmla="*/ 2147483647 h 1065"/>
                              <a:gd name="T114" fmla="*/ 2147483647 w 1054"/>
                              <a:gd name="T115" fmla="*/ 2147483647 h 1065"/>
                              <a:gd name="T116" fmla="*/ 2147483647 w 1054"/>
                              <a:gd name="T117" fmla="*/ 2147483647 h 1065"/>
                              <a:gd name="T118" fmla="*/ 2147483647 w 1054"/>
                              <a:gd name="T119" fmla="*/ 2147483647 h 106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54"/>
                              <a:gd name="T181" fmla="*/ 0 h 1065"/>
                              <a:gd name="T182" fmla="*/ 1059 w 1054"/>
                              <a:gd name="T183" fmla="*/ 1066 h 1065"/>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54" h="1065">
                                <a:moveTo>
                                  <a:pt x="44" y="646"/>
                                </a:moveTo>
                                <a:lnTo>
                                  <a:pt x="8" y="663"/>
                                </a:lnTo>
                                <a:lnTo>
                                  <a:pt x="0" y="639"/>
                                </a:lnTo>
                                <a:lnTo>
                                  <a:pt x="10" y="640"/>
                                </a:lnTo>
                                <a:lnTo>
                                  <a:pt x="22" y="636"/>
                                </a:lnTo>
                                <a:lnTo>
                                  <a:pt x="20" y="601"/>
                                </a:lnTo>
                                <a:lnTo>
                                  <a:pt x="34" y="582"/>
                                </a:lnTo>
                                <a:lnTo>
                                  <a:pt x="52" y="574"/>
                                </a:lnTo>
                                <a:lnTo>
                                  <a:pt x="85" y="531"/>
                                </a:lnTo>
                                <a:lnTo>
                                  <a:pt x="103" y="540"/>
                                </a:lnTo>
                                <a:lnTo>
                                  <a:pt x="128" y="552"/>
                                </a:lnTo>
                                <a:lnTo>
                                  <a:pt x="157" y="539"/>
                                </a:lnTo>
                                <a:lnTo>
                                  <a:pt x="188" y="514"/>
                                </a:lnTo>
                                <a:lnTo>
                                  <a:pt x="198" y="498"/>
                                </a:lnTo>
                                <a:lnTo>
                                  <a:pt x="201" y="480"/>
                                </a:lnTo>
                                <a:lnTo>
                                  <a:pt x="205" y="444"/>
                                </a:lnTo>
                                <a:lnTo>
                                  <a:pt x="213" y="407"/>
                                </a:lnTo>
                                <a:lnTo>
                                  <a:pt x="247" y="393"/>
                                </a:lnTo>
                                <a:lnTo>
                                  <a:pt x="281" y="371"/>
                                </a:lnTo>
                                <a:lnTo>
                                  <a:pt x="290" y="326"/>
                                </a:lnTo>
                                <a:lnTo>
                                  <a:pt x="309" y="299"/>
                                </a:lnTo>
                                <a:lnTo>
                                  <a:pt x="299" y="266"/>
                                </a:lnTo>
                                <a:lnTo>
                                  <a:pt x="314" y="236"/>
                                </a:lnTo>
                                <a:lnTo>
                                  <a:pt x="308" y="205"/>
                                </a:lnTo>
                                <a:lnTo>
                                  <a:pt x="339" y="142"/>
                                </a:lnTo>
                                <a:lnTo>
                                  <a:pt x="331" y="111"/>
                                </a:lnTo>
                                <a:lnTo>
                                  <a:pt x="342" y="79"/>
                                </a:lnTo>
                                <a:lnTo>
                                  <a:pt x="352" y="42"/>
                                </a:lnTo>
                                <a:lnTo>
                                  <a:pt x="379" y="22"/>
                                </a:lnTo>
                                <a:lnTo>
                                  <a:pt x="410" y="24"/>
                                </a:lnTo>
                                <a:lnTo>
                                  <a:pt x="434" y="38"/>
                                </a:lnTo>
                                <a:lnTo>
                                  <a:pt x="444" y="61"/>
                                </a:lnTo>
                                <a:lnTo>
                                  <a:pt x="469" y="58"/>
                                </a:lnTo>
                                <a:lnTo>
                                  <a:pt x="495" y="68"/>
                                </a:lnTo>
                                <a:lnTo>
                                  <a:pt x="533" y="69"/>
                                </a:lnTo>
                                <a:lnTo>
                                  <a:pt x="557" y="76"/>
                                </a:lnTo>
                                <a:lnTo>
                                  <a:pt x="585" y="38"/>
                                </a:lnTo>
                                <a:lnTo>
                                  <a:pt x="615" y="51"/>
                                </a:lnTo>
                                <a:lnTo>
                                  <a:pt x="642" y="29"/>
                                </a:lnTo>
                                <a:lnTo>
                                  <a:pt x="675" y="12"/>
                                </a:lnTo>
                                <a:lnTo>
                                  <a:pt x="710" y="26"/>
                                </a:lnTo>
                                <a:lnTo>
                                  <a:pt x="732" y="0"/>
                                </a:lnTo>
                                <a:lnTo>
                                  <a:pt x="803" y="18"/>
                                </a:lnTo>
                                <a:lnTo>
                                  <a:pt x="836" y="17"/>
                                </a:lnTo>
                                <a:lnTo>
                                  <a:pt x="848" y="38"/>
                                </a:lnTo>
                                <a:lnTo>
                                  <a:pt x="880" y="44"/>
                                </a:lnTo>
                                <a:lnTo>
                                  <a:pt x="902" y="30"/>
                                </a:lnTo>
                                <a:lnTo>
                                  <a:pt x="930" y="46"/>
                                </a:lnTo>
                                <a:lnTo>
                                  <a:pt x="968" y="50"/>
                                </a:lnTo>
                                <a:lnTo>
                                  <a:pt x="986" y="30"/>
                                </a:lnTo>
                                <a:lnTo>
                                  <a:pt x="1028" y="68"/>
                                </a:lnTo>
                                <a:lnTo>
                                  <a:pt x="1050" y="102"/>
                                </a:lnTo>
                                <a:lnTo>
                                  <a:pt x="1035" y="150"/>
                                </a:lnTo>
                                <a:lnTo>
                                  <a:pt x="1053" y="171"/>
                                </a:lnTo>
                                <a:lnTo>
                                  <a:pt x="1054" y="198"/>
                                </a:lnTo>
                                <a:lnTo>
                                  <a:pt x="1041" y="218"/>
                                </a:lnTo>
                                <a:lnTo>
                                  <a:pt x="1002" y="251"/>
                                </a:lnTo>
                                <a:lnTo>
                                  <a:pt x="977" y="298"/>
                                </a:lnTo>
                                <a:lnTo>
                                  <a:pt x="977" y="308"/>
                                </a:lnTo>
                                <a:lnTo>
                                  <a:pt x="959" y="315"/>
                                </a:lnTo>
                                <a:lnTo>
                                  <a:pt x="942" y="306"/>
                                </a:lnTo>
                                <a:lnTo>
                                  <a:pt x="919" y="337"/>
                                </a:lnTo>
                                <a:lnTo>
                                  <a:pt x="909" y="369"/>
                                </a:lnTo>
                                <a:lnTo>
                                  <a:pt x="903" y="392"/>
                                </a:lnTo>
                                <a:lnTo>
                                  <a:pt x="920" y="413"/>
                                </a:lnTo>
                                <a:lnTo>
                                  <a:pt x="923" y="430"/>
                                </a:lnTo>
                                <a:lnTo>
                                  <a:pt x="921" y="442"/>
                                </a:lnTo>
                                <a:lnTo>
                                  <a:pt x="931" y="442"/>
                                </a:lnTo>
                                <a:lnTo>
                                  <a:pt x="933" y="464"/>
                                </a:lnTo>
                                <a:lnTo>
                                  <a:pt x="943" y="486"/>
                                </a:lnTo>
                                <a:lnTo>
                                  <a:pt x="957" y="499"/>
                                </a:lnTo>
                                <a:lnTo>
                                  <a:pt x="968" y="551"/>
                                </a:lnTo>
                                <a:lnTo>
                                  <a:pt x="968" y="592"/>
                                </a:lnTo>
                                <a:lnTo>
                                  <a:pt x="957" y="611"/>
                                </a:lnTo>
                                <a:lnTo>
                                  <a:pt x="959" y="636"/>
                                </a:lnTo>
                                <a:lnTo>
                                  <a:pt x="984" y="665"/>
                                </a:lnTo>
                                <a:lnTo>
                                  <a:pt x="988" y="678"/>
                                </a:lnTo>
                                <a:lnTo>
                                  <a:pt x="1016" y="702"/>
                                </a:lnTo>
                                <a:lnTo>
                                  <a:pt x="1025" y="725"/>
                                </a:lnTo>
                                <a:lnTo>
                                  <a:pt x="1028" y="756"/>
                                </a:lnTo>
                                <a:lnTo>
                                  <a:pt x="976" y="762"/>
                                </a:lnTo>
                                <a:lnTo>
                                  <a:pt x="945" y="782"/>
                                </a:lnTo>
                                <a:lnTo>
                                  <a:pt x="915" y="815"/>
                                </a:lnTo>
                                <a:lnTo>
                                  <a:pt x="905" y="847"/>
                                </a:lnTo>
                                <a:lnTo>
                                  <a:pt x="914" y="892"/>
                                </a:lnTo>
                                <a:lnTo>
                                  <a:pt x="896" y="942"/>
                                </a:lnTo>
                                <a:lnTo>
                                  <a:pt x="912" y="975"/>
                                </a:lnTo>
                                <a:lnTo>
                                  <a:pt x="944" y="998"/>
                                </a:lnTo>
                                <a:lnTo>
                                  <a:pt x="979" y="985"/>
                                </a:lnTo>
                                <a:lnTo>
                                  <a:pt x="982" y="1027"/>
                                </a:lnTo>
                                <a:lnTo>
                                  <a:pt x="973" y="1057"/>
                                </a:lnTo>
                                <a:lnTo>
                                  <a:pt x="949" y="1065"/>
                                </a:lnTo>
                                <a:lnTo>
                                  <a:pt x="917" y="1043"/>
                                </a:lnTo>
                                <a:lnTo>
                                  <a:pt x="878" y="1002"/>
                                </a:lnTo>
                                <a:lnTo>
                                  <a:pt x="843" y="959"/>
                                </a:lnTo>
                                <a:lnTo>
                                  <a:pt x="808" y="947"/>
                                </a:lnTo>
                                <a:lnTo>
                                  <a:pt x="779" y="973"/>
                                </a:lnTo>
                                <a:lnTo>
                                  <a:pt x="745" y="955"/>
                                </a:lnTo>
                                <a:lnTo>
                                  <a:pt x="718" y="939"/>
                                </a:lnTo>
                                <a:lnTo>
                                  <a:pt x="688" y="933"/>
                                </a:lnTo>
                                <a:lnTo>
                                  <a:pt x="646" y="914"/>
                                </a:lnTo>
                                <a:lnTo>
                                  <a:pt x="611" y="923"/>
                                </a:lnTo>
                                <a:lnTo>
                                  <a:pt x="563" y="929"/>
                                </a:lnTo>
                                <a:lnTo>
                                  <a:pt x="538" y="900"/>
                                </a:lnTo>
                                <a:lnTo>
                                  <a:pt x="548" y="851"/>
                                </a:lnTo>
                                <a:lnTo>
                                  <a:pt x="536" y="813"/>
                                </a:lnTo>
                                <a:lnTo>
                                  <a:pt x="539" y="768"/>
                                </a:lnTo>
                                <a:lnTo>
                                  <a:pt x="529" y="740"/>
                                </a:lnTo>
                                <a:lnTo>
                                  <a:pt x="512" y="701"/>
                                </a:lnTo>
                                <a:lnTo>
                                  <a:pt x="472" y="693"/>
                                </a:lnTo>
                                <a:lnTo>
                                  <a:pt x="433" y="697"/>
                                </a:lnTo>
                                <a:lnTo>
                                  <a:pt x="404" y="691"/>
                                </a:lnTo>
                                <a:lnTo>
                                  <a:pt x="384" y="743"/>
                                </a:lnTo>
                                <a:lnTo>
                                  <a:pt x="343" y="750"/>
                                </a:lnTo>
                                <a:lnTo>
                                  <a:pt x="299" y="754"/>
                                </a:lnTo>
                                <a:lnTo>
                                  <a:pt x="262" y="709"/>
                                </a:lnTo>
                                <a:lnTo>
                                  <a:pt x="248" y="676"/>
                                </a:lnTo>
                                <a:lnTo>
                                  <a:pt x="238" y="643"/>
                                </a:lnTo>
                                <a:lnTo>
                                  <a:pt x="151" y="645"/>
                                </a:lnTo>
                                <a:lnTo>
                                  <a:pt x="98" y="646"/>
                                </a:lnTo>
                                <a:lnTo>
                                  <a:pt x="44" y="64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0" name="Freeform 89"/>
                        <wps:cNvSpPr>
                          <a:spLocks/>
                        </wps:cNvSpPr>
                        <wps:spPr bwMode="auto">
                          <a:xfrm rot="21537619">
                            <a:off x="3497364" y="2944574"/>
                            <a:ext cx="34257" cy="29585"/>
                          </a:xfrm>
                          <a:custGeom>
                            <a:avLst/>
                            <a:gdLst>
                              <a:gd name="T0" fmla="*/ 2147483647 w 452"/>
                              <a:gd name="T1" fmla="*/ 2147483647 h 369"/>
                              <a:gd name="T2" fmla="*/ 2147483647 w 452"/>
                              <a:gd name="T3" fmla="*/ 2147483647 h 369"/>
                              <a:gd name="T4" fmla="*/ 2147483647 w 452"/>
                              <a:gd name="T5" fmla="*/ 2147483647 h 369"/>
                              <a:gd name="T6" fmla="*/ 2147483647 w 452"/>
                              <a:gd name="T7" fmla="*/ 2147483647 h 369"/>
                              <a:gd name="T8" fmla="*/ 2147483647 w 452"/>
                              <a:gd name="T9" fmla="*/ 2147483647 h 369"/>
                              <a:gd name="T10" fmla="*/ 0 w 452"/>
                              <a:gd name="T11" fmla="*/ 2147483647 h 369"/>
                              <a:gd name="T12" fmla="*/ 2147483647 w 452"/>
                              <a:gd name="T13" fmla="*/ 2147483647 h 369"/>
                              <a:gd name="T14" fmla="*/ 2147483647 w 452"/>
                              <a:gd name="T15" fmla="*/ 2147483647 h 369"/>
                              <a:gd name="T16" fmla="*/ 2147483647 w 452"/>
                              <a:gd name="T17" fmla="*/ 0 h 369"/>
                              <a:gd name="T18" fmla="*/ 2147483647 w 452"/>
                              <a:gd name="T19" fmla="*/ 2147483647 h 369"/>
                              <a:gd name="T20" fmla="*/ 2147483647 w 452"/>
                              <a:gd name="T21" fmla="*/ 2147483647 h 369"/>
                              <a:gd name="T22" fmla="*/ 2147483647 w 452"/>
                              <a:gd name="T23" fmla="*/ 2147483647 h 369"/>
                              <a:gd name="T24" fmla="*/ 2147483647 w 452"/>
                              <a:gd name="T25" fmla="*/ 2147483647 h 369"/>
                              <a:gd name="T26" fmla="*/ 2147483647 w 452"/>
                              <a:gd name="T27" fmla="*/ 2147483647 h 369"/>
                              <a:gd name="T28" fmla="*/ 2147483647 w 452"/>
                              <a:gd name="T29" fmla="*/ 2147483647 h 369"/>
                              <a:gd name="T30" fmla="*/ 2147483647 w 452"/>
                              <a:gd name="T31" fmla="*/ 2147483647 h 36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52"/>
                              <a:gd name="T49" fmla="*/ 0 h 369"/>
                              <a:gd name="T50" fmla="*/ 452 w 452"/>
                              <a:gd name="T51" fmla="*/ 369 h 369"/>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52" h="369">
                                <a:moveTo>
                                  <a:pt x="390" y="283"/>
                                </a:moveTo>
                                <a:lnTo>
                                  <a:pt x="280" y="297"/>
                                </a:lnTo>
                                <a:lnTo>
                                  <a:pt x="241" y="355"/>
                                </a:lnTo>
                                <a:lnTo>
                                  <a:pt x="150" y="369"/>
                                </a:lnTo>
                                <a:lnTo>
                                  <a:pt x="78" y="355"/>
                                </a:lnTo>
                                <a:lnTo>
                                  <a:pt x="0" y="340"/>
                                </a:lnTo>
                                <a:lnTo>
                                  <a:pt x="21" y="264"/>
                                </a:lnTo>
                                <a:lnTo>
                                  <a:pt x="72" y="114"/>
                                </a:lnTo>
                                <a:lnTo>
                                  <a:pt x="168" y="0"/>
                                </a:lnTo>
                                <a:lnTo>
                                  <a:pt x="236" y="37"/>
                                </a:lnTo>
                                <a:lnTo>
                                  <a:pt x="305" y="7"/>
                                </a:lnTo>
                                <a:lnTo>
                                  <a:pt x="371" y="9"/>
                                </a:lnTo>
                                <a:lnTo>
                                  <a:pt x="414" y="57"/>
                                </a:lnTo>
                                <a:lnTo>
                                  <a:pt x="452" y="139"/>
                                </a:lnTo>
                                <a:lnTo>
                                  <a:pt x="438" y="240"/>
                                </a:lnTo>
                                <a:lnTo>
                                  <a:pt x="390" y="28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1" name="Freeform 90"/>
                        <wps:cNvSpPr>
                          <a:spLocks/>
                        </wps:cNvSpPr>
                        <wps:spPr bwMode="auto">
                          <a:xfrm>
                            <a:off x="3497364" y="2967931"/>
                            <a:ext cx="35814" cy="37372"/>
                          </a:xfrm>
                          <a:custGeom>
                            <a:avLst/>
                            <a:gdLst>
                              <a:gd name="T0" fmla="*/ 26 w 212685"/>
                              <a:gd name="T1" fmla="*/ 0 h 225329"/>
                              <a:gd name="T2" fmla="*/ 24 w 212685"/>
                              <a:gd name="T3" fmla="*/ 3 h 225329"/>
                              <a:gd name="T4" fmla="*/ 23 w 212685"/>
                              <a:gd name="T5" fmla="*/ 5 h 225329"/>
                              <a:gd name="T6" fmla="*/ 23 w 212685"/>
                              <a:gd name="T7" fmla="*/ 8 h 225329"/>
                              <a:gd name="T8" fmla="*/ 26 w 212685"/>
                              <a:gd name="T9" fmla="*/ 8 h 225329"/>
                              <a:gd name="T10" fmla="*/ 30 w 212685"/>
                              <a:gd name="T11" fmla="*/ 8 h 225329"/>
                              <a:gd name="T12" fmla="*/ 32 w 212685"/>
                              <a:gd name="T13" fmla="*/ 12 h 225329"/>
                              <a:gd name="T14" fmla="*/ 29 w 212685"/>
                              <a:gd name="T15" fmla="*/ 15 h 225329"/>
                              <a:gd name="T16" fmla="*/ 25 w 212685"/>
                              <a:gd name="T17" fmla="*/ 17 h 225329"/>
                              <a:gd name="T18" fmla="*/ 22 w 212685"/>
                              <a:gd name="T19" fmla="*/ 22 h 225329"/>
                              <a:gd name="T20" fmla="*/ 21 w 212685"/>
                              <a:gd name="T21" fmla="*/ 26 h 225329"/>
                              <a:gd name="T22" fmla="*/ 19 w 212685"/>
                              <a:gd name="T23" fmla="*/ 29 h 225329"/>
                              <a:gd name="T24" fmla="*/ 14 w 212685"/>
                              <a:gd name="T25" fmla="*/ 31 h 225329"/>
                              <a:gd name="T26" fmla="*/ 10 w 212685"/>
                              <a:gd name="T27" fmla="*/ 28 h 225329"/>
                              <a:gd name="T28" fmla="*/ 8 w 212685"/>
                              <a:gd name="T29" fmla="*/ 23 h 225329"/>
                              <a:gd name="T30" fmla="*/ 8 w 212685"/>
                              <a:gd name="T31" fmla="*/ 20 h 225329"/>
                              <a:gd name="T32" fmla="*/ 8 w 212685"/>
                              <a:gd name="T33" fmla="*/ 17 h 225329"/>
                              <a:gd name="T34" fmla="*/ 5 w 212685"/>
                              <a:gd name="T35" fmla="*/ 17 h 225329"/>
                              <a:gd name="T36" fmla="*/ 5 w 212685"/>
                              <a:gd name="T37" fmla="*/ 14 h 225329"/>
                              <a:gd name="T38" fmla="*/ 4 w 212685"/>
                              <a:gd name="T39" fmla="*/ 9 h 225329"/>
                              <a:gd name="T40" fmla="*/ 0 w 212685"/>
                              <a:gd name="T41" fmla="*/ 4 h 225329"/>
                              <a:gd name="T42" fmla="*/ 10 w 212685"/>
                              <a:gd name="T43" fmla="*/ 6 h 225329"/>
                              <a:gd name="T44" fmla="*/ 16 w 212685"/>
                              <a:gd name="T45" fmla="*/ 5 h 225329"/>
                              <a:gd name="T46" fmla="*/ 19 w 212685"/>
                              <a:gd name="T47" fmla="*/ 1 h 225329"/>
                              <a:gd name="T48" fmla="*/ 26 w 212685"/>
                              <a:gd name="T49" fmla="*/ 0 h 225329"/>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212685"/>
                              <a:gd name="T76" fmla="*/ 0 h 225329"/>
                              <a:gd name="T77" fmla="*/ 212685 w 212685"/>
                              <a:gd name="T78" fmla="*/ 225329 h 225329"/>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212685" h="225329">
                                <a:moveTo>
                                  <a:pt x="175286" y="0"/>
                                </a:moveTo>
                                <a:lnTo>
                                  <a:pt x="162936" y="18650"/>
                                </a:lnTo>
                                <a:lnTo>
                                  <a:pt x="153288" y="36329"/>
                                </a:lnTo>
                                <a:lnTo>
                                  <a:pt x="153664" y="57052"/>
                                </a:lnTo>
                                <a:lnTo>
                                  <a:pt x="174502" y="56674"/>
                                </a:lnTo>
                                <a:lnTo>
                                  <a:pt x="201969" y="58214"/>
                                </a:lnTo>
                                <a:lnTo>
                                  <a:pt x="212685" y="85598"/>
                                </a:lnTo>
                                <a:lnTo>
                                  <a:pt x="196016" y="110602"/>
                                </a:lnTo>
                                <a:lnTo>
                                  <a:pt x="167441" y="124889"/>
                                </a:lnTo>
                                <a:lnTo>
                                  <a:pt x="150772" y="159417"/>
                                </a:lnTo>
                                <a:lnTo>
                                  <a:pt x="141247" y="190373"/>
                                </a:lnTo>
                                <a:lnTo>
                                  <a:pt x="125769" y="211805"/>
                                </a:lnTo>
                                <a:lnTo>
                                  <a:pt x="95090" y="225329"/>
                                </a:lnTo>
                                <a:lnTo>
                                  <a:pt x="70210" y="202749"/>
                                </a:lnTo>
                                <a:lnTo>
                                  <a:pt x="52731" y="163450"/>
                                </a:lnTo>
                                <a:lnTo>
                                  <a:pt x="52355" y="142728"/>
                                </a:lnTo>
                                <a:lnTo>
                                  <a:pt x="51971" y="121546"/>
                                </a:lnTo>
                                <a:lnTo>
                                  <a:pt x="31586" y="121916"/>
                                </a:lnTo>
                                <a:lnTo>
                                  <a:pt x="33877" y="98381"/>
                                </a:lnTo>
                                <a:lnTo>
                                  <a:pt x="27840" y="65324"/>
                                </a:lnTo>
                                <a:lnTo>
                                  <a:pt x="0" y="29438"/>
                                </a:lnTo>
                                <a:lnTo>
                                  <a:pt x="67285" y="41576"/>
                                </a:lnTo>
                                <a:lnTo>
                                  <a:pt x="109289" y="33903"/>
                                </a:lnTo>
                                <a:lnTo>
                                  <a:pt x="125121" y="7360"/>
                                </a:lnTo>
                                <a:lnTo>
                                  <a:pt x="175286" y="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2" name="Freeform 91"/>
                        <wps:cNvSpPr>
                          <a:spLocks/>
                        </wps:cNvSpPr>
                        <wps:spPr bwMode="auto">
                          <a:xfrm>
                            <a:off x="3421305" y="3111658"/>
                            <a:ext cx="208657" cy="180630"/>
                          </a:xfrm>
                          <a:custGeom>
                            <a:avLst/>
                            <a:gdLst>
                              <a:gd name="T0" fmla="*/ 110 w 1243454"/>
                              <a:gd name="T1" fmla="*/ 7 h 1081396"/>
                              <a:gd name="T2" fmla="*/ 100 w 1243454"/>
                              <a:gd name="T3" fmla="*/ 24 h 1081396"/>
                              <a:gd name="T4" fmla="*/ 97 w 1243454"/>
                              <a:gd name="T5" fmla="*/ 50 h 1081396"/>
                              <a:gd name="T6" fmla="*/ 111 w 1243454"/>
                              <a:gd name="T7" fmla="*/ 64 h 1081396"/>
                              <a:gd name="T8" fmla="*/ 120 w 1243454"/>
                              <a:gd name="T9" fmla="*/ 72 h 1081396"/>
                              <a:gd name="T10" fmla="*/ 112 w 1243454"/>
                              <a:gd name="T11" fmla="*/ 82 h 1081396"/>
                              <a:gd name="T12" fmla="*/ 94 w 1243454"/>
                              <a:gd name="T13" fmla="*/ 67 h 1081396"/>
                              <a:gd name="T14" fmla="*/ 73 w 1243454"/>
                              <a:gd name="T15" fmla="*/ 51 h 1081396"/>
                              <a:gd name="T16" fmla="*/ 49 w 1243454"/>
                              <a:gd name="T17" fmla="*/ 49 h 1081396"/>
                              <a:gd name="T18" fmla="*/ 28 w 1243454"/>
                              <a:gd name="T19" fmla="*/ 42 h 1081396"/>
                              <a:gd name="T20" fmla="*/ 29 w 1243454"/>
                              <a:gd name="T21" fmla="*/ 74 h 1081396"/>
                              <a:gd name="T22" fmla="*/ 0 w 1243454"/>
                              <a:gd name="T23" fmla="*/ 120 h 1081396"/>
                              <a:gd name="T24" fmla="*/ 25 w 1243454"/>
                              <a:gd name="T25" fmla="*/ 146 h 1081396"/>
                              <a:gd name="T26" fmla="*/ 29 w 1243454"/>
                              <a:gd name="T27" fmla="*/ 152 h 1081396"/>
                              <a:gd name="T28" fmla="*/ 45 w 1243454"/>
                              <a:gd name="T29" fmla="*/ 150 h 1081396"/>
                              <a:gd name="T30" fmla="*/ 56 w 1243454"/>
                              <a:gd name="T31" fmla="*/ 152 h 1081396"/>
                              <a:gd name="T32" fmla="*/ 70 w 1243454"/>
                              <a:gd name="T33" fmla="*/ 155 h 1081396"/>
                              <a:gd name="T34" fmla="*/ 82 w 1243454"/>
                              <a:gd name="T35" fmla="*/ 149 h 1081396"/>
                              <a:gd name="T36" fmla="*/ 95 w 1243454"/>
                              <a:gd name="T37" fmla="*/ 135 h 1081396"/>
                              <a:gd name="T38" fmla="*/ 104 w 1243454"/>
                              <a:gd name="T39" fmla="*/ 129 h 1081396"/>
                              <a:gd name="T40" fmla="*/ 108 w 1243454"/>
                              <a:gd name="T41" fmla="*/ 120 h 1081396"/>
                              <a:gd name="T42" fmla="*/ 121 w 1243454"/>
                              <a:gd name="T43" fmla="*/ 116 h 1081396"/>
                              <a:gd name="T44" fmla="*/ 132 w 1243454"/>
                              <a:gd name="T45" fmla="*/ 105 h 1081396"/>
                              <a:gd name="T46" fmla="*/ 149 w 1243454"/>
                              <a:gd name="T47" fmla="*/ 97 h 1081396"/>
                              <a:gd name="T48" fmla="*/ 166 w 1243454"/>
                              <a:gd name="T49" fmla="*/ 93 h 1081396"/>
                              <a:gd name="T50" fmla="*/ 171 w 1243454"/>
                              <a:gd name="T51" fmla="*/ 78 h 1081396"/>
                              <a:gd name="T52" fmla="*/ 175 w 1243454"/>
                              <a:gd name="T53" fmla="*/ 69 h 1081396"/>
                              <a:gd name="T54" fmla="*/ 179 w 1243454"/>
                              <a:gd name="T55" fmla="*/ 65 h 1081396"/>
                              <a:gd name="T56" fmla="*/ 175 w 1243454"/>
                              <a:gd name="T57" fmla="*/ 53 h 1081396"/>
                              <a:gd name="T58" fmla="*/ 176 w 1243454"/>
                              <a:gd name="T59" fmla="*/ 40 h 1081396"/>
                              <a:gd name="T60" fmla="*/ 182 w 1243454"/>
                              <a:gd name="T61" fmla="*/ 33 h 1081396"/>
                              <a:gd name="T62" fmla="*/ 176 w 1243454"/>
                              <a:gd name="T63" fmla="*/ 25 h 1081396"/>
                              <a:gd name="T64" fmla="*/ 172 w 1243454"/>
                              <a:gd name="T65" fmla="*/ 17 h 1081396"/>
                              <a:gd name="T66" fmla="*/ 159 w 1243454"/>
                              <a:gd name="T67" fmla="*/ 11 h 1081396"/>
                              <a:gd name="T68" fmla="*/ 148 w 1243454"/>
                              <a:gd name="T69" fmla="*/ 5 h 1081396"/>
                              <a:gd name="T70" fmla="*/ 140 w 1243454"/>
                              <a:gd name="T71" fmla="*/ 7 h 1081396"/>
                              <a:gd name="T72" fmla="*/ 133 w 1243454"/>
                              <a:gd name="T73" fmla="*/ 0 h 108139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243454"/>
                              <a:gd name="T112" fmla="*/ 0 h 1081396"/>
                              <a:gd name="T113" fmla="*/ 1243454 w 1243454"/>
                              <a:gd name="T114" fmla="*/ 1081396 h 108139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243454" h="1081396">
                                <a:moveTo>
                                  <a:pt x="809625" y="10716"/>
                                </a:moveTo>
                                <a:lnTo>
                                  <a:pt x="753666" y="48816"/>
                                </a:lnTo>
                                <a:lnTo>
                                  <a:pt x="702469" y="107157"/>
                                </a:lnTo>
                                <a:lnTo>
                                  <a:pt x="679847" y="169069"/>
                                </a:lnTo>
                                <a:lnTo>
                                  <a:pt x="697854" y="251657"/>
                                </a:lnTo>
                                <a:lnTo>
                                  <a:pt x="663765" y="347607"/>
                                </a:lnTo>
                                <a:lnTo>
                                  <a:pt x="691250" y="405988"/>
                                </a:lnTo>
                                <a:lnTo>
                                  <a:pt x="755641" y="449680"/>
                                </a:lnTo>
                                <a:lnTo>
                                  <a:pt x="817890" y="424719"/>
                                </a:lnTo>
                                <a:lnTo>
                                  <a:pt x="821531" y="504825"/>
                                </a:lnTo>
                                <a:lnTo>
                                  <a:pt x="809625" y="560785"/>
                                </a:lnTo>
                                <a:lnTo>
                                  <a:pt x="762000" y="573882"/>
                                </a:lnTo>
                                <a:lnTo>
                                  <a:pt x="702469" y="533400"/>
                                </a:lnTo>
                                <a:lnTo>
                                  <a:pt x="638175" y="466725"/>
                                </a:lnTo>
                                <a:lnTo>
                                  <a:pt x="567928" y="379810"/>
                                </a:lnTo>
                                <a:lnTo>
                                  <a:pt x="500063" y="355997"/>
                                </a:lnTo>
                                <a:lnTo>
                                  <a:pt x="446485" y="403622"/>
                                </a:lnTo>
                                <a:lnTo>
                                  <a:pt x="335756" y="341710"/>
                                </a:lnTo>
                                <a:lnTo>
                                  <a:pt x="277416" y="328613"/>
                                </a:lnTo>
                                <a:lnTo>
                                  <a:pt x="194072" y="292894"/>
                                </a:lnTo>
                                <a:lnTo>
                                  <a:pt x="211931" y="404813"/>
                                </a:lnTo>
                                <a:lnTo>
                                  <a:pt x="196453" y="519113"/>
                                </a:lnTo>
                                <a:lnTo>
                                  <a:pt x="3572" y="533400"/>
                                </a:lnTo>
                                <a:lnTo>
                                  <a:pt x="0" y="840582"/>
                                </a:lnTo>
                                <a:lnTo>
                                  <a:pt x="71438" y="914400"/>
                                </a:lnTo>
                                <a:lnTo>
                                  <a:pt x="167878" y="1021557"/>
                                </a:lnTo>
                                <a:lnTo>
                                  <a:pt x="147638" y="1066800"/>
                                </a:lnTo>
                                <a:lnTo>
                                  <a:pt x="198835" y="1063228"/>
                                </a:lnTo>
                                <a:lnTo>
                                  <a:pt x="259556" y="1058466"/>
                                </a:lnTo>
                                <a:lnTo>
                                  <a:pt x="304800" y="1048941"/>
                                </a:lnTo>
                                <a:lnTo>
                                  <a:pt x="331159" y="1047591"/>
                                </a:lnTo>
                                <a:lnTo>
                                  <a:pt x="382454" y="1060679"/>
                                </a:lnTo>
                                <a:lnTo>
                                  <a:pt x="436384" y="1070916"/>
                                </a:lnTo>
                                <a:lnTo>
                                  <a:pt x="476883" y="1081396"/>
                                </a:lnTo>
                                <a:lnTo>
                                  <a:pt x="509018" y="1075205"/>
                                </a:lnTo>
                                <a:lnTo>
                                  <a:pt x="556762" y="1040693"/>
                                </a:lnTo>
                                <a:lnTo>
                                  <a:pt x="588031" y="986853"/>
                                </a:lnTo>
                                <a:lnTo>
                                  <a:pt x="646368" y="943736"/>
                                </a:lnTo>
                                <a:lnTo>
                                  <a:pt x="686257" y="920582"/>
                                </a:lnTo>
                                <a:lnTo>
                                  <a:pt x="710027" y="897720"/>
                                </a:lnTo>
                                <a:lnTo>
                                  <a:pt x="704854" y="859494"/>
                                </a:lnTo>
                                <a:lnTo>
                                  <a:pt x="738560" y="841126"/>
                                </a:lnTo>
                                <a:lnTo>
                                  <a:pt x="778448" y="817971"/>
                                </a:lnTo>
                                <a:lnTo>
                                  <a:pt x="826650" y="808685"/>
                                </a:lnTo>
                                <a:lnTo>
                                  <a:pt x="836428" y="755235"/>
                                </a:lnTo>
                                <a:lnTo>
                                  <a:pt x="903231" y="734395"/>
                                </a:lnTo>
                                <a:lnTo>
                                  <a:pt x="959289" y="713751"/>
                                </a:lnTo>
                                <a:lnTo>
                                  <a:pt x="1017779" y="679044"/>
                                </a:lnTo>
                                <a:lnTo>
                                  <a:pt x="1065610" y="667941"/>
                                </a:lnTo>
                                <a:lnTo>
                                  <a:pt x="1132285" y="648891"/>
                                </a:lnTo>
                                <a:lnTo>
                                  <a:pt x="1137139" y="592763"/>
                                </a:lnTo>
                                <a:lnTo>
                                  <a:pt x="1165772" y="541774"/>
                                </a:lnTo>
                                <a:lnTo>
                                  <a:pt x="1157103" y="508285"/>
                                </a:lnTo>
                                <a:lnTo>
                                  <a:pt x="1195388" y="484585"/>
                                </a:lnTo>
                                <a:lnTo>
                                  <a:pt x="1207381" y="465315"/>
                                </a:lnTo>
                                <a:lnTo>
                                  <a:pt x="1223963" y="453628"/>
                                </a:lnTo>
                                <a:lnTo>
                                  <a:pt x="1228725" y="414338"/>
                                </a:lnTo>
                                <a:lnTo>
                                  <a:pt x="1194957" y="373014"/>
                                </a:lnTo>
                                <a:lnTo>
                                  <a:pt x="1181100" y="310753"/>
                                </a:lnTo>
                                <a:lnTo>
                                  <a:pt x="1201286" y="277569"/>
                                </a:lnTo>
                                <a:lnTo>
                                  <a:pt x="1219582" y="249199"/>
                                </a:lnTo>
                                <a:lnTo>
                                  <a:pt x="1243454" y="231942"/>
                                </a:lnTo>
                                <a:lnTo>
                                  <a:pt x="1216031" y="201598"/>
                                </a:lnTo>
                                <a:lnTo>
                                  <a:pt x="1199404" y="173861"/>
                                </a:lnTo>
                                <a:lnTo>
                                  <a:pt x="1201217" y="125696"/>
                                </a:lnTo>
                                <a:lnTo>
                                  <a:pt x="1176491" y="120537"/>
                                </a:lnTo>
                                <a:lnTo>
                                  <a:pt x="1133204" y="104500"/>
                                </a:lnTo>
                                <a:lnTo>
                                  <a:pt x="1086977" y="74496"/>
                                </a:lnTo>
                                <a:lnTo>
                                  <a:pt x="1042457" y="64557"/>
                                </a:lnTo>
                                <a:lnTo>
                                  <a:pt x="1007414" y="33882"/>
                                </a:lnTo>
                                <a:lnTo>
                                  <a:pt x="975979" y="29313"/>
                                </a:lnTo>
                                <a:lnTo>
                                  <a:pt x="955292" y="49315"/>
                                </a:lnTo>
                                <a:lnTo>
                                  <a:pt x="930810" y="32936"/>
                                </a:lnTo>
                                <a:lnTo>
                                  <a:pt x="909638" y="0"/>
                                </a:lnTo>
                                <a:lnTo>
                                  <a:pt x="809625" y="107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3" name="Freeform 92"/>
                        <wps:cNvSpPr>
                          <a:spLocks/>
                        </wps:cNvSpPr>
                        <wps:spPr bwMode="auto">
                          <a:xfrm>
                            <a:off x="3433520" y="3221747"/>
                            <a:ext cx="152601" cy="140144"/>
                          </a:xfrm>
                          <a:custGeom>
                            <a:avLst/>
                            <a:gdLst>
                              <a:gd name="T0" fmla="*/ 89 w 903533"/>
                              <a:gd name="T1" fmla="*/ 4 h 835819"/>
                              <a:gd name="T2" fmla="*/ 80 w 903533"/>
                              <a:gd name="T3" fmla="*/ 0 h 835819"/>
                              <a:gd name="T4" fmla="*/ 72 w 903533"/>
                              <a:gd name="T5" fmla="*/ 1 h 835819"/>
                              <a:gd name="T6" fmla="*/ 61 w 903533"/>
                              <a:gd name="T7" fmla="*/ 7 h 835819"/>
                              <a:gd name="T8" fmla="*/ 62 w 903533"/>
                              <a:gd name="T9" fmla="*/ 13 h 835819"/>
                              <a:gd name="T10" fmla="*/ 58 w 903533"/>
                              <a:gd name="T11" fmla="*/ 16 h 835819"/>
                              <a:gd name="T12" fmla="*/ 51 w 903533"/>
                              <a:gd name="T13" fmla="*/ 20 h 835819"/>
                              <a:gd name="T14" fmla="*/ 43 w 903533"/>
                              <a:gd name="T15" fmla="*/ 26 h 835819"/>
                              <a:gd name="T16" fmla="*/ 38 w 903533"/>
                              <a:gd name="T17" fmla="*/ 33 h 835819"/>
                              <a:gd name="T18" fmla="*/ 32 w 903533"/>
                              <a:gd name="T19" fmla="*/ 38 h 835819"/>
                              <a:gd name="T20" fmla="*/ 27 w 903533"/>
                              <a:gd name="T21" fmla="*/ 39 h 835819"/>
                              <a:gd name="T22" fmla="*/ 22 w 903533"/>
                              <a:gd name="T23" fmla="*/ 38 h 835819"/>
                              <a:gd name="T24" fmla="*/ 14 w 903533"/>
                              <a:gd name="T25" fmla="*/ 37 h 835819"/>
                              <a:gd name="T26" fmla="*/ 5 w 903533"/>
                              <a:gd name="T27" fmla="*/ 34 h 835819"/>
                              <a:gd name="T28" fmla="*/ 0 w 903533"/>
                              <a:gd name="T29" fmla="*/ 35 h 835819"/>
                              <a:gd name="T30" fmla="*/ 4 w 903533"/>
                              <a:gd name="T31" fmla="*/ 41 h 835819"/>
                              <a:gd name="T32" fmla="*/ 11 w 903533"/>
                              <a:gd name="T33" fmla="*/ 47 h 835819"/>
                              <a:gd name="T34" fmla="*/ 18 w 903533"/>
                              <a:gd name="T35" fmla="*/ 61 h 835819"/>
                              <a:gd name="T36" fmla="*/ 28 w 903533"/>
                              <a:gd name="T37" fmla="*/ 66 h 835819"/>
                              <a:gd name="T38" fmla="*/ 35 w 903533"/>
                              <a:gd name="T39" fmla="*/ 70 h 835819"/>
                              <a:gd name="T40" fmla="*/ 40 w 903533"/>
                              <a:gd name="T41" fmla="*/ 73 h 835819"/>
                              <a:gd name="T42" fmla="*/ 46 w 903533"/>
                              <a:gd name="T43" fmla="*/ 81 h 835819"/>
                              <a:gd name="T44" fmla="*/ 49 w 903533"/>
                              <a:gd name="T45" fmla="*/ 92 h 835819"/>
                              <a:gd name="T46" fmla="*/ 53 w 903533"/>
                              <a:gd name="T47" fmla="*/ 101 h 835819"/>
                              <a:gd name="T48" fmla="*/ 59 w 903533"/>
                              <a:gd name="T49" fmla="*/ 107 h 835819"/>
                              <a:gd name="T50" fmla="*/ 62 w 903533"/>
                              <a:gd name="T51" fmla="*/ 117 h 835819"/>
                              <a:gd name="T52" fmla="*/ 69 w 903533"/>
                              <a:gd name="T53" fmla="*/ 122 h 835819"/>
                              <a:gd name="T54" fmla="*/ 80 w 903533"/>
                              <a:gd name="T55" fmla="*/ 121 h 835819"/>
                              <a:gd name="T56" fmla="*/ 86 w 903533"/>
                              <a:gd name="T57" fmla="*/ 113 h 835819"/>
                              <a:gd name="T58" fmla="*/ 101 w 903533"/>
                              <a:gd name="T59" fmla="*/ 110 h 835819"/>
                              <a:gd name="T60" fmla="*/ 111 w 903533"/>
                              <a:gd name="T61" fmla="*/ 102 h 835819"/>
                              <a:gd name="T62" fmla="*/ 125 w 903533"/>
                              <a:gd name="T63" fmla="*/ 91 h 835819"/>
                              <a:gd name="T64" fmla="*/ 126 w 903533"/>
                              <a:gd name="T65" fmla="*/ 83 h 835819"/>
                              <a:gd name="T66" fmla="*/ 125 w 903533"/>
                              <a:gd name="T67" fmla="*/ 77 h 835819"/>
                              <a:gd name="T68" fmla="*/ 131 w 903533"/>
                              <a:gd name="T69" fmla="*/ 71 h 835819"/>
                              <a:gd name="T70" fmla="*/ 137 w 903533"/>
                              <a:gd name="T71" fmla="*/ 66 h 835819"/>
                              <a:gd name="T72" fmla="*/ 133 w 903533"/>
                              <a:gd name="T73" fmla="*/ 58 h 835819"/>
                              <a:gd name="T74" fmla="*/ 133 w 903533"/>
                              <a:gd name="T75" fmla="*/ 48 h 835819"/>
                              <a:gd name="T76" fmla="*/ 136 w 903533"/>
                              <a:gd name="T77" fmla="*/ 41 h 835819"/>
                              <a:gd name="T78" fmla="*/ 137 w 903533"/>
                              <a:gd name="T79" fmla="*/ 32 h 835819"/>
                              <a:gd name="T80" fmla="*/ 132 w 903533"/>
                              <a:gd name="T81" fmla="*/ 26 h 835819"/>
                              <a:gd name="T82" fmla="*/ 131 w 903533"/>
                              <a:gd name="T83" fmla="*/ 19 h 835819"/>
                              <a:gd name="T84" fmla="*/ 123 w 903533"/>
                              <a:gd name="T85" fmla="*/ 16 h 835819"/>
                              <a:gd name="T86" fmla="*/ 113 w 903533"/>
                              <a:gd name="T87" fmla="*/ 14 h 835819"/>
                              <a:gd name="T88" fmla="*/ 106 w 903533"/>
                              <a:gd name="T89" fmla="*/ 10 h 835819"/>
                              <a:gd name="T90" fmla="*/ 96 w 903533"/>
                              <a:gd name="T91" fmla="*/ 6 h 835819"/>
                              <a:gd name="T92" fmla="*/ 89 w 903533"/>
                              <a:gd name="T93" fmla="*/ 4 h 83581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903533"/>
                              <a:gd name="T142" fmla="*/ 0 h 835819"/>
                              <a:gd name="T143" fmla="*/ 903533 w 903533"/>
                              <a:gd name="T144" fmla="*/ 835819 h 835819"/>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903533" h="835819">
                                <a:moveTo>
                                  <a:pt x="590550" y="26194"/>
                                </a:moveTo>
                                <a:lnTo>
                                  <a:pt x="526257" y="0"/>
                                </a:lnTo>
                                <a:lnTo>
                                  <a:pt x="476250" y="7144"/>
                                </a:lnTo>
                                <a:lnTo>
                                  <a:pt x="404813" y="48816"/>
                                </a:lnTo>
                                <a:lnTo>
                                  <a:pt x="408385" y="89297"/>
                                </a:lnTo>
                                <a:lnTo>
                                  <a:pt x="383382" y="110728"/>
                                </a:lnTo>
                                <a:lnTo>
                                  <a:pt x="334566" y="139303"/>
                                </a:lnTo>
                                <a:lnTo>
                                  <a:pt x="284560" y="177403"/>
                                </a:lnTo>
                                <a:lnTo>
                                  <a:pt x="253603" y="228600"/>
                                </a:lnTo>
                                <a:lnTo>
                                  <a:pt x="211932" y="261937"/>
                                </a:lnTo>
                                <a:lnTo>
                                  <a:pt x="176213" y="270272"/>
                                </a:lnTo>
                                <a:lnTo>
                                  <a:pt x="145257" y="261937"/>
                                </a:lnTo>
                                <a:lnTo>
                                  <a:pt x="90488" y="252412"/>
                                </a:lnTo>
                                <a:lnTo>
                                  <a:pt x="30957" y="235744"/>
                                </a:lnTo>
                                <a:lnTo>
                                  <a:pt x="0" y="240506"/>
                                </a:lnTo>
                                <a:lnTo>
                                  <a:pt x="27385" y="283369"/>
                                </a:lnTo>
                                <a:lnTo>
                                  <a:pt x="72628" y="323850"/>
                                </a:lnTo>
                                <a:lnTo>
                                  <a:pt x="116682" y="420291"/>
                                </a:lnTo>
                                <a:lnTo>
                                  <a:pt x="183357" y="452437"/>
                                </a:lnTo>
                                <a:lnTo>
                                  <a:pt x="233363" y="482203"/>
                                </a:lnTo>
                                <a:lnTo>
                                  <a:pt x="263128" y="501253"/>
                                </a:lnTo>
                                <a:lnTo>
                                  <a:pt x="305991" y="551259"/>
                                </a:lnTo>
                                <a:lnTo>
                                  <a:pt x="320278" y="631031"/>
                                </a:lnTo>
                                <a:lnTo>
                                  <a:pt x="351235" y="690562"/>
                                </a:lnTo>
                                <a:lnTo>
                                  <a:pt x="392907" y="731044"/>
                                </a:lnTo>
                                <a:lnTo>
                                  <a:pt x="410766" y="801291"/>
                                </a:lnTo>
                                <a:lnTo>
                                  <a:pt x="457200" y="835819"/>
                                </a:lnTo>
                                <a:lnTo>
                                  <a:pt x="527447" y="826294"/>
                                </a:lnTo>
                                <a:lnTo>
                                  <a:pt x="570310" y="775097"/>
                                </a:lnTo>
                                <a:lnTo>
                                  <a:pt x="669132" y="752475"/>
                                </a:lnTo>
                                <a:lnTo>
                                  <a:pt x="734616" y="698897"/>
                                </a:lnTo>
                                <a:lnTo>
                                  <a:pt x="824175" y="622115"/>
                                </a:lnTo>
                                <a:lnTo>
                                  <a:pt x="831336" y="570006"/>
                                </a:lnTo>
                                <a:lnTo>
                                  <a:pt x="827021" y="530748"/>
                                </a:lnTo>
                                <a:lnTo>
                                  <a:pt x="867647" y="486462"/>
                                </a:lnTo>
                                <a:lnTo>
                                  <a:pt x="903533" y="453967"/>
                                </a:lnTo>
                                <a:lnTo>
                                  <a:pt x="877355" y="401058"/>
                                </a:lnTo>
                                <a:lnTo>
                                  <a:pt x="876072" y="330371"/>
                                </a:lnTo>
                                <a:lnTo>
                                  <a:pt x="895350" y="279797"/>
                                </a:lnTo>
                                <a:lnTo>
                                  <a:pt x="903303" y="217958"/>
                                </a:lnTo>
                                <a:lnTo>
                                  <a:pt x="875110" y="176212"/>
                                </a:lnTo>
                                <a:lnTo>
                                  <a:pt x="863203" y="130969"/>
                                </a:lnTo>
                                <a:lnTo>
                                  <a:pt x="813197" y="111919"/>
                                </a:lnTo>
                                <a:lnTo>
                                  <a:pt x="748903" y="94059"/>
                                </a:lnTo>
                                <a:lnTo>
                                  <a:pt x="701278" y="69056"/>
                                </a:lnTo>
                                <a:lnTo>
                                  <a:pt x="632222" y="41672"/>
                                </a:lnTo>
                                <a:lnTo>
                                  <a:pt x="590550" y="261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4" name="Freeform 93"/>
                        <wps:cNvSpPr>
                          <a:spLocks/>
                        </wps:cNvSpPr>
                        <wps:spPr bwMode="auto">
                          <a:xfrm>
                            <a:off x="3542519" y="3408606"/>
                            <a:ext cx="24914" cy="40486"/>
                          </a:xfrm>
                          <a:custGeom>
                            <a:avLst/>
                            <a:gdLst>
                              <a:gd name="T0" fmla="*/ 16 w 152400"/>
                              <a:gd name="T1" fmla="*/ 11 h 235743"/>
                              <a:gd name="T2" fmla="*/ 15 w 152400"/>
                              <a:gd name="T3" fmla="*/ 22 h 235743"/>
                              <a:gd name="T4" fmla="*/ 20 w 152400"/>
                              <a:gd name="T5" fmla="*/ 23 h 235743"/>
                              <a:gd name="T6" fmla="*/ 14 w 152400"/>
                              <a:gd name="T7" fmla="*/ 32 h 235743"/>
                              <a:gd name="T8" fmla="*/ 9 w 152400"/>
                              <a:gd name="T9" fmla="*/ 39 h 235743"/>
                              <a:gd name="T10" fmla="*/ 4 w 152400"/>
                              <a:gd name="T11" fmla="*/ 33 h 235743"/>
                              <a:gd name="T12" fmla="*/ 0 w 152400"/>
                              <a:gd name="T13" fmla="*/ 25 h 235743"/>
                              <a:gd name="T14" fmla="*/ 2 w 152400"/>
                              <a:gd name="T15" fmla="*/ 13 h 235743"/>
                              <a:gd name="T16" fmla="*/ 5 w 152400"/>
                              <a:gd name="T17" fmla="*/ 6 h 235743"/>
                              <a:gd name="T18" fmla="*/ 10 w 152400"/>
                              <a:gd name="T19" fmla="*/ 0 h 235743"/>
                              <a:gd name="T20" fmla="*/ 13 w 152400"/>
                              <a:gd name="T21" fmla="*/ 6 h 235743"/>
                              <a:gd name="T22" fmla="*/ 16 w 152400"/>
                              <a:gd name="T23" fmla="*/ 11 h 23574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52400"/>
                              <a:gd name="T37" fmla="*/ 0 h 235743"/>
                              <a:gd name="T38" fmla="*/ 152400 w 152400"/>
                              <a:gd name="T39" fmla="*/ 235743 h 23574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52400" h="235743">
                                <a:moveTo>
                                  <a:pt x="123716" y="68211"/>
                                </a:moveTo>
                                <a:lnTo>
                                  <a:pt x="115519" y="131749"/>
                                </a:lnTo>
                                <a:lnTo>
                                  <a:pt x="152400" y="140493"/>
                                </a:lnTo>
                                <a:lnTo>
                                  <a:pt x="110728" y="192881"/>
                                </a:lnTo>
                                <a:lnTo>
                                  <a:pt x="72628" y="235743"/>
                                </a:lnTo>
                                <a:lnTo>
                                  <a:pt x="33338" y="198834"/>
                                </a:lnTo>
                                <a:lnTo>
                                  <a:pt x="0" y="154781"/>
                                </a:lnTo>
                                <a:lnTo>
                                  <a:pt x="14288" y="79771"/>
                                </a:lnTo>
                                <a:lnTo>
                                  <a:pt x="39291" y="35718"/>
                                </a:lnTo>
                                <a:lnTo>
                                  <a:pt x="77391" y="0"/>
                                </a:lnTo>
                                <a:lnTo>
                                  <a:pt x="102235" y="37611"/>
                                </a:lnTo>
                                <a:lnTo>
                                  <a:pt x="123716" y="68211"/>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5" name="Freeform 94"/>
                        <wps:cNvSpPr>
                          <a:spLocks/>
                        </wps:cNvSpPr>
                        <wps:spPr bwMode="auto">
                          <a:xfrm>
                            <a:off x="5506090" y="1781381"/>
                            <a:ext cx="51386" cy="238245"/>
                          </a:xfrm>
                          <a:custGeom>
                            <a:avLst/>
                            <a:gdLst>
                              <a:gd name="T0" fmla="*/ 2147483647 w 432"/>
                              <a:gd name="T1" fmla="*/ 2147483647 h 1904"/>
                              <a:gd name="T2" fmla="*/ 2147483647 w 432"/>
                              <a:gd name="T3" fmla="*/ 2147483647 h 1904"/>
                              <a:gd name="T4" fmla="*/ 2147483647 w 432"/>
                              <a:gd name="T5" fmla="*/ 2147483647 h 1904"/>
                              <a:gd name="T6" fmla="*/ 2147483647 w 432"/>
                              <a:gd name="T7" fmla="*/ 2147483647 h 1904"/>
                              <a:gd name="T8" fmla="*/ 2147483647 w 432"/>
                              <a:gd name="T9" fmla="*/ 2147483647 h 1904"/>
                              <a:gd name="T10" fmla="*/ 2147483647 w 432"/>
                              <a:gd name="T11" fmla="*/ 2147483647 h 1904"/>
                              <a:gd name="T12" fmla="*/ 0 w 432"/>
                              <a:gd name="T13" fmla="*/ 2147483647 h 1904"/>
                              <a:gd name="T14" fmla="*/ 2147483647 w 432"/>
                              <a:gd name="T15" fmla="*/ 2147483647 h 1904"/>
                              <a:gd name="T16" fmla="*/ 2147483647 w 432"/>
                              <a:gd name="T17" fmla="*/ 2147483647 h 1904"/>
                              <a:gd name="T18" fmla="*/ 2147483647 w 432"/>
                              <a:gd name="T19" fmla="*/ 2147483647 h 1904"/>
                              <a:gd name="T20" fmla="*/ 2147483647 w 432"/>
                              <a:gd name="T21" fmla="*/ 2147483647 h 1904"/>
                              <a:gd name="T22" fmla="*/ 2147483647 w 432"/>
                              <a:gd name="T23" fmla="*/ 2147483647 h 1904"/>
                              <a:gd name="T24" fmla="*/ 2147483647 w 432"/>
                              <a:gd name="T25" fmla="*/ 2147483647 h 1904"/>
                              <a:gd name="T26" fmla="*/ 2147483647 w 432"/>
                              <a:gd name="T27" fmla="*/ 2147483647 h 1904"/>
                              <a:gd name="T28" fmla="*/ 2147483647 w 432"/>
                              <a:gd name="T29" fmla="*/ 2147483647 h 1904"/>
                              <a:gd name="T30" fmla="*/ 2147483647 w 432"/>
                              <a:gd name="T31" fmla="*/ 2147483647 h 1904"/>
                              <a:gd name="T32" fmla="*/ 2147483647 w 432"/>
                              <a:gd name="T33" fmla="*/ 2147483647 h 1904"/>
                              <a:gd name="T34" fmla="*/ 2147483647 w 432"/>
                              <a:gd name="T35" fmla="*/ 2147483647 h 1904"/>
                              <a:gd name="T36" fmla="*/ 2147483647 w 432"/>
                              <a:gd name="T37" fmla="*/ 2147483647 h 1904"/>
                              <a:gd name="T38" fmla="*/ 2147483647 w 432"/>
                              <a:gd name="T39" fmla="*/ 2147483647 h 1904"/>
                              <a:gd name="T40" fmla="*/ 2147483647 w 432"/>
                              <a:gd name="T41" fmla="*/ 2147483647 h 1904"/>
                              <a:gd name="T42" fmla="*/ 2147483647 w 432"/>
                              <a:gd name="T43" fmla="*/ 2147483647 h 1904"/>
                              <a:gd name="T44" fmla="*/ 2147483647 w 432"/>
                              <a:gd name="T45" fmla="*/ 2147483647 h 1904"/>
                              <a:gd name="T46" fmla="*/ 2147483647 w 432"/>
                              <a:gd name="T47" fmla="*/ 2147483647 h 1904"/>
                              <a:gd name="T48" fmla="*/ 2147483647 w 432"/>
                              <a:gd name="T49" fmla="*/ 2147483647 h 1904"/>
                              <a:gd name="T50" fmla="*/ 2147483647 w 432"/>
                              <a:gd name="T51" fmla="*/ 2147483647 h 1904"/>
                              <a:gd name="T52" fmla="*/ 2147483647 w 432"/>
                              <a:gd name="T53" fmla="*/ 2147483647 h 1904"/>
                              <a:gd name="T54" fmla="*/ 2147483647 w 432"/>
                              <a:gd name="T55" fmla="*/ 0 h 1904"/>
                              <a:gd name="T56" fmla="*/ 2147483647 w 432"/>
                              <a:gd name="T57" fmla="*/ 2147483647 h 1904"/>
                              <a:gd name="T58" fmla="*/ 2147483647 w 432"/>
                              <a:gd name="T59" fmla="*/ 2147483647 h 1904"/>
                              <a:gd name="T60" fmla="*/ 2147483647 w 432"/>
                              <a:gd name="T61" fmla="*/ 2147483647 h 1904"/>
                              <a:gd name="T62" fmla="*/ 2147483647 w 432"/>
                              <a:gd name="T63" fmla="*/ 2147483647 h 1904"/>
                              <a:gd name="T64" fmla="*/ 2147483647 w 432"/>
                              <a:gd name="T65" fmla="*/ 2147483647 h 1904"/>
                              <a:gd name="T66" fmla="*/ 2147483647 w 432"/>
                              <a:gd name="T67" fmla="*/ 2147483647 h 1904"/>
                              <a:gd name="T68" fmla="*/ 2147483647 w 432"/>
                              <a:gd name="T69" fmla="*/ 2147483647 h 1904"/>
                              <a:gd name="T70" fmla="*/ 2147483647 w 432"/>
                              <a:gd name="T71" fmla="*/ 2147483647 h 1904"/>
                              <a:gd name="T72" fmla="*/ 2147483647 w 432"/>
                              <a:gd name="T73" fmla="*/ 2147483647 h 1904"/>
                              <a:gd name="T74" fmla="*/ 2147483647 w 432"/>
                              <a:gd name="T75" fmla="*/ 2147483647 h 1904"/>
                              <a:gd name="T76" fmla="*/ 2147483647 w 432"/>
                              <a:gd name="T77" fmla="*/ 2147483647 h 1904"/>
                              <a:gd name="T78" fmla="*/ 2147483647 w 432"/>
                              <a:gd name="T79" fmla="*/ 2147483647 h 1904"/>
                              <a:gd name="T80" fmla="*/ 2147483647 w 432"/>
                              <a:gd name="T81" fmla="*/ 2147483647 h 1904"/>
                              <a:gd name="T82" fmla="*/ 2147483647 w 432"/>
                              <a:gd name="T83" fmla="*/ 2147483647 h 1904"/>
                              <a:gd name="T84" fmla="*/ 2147483647 w 432"/>
                              <a:gd name="T85" fmla="*/ 2147483647 h 1904"/>
                              <a:gd name="T86" fmla="*/ 2147483647 w 432"/>
                              <a:gd name="T87" fmla="*/ 2147483647 h 1904"/>
                              <a:gd name="T88" fmla="*/ 2147483647 w 432"/>
                              <a:gd name="T89" fmla="*/ 2147483647 h 1904"/>
                              <a:gd name="T90" fmla="*/ 2147483647 w 432"/>
                              <a:gd name="T91" fmla="*/ 2147483647 h 1904"/>
                              <a:gd name="T92" fmla="*/ 2147483647 w 432"/>
                              <a:gd name="T93" fmla="*/ 2147483647 h 1904"/>
                              <a:gd name="T94" fmla="*/ 2147483647 w 432"/>
                              <a:gd name="T95" fmla="*/ 2147483647 h 1904"/>
                              <a:gd name="T96" fmla="*/ 2147483647 w 432"/>
                              <a:gd name="T97" fmla="*/ 2147483647 h 1904"/>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432"/>
                              <a:gd name="T148" fmla="*/ 0 h 1904"/>
                              <a:gd name="T149" fmla="*/ 432 w 432"/>
                              <a:gd name="T150" fmla="*/ 1904 h 1904"/>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432" h="1904">
                                <a:moveTo>
                                  <a:pt x="288" y="1880"/>
                                </a:moveTo>
                                <a:lnTo>
                                  <a:pt x="216" y="1760"/>
                                </a:lnTo>
                                <a:lnTo>
                                  <a:pt x="160" y="1768"/>
                                </a:lnTo>
                                <a:lnTo>
                                  <a:pt x="136" y="1832"/>
                                </a:lnTo>
                                <a:lnTo>
                                  <a:pt x="120" y="1904"/>
                                </a:lnTo>
                                <a:lnTo>
                                  <a:pt x="48" y="1896"/>
                                </a:lnTo>
                                <a:lnTo>
                                  <a:pt x="0" y="1840"/>
                                </a:lnTo>
                                <a:lnTo>
                                  <a:pt x="32" y="1736"/>
                                </a:lnTo>
                                <a:lnTo>
                                  <a:pt x="48" y="1664"/>
                                </a:lnTo>
                                <a:lnTo>
                                  <a:pt x="56" y="1560"/>
                                </a:lnTo>
                                <a:lnTo>
                                  <a:pt x="96" y="1504"/>
                                </a:lnTo>
                                <a:lnTo>
                                  <a:pt x="104" y="1432"/>
                                </a:lnTo>
                                <a:lnTo>
                                  <a:pt x="72" y="1376"/>
                                </a:lnTo>
                                <a:lnTo>
                                  <a:pt x="32" y="1288"/>
                                </a:lnTo>
                                <a:lnTo>
                                  <a:pt x="88" y="1200"/>
                                </a:lnTo>
                                <a:lnTo>
                                  <a:pt x="80" y="1064"/>
                                </a:lnTo>
                                <a:lnTo>
                                  <a:pt x="64" y="968"/>
                                </a:lnTo>
                                <a:lnTo>
                                  <a:pt x="74" y="857"/>
                                </a:lnTo>
                                <a:lnTo>
                                  <a:pt x="96" y="776"/>
                                </a:lnTo>
                                <a:lnTo>
                                  <a:pt x="64" y="688"/>
                                </a:lnTo>
                                <a:lnTo>
                                  <a:pt x="24" y="576"/>
                                </a:lnTo>
                                <a:lnTo>
                                  <a:pt x="40" y="440"/>
                                </a:lnTo>
                                <a:lnTo>
                                  <a:pt x="64" y="344"/>
                                </a:lnTo>
                                <a:lnTo>
                                  <a:pt x="56" y="240"/>
                                </a:lnTo>
                                <a:lnTo>
                                  <a:pt x="128" y="232"/>
                                </a:lnTo>
                                <a:lnTo>
                                  <a:pt x="152" y="160"/>
                                </a:lnTo>
                                <a:lnTo>
                                  <a:pt x="112" y="8"/>
                                </a:lnTo>
                                <a:lnTo>
                                  <a:pt x="184" y="0"/>
                                </a:lnTo>
                                <a:lnTo>
                                  <a:pt x="232" y="80"/>
                                </a:lnTo>
                                <a:lnTo>
                                  <a:pt x="216" y="168"/>
                                </a:lnTo>
                                <a:lnTo>
                                  <a:pt x="264" y="376"/>
                                </a:lnTo>
                                <a:lnTo>
                                  <a:pt x="248" y="496"/>
                                </a:lnTo>
                                <a:lnTo>
                                  <a:pt x="224" y="584"/>
                                </a:lnTo>
                                <a:lnTo>
                                  <a:pt x="248" y="680"/>
                                </a:lnTo>
                                <a:lnTo>
                                  <a:pt x="296" y="800"/>
                                </a:lnTo>
                                <a:lnTo>
                                  <a:pt x="296" y="920"/>
                                </a:lnTo>
                                <a:lnTo>
                                  <a:pt x="344" y="1024"/>
                                </a:lnTo>
                                <a:lnTo>
                                  <a:pt x="376" y="1120"/>
                                </a:lnTo>
                                <a:lnTo>
                                  <a:pt x="432" y="1192"/>
                                </a:lnTo>
                                <a:lnTo>
                                  <a:pt x="376" y="1240"/>
                                </a:lnTo>
                                <a:lnTo>
                                  <a:pt x="312" y="1200"/>
                                </a:lnTo>
                                <a:lnTo>
                                  <a:pt x="240" y="1224"/>
                                </a:lnTo>
                                <a:lnTo>
                                  <a:pt x="208" y="1336"/>
                                </a:lnTo>
                                <a:lnTo>
                                  <a:pt x="168" y="1432"/>
                                </a:lnTo>
                                <a:lnTo>
                                  <a:pt x="192" y="1552"/>
                                </a:lnTo>
                                <a:lnTo>
                                  <a:pt x="232" y="1632"/>
                                </a:lnTo>
                                <a:lnTo>
                                  <a:pt x="264" y="1696"/>
                                </a:lnTo>
                                <a:lnTo>
                                  <a:pt x="320" y="1768"/>
                                </a:lnTo>
                                <a:lnTo>
                                  <a:pt x="288" y="18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6" name="Freeform 95"/>
                        <wps:cNvSpPr>
                          <a:spLocks/>
                        </wps:cNvSpPr>
                        <wps:spPr bwMode="auto">
                          <a:xfrm>
                            <a:off x="5191545" y="2094369"/>
                            <a:ext cx="112115" cy="129243"/>
                          </a:xfrm>
                          <a:custGeom>
                            <a:avLst/>
                            <a:gdLst>
                              <a:gd name="T0" fmla="*/ 0 w 358"/>
                              <a:gd name="T1" fmla="*/ 2147483647 h 414"/>
                              <a:gd name="T2" fmla="*/ 2147483647 w 358"/>
                              <a:gd name="T3" fmla="*/ 2147483647 h 414"/>
                              <a:gd name="T4" fmla="*/ 2147483647 w 358"/>
                              <a:gd name="T5" fmla="*/ 2147483647 h 414"/>
                              <a:gd name="T6" fmla="*/ 2147483647 w 358"/>
                              <a:gd name="T7" fmla="*/ 2147483647 h 414"/>
                              <a:gd name="T8" fmla="*/ 2147483647 w 358"/>
                              <a:gd name="T9" fmla="*/ 2147483647 h 414"/>
                              <a:gd name="T10" fmla="*/ 2147483647 w 358"/>
                              <a:gd name="T11" fmla="*/ 2147483647 h 414"/>
                              <a:gd name="T12" fmla="*/ 2147483647 w 358"/>
                              <a:gd name="T13" fmla="*/ 2147483647 h 414"/>
                              <a:gd name="T14" fmla="*/ 2147483647 w 358"/>
                              <a:gd name="T15" fmla="*/ 2147483647 h 414"/>
                              <a:gd name="T16" fmla="*/ 2147483647 w 358"/>
                              <a:gd name="T17" fmla="*/ 2147483647 h 414"/>
                              <a:gd name="T18" fmla="*/ 2147483647 w 358"/>
                              <a:gd name="T19" fmla="*/ 2147483647 h 414"/>
                              <a:gd name="T20" fmla="*/ 2147483647 w 358"/>
                              <a:gd name="T21" fmla="*/ 2147483647 h 414"/>
                              <a:gd name="T22" fmla="*/ 2147483647 w 358"/>
                              <a:gd name="T23" fmla="*/ 2147483647 h 414"/>
                              <a:gd name="T24" fmla="*/ 2147483647 w 358"/>
                              <a:gd name="T25" fmla="*/ 2147483647 h 414"/>
                              <a:gd name="T26" fmla="*/ 2147483647 w 358"/>
                              <a:gd name="T27" fmla="*/ 2147483647 h 414"/>
                              <a:gd name="T28" fmla="*/ 2147483647 w 358"/>
                              <a:gd name="T29" fmla="*/ 2147483647 h 414"/>
                              <a:gd name="T30" fmla="*/ 2147483647 w 358"/>
                              <a:gd name="T31" fmla="*/ 2147483647 h 414"/>
                              <a:gd name="T32" fmla="*/ 2147483647 w 358"/>
                              <a:gd name="T33" fmla="*/ 2147483647 h 414"/>
                              <a:gd name="T34" fmla="*/ 2147483647 w 358"/>
                              <a:gd name="T35" fmla="*/ 2147483647 h 414"/>
                              <a:gd name="T36" fmla="*/ 2147483647 w 358"/>
                              <a:gd name="T37" fmla="*/ 2147483647 h 414"/>
                              <a:gd name="T38" fmla="*/ 2147483647 w 358"/>
                              <a:gd name="T39" fmla="*/ 2147483647 h 414"/>
                              <a:gd name="T40" fmla="*/ 2147483647 w 358"/>
                              <a:gd name="T41" fmla="*/ 2147483647 h 414"/>
                              <a:gd name="T42" fmla="*/ 2147483647 w 358"/>
                              <a:gd name="T43" fmla="*/ 2147483647 h 414"/>
                              <a:gd name="T44" fmla="*/ 2147483647 w 358"/>
                              <a:gd name="T45" fmla="*/ 2147483647 h 414"/>
                              <a:gd name="T46" fmla="*/ 2147483647 w 358"/>
                              <a:gd name="T47" fmla="*/ 2147483647 h 414"/>
                              <a:gd name="T48" fmla="*/ 2147483647 w 358"/>
                              <a:gd name="T49" fmla="*/ 2147483647 h 414"/>
                              <a:gd name="T50" fmla="*/ 2147483647 w 358"/>
                              <a:gd name="T51" fmla="*/ 2147483647 h 414"/>
                              <a:gd name="T52" fmla="*/ 2147483647 w 358"/>
                              <a:gd name="T53" fmla="*/ 2147483647 h 414"/>
                              <a:gd name="T54" fmla="*/ 2147483647 w 358"/>
                              <a:gd name="T55" fmla="*/ 2147483647 h 414"/>
                              <a:gd name="T56" fmla="*/ 2147483647 w 358"/>
                              <a:gd name="T57" fmla="*/ 2147483647 h 414"/>
                              <a:gd name="T58" fmla="*/ 2147483647 w 358"/>
                              <a:gd name="T59" fmla="*/ 2147483647 h 414"/>
                              <a:gd name="T60" fmla="*/ 2147483647 w 358"/>
                              <a:gd name="T61" fmla="*/ 0 h 414"/>
                              <a:gd name="T62" fmla="*/ 2147483647 w 358"/>
                              <a:gd name="T63" fmla="*/ 2147483647 h 414"/>
                              <a:gd name="T64" fmla="*/ 2147483647 w 358"/>
                              <a:gd name="T65" fmla="*/ 2147483647 h 414"/>
                              <a:gd name="T66" fmla="*/ 2147483647 w 358"/>
                              <a:gd name="T67" fmla="*/ 2147483647 h 414"/>
                              <a:gd name="T68" fmla="*/ 2147483647 w 358"/>
                              <a:gd name="T69" fmla="*/ 2147483647 h 414"/>
                              <a:gd name="T70" fmla="*/ 2147483647 w 358"/>
                              <a:gd name="T71" fmla="*/ 2147483647 h 414"/>
                              <a:gd name="T72" fmla="*/ 2147483647 w 358"/>
                              <a:gd name="T73" fmla="*/ 2147483647 h 414"/>
                              <a:gd name="T74" fmla="*/ 2147483647 w 358"/>
                              <a:gd name="T75" fmla="*/ 2147483647 h 414"/>
                              <a:gd name="T76" fmla="*/ 2147483647 w 358"/>
                              <a:gd name="T77" fmla="*/ 2147483647 h 414"/>
                              <a:gd name="T78" fmla="*/ 2147483647 w 358"/>
                              <a:gd name="T79" fmla="*/ 2147483647 h 414"/>
                              <a:gd name="T80" fmla="*/ 0 w 358"/>
                              <a:gd name="T81" fmla="*/ 2147483647 h 41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358"/>
                              <a:gd name="T124" fmla="*/ 0 h 414"/>
                              <a:gd name="T125" fmla="*/ 358 w 358"/>
                              <a:gd name="T126" fmla="*/ 414 h 414"/>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358" h="414">
                                <a:moveTo>
                                  <a:pt x="0" y="251"/>
                                </a:moveTo>
                                <a:lnTo>
                                  <a:pt x="30" y="268"/>
                                </a:lnTo>
                                <a:lnTo>
                                  <a:pt x="58" y="268"/>
                                </a:lnTo>
                                <a:lnTo>
                                  <a:pt x="74" y="273"/>
                                </a:lnTo>
                                <a:lnTo>
                                  <a:pt x="75" y="315"/>
                                </a:lnTo>
                                <a:lnTo>
                                  <a:pt x="64" y="341"/>
                                </a:lnTo>
                                <a:lnTo>
                                  <a:pt x="40" y="347"/>
                                </a:lnTo>
                                <a:lnTo>
                                  <a:pt x="30" y="373"/>
                                </a:lnTo>
                                <a:lnTo>
                                  <a:pt x="58" y="402"/>
                                </a:lnTo>
                                <a:lnTo>
                                  <a:pt x="78" y="414"/>
                                </a:lnTo>
                                <a:lnTo>
                                  <a:pt x="100" y="405"/>
                                </a:lnTo>
                                <a:lnTo>
                                  <a:pt x="126" y="407"/>
                                </a:lnTo>
                                <a:lnTo>
                                  <a:pt x="152" y="384"/>
                                </a:lnTo>
                                <a:lnTo>
                                  <a:pt x="180" y="371"/>
                                </a:lnTo>
                                <a:lnTo>
                                  <a:pt x="208" y="367"/>
                                </a:lnTo>
                                <a:lnTo>
                                  <a:pt x="236" y="366"/>
                                </a:lnTo>
                                <a:lnTo>
                                  <a:pt x="222" y="346"/>
                                </a:lnTo>
                                <a:lnTo>
                                  <a:pt x="203" y="327"/>
                                </a:lnTo>
                                <a:lnTo>
                                  <a:pt x="177" y="291"/>
                                </a:lnTo>
                                <a:lnTo>
                                  <a:pt x="183" y="272"/>
                                </a:lnTo>
                                <a:lnTo>
                                  <a:pt x="211" y="255"/>
                                </a:lnTo>
                                <a:lnTo>
                                  <a:pt x="233" y="248"/>
                                </a:lnTo>
                                <a:lnTo>
                                  <a:pt x="244" y="218"/>
                                </a:lnTo>
                                <a:lnTo>
                                  <a:pt x="280" y="195"/>
                                </a:lnTo>
                                <a:lnTo>
                                  <a:pt x="294" y="176"/>
                                </a:lnTo>
                                <a:lnTo>
                                  <a:pt x="310" y="154"/>
                                </a:lnTo>
                                <a:lnTo>
                                  <a:pt x="307" y="122"/>
                                </a:lnTo>
                                <a:lnTo>
                                  <a:pt x="318" y="93"/>
                                </a:lnTo>
                                <a:lnTo>
                                  <a:pt x="327" y="80"/>
                                </a:lnTo>
                                <a:lnTo>
                                  <a:pt x="358" y="42"/>
                                </a:lnTo>
                                <a:lnTo>
                                  <a:pt x="326" y="0"/>
                                </a:lnTo>
                                <a:lnTo>
                                  <a:pt x="283" y="61"/>
                                </a:lnTo>
                                <a:lnTo>
                                  <a:pt x="246" y="71"/>
                                </a:lnTo>
                                <a:lnTo>
                                  <a:pt x="223" y="91"/>
                                </a:lnTo>
                                <a:lnTo>
                                  <a:pt x="208" y="122"/>
                                </a:lnTo>
                                <a:lnTo>
                                  <a:pt x="191" y="140"/>
                                </a:lnTo>
                                <a:lnTo>
                                  <a:pt x="143" y="116"/>
                                </a:lnTo>
                                <a:lnTo>
                                  <a:pt x="110" y="151"/>
                                </a:lnTo>
                                <a:lnTo>
                                  <a:pt x="90" y="188"/>
                                </a:lnTo>
                                <a:lnTo>
                                  <a:pt x="35" y="195"/>
                                </a:lnTo>
                                <a:lnTo>
                                  <a:pt x="0" y="25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7" name="Freeform 96"/>
                        <wps:cNvSpPr>
                          <a:spLocks/>
                        </wps:cNvSpPr>
                        <wps:spPr bwMode="auto">
                          <a:xfrm>
                            <a:off x="5225801" y="2208041"/>
                            <a:ext cx="63843" cy="96543"/>
                          </a:xfrm>
                          <a:custGeom>
                            <a:avLst/>
                            <a:gdLst>
                              <a:gd name="T0" fmla="*/ 0 w 241"/>
                              <a:gd name="T1" fmla="*/ 2147483647 h 351"/>
                              <a:gd name="T2" fmla="*/ 2147483647 w 241"/>
                              <a:gd name="T3" fmla="*/ 2147483647 h 351"/>
                              <a:gd name="T4" fmla="*/ 2147483647 w 241"/>
                              <a:gd name="T5" fmla="*/ 2147483647 h 351"/>
                              <a:gd name="T6" fmla="*/ 2147483647 w 241"/>
                              <a:gd name="T7" fmla="*/ 2147483647 h 351"/>
                              <a:gd name="T8" fmla="*/ 2147483647 w 241"/>
                              <a:gd name="T9" fmla="*/ 2147483647 h 351"/>
                              <a:gd name="T10" fmla="*/ 2147483647 w 241"/>
                              <a:gd name="T11" fmla="*/ 2147483647 h 351"/>
                              <a:gd name="T12" fmla="*/ 2147483647 w 241"/>
                              <a:gd name="T13" fmla="*/ 2147483647 h 351"/>
                              <a:gd name="T14" fmla="*/ 2147483647 w 241"/>
                              <a:gd name="T15" fmla="*/ 2147483647 h 351"/>
                              <a:gd name="T16" fmla="*/ 2147483647 w 241"/>
                              <a:gd name="T17" fmla="*/ 2147483647 h 351"/>
                              <a:gd name="T18" fmla="*/ 2147483647 w 241"/>
                              <a:gd name="T19" fmla="*/ 2147483647 h 351"/>
                              <a:gd name="T20" fmla="*/ 2147483647 w 241"/>
                              <a:gd name="T21" fmla="*/ 2147483647 h 351"/>
                              <a:gd name="T22" fmla="*/ 2147483647 w 241"/>
                              <a:gd name="T23" fmla="*/ 2147483647 h 351"/>
                              <a:gd name="T24" fmla="*/ 2147483647 w 241"/>
                              <a:gd name="T25" fmla="*/ 2147483647 h 351"/>
                              <a:gd name="T26" fmla="*/ 2147483647 w 241"/>
                              <a:gd name="T27" fmla="*/ 2147483647 h 351"/>
                              <a:gd name="T28" fmla="*/ 2147483647 w 241"/>
                              <a:gd name="T29" fmla="*/ 0 h 351"/>
                              <a:gd name="T30" fmla="*/ 2147483647 w 241"/>
                              <a:gd name="T31" fmla="*/ 2147483647 h 351"/>
                              <a:gd name="T32" fmla="*/ 2147483647 w 241"/>
                              <a:gd name="T33" fmla="*/ 2147483647 h 351"/>
                              <a:gd name="T34" fmla="*/ 2147483647 w 241"/>
                              <a:gd name="T35" fmla="*/ 2147483647 h 351"/>
                              <a:gd name="T36" fmla="*/ 2147483647 w 241"/>
                              <a:gd name="T37" fmla="*/ 2147483647 h 351"/>
                              <a:gd name="T38" fmla="*/ 0 w 241"/>
                              <a:gd name="T39" fmla="*/ 2147483647 h 351"/>
                              <a:gd name="T40" fmla="*/ 2147483647 w 241"/>
                              <a:gd name="T41" fmla="*/ 2147483647 h 351"/>
                              <a:gd name="T42" fmla="*/ 2147483647 w 241"/>
                              <a:gd name="T43" fmla="*/ 2147483647 h 351"/>
                              <a:gd name="T44" fmla="*/ 2147483647 w 241"/>
                              <a:gd name="T45" fmla="*/ 2147483647 h 351"/>
                              <a:gd name="T46" fmla="*/ 0 w 241"/>
                              <a:gd name="T47" fmla="*/ 2147483647 h 35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241"/>
                              <a:gd name="T73" fmla="*/ 0 h 351"/>
                              <a:gd name="T74" fmla="*/ 241 w 241"/>
                              <a:gd name="T75" fmla="*/ 351 h 35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241" h="351">
                                <a:moveTo>
                                  <a:pt x="0" y="289"/>
                                </a:moveTo>
                                <a:lnTo>
                                  <a:pt x="20" y="330"/>
                                </a:lnTo>
                                <a:lnTo>
                                  <a:pt x="40" y="351"/>
                                </a:lnTo>
                                <a:lnTo>
                                  <a:pt x="80" y="310"/>
                                </a:lnTo>
                                <a:lnTo>
                                  <a:pt x="141" y="310"/>
                                </a:lnTo>
                                <a:lnTo>
                                  <a:pt x="181" y="294"/>
                                </a:lnTo>
                                <a:lnTo>
                                  <a:pt x="220" y="292"/>
                                </a:lnTo>
                                <a:lnTo>
                                  <a:pt x="217" y="274"/>
                                </a:lnTo>
                                <a:lnTo>
                                  <a:pt x="195" y="258"/>
                                </a:lnTo>
                                <a:lnTo>
                                  <a:pt x="213" y="210"/>
                                </a:lnTo>
                                <a:lnTo>
                                  <a:pt x="241" y="186"/>
                                </a:lnTo>
                                <a:lnTo>
                                  <a:pt x="241" y="103"/>
                                </a:lnTo>
                                <a:lnTo>
                                  <a:pt x="224" y="79"/>
                                </a:lnTo>
                                <a:lnTo>
                                  <a:pt x="192" y="50"/>
                                </a:lnTo>
                                <a:lnTo>
                                  <a:pt x="151" y="0"/>
                                </a:lnTo>
                                <a:lnTo>
                                  <a:pt x="91" y="3"/>
                                </a:lnTo>
                                <a:lnTo>
                                  <a:pt x="55" y="17"/>
                                </a:lnTo>
                                <a:lnTo>
                                  <a:pt x="22" y="44"/>
                                </a:lnTo>
                                <a:lnTo>
                                  <a:pt x="40" y="62"/>
                                </a:lnTo>
                                <a:lnTo>
                                  <a:pt x="0" y="103"/>
                                </a:lnTo>
                                <a:lnTo>
                                  <a:pt x="20" y="144"/>
                                </a:lnTo>
                                <a:lnTo>
                                  <a:pt x="29" y="207"/>
                                </a:lnTo>
                                <a:lnTo>
                                  <a:pt x="29" y="261"/>
                                </a:lnTo>
                                <a:lnTo>
                                  <a:pt x="0" y="2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8" name="Freeform 97"/>
                        <wps:cNvSpPr>
                          <a:spLocks/>
                        </wps:cNvSpPr>
                        <wps:spPr bwMode="auto">
                          <a:xfrm>
                            <a:off x="5325460" y="2032083"/>
                            <a:ext cx="249144" cy="280287"/>
                          </a:xfrm>
                          <a:custGeom>
                            <a:avLst/>
                            <a:gdLst>
                              <a:gd name="T0" fmla="*/ 2147483647 w 943"/>
                              <a:gd name="T1" fmla="*/ 0 h 1055"/>
                              <a:gd name="T2" fmla="*/ 2147483647 w 943"/>
                              <a:gd name="T3" fmla="*/ 2147483647 h 1055"/>
                              <a:gd name="T4" fmla="*/ 2147483647 w 943"/>
                              <a:gd name="T5" fmla="*/ 2147483647 h 1055"/>
                              <a:gd name="T6" fmla="*/ 2147483647 w 943"/>
                              <a:gd name="T7" fmla="*/ 2147483647 h 1055"/>
                              <a:gd name="T8" fmla="*/ 2147483647 w 943"/>
                              <a:gd name="T9" fmla="*/ 2147483647 h 1055"/>
                              <a:gd name="T10" fmla="*/ 2147483647 w 943"/>
                              <a:gd name="T11" fmla="*/ 2147483647 h 1055"/>
                              <a:gd name="T12" fmla="*/ 2147483647 w 943"/>
                              <a:gd name="T13" fmla="*/ 2147483647 h 1055"/>
                              <a:gd name="T14" fmla="*/ 2147483647 w 943"/>
                              <a:gd name="T15" fmla="*/ 2147483647 h 1055"/>
                              <a:gd name="T16" fmla="*/ 2147483647 w 943"/>
                              <a:gd name="T17" fmla="*/ 2147483647 h 1055"/>
                              <a:gd name="T18" fmla="*/ 2147483647 w 943"/>
                              <a:gd name="T19" fmla="*/ 2147483647 h 1055"/>
                              <a:gd name="T20" fmla="*/ 2147483647 w 943"/>
                              <a:gd name="T21" fmla="*/ 2147483647 h 1055"/>
                              <a:gd name="T22" fmla="*/ 2147483647 w 943"/>
                              <a:gd name="T23" fmla="*/ 2147483647 h 1055"/>
                              <a:gd name="T24" fmla="*/ 2147483647 w 943"/>
                              <a:gd name="T25" fmla="*/ 2147483647 h 1055"/>
                              <a:gd name="T26" fmla="*/ 2147483647 w 943"/>
                              <a:gd name="T27" fmla="*/ 2147483647 h 1055"/>
                              <a:gd name="T28" fmla="*/ 2147483647 w 943"/>
                              <a:gd name="T29" fmla="*/ 2147483647 h 1055"/>
                              <a:gd name="T30" fmla="*/ 2147483647 w 943"/>
                              <a:gd name="T31" fmla="*/ 2147483647 h 1055"/>
                              <a:gd name="T32" fmla="*/ 2147483647 w 943"/>
                              <a:gd name="T33" fmla="*/ 2147483647 h 1055"/>
                              <a:gd name="T34" fmla="*/ 2147483647 w 943"/>
                              <a:gd name="T35" fmla="*/ 2147483647 h 1055"/>
                              <a:gd name="T36" fmla="*/ 2147483647 w 943"/>
                              <a:gd name="T37" fmla="*/ 2147483647 h 1055"/>
                              <a:gd name="T38" fmla="*/ 2147483647 w 943"/>
                              <a:gd name="T39" fmla="*/ 2147483647 h 1055"/>
                              <a:gd name="T40" fmla="*/ 2147483647 w 943"/>
                              <a:gd name="T41" fmla="*/ 2147483647 h 1055"/>
                              <a:gd name="T42" fmla="*/ 2147483647 w 943"/>
                              <a:gd name="T43" fmla="*/ 2147483647 h 1055"/>
                              <a:gd name="T44" fmla="*/ 2147483647 w 943"/>
                              <a:gd name="T45" fmla="*/ 2147483647 h 1055"/>
                              <a:gd name="T46" fmla="*/ 2147483647 w 943"/>
                              <a:gd name="T47" fmla="*/ 2147483647 h 1055"/>
                              <a:gd name="T48" fmla="*/ 2147483647 w 943"/>
                              <a:gd name="T49" fmla="*/ 2147483647 h 1055"/>
                              <a:gd name="T50" fmla="*/ 2147483647 w 943"/>
                              <a:gd name="T51" fmla="*/ 2147483647 h 1055"/>
                              <a:gd name="T52" fmla="*/ 2147483647 w 943"/>
                              <a:gd name="T53" fmla="*/ 2147483647 h 1055"/>
                              <a:gd name="T54" fmla="*/ 2147483647 w 943"/>
                              <a:gd name="T55" fmla="*/ 2147483647 h 1055"/>
                              <a:gd name="T56" fmla="*/ 2147483647 w 943"/>
                              <a:gd name="T57" fmla="*/ 2147483647 h 1055"/>
                              <a:gd name="T58" fmla="*/ 2147483647 w 943"/>
                              <a:gd name="T59" fmla="*/ 2147483647 h 1055"/>
                              <a:gd name="T60" fmla="*/ 2147483647 w 943"/>
                              <a:gd name="T61" fmla="*/ 2147483647 h 1055"/>
                              <a:gd name="T62" fmla="*/ 2147483647 w 943"/>
                              <a:gd name="T63" fmla="*/ 2147483647 h 1055"/>
                              <a:gd name="T64" fmla="*/ 2147483647 w 943"/>
                              <a:gd name="T65" fmla="*/ 2147483647 h 1055"/>
                              <a:gd name="T66" fmla="*/ 2147483647 w 943"/>
                              <a:gd name="T67" fmla="*/ 2147483647 h 1055"/>
                              <a:gd name="T68" fmla="*/ 2147483647 w 943"/>
                              <a:gd name="T69" fmla="*/ 2147483647 h 105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943"/>
                              <a:gd name="T106" fmla="*/ 0 h 1055"/>
                              <a:gd name="T107" fmla="*/ 943 w 943"/>
                              <a:gd name="T108" fmla="*/ 1055 h 105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943" h="1055">
                                <a:moveTo>
                                  <a:pt x="664" y="40"/>
                                </a:moveTo>
                                <a:lnTo>
                                  <a:pt x="702" y="0"/>
                                </a:lnTo>
                                <a:lnTo>
                                  <a:pt x="767" y="45"/>
                                </a:lnTo>
                                <a:lnTo>
                                  <a:pt x="805" y="107"/>
                                </a:lnTo>
                                <a:lnTo>
                                  <a:pt x="849" y="124"/>
                                </a:lnTo>
                                <a:lnTo>
                                  <a:pt x="903" y="175"/>
                                </a:lnTo>
                                <a:lnTo>
                                  <a:pt x="943" y="235"/>
                                </a:lnTo>
                                <a:lnTo>
                                  <a:pt x="903" y="226"/>
                                </a:lnTo>
                                <a:lnTo>
                                  <a:pt x="843" y="249"/>
                                </a:lnTo>
                                <a:lnTo>
                                  <a:pt x="805" y="277"/>
                                </a:lnTo>
                                <a:lnTo>
                                  <a:pt x="789" y="333"/>
                                </a:lnTo>
                                <a:lnTo>
                                  <a:pt x="740" y="305"/>
                                </a:lnTo>
                                <a:lnTo>
                                  <a:pt x="697" y="277"/>
                                </a:lnTo>
                                <a:lnTo>
                                  <a:pt x="675" y="300"/>
                                </a:lnTo>
                                <a:lnTo>
                                  <a:pt x="631" y="288"/>
                                </a:lnTo>
                                <a:lnTo>
                                  <a:pt x="626" y="311"/>
                                </a:lnTo>
                                <a:lnTo>
                                  <a:pt x="671" y="348"/>
                                </a:lnTo>
                                <a:lnTo>
                                  <a:pt x="631" y="384"/>
                                </a:lnTo>
                                <a:lnTo>
                                  <a:pt x="669" y="418"/>
                                </a:lnTo>
                                <a:lnTo>
                                  <a:pt x="697" y="469"/>
                                </a:lnTo>
                                <a:lnTo>
                                  <a:pt x="712" y="503"/>
                                </a:lnTo>
                                <a:lnTo>
                                  <a:pt x="708" y="593"/>
                                </a:lnTo>
                                <a:lnTo>
                                  <a:pt x="686" y="667"/>
                                </a:lnTo>
                                <a:lnTo>
                                  <a:pt x="642" y="684"/>
                                </a:lnTo>
                                <a:lnTo>
                                  <a:pt x="644" y="744"/>
                                </a:lnTo>
                                <a:lnTo>
                                  <a:pt x="644" y="801"/>
                                </a:lnTo>
                                <a:lnTo>
                                  <a:pt x="621" y="887"/>
                                </a:lnTo>
                                <a:lnTo>
                                  <a:pt x="588" y="938"/>
                                </a:lnTo>
                                <a:lnTo>
                                  <a:pt x="535" y="928"/>
                                </a:lnTo>
                                <a:lnTo>
                                  <a:pt x="485" y="972"/>
                                </a:lnTo>
                                <a:lnTo>
                                  <a:pt x="430" y="955"/>
                                </a:lnTo>
                                <a:lnTo>
                                  <a:pt x="381" y="944"/>
                                </a:lnTo>
                                <a:lnTo>
                                  <a:pt x="365" y="983"/>
                                </a:lnTo>
                                <a:lnTo>
                                  <a:pt x="339" y="1009"/>
                                </a:lnTo>
                                <a:lnTo>
                                  <a:pt x="314" y="1040"/>
                                </a:lnTo>
                                <a:lnTo>
                                  <a:pt x="291" y="1055"/>
                                </a:lnTo>
                                <a:lnTo>
                                  <a:pt x="251" y="1006"/>
                                </a:lnTo>
                                <a:lnTo>
                                  <a:pt x="267" y="961"/>
                                </a:lnTo>
                                <a:lnTo>
                                  <a:pt x="229" y="972"/>
                                </a:lnTo>
                                <a:lnTo>
                                  <a:pt x="159" y="978"/>
                                </a:lnTo>
                                <a:lnTo>
                                  <a:pt x="88" y="978"/>
                                </a:lnTo>
                                <a:lnTo>
                                  <a:pt x="36" y="1015"/>
                                </a:lnTo>
                                <a:lnTo>
                                  <a:pt x="0" y="988"/>
                                </a:lnTo>
                                <a:lnTo>
                                  <a:pt x="45" y="950"/>
                                </a:lnTo>
                                <a:lnTo>
                                  <a:pt x="99" y="910"/>
                                </a:lnTo>
                                <a:lnTo>
                                  <a:pt x="191" y="882"/>
                                </a:lnTo>
                                <a:lnTo>
                                  <a:pt x="236" y="887"/>
                                </a:lnTo>
                                <a:lnTo>
                                  <a:pt x="281" y="905"/>
                                </a:lnTo>
                                <a:lnTo>
                                  <a:pt x="322" y="882"/>
                                </a:lnTo>
                                <a:lnTo>
                                  <a:pt x="327" y="836"/>
                                </a:lnTo>
                                <a:lnTo>
                                  <a:pt x="360" y="797"/>
                                </a:lnTo>
                                <a:lnTo>
                                  <a:pt x="371" y="757"/>
                                </a:lnTo>
                                <a:lnTo>
                                  <a:pt x="392" y="729"/>
                                </a:lnTo>
                                <a:lnTo>
                                  <a:pt x="414" y="780"/>
                                </a:lnTo>
                                <a:lnTo>
                                  <a:pt x="479" y="746"/>
                                </a:lnTo>
                                <a:lnTo>
                                  <a:pt x="512" y="684"/>
                                </a:lnTo>
                                <a:lnTo>
                                  <a:pt x="528" y="639"/>
                                </a:lnTo>
                                <a:lnTo>
                                  <a:pt x="555" y="599"/>
                                </a:lnTo>
                                <a:lnTo>
                                  <a:pt x="572" y="554"/>
                                </a:lnTo>
                                <a:lnTo>
                                  <a:pt x="563" y="489"/>
                                </a:lnTo>
                                <a:lnTo>
                                  <a:pt x="555" y="458"/>
                                </a:lnTo>
                                <a:lnTo>
                                  <a:pt x="593" y="430"/>
                                </a:lnTo>
                                <a:lnTo>
                                  <a:pt x="576" y="376"/>
                                </a:lnTo>
                                <a:lnTo>
                                  <a:pt x="566" y="328"/>
                                </a:lnTo>
                                <a:lnTo>
                                  <a:pt x="599" y="294"/>
                                </a:lnTo>
                                <a:lnTo>
                                  <a:pt x="603" y="221"/>
                                </a:lnTo>
                                <a:lnTo>
                                  <a:pt x="648" y="203"/>
                                </a:lnTo>
                                <a:lnTo>
                                  <a:pt x="680" y="147"/>
                                </a:lnTo>
                                <a:lnTo>
                                  <a:pt x="696" y="103"/>
                                </a:lnTo>
                                <a:lnTo>
                                  <a:pt x="664" y="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9" name="Freeform 98"/>
                        <wps:cNvSpPr>
                          <a:spLocks/>
                        </wps:cNvSpPr>
                        <wps:spPr bwMode="auto">
                          <a:xfrm>
                            <a:off x="5289644" y="2303028"/>
                            <a:ext cx="37372" cy="57614"/>
                          </a:xfrm>
                          <a:custGeom>
                            <a:avLst/>
                            <a:gdLst>
                              <a:gd name="T0" fmla="*/ 2147483647 w 317"/>
                              <a:gd name="T1" fmla="*/ 2147483647 h 456"/>
                              <a:gd name="T2" fmla="*/ 2147483647 w 317"/>
                              <a:gd name="T3" fmla="*/ 2147483647 h 456"/>
                              <a:gd name="T4" fmla="*/ 2147483647 w 317"/>
                              <a:gd name="T5" fmla="*/ 2147483647 h 456"/>
                              <a:gd name="T6" fmla="*/ 2147483647 w 317"/>
                              <a:gd name="T7" fmla="*/ 2147483647 h 456"/>
                              <a:gd name="T8" fmla="*/ 2147483647 w 317"/>
                              <a:gd name="T9" fmla="*/ 2147483647 h 456"/>
                              <a:gd name="T10" fmla="*/ 2147483647 w 317"/>
                              <a:gd name="T11" fmla="*/ 2147483647 h 456"/>
                              <a:gd name="T12" fmla="*/ 2147483647 w 317"/>
                              <a:gd name="T13" fmla="*/ 2147483647 h 456"/>
                              <a:gd name="T14" fmla="*/ 2147483647 w 317"/>
                              <a:gd name="T15" fmla="*/ 0 h 456"/>
                              <a:gd name="T16" fmla="*/ 2147483647 w 317"/>
                              <a:gd name="T17" fmla="*/ 2147483647 h 456"/>
                              <a:gd name="T18" fmla="*/ 0 w 317"/>
                              <a:gd name="T19" fmla="*/ 2147483647 h 456"/>
                              <a:gd name="T20" fmla="*/ 2147483647 w 317"/>
                              <a:gd name="T21" fmla="*/ 2147483647 h 456"/>
                              <a:gd name="T22" fmla="*/ 0 w 317"/>
                              <a:gd name="T23" fmla="*/ 2147483647 h 456"/>
                              <a:gd name="T24" fmla="*/ 2147483647 w 317"/>
                              <a:gd name="T25" fmla="*/ 2147483647 h 456"/>
                              <a:gd name="T26" fmla="*/ 2147483647 w 317"/>
                              <a:gd name="T27" fmla="*/ 2147483647 h 456"/>
                              <a:gd name="T28" fmla="*/ 2147483647 w 317"/>
                              <a:gd name="T29" fmla="*/ 2147483647 h 456"/>
                              <a:gd name="T30" fmla="*/ 2147483647 w 317"/>
                              <a:gd name="T31" fmla="*/ 2147483647 h 45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17"/>
                              <a:gd name="T49" fmla="*/ 0 h 456"/>
                              <a:gd name="T50" fmla="*/ 317 w 317"/>
                              <a:gd name="T51" fmla="*/ 456 h 45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17" h="456">
                                <a:moveTo>
                                  <a:pt x="177" y="456"/>
                                </a:moveTo>
                                <a:lnTo>
                                  <a:pt x="257" y="432"/>
                                </a:lnTo>
                                <a:lnTo>
                                  <a:pt x="281" y="344"/>
                                </a:lnTo>
                                <a:lnTo>
                                  <a:pt x="317" y="240"/>
                                </a:lnTo>
                                <a:lnTo>
                                  <a:pt x="313" y="152"/>
                                </a:lnTo>
                                <a:lnTo>
                                  <a:pt x="272" y="58"/>
                                </a:lnTo>
                                <a:lnTo>
                                  <a:pt x="201" y="40"/>
                                </a:lnTo>
                                <a:lnTo>
                                  <a:pt x="145" y="0"/>
                                </a:lnTo>
                                <a:lnTo>
                                  <a:pt x="73" y="40"/>
                                </a:lnTo>
                                <a:lnTo>
                                  <a:pt x="0" y="58"/>
                                </a:lnTo>
                                <a:lnTo>
                                  <a:pt x="33" y="128"/>
                                </a:lnTo>
                                <a:lnTo>
                                  <a:pt x="0" y="194"/>
                                </a:lnTo>
                                <a:lnTo>
                                  <a:pt x="90" y="194"/>
                                </a:lnTo>
                                <a:lnTo>
                                  <a:pt x="137" y="296"/>
                                </a:lnTo>
                                <a:lnTo>
                                  <a:pt x="97" y="400"/>
                                </a:lnTo>
                                <a:lnTo>
                                  <a:pt x="177" y="4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0" name="Freeform 99"/>
                        <wps:cNvSpPr>
                          <a:spLocks/>
                        </wps:cNvSpPr>
                        <wps:spPr bwMode="auto">
                          <a:xfrm>
                            <a:off x="5341032" y="2296799"/>
                            <a:ext cx="40486" cy="35814"/>
                          </a:xfrm>
                          <a:custGeom>
                            <a:avLst/>
                            <a:gdLst>
                              <a:gd name="T0" fmla="*/ 2147483647 w 317"/>
                              <a:gd name="T1" fmla="*/ 2147483647 h 272"/>
                              <a:gd name="T2" fmla="*/ 2147483647 w 317"/>
                              <a:gd name="T3" fmla="*/ 2147483647 h 272"/>
                              <a:gd name="T4" fmla="*/ 2147483647 w 317"/>
                              <a:gd name="T5" fmla="*/ 2147483647 h 272"/>
                              <a:gd name="T6" fmla="*/ 2147483647 w 317"/>
                              <a:gd name="T7" fmla="*/ 2147483647 h 272"/>
                              <a:gd name="T8" fmla="*/ 2147483647 w 317"/>
                              <a:gd name="T9" fmla="*/ 2147483647 h 272"/>
                              <a:gd name="T10" fmla="*/ 2147483647 w 317"/>
                              <a:gd name="T11" fmla="*/ 2147483647 h 272"/>
                              <a:gd name="T12" fmla="*/ 2147483647 w 317"/>
                              <a:gd name="T13" fmla="*/ 2147483647 h 272"/>
                              <a:gd name="T14" fmla="*/ 2147483647 w 317"/>
                              <a:gd name="T15" fmla="*/ 0 h 272"/>
                              <a:gd name="T16" fmla="*/ 2147483647 w 317"/>
                              <a:gd name="T17" fmla="*/ 2147483647 h 272"/>
                              <a:gd name="T18" fmla="*/ 2147483647 w 317"/>
                              <a:gd name="T19" fmla="*/ 2147483647 h 272"/>
                              <a:gd name="T20" fmla="*/ 0 w 317"/>
                              <a:gd name="T21" fmla="*/ 2147483647 h 272"/>
                              <a:gd name="T22" fmla="*/ 2147483647 w 317"/>
                              <a:gd name="T23" fmla="*/ 2147483647 h 272"/>
                              <a:gd name="T24" fmla="*/ 0 w 317"/>
                              <a:gd name="T25" fmla="*/ 2147483647 h 272"/>
                              <a:gd name="T26" fmla="*/ 2147483647 w 317"/>
                              <a:gd name="T27" fmla="*/ 2147483647 h 272"/>
                              <a:gd name="T28" fmla="*/ 2147483647 w 317"/>
                              <a:gd name="T29" fmla="*/ 2147483647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17"/>
                              <a:gd name="T46" fmla="*/ 0 h 272"/>
                              <a:gd name="T47" fmla="*/ 317 w 317"/>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17" h="272">
                                <a:moveTo>
                                  <a:pt x="136" y="272"/>
                                </a:moveTo>
                                <a:lnTo>
                                  <a:pt x="136" y="226"/>
                                </a:lnTo>
                                <a:lnTo>
                                  <a:pt x="136" y="136"/>
                                </a:lnTo>
                                <a:lnTo>
                                  <a:pt x="230" y="144"/>
                                </a:lnTo>
                                <a:lnTo>
                                  <a:pt x="286" y="136"/>
                                </a:lnTo>
                                <a:lnTo>
                                  <a:pt x="317" y="45"/>
                                </a:lnTo>
                                <a:lnTo>
                                  <a:pt x="262" y="16"/>
                                </a:lnTo>
                                <a:lnTo>
                                  <a:pt x="181" y="0"/>
                                </a:lnTo>
                                <a:lnTo>
                                  <a:pt x="126" y="48"/>
                                </a:lnTo>
                                <a:lnTo>
                                  <a:pt x="54" y="32"/>
                                </a:lnTo>
                                <a:lnTo>
                                  <a:pt x="0" y="90"/>
                                </a:lnTo>
                                <a:lnTo>
                                  <a:pt x="38" y="144"/>
                                </a:lnTo>
                                <a:lnTo>
                                  <a:pt x="0" y="226"/>
                                </a:lnTo>
                                <a:lnTo>
                                  <a:pt x="45" y="272"/>
                                </a:lnTo>
                                <a:lnTo>
                                  <a:pt x="136"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1" name="Freeform 100"/>
                        <wps:cNvSpPr>
                          <a:spLocks/>
                        </wps:cNvSpPr>
                        <wps:spPr bwMode="auto">
                          <a:xfrm>
                            <a:off x="3886652" y="734975"/>
                            <a:ext cx="334787" cy="420431"/>
                          </a:xfrm>
                          <a:custGeom>
                            <a:avLst/>
                            <a:gdLst>
                              <a:gd name="T0" fmla="*/ 2147483647 w 1252"/>
                              <a:gd name="T1" fmla="*/ 2147483647 h 1584"/>
                              <a:gd name="T2" fmla="*/ 2147483647 w 1252"/>
                              <a:gd name="T3" fmla="*/ 2147483647 h 1584"/>
                              <a:gd name="T4" fmla="*/ 2147483647 w 1252"/>
                              <a:gd name="T5" fmla="*/ 2147483647 h 1584"/>
                              <a:gd name="T6" fmla="*/ 2147483647 w 1252"/>
                              <a:gd name="T7" fmla="*/ 2147483647 h 1584"/>
                              <a:gd name="T8" fmla="*/ 2147483647 w 1252"/>
                              <a:gd name="T9" fmla="*/ 2147483647 h 1584"/>
                              <a:gd name="T10" fmla="*/ 2147483647 w 1252"/>
                              <a:gd name="T11" fmla="*/ 2147483647 h 1584"/>
                              <a:gd name="T12" fmla="*/ 2147483647 w 1252"/>
                              <a:gd name="T13" fmla="*/ 2147483647 h 1584"/>
                              <a:gd name="T14" fmla="*/ 2147483647 w 1252"/>
                              <a:gd name="T15" fmla="*/ 2147483647 h 1584"/>
                              <a:gd name="T16" fmla="*/ 2147483647 w 1252"/>
                              <a:gd name="T17" fmla="*/ 2147483647 h 1584"/>
                              <a:gd name="T18" fmla="*/ 2147483647 w 1252"/>
                              <a:gd name="T19" fmla="*/ 2147483647 h 1584"/>
                              <a:gd name="T20" fmla="*/ 2147483647 w 1252"/>
                              <a:gd name="T21" fmla="*/ 2147483647 h 1584"/>
                              <a:gd name="T22" fmla="*/ 2147483647 w 1252"/>
                              <a:gd name="T23" fmla="*/ 2147483647 h 1584"/>
                              <a:gd name="T24" fmla="*/ 2147483647 w 1252"/>
                              <a:gd name="T25" fmla="*/ 2147483647 h 1584"/>
                              <a:gd name="T26" fmla="*/ 2147483647 w 1252"/>
                              <a:gd name="T27" fmla="*/ 2147483647 h 1584"/>
                              <a:gd name="T28" fmla="*/ 2147483647 w 1252"/>
                              <a:gd name="T29" fmla="*/ 2147483647 h 1584"/>
                              <a:gd name="T30" fmla="*/ 2147483647 w 1252"/>
                              <a:gd name="T31" fmla="*/ 2147483647 h 1584"/>
                              <a:gd name="T32" fmla="*/ 2147483647 w 1252"/>
                              <a:gd name="T33" fmla="*/ 2147483647 h 1584"/>
                              <a:gd name="T34" fmla="*/ 2147483647 w 1252"/>
                              <a:gd name="T35" fmla="*/ 2147483647 h 1584"/>
                              <a:gd name="T36" fmla="*/ 2147483647 w 1252"/>
                              <a:gd name="T37" fmla="*/ 2147483647 h 1584"/>
                              <a:gd name="T38" fmla="*/ 0 w 1252"/>
                              <a:gd name="T39" fmla="*/ 2147483647 h 1584"/>
                              <a:gd name="T40" fmla="*/ 2147483647 w 1252"/>
                              <a:gd name="T41" fmla="*/ 2147483647 h 1584"/>
                              <a:gd name="T42" fmla="*/ 2147483647 w 1252"/>
                              <a:gd name="T43" fmla="*/ 2147483647 h 1584"/>
                              <a:gd name="T44" fmla="*/ 2147483647 w 1252"/>
                              <a:gd name="T45" fmla="*/ 2147483647 h 1584"/>
                              <a:gd name="T46" fmla="*/ 2147483647 w 1252"/>
                              <a:gd name="T47" fmla="*/ 2147483647 h 1584"/>
                              <a:gd name="T48" fmla="*/ 2147483647 w 1252"/>
                              <a:gd name="T49" fmla="*/ 2147483647 h 1584"/>
                              <a:gd name="T50" fmla="*/ 2147483647 w 1252"/>
                              <a:gd name="T51" fmla="*/ 2147483647 h 1584"/>
                              <a:gd name="T52" fmla="*/ 2147483647 w 1252"/>
                              <a:gd name="T53" fmla="*/ 2147483647 h 1584"/>
                              <a:gd name="T54" fmla="*/ 2147483647 w 1252"/>
                              <a:gd name="T55" fmla="*/ 2147483647 h 1584"/>
                              <a:gd name="T56" fmla="*/ 2147483647 w 1252"/>
                              <a:gd name="T57" fmla="*/ 2147483647 h 1584"/>
                              <a:gd name="T58" fmla="*/ 2147483647 w 1252"/>
                              <a:gd name="T59" fmla="*/ 2147483647 h 1584"/>
                              <a:gd name="T60" fmla="*/ 2147483647 w 1252"/>
                              <a:gd name="T61" fmla="*/ 2147483647 h 1584"/>
                              <a:gd name="T62" fmla="*/ 2147483647 w 1252"/>
                              <a:gd name="T63" fmla="*/ 2147483647 h 1584"/>
                              <a:gd name="T64" fmla="*/ 2147483647 w 1252"/>
                              <a:gd name="T65" fmla="*/ 2147483647 h 1584"/>
                              <a:gd name="T66" fmla="*/ 2147483647 w 1252"/>
                              <a:gd name="T67" fmla="*/ 2147483647 h 1584"/>
                              <a:gd name="T68" fmla="*/ 2147483647 w 1252"/>
                              <a:gd name="T69" fmla="*/ 2147483647 h 1584"/>
                              <a:gd name="T70" fmla="*/ 2147483647 w 1252"/>
                              <a:gd name="T71" fmla="*/ 2147483647 h 1584"/>
                              <a:gd name="T72" fmla="*/ 2147483647 w 1252"/>
                              <a:gd name="T73" fmla="*/ 2147483647 h 1584"/>
                              <a:gd name="T74" fmla="*/ 2147483647 w 1252"/>
                              <a:gd name="T75" fmla="*/ 2147483647 h 1584"/>
                              <a:gd name="T76" fmla="*/ 2147483647 w 1252"/>
                              <a:gd name="T77" fmla="*/ 2147483647 h 1584"/>
                              <a:gd name="T78" fmla="*/ 2147483647 w 1252"/>
                              <a:gd name="T79" fmla="*/ 2147483647 h 1584"/>
                              <a:gd name="T80" fmla="*/ 2147483647 w 1252"/>
                              <a:gd name="T81" fmla="*/ 2147483647 h 1584"/>
                              <a:gd name="T82" fmla="*/ 2147483647 w 1252"/>
                              <a:gd name="T83" fmla="*/ 0 h 1584"/>
                              <a:gd name="T84" fmla="*/ 2147483647 w 1252"/>
                              <a:gd name="T85" fmla="*/ 2147483647 h 1584"/>
                              <a:gd name="T86" fmla="*/ 2147483647 w 1252"/>
                              <a:gd name="T87" fmla="*/ 2147483647 h 1584"/>
                              <a:gd name="T88" fmla="*/ 2147483647 w 1252"/>
                              <a:gd name="T89" fmla="*/ 2147483647 h 1584"/>
                              <a:gd name="T90" fmla="*/ 2147483647 w 1252"/>
                              <a:gd name="T91" fmla="*/ 2147483647 h 1584"/>
                              <a:gd name="T92" fmla="*/ 2147483647 w 1252"/>
                              <a:gd name="T93" fmla="*/ 2147483647 h 158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1252"/>
                              <a:gd name="T142" fmla="*/ 0 h 1584"/>
                              <a:gd name="T143" fmla="*/ 1252 w 1252"/>
                              <a:gd name="T144" fmla="*/ 1584 h 158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1252" h="1584">
                                <a:moveTo>
                                  <a:pt x="1191" y="216"/>
                                </a:moveTo>
                                <a:lnTo>
                                  <a:pt x="1057" y="300"/>
                                </a:lnTo>
                                <a:lnTo>
                                  <a:pt x="883" y="391"/>
                                </a:lnTo>
                                <a:lnTo>
                                  <a:pt x="797" y="460"/>
                                </a:lnTo>
                                <a:lnTo>
                                  <a:pt x="683" y="511"/>
                                </a:lnTo>
                                <a:lnTo>
                                  <a:pt x="655" y="634"/>
                                </a:lnTo>
                                <a:lnTo>
                                  <a:pt x="569" y="666"/>
                                </a:lnTo>
                                <a:lnTo>
                                  <a:pt x="491" y="818"/>
                                </a:lnTo>
                                <a:lnTo>
                                  <a:pt x="448" y="944"/>
                                </a:lnTo>
                                <a:lnTo>
                                  <a:pt x="370" y="1039"/>
                                </a:lnTo>
                                <a:lnTo>
                                  <a:pt x="327" y="1164"/>
                                </a:lnTo>
                                <a:lnTo>
                                  <a:pt x="341" y="1341"/>
                                </a:lnTo>
                                <a:lnTo>
                                  <a:pt x="391" y="1429"/>
                                </a:lnTo>
                                <a:lnTo>
                                  <a:pt x="491" y="1503"/>
                                </a:lnTo>
                                <a:lnTo>
                                  <a:pt x="427" y="1584"/>
                                </a:lnTo>
                                <a:lnTo>
                                  <a:pt x="334" y="1540"/>
                                </a:lnTo>
                                <a:lnTo>
                                  <a:pt x="220" y="1540"/>
                                </a:lnTo>
                                <a:lnTo>
                                  <a:pt x="156" y="1451"/>
                                </a:lnTo>
                                <a:lnTo>
                                  <a:pt x="99" y="1378"/>
                                </a:lnTo>
                                <a:lnTo>
                                  <a:pt x="0" y="1301"/>
                                </a:lnTo>
                                <a:lnTo>
                                  <a:pt x="93" y="1243"/>
                                </a:lnTo>
                                <a:lnTo>
                                  <a:pt x="135" y="1224"/>
                                </a:lnTo>
                                <a:lnTo>
                                  <a:pt x="154" y="1150"/>
                                </a:lnTo>
                                <a:lnTo>
                                  <a:pt x="121" y="1080"/>
                                </a:lnTo>
                                <a:lnTo>
                                  <a:pt x="171" y="1045"/>
                                </a:lnTo>
                                <a:lnTo>
                                  <a:pt x="192" y="967"/>
                                </a:lnTo>
                                <a:lnTo>
                                  <a:pt x="263" y="909"/>
                                </a:lnTo>
                                <a:lnTo>
                                  <a:pt x="216" y="864"/>
                                </a:lnTo>
                                <a:lnTo>
                                  <a:pt x="241" y="798"/>
                                </a:lnTo>
                                <a:lnTo>
                                  <a:pt x="306" y="739"/>
                                </a:lnTo>
                                <a:lnTo>
                                  <a:pt x="342" y="660"/>
                                </a:lnTo>
                                <a:lnTo>
                                  <a:pt x="334" y="577"/>
                                </a:lnTo>
                                <a:lnTo>
                                  <a:pt x="327" y="518"/>
                                </a:lnTo>
                                <a:lnTo>
                                  <a:pt x="412" y="430"/>
                                </a:lnTo>
                                <a:lnTo>
                                  <a:pt x="499" y="397"/>
                                </a:lnTo>
                                <a:lnTo>
                                  <a:pt x="568" y="319"/>
                                </a:lnTo>
                                <a:lnTo>
                                  <a:pt x="705" y="234"/>
                                </a:lnTo>
                                <a:lnTo>
                                  <a:pt x="747" y="186"/>
                                </a:lnTo>
                                <a:lnTo>
                                  <a:pt x="808" y="234"/>
                                </a:lnTo>
                                <a:lnTo>
                                  <a:pt x="933" y="172"/>
                                </a:lnTo>
                                <a:lnTo>
                                  <a:pt x="1018" y="127"/>
                                </a:lnTo>
                                <a:lnTo>
                                  <a:pt x="1131" y="0"/>
                                </a:lnTo>
                                <a:lnTo>
                                  <a:pt x="1211" y="3"/>
                                </a:lnTo>
                                <a:lnTo>
                                  <a:pt x="1252" y="48"/>
                                </a:lnTo>
                                <a:lnTo>
                                  <a:pt x="1248" y="108"/>
                                </a:lnTo>
                                <a:lnTo>
                                  <a:pt x="1228" y="159"/>
                                </a:lnTo>
                                <a:lnTo>
                                  <a:pt x="1191" y="21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2" name="Freeform 101"/>
                        <wps:cNvSpPr>
                          <a:spLocks/>
                        </wps:cNvSpPr>
                        <wps:spPr bwMode="auto">
                          <a:xfrm>
                            <a:off x="3369677" y="1174092"/>
                            <a:ext cx="180630" cy="434446"/>
                          </a:xfrm>
                          <a:custGeom>
                            <a:avLst/>
                            <a:gdLst>
                              <a:gd name="T0" fmla="*/ 2147483647 w 681"/>
                              <a:gd name="T1" fmla="*/ 2147483647 h 1634"/>
                              <a:gd name="T2" fmla="*/ 2147483647 w 681"/>
                              <a:gd name="T3" fmla="*/ 2147483647 h 1634"/>
                              <a:gd name="T4" fmla="*/ 2147483647 w 681"/>
                              <a:gd name="T5" fmla="*/ 2147483647 h 1634"/>
                              <a:gd name="T6" fmla="*/ 2147483647 w 681"/>
                              <a:gd name="T7" fmla="*/ 2147483647 h 1634"/>
                              <a:gd name="T8" fmla="*/ 2147483647 w 681"/>
                              <a:gd name="T9" fmla="*/ 2147483647 h 1634"/>
                              <a:gd name="T10" fmla="*/ 2147483647 w 681"/>
                              <a:gd name="T11" fmla="*/ 2147483647 h 1634"/>
                              <a:gd name="T12" fmla="*/ 2147483647 w 681"/>
                              <a:gd name="T13" fmla="*/ 2147483647 h 1634"/>
                              <a:gd name="T14" fmla="*/ 2147483647 w 681"/>
                              <a:gd name="T15" fmla="*/ 2147483647 h 1634"/>
                              <a:gd name="T16" fmla="*/ 2147483647 w 681"/>
                              <a:gd name="T17" fmla="*/ 2147483647 h 1634"/>
                              <a:gd name="T18" fmla="*/ 2147483647 w 681"/>
                              <a:gd name="T19" fmla="*/ 2147483647 h 1634"/>
                              <a:gd name="T20" fmla="*/ 2147483647 w 681"/>
                              <a:gd name="T21" fmla="*/ 2147483647 h 1634"/>
                              <a:gd name="T22" fmla="*/ 2147483647 w 681"/>
                              <a:gd name="T23" fmla="*/ 2147483647 h 1634"/>
                              <a:gd name="T24" fmla="*/ 2147483647 w 681"/>
                              <a:gd name="T25" fmla="*/ 2147483647 h 1634"/>
                              <a:gd name="T26" fmla="*/ 2147483647 w 681"/>
                              <a:gd name="T27" fmla="*/ 2147483647 h 1634"/>
                              <a:gd name="T28" fmla="*/ 2147483647 w 681"/>
                              <a:gd name="T29" fmla="*/ 2147483647 h 1634"/>
                              <a:gd name="T30" fmla="*/ 2147483647 w 681"/>
                              <a:gd name="T31" fmla="*/ 2147483647 h 1634"/>
                              <a:gd name="T32" fmla="*/ 2147483647 w 681"/>
                              <a:gd name="T33" fmla="*/ 2147483647 h 1634"/>
                              <a:gd name="T34" fmla="*/ 2147483647 w 681"/>
                              <a:gd name="T35" fmla="*/ 2147483647 h 1634"/>
                              <a:gd name="T36" fmla="*/ 2147483647 w 681"/>
                              <a:gd name="T37" fmla="*/ 2147483647 h 1634"/>
                              <a:gd name="T38" fmla="*/ 2147483647 w 681"/>
                              <a:gd name="T39" fmla="*/ 2147483647 h 1634"/>
                              <a:gd name="T40" fmla="*/ 2147483647 w 681"/>
                              <a:gd name="T41" fmla="*/ 2147483647 h 1634"/>
                              <a:gd name="T42" fmla="*/ 2147483647 w 681"/>
                              <a:gd name="T43" fmla="*/ 2147483647 h 1634"/>
                              <a:gd name="T44" fmla="*/ 2147483647 w 681"/>
                              <a:gd name="T45" fmla="*/ 2147483647 h 1634"/>
                              <a:gd name="T46" fmla="*/ 2147483647 w 681"/>
                              <a:gd name="T47" fmla="*/ 2147483647 h 1634"/>
                              <a:gd name="T48" fmla="*/ 2147483647 w 681"/>
                              <a:gd name="T49" fmla="*/ 2147483647 h 1634"/>
                              <a:gd name="T50" fmla="*/ 2147483647 w 681"/>
                              <a:gd name="T51" fmla="*/ 2147483647 h 1634"/>
                              <a:gd name="T52" fmla="*/ 2147483647 w 681"/>
                              <a:gd name="T53" fmla="*/ 2147483647 h 1634"/>
                              <a:gd name="T54" fmla="*/ 2147483647 w 681"/>
                              <a:gd name="T55" fmla="*/ 2147483647 h 1634"/>
                              <a:gd name="T56" fmla="*/ 2147483647 w 681"/>
                              <a:gd name="T57" fmla="*/ 2147483647 h 1634"/>
                              <a:gd name="T58" fmla="*/ 2147483647 w 681"/>
                              <a:gd name="T59" fmla="*/ 2147483647 h 1634"/>
                              <a:gd name="T60" fmla="*/ 2147483647 w 681"/>
                              <a:gd name="T61" fmla="*/ 2147483647 h 1634"/>
                              <a:gd name="T62" fmla="*/ 2147483647 w 681"/>
                              <a:gd name="T63" fmla="*/ 2147483647 h 1634"/>
                              <a:gd name="T64" fmla="*/ 2147483647 w 681"/>
                              <a:gd name="T65" fmla="*/ 2147483647 h 1634"/>
                              <a:gd name="T66" fmla="*/ 2147483647 w 681"/>
                              <a:gd name="T67" fmla="*/ 2147483647 h 1634"/>
                              <a:gd name="T68" fmla="*/ 2147483647 w 681"/>
                              <a:gd name="T69" fmla="*/ 2147483647 h 1634"/>
                              <a:gd name="T70" fmla="*/ 2147483647 w 681"/>
                              <a:gd name="T71" fmla="*/ 0 h 1634"/>
                              <a:gd name="T72" fmla="*/ 2147483647 w 681"/>
                              <a:gd name="T73" fmla="*/ 2147483647 h 1634"/>
                              <a:gd name="T74" fmla="*/ 2147483647 w 681"/>
                              <a:gd name="T75" fmla="*/ 2147483647 h 1634"/>
                              <a:gd name="T76" fmla="*/ 2147483647 w 681"/>
                              <a:gd name="T77" fmla="*/ 2147483647 h 1634"/>
                              <a:gd name="T78" fmla="*/ 2147483647 w 681"/>
                              <a:gd name="T79" fmla="*/ 2147483647 h 1634"/>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681"/>
                              <a:gd name="T121" fmla="*/ 0 h 1634"/>
                              <a:gd name="T122" fmla="*/ 681 w 681"/>
                              <a:gd name="T123" fmla="*/ 1634 h 1634"/>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681" h="1634">
                                <a:moveTo>
                                  <a:pt x="248" y="280"/>
                                </a:moveTo>
                                <a:lnTo>
                                  <a:pt x="210" y="245"/>
                                </a:lnTo>
                                <a:lnTo>
                                  <a:pt x="179" y="238"/>
                                </a:lnTo>
                                <a:lnTo>
                                  <a:pt x="138" y="260"/>
                                </a:lnTo>
                                <a:lnTo>
                                  <a:pt x="95" y="316"/>
                                </a:lnTo>
                                <a:lnTo>
                                  <a:pt x="138" y="356"/>
                                </a:lnTo>
                                <a:lnTo>
                                  <a:pt x="179" y="404"/>
                                </a:lnTo>
                                <a:lnTo>
                                  <a:pt x="183" y="437"/>
                                </a:lnTo>
                                <a:lnTo>
                                  <a:pt x="186" y="475"/>
                                </a:lnTo>
                                <a:lnTo>
                                  <a:pt x="198" y="521"/>
                                </a:lnTo>
                                <a:lnTo>
                                  <a:pt x="218" y="575"/>
                                </a:lnTo>
                                <a:lnTo>
                                  <a:pt x="221" y="622"/>
                                </a:lnTo>
                                <a:lnTo>
                                  <a:pt x="216" y="656"/>
                                </a:lnTo>
                                <a:lnTo>
                                  <a:pt x="194" y="677"/>
                                </a:lnTo>
                                <a:lnTo>
                                  <a:pt x="192" y="715"/>
                                </a:lnTo>
                                <a:lnTo>
                                  <a:pt x="194" y="779"/>
                                </a:lnTo>
                                <a:lnTo>
                                  <a:pt x="225" y="791"/>
                                </a:lnTo>
                                <a:lnTo>
                                  <a:pt x="264" y="812"/>
                                </a:lnTo>
                                <a:lnTo>
                                  <a:pt x="288" y="851"/>
                                </a:lnTo>
                                <a:lnTo>
                                  <a:pt x="301" y="881"/>
                                </a:lnTo>
                                <a:lnTo>
                                  <a:pt x="261" y="909"/>
                                </a:lnTo>
                                <a:lnTo>
                                  <a:pt x="251" y="949"/>
                                </a:lnTo>
                                <a:lnTo>
                                  <a:pt x="219" y="979"/>
                                </a:lnTo>
                                <a:lnTo>
                                  <a:pt x="170" y="1040"/>
                                </a:lnTo>
                                <a:lnTo>
                                  <a:pt x="134" y="1099"/>
                                </a:lnTo>
                                <a:lnTo>
                                  <a:pt x="104" y="1093"/>
                                </a:lnTo>
                                <a:lnTo>
                                  <a:pt x="80" y="1115"/>
                                </a:lnTo>
                                <a:lnTo>
                                  <a:pt x="83" y="1148"/>
                                </a:lnTo>
                                <a:lnTo>
                                  <a:pt x="39" y="1175"/>
                                </a:lnTo>
                                <a:lnTo>
                                  <a:pt x="9" y="1226"/>
                                </a:lnTo>
                                <a:lnTo>
                                  <a:pt x="0" y="1301"/>
                                </a:lnTo>
                                <a:lnTo>
                                  <a:pt x="24" y="1361"/>
                                </a:lnTo>
                                <a:lnTo>
                                  <a:pt x="21" y="1397"/>
                                </a:lnTo>
                                <a:lnTo>
                                  <a:pt x="15" y="1445"/>
                                </a:lnTo>
                                <a:lnTo>
                                  <a:pt x="12" y="1484"/>
                                </a:lnTo>
                                <a:lnTo>
                                  <a:pt x="18" y="1535"/>
                                </a:lnTo>
                                <a:lnTo>
                                  <a:pt x="33" y="1565"/>
                                </a:lnTo>
                                <a:lnTo>
                                  <a:pt x="63" y="1571"/>
                                </a:lnTo>
                                <a:lnTo>
                                  <a:pt x="78" y="1598"/>
                                </a:lnTo>
                                <a:lnTo>
                                  <a:pt x="105" y="1613"/>
                                </a:lnTo>
                                <a:lnTo>
                                  <a:pt x="120" y="1628"/>
                                </a:lnTo>
                                <a:lnTo>
                                  <a:pt x="150" y="1634"/>
                                </a:lnTo>
                                <a:lnTo>
                                  <a:pt x="188" y="1625"/>
                                </a:lnTo>
                                <a:lnTo>
                                  <a:pt x="235" y="1617"/>
                                </a:lnTo>
                                <a:lnTo>
                                  <a:pt x="288" y="1617"/>
                                </a:lnTo>
                                <a:lnTo>
                                  <a:pt x="329" y="1594"/>
                                </a:lnTo>
                                <a:lnTo>
                                  <a:pt x="386" y="1587"/>
                                </a:lnTo>
                                <a:lnTo>
                                  <a:pt x="425" y="1558"/>
                                </a:lnTo>
                                <a:lnTo>
                                  <a:pt x="481" y="1558"/>
                                </a:lnTo>
                                <a:lnTo>
                                  <a:pt x="507" y="1502"/>
                                </a:lnTo>
                                <a:lnTo>
                                  <a:pt x="570" y="1406"/>
                                </a:lnTo>
                                <a:lnTo>
                                  <a:pt x="612" y="1328"/>
                                </a:lnTo>
                                <a:lnTo>
                                  <a:pt x="660" y="1274"/>
                                </a:lnTo>
                                <a:lnTo>
                                  <a:pt x="681" y="1199"/>
                                </a:lnTo>
                                <a:lnTo>
                                  <a:pt x="642" y="1154"/>
                                </a:lnTo>
                                <a:lnTo>
                                  <a:pt x="606" y="1124"/>
                                </a:lnTo>
                                <a:lnTo>
                                  <a:pt x="595" y="1092"/>
                                </a:lnTo>
                                <a:lnTo>
                                  <a:pt x="624" y="1034"/>
                                </a:lnTo>
                                <a:lnTo>
                                  <a:pt x="581" y="917"/>
                                </a:lnTo>
                                <a:lnTo>
                                  <a:pt x="573" y="821"/>
                                </a:lnTo>
                                <a:lnTo>
                                  <a:pt x="591" y="748"/>
                                </a:lnTo>
                                <a:lnTo>
                                  <a:pt x="538" y="640"/>
                                </a:lnTo>
                                <a:lnTo>
                                  <a:pt x="578" y="457"/>
                                </a:lnTo>
                                <a:lnTo>
                                  <a:pt x="507" y="367"/>
                                </a:lnTo>
                                <a:lnTo>
                                  <a:pt x="510" y="305"/>
                                </a:lnTo>
                                <a:lnTo>
                                  <a:pt x="527" y="188"/>
                                </a:lnTo>
                                <a:lnTo>
                                  <a:pt x="548" y="139"/>
                                </a:lnTo>
                                <a:lnTo>
                                  <a:pt x="521" y="89"/>
                                </a:lnTo>
                                <a:lnTo>
                                  <a:pt x="501" y="46"/>
                                </a:lnTo>
                                <a:lnTo>
                                  <a:pt x="455" y="14"/>
                                </a:lnTo>
                                <a:lnTo>
                                  <a:pt x="422" y="2"/>
                                </a:lnTo>
                                <a:lnTo>
                                  <a:pt x="401" y="0"/>
                                </a:lnTo>
                                <a:lnTo>
                                  <a:pt x="354" y="19"/>
                                </a:lnTo>
                                <a:lnTo>
                                  <a:pt x="333" y="65"/>
                                </a:lnTo>
                                <a:lnTo>
                                  <a:pt x="333" y="109"/>
                                </a:lnTo>
                                <a:lnTo>
                                  <a:pt x="323" y="136"/>
                                </a:lnTo>
                                <a:lnTo>
                                  <a:pt x="309" y="170"/>
                                </a:lnTo>
                                <a:lnTo>
                                  <a:pt x="308" y="191"/>
                                </a:lnTo>
                                <a:lnTo>
                                  <a:pt x="279" y="235"/>
                                </a:lnTo>
                                <a:lnTo>
                                  <a:pt x="248" y="2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3" name="Freeform 102"/>
                        <wps:cNvSpPr>
                          <a:spLocks/>
                        </wps:cNvSpPr>
                        <wps:spPr bwMode="auto">
                          <a:xfrm>
                            <a:off x="3189046" y="1214578"/>
                            <a:ext cx="239801" cy="551232"/>
                          </a:xfrm>
                          <a:custGeom>
                            <a:avLst/>
                            <a:gdLst>
                              <a:gd name="T0" fmla="*/ 2147483647 w 899"/>
                              <a:gd name="T1" fmla="*/ 2147483647 h 2074"/>
                              <a:gd name="T2" fmla="*/ 2147483647 w 899"/>
                              <a:gd name="T3" fmla="*/ 2147483647 h 2074"/>
                              <a:gd name="T4" fmla="*/ 2147483647 w 899"/>
                              <a:gd name="T5" fmla="*/ 2147483647 h 2074"/>
                              <a:gd name="T6" fmla="*/ 2147483647 w 899"/>
                              <a:gd name="T7" fmla="*/ 2147483647 h 2074"/>
                              <a:gd name="T8" fmla="*/ 2147483647 w 899"/>
                              <a:gd name="T9" fmla="*/ 2147483647 h 2074"/>
                              <a:gd name="T10" fmla="*/ 2147483647 w 899"/>
                              <a:gd name="T11" fmla="*/ 2147483647 h 2074"/>
                              <a:gd name="T12" fmla="*/ 2147483647 w 899"/>
                              <a:gd name="T13" fmla="*/ 2147483647 h 2074"/>
                              <a:gd name="T14" fmla="*/ 2147483647 w 899"/>
                              <a:gd name="T15" fmla="*/ 2147483647 h 2074"/>
                              <a:gd name="T16" fmla="*/ 2147483647 w 899"/>
                              <a:gd name="T17" fmla="*/ 2147483647 h 2074"/>
                              <a:gd name="T18" fmla="*/ 2147483647 w 899"/>
                              <a:gd name="T19" fmla="*/ 2147483647 h 2074"/>
                              <a:gd name="T20" fmla="*/ 2147483647 w 899"/>
                              <a:gd name="T21" fmla="*/ 2147483647 h 2074"/>
                              <a:gd name="T22" fmla="*/ 2147483647 w 899"/>
                              <a:gd name="T23" fmla="*/ 2147483647 h 2074"/>
                              <a:gd name="T24" fmla="*/ 2147483647 w 899"/>
                              <a:gd name="T25" fmla="*/ 2147483647 h 2074"/>
                              <a:gd name="T26" fmla="*/ 2147483647 w 899"/>
                              <a:gd name="T27" fmla="*/ 2147483647 h 2074"/>
                              <a:gd name="T28" fmla="*/ 2147483647 w 899"/>
                              <a:gd name="T29" fmla="*/ 2147483647 h 2074"/>
                              <a:gd name="T30" fmla="*/ 2147483647 w 899"/>
                              <a:gd name="T31" fmla="*/ 2147483647 h 2074"/>
                              <a:gd name="T32" fmla="*/ 2147483647 w 899"/>
                              <a:gd name="T33" fmla="*/ 2147483647 h 2074"/>
                              <a:gd name="T34" fmla="*/ 2147483647 w 899"/>
                              <a:gd name="T35" fmla="*/ 2147483647 h 2074"/>
                              <a:gd name="T36" fmla="*/ 2147483647 w 899"/>
                              <a:gd name="T37" fmla="*/ 2147483647 h 2074"/>
                              <a:gd name="T38" fmla="*/ 2147483647 w 899"/>
                              <a:gd name="T39" fmla="*/ 2147483647 h 2074"/>
                              <a:gd name="T40" fmla="*/ 2147483647 w 899"/>
                              <a:gd name="T41" fmla="*/ 2147483647 h 2074"/>
                              <a:gd name="T42" fmla="*/ 2147483647 w 899"/>
                              <a:gd name="T43" fmla="*/ 2147483647 h 2074"/>
                              <a:gd name="T44" fmla="*/ 2147483647 w 899"/>
                              <a:gd name="T45" fmla="*/ 2147483647 h 2074"/>
                              <a:gd name="T46" fmla="*/ 2147483647 w 899"/>
                              <a:gd name="T47" fmla="*/ 2147483647 h 2074"/>
                              <a:gd name="T48" fmla="*/ 2147483647 w 899"/>
                              <a:gd name="T49" fmla="*/ 2147483647 h 2074"/>
                              <a:gd name="T50" fmla="*/ 2147483647 w 899"/>
                              <a:gd name="T51" fmla="*/ 2147483647 h 2074"/>
                              <a:gd name="T52" fmla="*/ 2147483647 w 899"/>
                              <a:gd name="T53" fmla="*/ 2147483647 h 2074"/>
                              <a:gd name="T54" fmla="*/ 2147483647 w 899"/>
                              <a:gd name="T55" fmla="*/ 2147483647 h 2074"/>
                              <a:gd name="T56" fmla="*/ 2147483647 w 899"/>
                              <a:gd name="T57" fmla="*/ 2147483647 h 2074"/>
                              <a:gd name="T58" fmla="*/ 2147483647 w 899"/>
                              <a:gd name="T59" fmla="*/ 2147483647 h 2074"/>
                              <a:gd name="T60" fmla="*/ 2147483647 w 899"/>
                              <a:gd name="T61" fmla="*/ 2147483647 h 2074"/>
                              <a:gd name="T62" fmla="*/ 2147483647 w 899"/>
                              <a:gd name="T63" fmla="*/ 2147483647 h 2074"/>
                              <a:gd name="T64" fmla="*/ 2147483647 w 899"/>
                              <a:gd name="T65" fmla="*/ 2147483647 h 2074"/>
                              <a:gd name="T66" fmla="*/ 2147483647 w 899"/>
                              <a:gd name="T67" fmla="*/ 2147483647 h 2074"/>
                              <a:gd name="T68" fmla="*/ 2147483647 w 899"/>
                              <a:gd name="T69" fmla="*/ 2147483647 h 2074"/>
                              <a:gd name="T70" fmla="*/ 2147483647 w 899"/>
                              <a:gd name="T71" fmla="*/ 2147483647 h 2074"/>
                              <a:gd name="T72" fmla="*/ 2147483647 w 899"/>
                              <a:gd name="T73" fmla="*/ 2147483647 h 2074"/>
                              <a:gd name="T74" fmla="*/ 2147483647 w 899"/>
                              <a:gd name="T75" fmla="*/ 2147483647 h 2074"/>
                              <a:gd name="T76" fmla="*/ 2147483647 w 899"/>
                              <a:gd name="T77" fmla="*/ 2147483647 h 2074"/>
                              <a:gd name="T78" fmla="*/ 2147483647 w 899"/>
                              <a:gd name="T79" fmla="*/ 2147483647 h 2074"/>
                              <a:gd name="T80" fmla="*/ 2147483647 w 899"/>
                              <a:gd name="T81" fmla="*/ 2147483647 h 2074"/>
                              <a:gd name="T82" fmla="*/ 2147483647 w 899"/>
                              <a:gd name="T83" fmla="*/ 2147483647 h 2074"/>
                              <a:gd name="T84" fmla="*/ 2147483647 w 899"/>
                              <a:gd name="T85" fmla="*/ 2147483647 h 2074"/>
                              <a:gd name="T86" fmla="*/ 2147483647 w 899"/>
                              <a:gd name="T87" fmla="*/ 2147483647 h 2074"/>
                              <a:gd name="T88" fmla="*/ 2147483647 w 899"/>
                              <a:gd name="T89" fmla="*/ 2147483647 h 2074"/>
                              <a:gd name="T90" fmla="*/ 2147483647 w 899"/>
                              <a:gd name="T91" fmla="*/ 2147483647 h 2074"/>
                              <a:gd name="T92" fmla="*/ 2147483647 w 899"/>
                              <a:gd name="T93" fmla="*/ 2147483647 h 207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899"/>
                              <a:gd name="T142" fmla="*/ 0 h 2074"/>
                              <a:gd name="T143" fmla="*/ 899 w 899"/>
                              <a:gd name="T144" fmla="*/ 2074 h 207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899" h="2074">
                                <a:moveTo>
                                  <a:pt x="746" y="59"/>
                                </a:moveTo>
                                <a:lnTo>
                                  <a:pt x="770" y="101"/>
                                </a:lnTo>
                                <a:lnTo>
                                  <a:pt x="818" y="107"/>
                                </a:lnTo>
                                <a:lnTo>
                                  <a:pt x="769" y="163"/>
                                </a:lnTo>
                                <a:lnTo>
                                  <a:pt x="808" y="197"/>
                                </a:lnTo>
                                <a:lnTo>
                                  <a:pt x="835" y="229"/>
                                </a:lnTo>
                                <a:lnTo>
                                  <a:pt x="854" y="251"/>
                                </a:lnTo>
                                <a:lnTo>
                                  <a:pt x="860" y="283"/>
                                </a:lnTo>
                                <a:lnTo>
                                  <a:pt x="860" y="298"/>
                                </a:lnTo>
                                <a:lnTo>
                                  <a:pt x="863" y="322"/>
                                </a:lnTo>
                                <a:lnTo>
                                  <a:pt x="872" y="358"/>
                                </a:lnTo>
                                <a:lnTo>
                                  <a:pt x="883" y="392"/>
                                </a:lnTo>
                                <a:lnTo>
                                  <a:pt x="896" y="428"/>
                                </a:lnTo>
                                <a:lnTo>
                                  <a:pt x="899" y="464"/>
                                </a:lnTo>
                                <a:lnTo>
                                  <a:pt x="892" y="503"/>
                                </a:lnTo>
                                <a:lnTo>
                                  <a:pt x="871" y="523"/>
                                </a:lnTo>
                                <a:lnTo>
                                  <a:pt x="869" y="559"/>
                                </a:lnTo>
                                <a:lnTo>
                                  <a:pt x="871" y="587"/>
                                </a:lnTo>
                                <a:lnTo>
                                  <a:pt x="872" y="622"/>
                                </a:lnTo>
                                <a:lnTo>
                                  <a:pt x="844" y="626"/>
                                </a:lnTo>
                                <a:lnTo>
                                  <a:pt x="808" y="631"/>
                                </a:lnTo>
                                <a:lnTo>
                                  <a:pt x="779" y="635"/>
                                </a:lnTo>
                                <a:lnTo>
                                  <a:pt x="757" y="651"/>
                                </a:lnTo>
                                <a:lnTo>
                                  <a:pt x="722" y="692"/>
                                </a:lnTo>
                                <a:lnTo>
                                  <a:pt x="701" y="740"/>
                                </a:lnTo>
                                <a:lnTo>
                                  <a:pt x="682" y="790"/>
                                </a:lnTo>
                                <a:lnTo>
                                  <a:pt x="717" y="825"/>
                                </a:lnTo>
                                <a:lnTo>
                                  <a:pt x="694" y="861"/>
                                </a:lnTo>
                                <a:lnTo>
                                  <a:pt x="650" y="885"/>
                                </a:lnTo>
                                <a:lnTo>
                                  <a:pt x="615" y="907"/>
                                </a:lnTo>
                                <a:lnTo>
                                  <a:pt x="573" y="930"/>
                                </a:lnTo>
                                <a:lnTo>
                                  <a:pt x="565" y="963"/>
                                </a:lnTo>
                                <a:lnTo>
                                  <a:pt x="532" y="983"/>
                                </a:lnTo>
                                <a:lnTo>
                                  <a:pt x="516" y="1018"/>
                                </a:lnTo>
                                <a:lnTo>
                                  <a:pt x="483" y="1044"/>
                                </a:lnTo>
                                <a:lnTo>
                                  <a:pt x="478" y="1088"/>
                                </a:lnTo>
                                <a:lnTo>
                                  <a:pt x="472" y="1130"/>
                                </a:lnTo>
                                <a:lnTo>
                                  <a:pt x="456" y="1173"/>
                                </a:lnTo>
                                <a:lnTo>
                                  <a:pt x="452" y="1224"/>
                                </a:lnTo>
                                <a:lnTo>
                                  <a:pt x="416" y="1233"/>
                                </a:lnTo>
                                <a:lnTo>
                                  <a:pt x="424" y="1277"/>
                                </a:lnTo>
                                <a:lnTo>
                                  <a:pt x="424" y="1317"/>
                                </a:lnTo>
                                <a:lnTo>
                                  <a:pt x="432" y="1369"/>
                                </a:lnTo>
                                <a:lnTo>
                                  <a:pt x="468" y="1373"/>
                                </a:lnTo>
                                <a:lnTo>
                                  <a:pt x="492" y="1397"/>
                                </a:lnTo>
                                <a:lnTo>
                                  <a:pt x="512" y="1429"/>
                                </a:lnTo>
                                <a:lnTo>
                                  <a:pt x="540" y="1457"/>
                                </a:lnTo>
                                <a:lnTo>
                                  <a:pt x="539" y="1482"/>
                                </a:lnTo>
                                <a:lnTo>
                                  <a:pt x="524" y="1507"/>
                                </a:lnTo>
                                <a:lnTo>
                                  <a:pt x="504" y="1559"/>
                                </a:lnTo>
                                <a:lnTo>
                                  <a:pt x="503" y="1600"/>
                                </a:lnTo>
                                <a:lnTo>
                                  <a:pt x="475" y="1603"/>
                                </a:lnTo>
                                <a:lnTo>
                                  <a:pt x="455" y="1606"/>
                                </a:lnTo>
                                <a:lnTo>
                                  <a:pt x="422" y="1627"/>
                                </a:lnTo>
                                <a:lnTo>
                                  <a:pt x="403" y="1648"/>
                                </a:lnTo>
                                <a:lnTo>
                                  <a:pt x="393" y="1687"/>
                                </a:lnTo>
                                <a:lnTo>
                                  <a:pt x="383" y="1722"/>
                                </a:lnTo>
                                <a:lnTo>
                                  <a:pt x="374" y="1746"/>
                                </a:lnTo>
                                <a:lnTo>
                                  <a:pt x="389" y="1779"/>
                                </a:lnTo>
                                <a:lnTo>
                                  <a:pt x="382" y="1810"/>
                                </a:lnTo>
                                <a:lnTo>
                                  <a:pt x="368" y="1863"/>
                                </a:lnTo>
                                <a:lnTo>
                                  <a:pt x="356" y="1898"/>
                                </a:lnTo>
                                <a:lnTo>
                                  <a:pt x="348" y="1941"/>
                                </a:lnTo>
                                <a:lnTo>
                                  <a:pt x="328" y="1979"/>
                                </a:lnTo>
                                <a:lnTo>
                                  <a:pt x="289" y="1972"/>
                                </a:lnTo>
                                <a:lnTo>
                                  <a:pt x="251" y="1981"/>
                                </a:lnTo>
                                <a:lnTo>
                                  <a:pt x="222" y="1992"/>
                                </a:lnTo>
                                <a:lnTo>
                                  <a:pt x="193" y="2017"/>
                                </a:lnTo>
                                <a:lnTo>
                                  <a:pt x="197" y="2046"/>
                                </a:lnTo>
                                <a:lnTo>
                                  <a:pt x="192" y="2067"/>
                                </a:lnTo>
                                <a:lnTo>
                                  <a:pt x="158" y="2074"/>
                                </a:lnTo>
                                <a:lnTo>
                                  <a:pt x="108" y="2069"/>
                                </a:lnTo>
                                <a:lnTo>
                                  <a:pt x="113" y="2025"/>
                                </a:lnTo>
                                <a:lnTo>
                                  <a:pt x="99" y="1987"/>
                                </a:lnTo>
                                <a:lnTo>
                                  <a:pt x="75" y="1959"/>
                                </a:lnTo>
                                <a:lnTo>
                                  <a:pt x="92" y="1935"/>
                                </a:lnTo>
                                <a:lnTo>
                                  <a:pt x="107" y="1905"/>
                                </a:lnTo>
                                <a:lnTo>
                                  <a:pt x="86" y="1871"/>
                                </a:lnTo>
                                <a:lnTo>
                                  <a:pt x="69" y="1832"/>
                                </a:lnTo>
                                <a:lnTo>
                                  <a:pt x="41" y="1760"/>
                                </a:lnTo>
                                <a:lnTo>
                                  <a:pt x="37" y="1702"/>
                                </a:lnTo>
                                <a:lnTo>
                                  <a:pt x="44" y="1676"/>
                                </a:lnTo>
                                <a:lnTo>
                                  <a:pt x="21" y="1642"/>
                                </a:lnTo>
                                <a:lnTo>
                                  <a:pt x="13" y="1605"/>
                                </a:lnTo>
                                <a:lnTo>
                                  <a:pt x="0" y="1534"/>
                                </a:lnTo>
                                <a:lnTo>
                                  <a:pt x="21" y="1525"/>
                                </a:lnTo>
                                <a:lnTo>
                                  <a:pt x="30" y="1570"/>
                                </a:lnTo>
                                <a:lnTo>
                                  <a:pt x="49" y="1548"/>
                                </a:lnTo>
                                <a:lnTo>
                                  <a:pt x="54" y="1511"/>
                                </a:lnTo>
                                <a:lnTo>
                                  <a:pt x="67" y="1484"/>
                                </a:lnTo>
                                <a:lnTo>
                                  <a:pt x="51" y="1458"/>
                                </a:lnTo>
                                <a:lnTo>
                                  <a:pt x="71" y="1427"/>
                                </a:lnTo>
                                <a:lnTo>
                                  <a:pt x="94" y="1400"/>
                                </a:lnTo>
                                <a:lnTo>
                                  <a:pt x="111" y="1371"/>
                                </a:lnTo>
                                <a:lnTo>
                                  <a:pt x="113" y="1345"/>
                                </a:lnTo>
                                <a:lnTo>
                                  <a:pt x="129" y="1320"/>
                                </a:lnTo>
                                <a:lnTo>
                                  <a:pt x="111" y="1290"/>
                                </a:lnTo>
                                <a:lnTo>
                                  <a:pt x="109" y="1243"/>
                                </a:lnTo>
                                <a:lnTo>
                                  <a:pt x="131" y="1237"/>
                                </a:lnTo>
                                <a:lnTo>
                                  <a:pt x="153" y="1195"/>
                                </a:lnTo>
                                <a:lnTo>
                                  <a:pt x="133" y="1157"/>
                                </a:lnTo>
                                <a:lnTo>
                                  <a:pt x="112" y="1126"/>
                                </a:lnTo>
                                <a:lnTo>
                                  <a:pt x="107" y="1092"/>
                                </a:lnTo>
                                <a:lnTo>
                                  <a:pt x="109" y="1048"/>
                                </a:lnTo>
                                <a:lnTo>
                                  <a:pt x="108" y="1008"/>
                                </a:lnTo>
                                <a:lnTo>
                                  <a:pt x="110" y="971"/>
                                </a:lnTo>
                                <a:lnTo>
                                  <a:pt x="123" y="928"/>
                                </a:lnTo>
                                <a:lnTo>
                                  <a:pt x="114" y="886"/>
                                </a:lnTo>
                                <a:lnTo>
                                  <a:pt x="128" y="829"/>
                                </a:lnTo>
                                <a:lnTo>
                                  <a:pt x="155" y="788"/>
                                </a:lnTo>
                                <a:lnTo>
                                  <a:pt x="185" y="754"/>
                                </a:lnTo>
                                <a:lnTo>
                                  <a:pt x="222" y="747"/>
                                </a:lnTo>
                                <a:lnTo>
                                  <a:pt x="249" y="756"/>
                                </a:lnTo>
                                <a:lnTo>
                                  <a:pt x="265" y="744"/>
                                </a:lnTo>
                                <a:lnTo>
                                  <a:pt x="274" y="718"/>
                                </a:lnTo>
                                <a:lnTo>
                                  <a:pt x="267" y="690"/>
                                </a:lnTo>
                                <a:lnTo>
                                  <a:pt x="254" y="671"/>
                                </a:lnTo>
                                <a:lnTo>
                                  <a:pt x="258" y="637"/>
                                </a:lnTo>
                                <a:lnTo>
                                  <a:pt x="291" y="587"/>
                                </a:lnTo>
                                <a:lnTo>
                                  <a:pt x="310" y="535"/>
                                </a:lnTo>
                                <a:lnTo>
                                  <a:pt x="319" y="479"/>
                                </a:lnTo>
                                <a:lnTo>
                                  <a:pt x="316" y="419"/>
                                </a:lnTo>
                                <a:lnTo>
                                  <a:pt x="358" y="410"/>
                                </a:lnTo>
                                <a:lnTo>
                                  <a:pt x="380" y="352"/>
                                </a:lnTo>
                                <a:lnTo>
                                  <a:pt x="411" y="322"/>
                                </a:lnTo>
                                <a:lnTo>
                                  <a:pt x="424" y="287"/>
                                </a:lnTo>
                                <a:lnTo>
                                  <a:pt x="452" y="248"/>
                                </a:lnTo>
                                <a:lnTo>
                                  <a:pt x="433" y="191"/>
                                </a:lnTo>
                                <a:lnTo>
                                  <a:pt x="459" y="152"/>
                                </a:lnTo>
                                <a:lnTo>
                                  <a:pt x="485" y="106"/>
                                </a:lnTo>
                                <a:lnTo>
                                  <a:pt x="519" y="83"/>
                                </a:lnTo>
                                <a:lnTo>
                                  <a:pt x="538" y="101"/>
                                </a:lnTo>
                                <a:lnTo>
                                  <a:pt x="563" y="106"/>
                                </a:lnTo>
                                <a:lnTo>
                                  <a:pt x="571" y="64"/>
                                </a:lnTo>
                                <a:lnTo>
                                  <a:pt x="575" y="36"/>
                                </a:lnTo>
                                <a:lnTo>
                                  <a:pt x="575" y="7"/>
                                </a:lnTo>
                                <a:lnTo>
                                  <a:pt x="609" y="0"/>
                                </a:lnTo>
                                <a:lnTo>
                                  <a:pt x="638" y="17"/>
                                </a:lnTo>
                                <a:lnTo>
                                  <a:pt x="661" y="25"/>
                                </a:lnTo>
                                <a:lnTo>
                                  <a:pt x="684" y="50"/>
                                </a:lnTo>
                                <a:lnTo>
                                  <a:pt x="711" y="37"/>
                                </a:lnTo>
                                <a:lnTo>
                                  <a:pt x="746" y="5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5" name="Freeform 103"/>
                        <wps:cNvSpPr>
                          <a:spLocks/>
                        </wps:cNvSpPr>
                        <wps:spPr bwMode="auto">
                          <a:xfrm>
                            <a:off x="3080047" y="1111806"/>
                            <a:ext cx="462474" cy="557460"/>
                          </a:xfrm>
                          <a:custGeom>
                            <a:avLst/>
                            <a:gdLst>
                              <a:gd name="T0" fmla="*/ 327 w 2762250"/>
                              <a:gd name="T1" fmla="*/ 70 h 3324225"/>
                              <a:gd name="T2" fmla="*/ 307 w 2762250"/>
                              <a:gd name="T3" fmla="*/ 119 h 3324225"/>
                              <a:gd name="T4" fmla="*/ 266 w 2762250"/>
                              <a:gd name="T5" fmla="*/ 102 h 3324225"/>
                              <a:gd name="T6" fmla="*/ 234 w 2762250"/>
                              <a:gd name="T7" fmla="*/ 89 h 3324225"/>
                              <a:gd name="T8" fmla="*/ 214 w 2762250"/>
                              <a:gd name="T9" fmla="*/ 109 h 3324225"/>
                              <a:gd name="T10" fmla="*/ 193 w 2762250"/>
                              <a:gd name="T11" fmla="*/ 156 h 3324225"/>
                              <a:gd name="T12" fmla="*/ 168 w 2762250"/>
                              <a:gd name="T13" fmla="*/ 200 h 3324225"/>
                              <a:gd name="T14" fmla="*/ 157 w 2762250"/>
                              <a:gd name="T15" fmla="*/ 249 h 3324225"/>
                              <a:gd name="T16" fmla="*/ 138 w 2762250"/>
                              <a:gd name="T17" fmla="*/ 264 h 3324225"/>
                              <a:gd name="T18" fmla="*/ 121 w 2762250"/>
                              <a:gd name="T19" fmla="*/ 314 h 3324225"/>
                              <a:gd name="T20" fmla="*/ 125 w 2762250"/>
                              <a:gd name="T21" fmla="*/ 357 h 3324225"/>
                              <a:gd name="T22" fmla="*/ 124 w 2762250"/>
                              <a:gd name="T23" fmla="*/ 394 h 3324225"/>
                              <a:gd name="T24" fmla="*/ 107 w 2762250"/>
                              <a:gd name="T25" fmla="*/ 427 h 3324225"/>
                              <a:gd name="T26" fmla="*/ 99 w 2762250"/>
                              <a:gd name="T27" fmla="*/ 443 h 3324225"/>
                              <a:gd name="T28" fmla="*/ 65 w 2762250"/>
                              <a:gd name="T29" fmla="*/ 467 h 3324225"/>
                              <a:gd name="T30" fmla="*/ 23 w 2762250"/>
                              <a:gd name="T31" fmla="*/ 480 h 3324225"/>
                              <a:gd name="T32" fmla="*/ 1 w 2762250"/>
                              <a:gd name="T33" fmla="*/ 436 h 3324225"/>
                              <a:gd name="T34" fmla="*/ 20 w 2762250"/>
                              <a:gd name="T35" fmla="*/ 422 h 3324225"/>
                              <a:gd name="T36" fmla="*/ 0 w 2762250"/>
                              <a:gd name="T37" fmla="*/ 413 h 3324225"/>
                              <a:gd name="T38" fmla="*/ 16 w 2762250"/>
                              <a:gd name="T39" fmla="*/ 402 h 3324225"/>
                              <a:gd name="T40" fmla="*/ 10 w 2762250"/>
                              <a:gd name="T41" fmla="*/ 398 h 3324225"/>
                              <a:gd name="T42" fmla="*/ 1 w 2762250"/>
                              <a:gd name="T43" fmla="*/ 369 h 3324225"/>
                              <a:gd name="T44" fmla="*/ 32 w 2762250"/>
                              <a:gd name="T45" fmla="*/ 367 h 3324225"/>
                              <a:gd name="T46" fmla="*/ 6 w 2762250"/>
                              <a:gd name="T47" fmla="*/ 350 h 3324225"/>
                              <a:gd name="T48" fmla="*/ 16 w 2762250"/>
                              <a:gd name="T49" fmla="*/ 335 h 3324225"/>
                              <a:gd name="T50" fmla="*/ 34 w 2762250"/>
                              <a:gd name="T51" fmla="*/ 316 h 3324225"/>
                              <a:gd name="T52" fmla="*/ 40 w 2762250"/>
                              <a:gd name="T53" fmla="*/ 307 h 3324225"/>
                              <a:gd name="T54" fmla="*/ 63 w 2762250"/>
                              <a:gd name="T55" fmla="*/ 306 h 3324225"/>
                              <a:gd name="T56" fmla="*/ 80 w 2762250"/>
                              <a:gd name="T57" fmla="*/ 279 h 3324225"/>
                              <a:gd name="T58" fmla="*/ 107 w 2762250"/>
                              <a:gd name="T59" fmla="*/ 276 h 3324225"/>
                              <a:gd name="T60" fmla="*/ 98 w 2762250"/>
                              <a:gd name="T61" fmla="*/ 276 h 3324225"/>
                              <a:gd name="T62" fmla="*/ 97 w 2762250"/>
                              <a:gd name="T63" fmla="*/ 253 h 3324225"/>
                              <a:gd name="T64" fmla="*/ 115 w 2762250"/>
                              <a:gd name="T65" fmla="*/ 240 h 3324225"/>
                              <a:gd name="T66" fmla="*/ 137 w 2762250"/>
                              <a:gd name="T67" fmla="*/ 219 h 3324225"/>
                              <a:gd name="T68" fmla="*/ 137 w 2762250"/>
                              <a:gd name="T69" fmla="*/ 194 h 3324225"/>
                              <a:gd name="T70" fmla="*/ 154 w 2762250"/>
                              <a:gd name="T71" fmla="*/ 156 h 3324225"/>
                              <a:gd name="T72" fmla="*/ 178 w 2762250"/>
                              <a:gd name="T73" fmla="*/ 124 h 3324225"/>
                              <a:gd name="T74" fmla="*/ 187 w 2762250"/>
                              <a:gd name="T75" fmla="*/ 104 h 3324225"/>
                              <a:gd name="T76" fmla="*/ 190 w 2762250"/>
                              <a:gd name="T77" fmla="*/ 89 h 3324225"/>
                              <a:gd name="T78" fmla="*/ 220 w 2762250"/>
                              <a:gd name="T79" fmla="*/ 77 h 3324225"/>
                              <a:gd name="T80" fmla="*/ 226 w 2762250"/>
                              <a:gd name="T81" fmla="*/ 64 h 3324225"/>
                              <a:gd name="T82" fmla="*/ 263 w 2762250"/>
                              <a:gd name="T83" fmla="*/ 63 h 3324225"/>
                              <a:gd name="T84" fmla="*/ 275 w 2762250"/>
                              <a:gd name="T85" fmla="*/ 44 h 3324225"/>
                              <a:gd name="T86" fmla="*/ 272 w 2762250"/>
                              <a:gd name="T87" fmla="*/ 34 h 3324225"/>
                              <a:gd name="T88" fmla="*/ 302 w 2762250"/>
                              <a:gd name="T89" fmla="*/ 34 h 3324225"/>
                              <a:gd name="T90" fmla="*/ 313 w 2762250"/>
                              <a:gd name="T91" fmla="*/ 11 h 3324225"/>
                              <a:gd name="T92" fmla="*/ 316 w 2762250"/>
                              <a:gd name="T93" fmla="*/ 31 h 3324225"/>
                              <a:gd name="T94" fmla="*/ 335 w 2762250"/>
                              <a:gd name="T95" fmla="*/ 17 h 3324225"/>
                              <a:gd name="T96" fmla="*/ 345 w 2762250"/>
                              <a:gd name="T97" fmla="*/ 11 h 3324225"/>
                              <a:gd name="T98" fmla="*/ 364 w 2762250"/>
                              <a:gd name="T99" fmla="*/ 13 h 3324225"/>
                              <a:gd name="T100" fmla="*/ 365 w 2762250"/>
                              <a:gd name="T101" fmla="*/ 23 h 3324225"/>
                              <a:gd name="T102" fmla="*/ 385 w 2762250"/>
                              <a:gd name="T103" fmla="*/ 25 h 3324225"/>
                              <a:gd name="T104" fmla="*/ 399 w 2762250"/>
                              <a:gd name="T105" fmla="*/ 47 h 3324225"/>
                              <a:gd name="T106" fmla="*/ 377 w 2762250"/>
                              <a:gd name="T107" fmla="*/ 51 h 3324225"/>
                              <a:gd name="T108" fmla="*/ 366 w 2762250"/>
                              <a:gd name="T109" fmla="*/ 65 h 332422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62250"/>
                              <a:gd name="T166" fmla="*/ 0 h 3324225"/>
                              <a:gd name="T167" fmla="*/ 2762250 w 2762250"/>
                              <a:gd name="T168" fmla="*/ 3324225 h 332422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62250" h="3324225">
                                <a:moveTo>
                                  <a:pt x="2462213" y="395288"/>
                                </a:moveTo>
                                <a:lnTo>
                                  <a:pt x="2401888" y="369888"/>
                                </a:lnTo>
                                <a:lnTo>
                                  <a:pt x="2365375" y="369888"/>
                                </a:lnTo>
                                <a:lnTo>
                                  <a:pt x="2295525" y="395288"/>
                                </a:lnTo>
                                <a:lnTo>
                                  <a:pt x="2259013" y="476250"/>
                                </a:lnTo>
                                <a:lnTo>
                                  <a:pt x="2257425" y="547688"/>
                                </a:lnTo>
                                <a:lnTo>
                                  <a:pt x="2219325" y="636588"/>
                                </a:lnTo>
                                <a:lnTo>
                                  <a:pt x="2220913" y="674688"/>
                                </a:lnTo>
                                <a:lnTo>
                                  <a:pt x="2178050" y="728663"/>
                                </a:lnTo>
                                <a:lnTo>
                                  <a:pt x="2120900" y="812800"/>
                                </a:lnTo>
                                <a:lnTo>
                                  <a:pt x="2068513" y="757238"/>
                                </a:lnTo>
                                <a:lnTo>
                                  <a:pt x="2014538" y="742950"/>
                                </a:lnTo>
                                <a:lnTo>
                                  <a:pt x="1943100" y="781050"/>
                                </a:lnTo>
                                <a:lnTo>
                                  <a:pt x="1873250" y="771525"/>
                                </a:lnTo>
                                <a:lnTo>
                                  <a:pt x="1835150" y="700088"/>
                                </a:lnTo>
                                <a:lnTo>
                                  <a:pt x="1784350" y="669925"/>
                                </a:lnTo>
                                <a:lnTo>
                                  <a:pt x="1739900" y="688975"/>
                                </a:lnTo>
                                <a:lnTo>
                                  <a:pt x="1704975" y="649288"/>
                                </a:lnTo>
                                <a:lnTo>
                                  <a:pt x="1668463" y="638175"/>
                                </a:lnTo>
                                <a:lnTo>
                                  <a:pt x="1617663" y="611188"/>
                                </a:lnTo>
                                <a:lnTo>
                                  <a:pt x="1570038" y="622300"/>
                                </a:lnTo>
                                <a:lnTo>
                                  <a:pt x="1570038" y="668338"/>
                                </a:lnTo>
                                <a:lnTo>
                                  <a:pt x="1547813" y="779463"/>
                                </a:lnTo>
                                <a:lnTo>
                                  <a:pt x="1509713" y="769938"/>
                                </a:lnTo>
                                <a:lnTo>
                                  <a:pt x="1479550" y="742950"/>
                                </a:lnTo>
                                <a:lnTo>
                                  <a:pt x="1423988" y="779463"/>
                                </a:lnTo>
                                <a:lnTo>
                                  <a:pt x="1385888" y="849313"/>
                                </a:lnTo>
                                <a:lnTo>
                                  <a:pt x="1344613" y="917575"/>
                                </a:lnTo>
                                <a:lnTo>
                                  <a:pt x="1373188" y="1003300"/>
                                </a:lnTo>
                                <a:lnTo>
                                  <a:pt x="1330325" y="1066800"/>
                                </a:lnTo>
                                <a:lnTo>
                                  <a:pt x="1308100" y="1120775"/>
                                </a:lnTo>
                                <a:lnTo>
                                  <a:pt x="1260475" y="1173163"/>
                                </a:lnTo>
                                <a:lnTo>
                                  <a:pt x="1225550" y="1263650"/>
                                </a:lnTo>
                                <a:lnTo>
                                  <a:pt x="1158875" y="1276350"/>
                                </a:lnTo>
                                <a:lnTo>
                                  <a:pt x="1162050" y="1370013"/>
                                </a:lnTo>
                                <a:lnTo>
                                  <a:pt x="1149350" y="1457325"/>
                                </a:lnTo>
                                <a:lnTo>
                                  <a:pt x="1114425" y="1547813"/>
                                </a:lnTo>
                                <a:lnTo>
                                  <a:pt x="1066800" y="1622425"/>
                                </a:lnTo>
                                <a:lnTo>
                                  <a:pt x="1058863" y="1676400"/>
                                </a:lnTo>
                                <a:lnTo>
                                  <a:pt x="1082675" y="1708150"/>
                                </a:lnTo>
                                <a:lnTo>
                                  <a:pt x="1092200" y="1751013"/>
                                </a:lnTo>
                                <a:lnTo>
                                  <a:pt x="1077913" y="1792288"/>
                                </a:lnTo>
                                <a:lnTo>
                                  <a:pt x="1052513" y="1809750"/>
                                </a:lnTo>
                                <a:lnTo>
                                  <a:pt x="1008063" y="1793875"/>
                                </a:lnTo>
                                <a:lnTo>
                                  <a:pt x="950913" y="1806575"/>
                                </a:lnTo>
                                <a:lnTo>
                                  <a:pt x="901700" y="1860550"/>
                                </a:lnTo>
                                <a:lnTo>
                                  <a:pt x="858838" y="1925638"/>
                                </a:lnTo>
                                <a:lnTo>
                                  <a:pt x="838200" y="2016125"/>
                                </a:lnTo>
                                <a:lnTo>
                                  <a:pt x="850900" y="2084388"/>
                                </a:lnTo>
                                <a:lnTo>
                                  <a:pt x="833438" y="2151063"/>
                                </a:lnTo>
                                <a:lnTo>
                                  <a:pt x="828675" y="2216150"/>
                                </a:lnTo>
                                <a:lnTo>
                                  <a:pt x="830263" y="2274888"/>
                                </a:lnTo>
                                <a:lnTo>
                                  <a:pt x="828675" y="2344738"/>
                                </a:lnTo>
                                <a:lnTo>
                                  <a:pt x="835025" y="2400300"/>
                                </a:lnTo>
                                <a:lnTo>
                                  <a:pt x="865188" y="2446338"/>
                                </a:lnTo>
                                <a:lnTo>
                                  <a:pt x="900113" y="2508250"/>
                                </a:lnTo>
                                <a:lnTo>
                                  <a:pt x="865188" y="2573338"/>
                                </a:lnTo>
                                <a:lnTo>
                                  <a:pt x="828675" y="2582863"/>
                                </a:lnTo>
                                <a:lnTo>
                                  <a:pt x="836613" y="2660650"/>
                                </a:lnTo>
                                <a:lnTo>
                                  <a:pt x="858838" y="2700338"/>
                                </a:lnTo>
                                <a:lnTo>
                                  <a:pt x="838200" y="2746375"/>
                                </a:lnTo>
                                <a:lnTo>
                                  <a:pt x="835025" y="2787650"/>
                                </a:lnTo>
                                <a:lnTo>
                                  <a:pt x="804863" y="2833688"/>
                                </a:lnTo>
                                <a:lnTo>
                                  <a:pt x="768350" y="2876550"/>
                                </a:lnTo>
                                <a:lnTo>
                                  <a:pt x="738188" y="2925763"/>
                                </a:lnTo>
                                <a:lnTo>
                                  <a:pt x="759954" y="2960937"/>
                                </a:lnTo>
                                <a:lnTo>
                                  <a:pt x="742950" y="3008313"/>
                                </a:lnTo>
                                <a:lnTo>
                                  <a:pt x="733425" y="3068638"/>
                                </a:lnTo>
                                <a:lnTo>
                                  <a:pt x="706438" y="3103563"/>
                                </a:lnTo>
                                <a:lnTo>
                                  <a:pt x="686135" y="3032375"/>
                                </a:lnTo>
                                <a:lnTo>
                                  <a:pt x="652798" y="3049043"/>
                                </a:lnTo>
                                <a:lnTo>
                                  <a:pt x="636588" y="3070225"/>
                                </a:lnTo>
                                <a:lnTo>
                                  <a:pt x="585788" y="3114675"/>
                                </a:lnTo>
                                <a:lnTo>
                                  <a:pt x="515938" y="3152775"/>
                                </a:lnTo>
                                <a:lnTo>
                                  <a:pt x="446088" y="3197225"/>
                                </a:lnTo>
                                <a:lnTo>
                                  <a:pt x="407988" y="3228975"/>
                                </a:lnTo>
                                <a:lnTo>
                                  <a:pt x="382588" y="3279775"/>
                                </a:lnTo>
                                <a:lnTo>
                                  <a:pt x="325438" y="3317875"/>
                                </a:lnTo>
                                <a:lnTo>
                                  <a:pt x="242888" y="3324225"/>
                                </a:lnTo>
                                <a:lnTo>
                                  <a:pt x="160338" y="3286125"/>
                                </a:lnTo>
                                <a:lnTo>
                                  <a:pt x="109538" y="3241675"/>
                                </a:lnTo>
                                <a:lnTo>
                                  <a:pt x="79375" y="3163888"/>
                                </a:lnTo>
                                <a:lnTo>
                                  <a:pt x="11113" y="3087688"/>
                                </a:lnTo>
                                <a:lnTo>
                                  <a:pt x="7938" y="3033713"/>
                                </a:lnTo>
                                <a:lnTo>
                                  <a:pt x="9525" y="2984500"/>
                                </a:lnTo>
                                <a:lnTo>
                                  <a:pt x="47625" y="2979738"/>
                                </a:lnTo>
                                <a:lnTo>
                                  <a:pt x="77788" y="3024188"/>
                                </a:lnTo>
                                <a:lnTo>
                                  <a:pt x="76200" y="2959100"/>
                                </a:lnTo>
                                <a:lnTo>
                                  <a:pt x="104775" y="2925763"/>
                                </a:lnTo>
                                <a:lnTo>
                                  <a:pt x="134938" y="2889250"/>
                                </a:lnTo>
                                <a:lnTo>
                                  <a:pt x="123825" y="2854325"/>
                                </a:lnTo>
                                <a:lnTo>
                                  <a:pt x="93663" y="2879725"/>
                                </a:lnTo>
                                <a:lnTo>
                                  <a:pt x="60325" y="2886075"/>
                                </a:lnTo>
                                <a:lnTo>
                                  <a:pt x="9525" y="2898775"/>
                                </a:lnTo>
                                <a:lnTo>
                                  <a:pt x="0" y="2825750"/>
                                </a:lnTo>
                                <a:lnTo>
                                  <a:pt x="26988" y="2820988"/>
                                </a:lnTo>
                                <a:lnTo>
                                  <a:pt x="61913" y="2832100"/>
                                </a:lnTo>
                                <a:lnTo>
                                  <a:pt x="93663" y="2817813"/>
                                </a:lnTo>
                                <a:lnTo>
                                  <a:pt x="65088" y="2782888"/>
                                </a:lnTo>
                                <a:lnTo>
                                  <a:pt x="111125" y="2752725"/>
                                </a:lnTo>
                                <a:lnTo>
                                  <a:pt x="141288" y="2711450"/>
                                </a:lnTo>
                                <a:lnTo>
                                  <a:pt x="203200" y="2665413"/>
                                </a:lnTo>
                                <a:lnTo>
                                  <a:pt x="161925" y="2652713"/>
                                </a:lnTo>
                                <a:lnTo>
                                  <a:pt x="112713" y="2679700"/>
                                </a:lnTo>
                                <a:lnTo>
                                  <a:pt x="69850" y="2722563"/>
                                </a:lnTo>
                                <a:lnTo>
                                  <a:pt x="47625" y="2690813"/>
                                </a:lnTo>
                                <a:lnTo>
                                  <a:pt x="7938" y="2671763"/>
                                </a:lnTo>
                                <a:lnTo>
                                  <a:pt x="23813" y="2620963"/>
                                </a:lnTo>
                                <a:lnTo>
                                  <a:pt x="36513" y="2573338"/>
                                </a:lnTo>
                                <a:lnTo>
                                  <a:pt x="4763" y="2528888"/>
                                </a:lnTo>
                                <a:lnTo>
                                  <a:pt x="11113" y="2489200"/>
                                </a:lnTo>
                                <a:lnTo>
                                  <a:pt x="68263" y="2506663"/>
                                </a:lnTo>
                                <a:lnTo>
                                  <a:pt x="117475" y="2505075"/>
                                </a:lnTo>
                                <a:lnTo>
                                  <a:pt x="171450" y="2524125"/>
                                </a:lnTo>
                                <a:lnTo>
                                  <a:pt x="220663" y="2513013"/>
                                </a:lnTo>
                                <a:lnTo>
                                  <a:pt x="249238" y="2516188"/>
                                </a:lnTo>
                                <a:lnTo>
                                  <a:pt x="295275" y="2451100"/>
                                </a:lnTo>
                                <a:lnTo>
                                  <a:pt x="104775" y="2463800"/>
                                </a:lnTo>
                                <a:lnTo>
                                  <a:pt x="22225" y="2433638"/>
                                </a:lnTo>
                                <a:lnTo>
                                  <a:pt x="41275" y="2397125"/>
                                </a:lnTo>
                                <a:lnTo>
                                  <a:pt x="55563" y="2352675"/>
                                </a:lnTo>
                                <a:lnTo>
                                  <a:pt x="38100" y="2263775"/>
                                </a:lnTo>
                                <a:lnTo>
                                  <a:pt x="60325" y="2249488"/>
                                </a:lnTo>
                                <a:lnTo>
                                  <a:pt x="85725" y="2306638"/>
                                </a:lnTo>
                                <a:lnTo>
                                  <a:pt x="109538" y="2295525"/>
                                </a:lnTo>
                                <a:lnTo>
                                  <a:pt x="87313" y="2236788"/>
                                </a:lnTo>
                                <a:lnTo>
                                  <a:pt x="111125" y="2212975"/>
                                </a:lnTo>
                                <a:lnTo>
                                  <a:pt x="165100" y="2244725"/>
                                </a:lnTo>
                                <a:lnTo>
                                  <a:pt x="201613" y="2193925"/>
                                </a:lnTo>
                                <a:lnTo>
                                  <a:pt x="236538" y="2162175"/>
                                </a:lnTo>
                                <a:lnTo>
                                  <a:pt x="246063" y="2116138"/>
                                </a:lnTo>
                                <a:lnTo>
                                  <a:pt x="293688" y="2151063"/>
                                </a:lnTo>
                                <a:lnTo>
                                  <a:pt x="328613" y="2152650"/>
                                </a:lnTo>
                                <a:lnTo>
                                  <a:pt x="341313" y="2117725"/>
                                </a:lnTo>
                                <a:lnTo>
                                  <a:pt x="279400" y="2098675"/>
                                </a:lnTo>
                                <a:lnTo>
                                  <a:pt x="263525" y="2035175"/>
                                </a:lnTo>
                                <a:lnTo>
                                  <a:pt x="306388" y="2063750"/>
                                </a:lnTo>
                                <a:lnTo>
                                  <a:pt x="387350" y="2051050"/>
                                </a:lnTo>
                                <a:lnTo>
                                  <a:pt x="393700" y="2097088"/>
                                </a:lnTo>
                                <a:lnTo>
                                  <a:pt x="433388" y="2093913"/>
                                </a:lnTo>
                                <a:lnTo>
                                  <a:pt x="434975" y="2024063"/>
                                </a:lnTo>
                                <a:lnTo>
                                  <a:pt x="442913" y="1965325"/>
                                </a:lnTo>
                                <a:lnTo>
                                  <a:pt x="490538" y="1920875"/>
                                </a:lnTo>
                                <a:lnTo>
                                  <a:pt x="538163" y="1958975"/>
                                </a:lnTo>
                                <a:lnTo>
                                  <a:pt x="554038" y="1911350"/>
                                </a:lnTo>
                                <a:lnTo>
                                  <a:pt x="588963" y="1919288"/>
                                </a:lnTo>
                                <a:lnTo>
                                  <a:pt x="609600" y="1957388"/>
                                </a:lnTo>
                                <a:lnTo>
                                  <a:pt x="654050" y="1931988"/>
                                </a:lnTo>
                                <a:lnTo>
                                  <a:pt x="706438" y="1930400"/>
                                </a:lnTo>
                                <a:lnTo>
                                  <a:pt x="735013" y="1890713"/>
                                </a:lnTo>
                                <a:lnTo>
                                  <a:pt x="769938" y="1878013"/>
                                </a:lnTo>
                                <a:lnTo>
                                  <a:pt x="763588" y="1808163"/>
                                </a:lnTo>
                                <a:lnTo>
                                  <a:pt x="735013" y="1828800"/>
                                </a:lnTo>
                                <a:lnTo>
                                  <a:pt x="714375" y="1860550"/>
                                </a:lnTo>
                                <a:lnTo>
                                  <a:pt x="674688" y="1889125"/>
                                </a:lnTo>
                                <a:lnTo>
                                  <a:pt x="650875" y="1914525"/>
                                </a:lnTo>
                                <a:lnTo>
                                  <a:pt x="604838" y="1889125"/>
                                </a:lnTo>
                                <a:lnTo>
                                  <a:pt x="596900" y="1849438"/>
                                </a:lnTo>
                                <a:lnTo>
                                  <a:pt x="625475" y="1797050"/>
                                </a:lnTo>
                                <a:lnTo>
                                  <a:pt x="671513" y="1730375"/>
                                </a:lnTo>
                                <a:lnTo>
                                  <a:pt x="719138" y="1711325"/>
                                </a:lnTo>
                                <a:lnTo>
                                  <a:pt x="736600" y="1673225"/>
                                </a:lnTo>
                                <a:lnTo>
                                  <a:pt x="774700" y="1709738"/>
                                </a:lnTo>
                                <a:lnTo>
                                  <a:pt x="830263" y="1662113"/>
                                </a:lnTo>
                                <a:lnTo>
                                  <a:pt x="790575" y="1641475"/>
                                </a:lnTo>
                                <a:lnTo>
                                  <a:pt x="838200" y="1604963"/>
                                </a:lnTo>
                                <a:lnTo>
                                  <a:pt x="828675" y="1535113"/>
                                </a:lnTo>
                                <a:lnTo>
                                  <a:pt x="874713" y="1512888"/>
                                </a:lnTo>
                                <a:lnTo>
                                  <a:pt x="903288" y="1524000"/>
                                </a:lnTo>
                                <a:lnTo>
                                  <a:pt x="947738" y="1500188"/>
                                </a:lnTo>
                                <a:lnTo>
                                  <a:pt x="890588" y="1462088"/>
                                </a:lnTo>
                                <a:lnTo>
                                  <a:pt x="955675" y="1433513"/>
                                </a:lnTo>
                                <a:lnTo>
                                  <a:pt x="901700" y="1384300"/>
                                </a:lnTo>
                                <a:lnTo>
                                  <a:pt x="942975" y="1377950"/>
                                </a:lnTo>
                                <a:lnTo>
                                  <a:pt x="942975" y="1328738"/>
                                </a:lnTo>
                                <a:lnTo>
                                  <a:pt x="966788" y="1274763"/>
                                </a:lnTo>
                                <a:lnTo>
                                  <a:pt x="998538" y="1270000"/>
                                </a:lnTo>
                                <a:lnTo>
                                  <a:pt x="1011238" y="1195388"/>
                                </a:lnTo>
                                <a:lnTo>
                                  <a:pt x="1044575" y="1117600"/>
                                </a:lnTo>
                                <a:lnTo>
                                  <a:pt x="1065213" y="1069975"/>
                                </a:lnTo>
                                <a:lnTo>
                                  <a:pt x="1092200" y="1025525"/>
                                </a:lnTo>
                                <a:lnTo>
                                  <a:pt x="1139825" y="1011238"/>
                                </a:lnTo>
                                <a:lnTo>
                                  <a:pt x="1152525" y="950913"/>
                                </a:lnTo>
                                <a:lnTo>
                                  <a:pt x="1181100" y="890588"/>
                                </a:lnTo>
                                <a:lnTo>
                                  <a:pt x="1227138" y="850900"/>
                                </a:lnTo>
                                <a:lnTo>
                                  <a:pt x="1198563" y="822325"/>
                                </a:lnTo>
                                <a:lnTo>
                                  <a:pt x="1212850" y="779463"/>
                                </a:lnTo>
                                <a:lnTo>
                                  <a:pt x="1257300" y="768350"/>
                                </a:lnTo>
                                <a:lnTo>
                                  <a:pt x="1322388" y="766763"/>
                                </a:lnTo>
                                <a:lnTo>
                                  <a:pt x="1293813" y="714375"/>
                                </a:lnTo>
                                <a:lnTo>
                                  <a:pt x="1347788" y="695325"/>
                                </a:lnTo>
                                <a:lnTo>
                                  <a:pt x="1373188" y="681038"/>
                                </a:lnTo>
                                <a:lnTo>
                                  <a:pt x="1395413" y="650875"/>
                                </a:lnTo>
                                <a:lnTo>
                                  <a:pt x="1323975" y="641350"/>
                                </a:lnTo>
                                <a:lnTo>
                                  <a:pt x="1309688" y="609600"/>
                                </a:lnTo>
                                <a:lnTo>
                                  <a:pt x="1339850" y="561975"/>
                                </a:lnTo>
                                <a:lnTo>
                                  <a:pt x="1387475" y="552450"/>
                                </a:lnTo>
                                <a:lnTo>
                                  <a:pt x="1430338" y="569913"/>
                                </a:lnTo>
                                <a:lnTo>
                                  <a:pt x="1474788" y="563563"/>
                                </a:lnTo>
                                <a:lnTo>
                                  <a:pt x="1519238" y="525463"/>
                                </a:lnTo>
                                <a:lnTo>
                                  <a:pt x="1508125" y="471488"/>
                                </a:lnTo>
                                <a:lnTo>
                                  <a:pt x="1471613" y="384175"/>
                                </a:lnTo>
                                <a:lnTo>
                                  <a:pt x="1516063" y="338138"/>
                                </a:lnTo>
                                <a:lnTo>
                                  <a:pt x="1566863" y="371475"/>
                                </a:lnTo>
                                <a:lnTo>
                                  <a:pt x="1562100" y="436563"/>
                                </a:lnTo>
                                <a:lnTo>
                                  <a:pt x="1624013" y="471488"/>
                                </a:lnTo>
                                <a:lnTo>
                                  <a:pt x="1701800" y="457200"/>
                                </a:lnTo>
                                <a:lnTo>
                                  <a:pt x="1738313" y="400050"/>
                                </a:lnTo>
                                <a:lnTo>
                                  <a:pt x="1776413" y="436563"/>
                                </a:lnTo>
                                <a:lnTo>
                                  <a:pt x="1811338" y="433388"/>
                                </a:lnTo>
                                <a:lnTo>
                                  <a:pt x="1811338" y="393700"/>
                                </a:lnTo>
                                <a:lnTo>
                                  <a:pt x="1776413" y="333375"/>
                                </a:lnTo>
                                <a:lnTo>
                                  <a:pt x="1795463" y="293688"/>
                                </a:lnTo>
                                <a:lnTo>
                                  <a:pt x="1838325" y="303213"/>
                                </a:lnTo>
                                <a:lnTo>
                                  <a:pt x="1895475" y="304800"/>
                                </a:lnTo>
                                <a:lnTo>
                                  <a:pt x="1901825" y="374650"/>
                                </a:lnTo>
                                <a:lnTo>
                                  <a:pt x="1924050" y="404813"/>
                                </a:lnTo>
                                <a:lnTo>
                                  <a:pt x="1971675" y="388938"/>
                                </a:lnTo>
                                <a:lnTo>
                                  <a:pt x="1954213" y="307975"/>
                                </a:lnTo>
                                <a:lnTo>
                                  <a:pt x="1876425" y="231775"/>
                                </a:lnTo>
                                <a:lnTo>
                                  <a:pt x="1897063" y="190500"/>
                                </a:lnTo>
                                <a:lnTo>
                                  <a:pt x="1979613" y="204788"/>
                                </a:lnTo>
                                <a:lnTo>
                                  <a:pt x="2020888" y="207963"/>
                                </a:lnTo>
                                <a:lnTo>
                                  <a:pt x="2068513" y="149225"/>
                                </a:lnTo>
                                <a:lnTo>
                                  <a:pt x="2081213" y="233363"/>
                                </a:lnTo>
                                <a:lnTo>
                                  <a:pt x="2128838" y="219075"/>
                                </a:lnTo>
                                <a:lnTo>
                                  <a:pt x="2111375" y="185738"/>
                                </a:lnTo>
                                <a:lnTo>
                                  <a:pt x="2114550" y="138113"/>
                                </a:lnTo>
                                <a:lnTo>
                                  <a:pt x="2128838" y="98425"/>
                                </a:lnTo>
                                <a:lnTo>
                                  <a:pt x="2157413" y="73025"/>
                                </a:lnTo>
                                <a:lnTo>
                                  <a:pt x="2187575" y="57150"/>
                                </a:lnTo>
                                <a:lnTo>
                                  <a:pt x="2198688" y="15875"/>
                                </a:lnTo>
                                <a:lnTo>
                                  <a:pt x="2230438" y="0"/>
                                </a:lnTo>
                                <a:lnTo>
                                  <a:pt x="2209800" y="147638"/>
                                </a:lnTo>
                                <a:lnTo>
                                  <a:pt x="2181225" y="212725"/>
                                </a:lnTo>
                                <a:lnTo>
                                  <a:pt x="2143125" y="304800"/>
                                </a:lnTo>
                                <a:lnTo>
                                  <a:pt x="2128838" y="376238"/>
                                </a:lnTo>
                                <a:lnTo>
                                  <a:pt x="2173288" y="331788"/>
                                </a:lnTo>
                                <a:lnTo>
                                  <a:pt x="2287588" y="90488"/>
                                </a:lnTo>
                                <a:lnTo>
                                  <a:pt x="2311400" y="117475"/>
                                </a:lnTo>
                                <a:lnTo>
                                  <a:pt x="2292350" y="261938"/>
                                </a:lnTo>
                                <a:lnTo>
                                  <a:pt x="2343150" y="255588"/>
                                </a:lnTo>
                                <a:lnTo>
                                  <a:pt x="2371725" y="200025"/>
                                </a:lnTo>
                                <a:lnTo>
                                  <a:pt x="2378075" y="147638"/>
                                </a:lnTo>
                                <a:lnTo>
                                  <a:pt x="2378075" y="74613"/>
                                </a:lnTo>
                                <a:lnTo>
                                  <a:pt x="2395538" y="41275"/>
                                </a:lnTo>
                                <a:lnTo>
                                  <a:pt x="2424113" y="20638"/>
                                </a:lnTo>
                                <a:lnTo>
                                  <a:pt x="2449513" y="47625"/>
                                </a:lnTo>
                                <a:lnTo>
                                  <a:pt x="2479675" y="76200"/>
                                </a:lnTo>
                                <a:lnTo>
                                  <a:pt x="2509838" y="88900"/>
                                </a:lnTo>
                                <a:lnTo>
                                  <a:pt x="2471738" y="150813"/>
                                </a:lnTo>
                                <a:lnTo>
                                  <a:pt x="2452688" y="195263"/>
                                </a:lnTo>
                                <a:lnTo>
                                  <a:pt x="2462213" y="227013"/>
                                </a:lnTo>
                                <a:lnTo>
                                  <a:pt x="2501900" y="209550"/>
                                </a:lnTo>
                                <a:lnTo>
                                  <a:pt x="2516188" y="155575"/>
                                </a:lnTo>
                                <a:lnTo>
                                  <a:pt x="2552700" y="114300"/>
                                </a:lnTo>
                                <a:lnTo>
                                  <a:pt x="2581275" y="119063"/>
                                </a:lnTo>
                                <a:lnTo>
                                  <a:pt x="2592388" y="142875"/>
                                </a:lnTo>
                                <a:lnTo>
                                  <a:pt x="2619375" y="160338"/>
                                </a:lnTo>
                                <a:lnTo>
                                  <a:pt x="2655888" y="174625"/>
                                </a:lnTo>
                                <a:lnTo>
                                  <a:pt x="2716213" y="217488"/>
                                </a:lnTo>
                                <a:lnTo>
                                  <a:pt x="2740025" y="233363"/>
                                </a:lnTo>
                                <a:lnTo>
                                  <a:pt x="2762250" y="261938"/>
                                </a:lnTo>
                                <a:lnTo>
                                  <a:pt x="2749550" y="290513"/>
                                </a:lnTo>
                                <a:lnTo>
                                  <a:pt x="2752725" y="320675"/>
                                </a:lnTo>
                                <a:lnTo>
                                  <a:pt x="2746375" y="352425"/>
                                </a:lnTo>
                                <a:lnTo>
                                  <a:pt x="2705100" y="365125"/>
                                </a:lnTo>
                                <a:lnTo>
                                  <a:pt x="2681288" y="374650"/>
                                </a:lnTo>
                                <a:lnTo>
                                  <a:pt x="2638425" y="366713"/>
                                </a:lnTo>
                                <a:lnTo>
                                  <a:pt x="2601913" y="352425"/>
                                </a:lnTo>
                                <a:lnTo>
                                  <a:pt x="2566988" y="357188"/>
                                </a:lnTo>
                                <a:lnTo>
                                  <a:pt x="2667000" y="450850"/>
                                </a:lnTo>
                                <a:lnTo>
                                  <a:pt x="2663825" y="517525"/>
                                </a:lnTo>
                                <a:lnTo>
                                  <a:pt x="2600325" y="585788"/>
                                </a:lnTo>
                                <a:lnTo>
                                  <a:pt x="2525713" y="442913"/>
                                </a:lnTo>
                                <a:lnTo>
                                  <a:pt x="2462213" y="39528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6" name="Freeform 104"/>
                        <wps:cNvSpPr>
                          <a:spLocks/>
                        </wps:cNvSpPr>
                        <wps:spPr bwMode="auto">
                          <a:xfrm>
                            <a:off x="4539097" y="1860796"/>
                            <a:ext cx="579261" cy="267830"/>
                          </a:xfrm>
                          <a:custGeom>
                            <a:avLst/>
                            <a:gdLst>
                              <a:gd name="T0" fmla="*/ 0 w 2171"/>
                              <a:gd name="T1" fmla="*/ 2147483647 h 1006"/>
                              <a:gd name="T2" fmla="*/ 2147483647 w 2171"/>
                              <a:gd name="T3" fmla="*/ 2147483647 h 1006"/>
                              <a:gd name="T4" fmla="*/ 2147483647 w 2171"/>
                              <a:gd name="T5" fmla="*/ 2147483647 h 1006"/>
                              <a:gd name="T6" fmla="*/ 2147483647 w 2171"/>
                              <a:gd name="T7" fmla="*/ 2147483647 h 1006"/>
                              <a:gd name="T8" fmla="*/ 2147483647 w 2171"/>
                              <a:gd name="T9" fmla="*/ 2147483647 h 1006"/>
                              <a:gd name="T10" fmla="*/ 2147483647 w 2171"/>
                              <a:gd name="T11" fmla="*/ 2147483647 h 1006"/>
                              <a:gd name="T12" fmla="*/ 2147483647 w 2171"/>
                              <a:gd name="T13" fmla="*/ 2147483647 h 1006"/>
                              <a:gd name="T14" fmla="*/ 2147483647 w 2171"/>
                              <a:gd name="T15" fmla="*/ 2147483647 h 1006"/>
                              <a:gd name="T16" fmla="*/ 2147483647 w 2171"/>
                              <a:gd name="T17" fmla="*/ 2147483647 h 1006"/>
                              <a:gd name="T18" fmla="*/ 2147483647 w 2171"/>
                              <a:gd name="T19" fmla="*/ 2147483647 h 1006"/>
                              <a:gd name="T20" fmla="*/ 2147483647 w 2171"/>
                              <a:gd name="T21" fmla="*/ 2147483647 h 1006"/>
                              <a:gd name="T22" fmla="*/ 2147483647 w 2171"/>
                              <a:gd name="T23" fmla="*/ 2147483647 h 1006"/>
                              <a:gd name="T24" fmla="*/ 2147483647 w 2171"/>
                              <a:gd name="T25" fmla="*/ 2147483647 h 1006"/>
                              <a:gd name="T26" fmla="*/ 2147483647 w 2171"/>
                              <a:gd name="T27" fmla="*/ 2147483647 h 1006"/>
                              <a:gd name="T28" fmla="*/ 2147483647 w 2171"/>
                              <a:gd name="T29" fmla="*/ 2147483647 h 1006"/>
                              <a:gd name="T30" fmla="*/ 2147483647 w 2171"/>
                              <a:gd name="T31" fmla="*/ 2147483647 h 1006"/>
                              <a:gd name="T32" fmla="*/ 2147483647 w 2171"/>
                              <a:gd name="T33" fmla="*/ 2147483647 h 1006"/>
                              <a:gd name="T34" fmla="*/ 2147483647 w 2171"/>
                              <a:gd name="T35" fmla="*/ 2147483647 h 1006"/>
                              <a:gd name="T36" fmla="*/ 2147483647 w 2171"/>
                              <a:gd name="T37" fmla="*/ 2147483647 h 1006"/>
                              <a:gd name="T38" fmla="*/ 2147483647 w 2171"/>
                              <a:gd name="T39" fmla="*/ 2147483647 h 1006"/>
                              <a:gd name="T40" fmla="*/ 2147483647 w 2171"/>
                              <a:gd name="T41" fmla="*/ 2147483647 h 1006"/>
                              <a:gd name="T42" fmla="*/ 2147483647 w 2171"/>
                              <a:gd name="T43" fmla="*/ 2147483647 h 1006"/>
                              <a:gd name="T44" fmla="*/ 2147483647 w 2171"/>
                              <a:gd name="T45" fmla="*/ 2147483647 h 1006"/>
                              <a:gd name="T46" fmla="*/ 2147483647 w 2171"/>
                              <a:gd name="T47" fmla="*/ 2147483647 h 1006"/>
                              <a:gd name="T48" fmla="*/ 2147483647 w 2171"/>
                              <a:gd name="T49" fmla="*/ 2147483647 h 1006"/>
                              <a:gd name="T50" fmla="*/ 2147483647 w 2171"/>
                              <a:gd name="T51" fmla="*/ 2147483647 h 1006"/>
                              <a:gd name="T52" fmla="*/ 2147483647 w 2171"/>
                              <a:gd name="T53" fmla="*/ 2147483647 h 1006"/>
                              <a:gd name="T54" fmla="*/ 2147483647 w 2171"/>
                              <a:gd name="T55" fmla="*/ 2147483647 h 1006"/>
                              <a:gd name="T56" fmla="*/ 2147483647 w 2171"/>
                              <a:gd name="T57" fmla="*/ 2147483647 h 1006"/>
                              <a:gd name="T58" fmla="*/ 2147483647 w 2171"/>
                              <a:gd name="T59" fmla="*/ 2147483647 h 1006"/>
                              <a:gd name="T60" fmla="*/ 2147483647 w 2171"/>
                              <a:gd name="T61" fmla="*/ 2147483647 h 1006"/>
                              <a:gd name="T62" fmla="*/ 2147483647 w 2171"/>
                              <a:gd name="T63" fmla="*/ 2147483647 h 1006"/>
                              <a:gd name="T64" fmla="*/ 2147483647 w 2171"/>
                              <a:gd name="T65" fmla="*/ 0 h 1006"/>
                              <a:gd name="T66" fmla="*/ 2147483647 w 2171"/>
                              <a:gd name="T67" fmla="*/ 2147483647 h 1006"/>
                              <a:gd name="T68" fmla="*/ 2147483647 w 2171"/>
                              <a:gd name="T69" fmla="*/ 2147483647 h 1006"/>
                              <a:gd name="T70" fmla="*/ 2147483647 w 2171"/>
                              <a:gd name="T71" fmla="*/ 2147483647 h 1006"/>
                              <a:gd name="T72" fmla="*/ 2147483647 w 2171"/>
                              <a:gd name="T73" fmla="*/ 2147483647 h 1006"/>
                              <a:gd name="T74" fmla="*/ 2147483647 w 2171"/>
                              <a:gd name="T75" fmla="*/ 2147483647 h 1006"/>
                              <a:gd name="T76" fmla="*/ 2147483647 w 2171"/>
                              <a:gd name="T77" fmla="*/ 2147483647 h 1006"/>
                              <a:gd name="T78" fmla="*/ 2147483647 w 2171"/>
                              <a:gd name="T79" fmla="*/ 2147483647 h 100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171"/>
                              <a:gd name="T121" fmla="*/ 0 h 1006"/>
                              <a:gd name="T122" fmla="*/ 2171 w 2171"/>
                              <a:gd name="T123" fmla="*/ 1006 h 100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171" h="1006">
                                <a:moveTo>
                                  <a:pt x="63" y="279"/>
                                </a:moveTo>
                                <a:lnTo>
                                  <a:pt x="0" y="295"/>
                                </a:lnTo>
                                <a:lnTo>
                                  <a:pt x="72" y="313"/>
                                </a:lnTo>
                                <a:lnTo>
                                  <a:pt x="80" y="354"/>
                                </a:lnTo>
                                <a:lnTo>
                                  <a:pt x="146" y="366"/>
                                </a:lnTo>
                                <a:lnTo>
                                  <a:pt x="255" y="471"/>
                                </a:lnTo>
                                <a:lnTo>
                                  <a:pt x="273" y="558"/>
                                </a:lnTo>
                                <a:lnTo>
                                  <a:pt x="252" y="637"/>
                                </a:lnTo>
                                <a:lnTo>
                                  <a:pt x="281" y="684"/>
                                </a:lnTo>
                                <a:lnTo>
                                  <a:pt x="362" y="706"/>
                                </a:lnTo>
                                <a:lnTo>
                                  <a:pt x="395" y="687"/>
                                </a:lnTo>
                                <a:lnTo>
                                  <a:pt x="464" y="720"/>
                                </a:lnTo>
                                <a:lnTo>
                                  <a:pt x="494" y="756"/>
                                </a:lnTo>
                                <a:lnTo>
                                  <a:pt x="552" y="762"/>
                                </a:lnTo>
                                <a:lnTo>
                                  <a:pt x="615" y="868"/>
                                </a:lnTo>
                                <a:lnTo>
                                  <a:pt x="636" y="925"/>
                                </a:lnTo>
                                <a:lnTo>
                                  <a:pt x="713" y="916"/>
                                </a:lnTo>
                                <a:lnTo>
                                  <a:pt x="819" y="922"/>
                                </a:lnTo>
                                <a:lnTo>
                                  <a:pt x="894" y="936"/>
                                </a:lnTo>
                                <a:lnTo>
                                  <a:pt x="969" y="922"/>
                                </a:lnTo>
                                <a:lnTo>
                                  <a:pt x="1025" y="958"/>
                                </a:lnTo>
                                <a:lnTo>
                                  <a:pt x="1095" y="979"/>
                                </a:lnTo>
                                <a:lnTo>
                                  <a:pt x="1148" y="1000"/>
                                </a:lnTo>
                                <a:lnTo>
                                  <a:pt x="1190" y="1006"/>
                                </a:lnTo>
                                <a:lnTo>
                                  <a:pt x="1244" y="991"/>
                                </a:lnTo>
                                <a:lnTo>
                                  <a:pt x="1266" y="951"/>
                                </a:lnTo>
                                <a:lnTo>
                                  <a:pt x="1337" y="940"/>
                                </a:lnTo>
                                <a:lnTo>
                                  <a:pt x="1388" y="945"/>
                                </a:lnTo>
                                <a:lnTo>
                                  <a:pt x="1454" y="937"/>
                                </a:lnTo>
                                <a:lnTo>
                                  <a:pt x="1532" y="924"/>
                                </a:lnTo>
                                <a:lnTo>
                                  <a:pt x="1590" y="874"/>
                                </a:lnTo>
                                <a:lnTo>
                                  <a:pt x="1655" y="825"/>
                                </a:lnTo>
                                <a:lnTo>
                                  <a:pt x="1632" y="733"/>
                                </a:lnTo>
                                <a:lnTo>
                                  <a:pt x="1661" y="709"/>
                                </a:lnTo>
                                <a:lnTo>
                                  <a:pt x="1692" y="703"/>
                                </a:lnTo>
                                <a:lnTo>
                                  <a:pt x="1745" y="724"/>
                                </a:lnTo>
                                <a:lnTo>
                                  <a:pt x="1793" y="715"/>
                                </a:lnTo>
                                <a:lnTo>
                                  <a:pt x="1826" y="691"/>
                                </a:lnTo>
                                <a:lnTo>
                                  <a:pt x="1848" y="666"/>
                                </a:lnTo>
                                <a:lnTo>
                                  <a:pt x="1887" y="657"/>
                                </a:lnTo>
                                <a:lnTo>
                                  <a:pt x="1979" y="561"/>
                                </a:lnTo>
                                <a:lnTo>
                                  <a:pt x="2034" y="547"/>
                                </a:lnTo>
                                <a:lnTo>
                                  <a:pt x="2082" y="543"/>
                                </a:lnTo>
                                <a:lnTo>
                                  <a:pt x="2165" y="546"/>
                                </a:lnTo>
                                <a:lnTo>
                                  <a:pt x="2171" y="510"/>
                                </a:lnTo>
                                <a:lnTo>
                                  <a:pt x="2156" y="477"/>
                                </a:lnTo>
                                <a:lnTo>
                                  <a:pt x="2073" y="405"/>
                                </a:lnTo>
                                <a:lnTo>
                                  <a:pt x="2021" y="411"/>
                                </a:lnTo>
                                <a:lnTo>
                                  <a:pt x="1962" y="441"/>
                                </a:lnTo>
                                <a:lnTo>
                                  <a:pt x="1904" y="424"/>
                                </a:lnTo>
                                <a:lnTo>
                                  <a:pt x="1901" y="381"/>
                                </a:lnTo>
                                <a:lnTo>
                                  <a:pt x="1952" y="223"/>
                                </a:lnTo>
                                <a:lnTo>
                                  <a:pt x="1863" y="198"/>
                                </a:lnTo>
                                <a:lnTo>
                                  <a:pt x="1791" y="204"/>
                                </a:lnTo>
                                <a:lnTo>
                                  <a:pt x="1736" y="240"/>
                                </a:lnTo>
                                <a:lnTo>
                                  <a:pt x="1653" y="280"/>
                                </a:lnTo>
                                <a:lnTo>
                                  <a:pt x="1553" y="288"/>
                                </a:lnTo>
                                <a:lnTo>
                                  <a:pt x="1457" y="288"/>
                                </a:lnTo>
                                <a:lnTo>
                                  <a:pt x="1421" y="250"/>
                                </a:lnTo>
                                <a:lnTo>
                                  <a:pt x="1293" y="180"/>
                                </a:lnTo>
                                <a:lnTo>
                                  <a:pt x="1130" y="195"/>
                                </a:lnTo>
                                <a:lnTo>
                                  <a:pt x="1067" y="193"/>
                                </a:lnTo>
                                <a:lnTo>
                                  <a:pt x="995" y="123"/>
                                </a:lnTo>
                                <a:lnTo>
                                  <a:pt x="983" y="60"/>
                                </a:lnTo>
                                <a:lnTo>
                                  <a:pt x="916" y="20"/>
                                </a:lnTo>
                                <a:lnTo>
                                  <a:pt x="865" y="0"/>
                                </a:lnTo>
                                <a:lnTo>
                                  <a:pt x="769" y="0"/>
                                </a:lnTo>
                                <a:lnTo>
                                  <a:pt x="714" y="36"/>
                                </a:lnTo>
                                <a:lnTo>
                                  <a:pt x="722" y="165"/>
                                </a:lnTo>
                                <a:lnTo>
                                  <a:pt x="689" y="213"/>
                                </a:lnTo>
                                <a:lnTo>
                                  <a:pt x="633" y="219"/>
                                </a:lnTo>
                                <a:lnTo>
                                  <a:pt x="524" y="222"/>
                                </a:lnTo>
                                <a:lnTo>
                                  <a:pt x="482" y="153"/>
                                </a:lnTo>
                                <a:lnTo>
                                  <a:pt x="423" y="144"/>
                                </a:lnTo>
                                <a:lnTo>
                                  <a:pt x="351" y="130"/>
                                </a:lnTo>
                                <a:lnTo>
                                  <a:pt x="285" y="133"/>
                                </a:lnTo>
                                <a:lnTo>
                                  <a:pt x="257" y="171"/>
                                </a:lnTo>
                                <a:lnTo>
                                  <a:pt x="212" y="205"/>
                                </a:lnTo>
                                <a:lnTo>
                                  <a:pt x="143" y="220"/>
                                </a:lnTo>
                                <a:lnTo>
                                  <a:pt x="63" y="27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7" name="Freeform 105"/>
                        <wps:cNvSpPr>
                          <a:spLocks noChangeAspect="1"/>
                        </wps:cNvSpPr>
                        <wps:spPr bwMode="auto">
                          <a:xfrm>
                            <a:off x="3908451" y="2486772"/>
                            <a:ext cx="4671" cy="10900"/>
                          </a:xfrm>
                          <a:custGeom>
                            <a:avLst/>
                            <a:gdLst>
                              <a:gd name="T0" fmla="*/ 2147483647 w 38"/>
                              <a:gd name="T1" fmla="*/ 0 h 85"/>
                              <a:gd name="T2" fmla="*/ 2147483647 w 38"/>
                              <a:gd name="T3" fmla="*/ 2147483647 h 85"/>
                              <a:gd name="T4" fmla="*/ 2147483647 w 38"/>
                              <a:gd name="T5" fmla="*/ 2147483647 h 85"/>
                              <a:gd name="T6" fmla="*/ 2147483647 w 38"/>
                              <a:gd name="T7" fmla="*/ 2147483647 h 85"/>
                              <a:gd name="T8" fmla="*/ 2147483647 w 38"/>
                              <a:gd name="T9" fmla="*/ 2147483647 h 85"/>
                              <a:gd name="T10" fmla="*/ 0 w 38"/>
                              <a:gd name="T11" fmla="*/ 2147483647 h 85"/>
                              <a:gd name="T12" fmla="*/ 2147483647 w 38"/>
                              <a:gd name="T13" fmla="*/ 2147483647 h 85"/>
                              <a:gd name="T14" fmla="*/ 2147483647 w 38"/>
                              <a:gd name="T15" fmla="*/ 0 h 85"/>
                              <a:gd name="T16" fmla="*/ 0 60000 65536"/>
                              <a:gd name="T17" fmla="*/ 0 60000 65536"/>
                              <a:gd name="T18" fmla="*/ 0 60000 65536"/>
                              <a:gd name="T19" fmla="*/ 0 60000 65536"/>
                              <a:gd name="T20" fmla="*/ 0 60000 65536"/>
                              <a:gd name="T21" fmla="*/ 0 60000 65536"/>
                              <a:gd name="T22" fmla="*/ 0 60000 65536"/>
                              <a:gd name="T23" fmla="*/ 0 60000 65536"/>
                              <a:gd name="T24" fmla="*/ 0 w 38"/>
                              <a:gd name="T25" fmla="*/ 0 h 85"/>
                              <a:gd name="T26" fmla="*/ 38 w 38"/>
                              <a:gd name="T27" fmla="*/ 85 h 85"/>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8" h="85">
                                <a:moveTo>
                                  <a:pt x="38" y="0"/>
                                </a:moveTo>
                                <a:lnTo>
                                  <a:pt x="33" y="30"/>
                                </a:lnTo>
                                <a:lnTo>
                                  <a:pt x="36" y="61"/>
                                </a:lnTo>
                                <a:lnTo>
                                  <a:pt x="38" y="85"/>
                                </a:lnTo>
                                <a:lnTo>
                                  <a:pt x="6" y="84"/>
                                </a:lnTo>
                                <a:lnTo>
                                  <a:pt x="0" y="46"/>
                                </a:lnTo>
                                <a:lnTo>
                                  <a:pt x="14" y="6"/>
                                </a:lnTo>
                                <a:lnTo>
                                  <a:pt x="38"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8" name="Freeform 106"/>
                        <wps:cNvSpPr>
                          <a:spLocks/>
                        </wps:cNvSpPr>
                        <wps:spPr bwMode="auto">
                          <a:xfrm>
                            <a:off x="4084408" y="2229841"/>
                            <a:ext cx="244473" cy="280287"/>
                          </a:xfrm>
                          <a:custGeom>
                            <a:avLst/>
                            <a:gdLst>
                              <a:gd name="T0" fmla="*/ 2147483647 w 918"/>
                              <a:gd name="T1" fmla="*/ 2147483647 h 1056"/>
                              <a:gd name="T2" fmla="*/ 2147483647 w 918"/>
                              <a:gd name="T3" fmla="*/ 2147483647 h 1056"/>
                              <a:gd name="T4" fmla="*/ 2147483647 w 918"/>
                              <a:gd name="T5" fmla="*/ 2147483647 h 1056"/>
                              <a:gd name="T6" fmla="*/ 2147483647 w 918"/>
                              <a:gd name="T7" fmla="*/ 2147483647 h 1056"/>
                              <a:gd name="T8" fmla="*/ 2147483647 w 918"/>
                              <a:gd name="T9" fmla="*/ 2147483647 h 1056"/>
                              <a:gd name="T10" fmla="*/ 2147483647 w 918"/>
                              <a:gd name="T11" fmla="*/ 2147483647 h 1056"/>
                              <a:gd name="T12" fmla="*/ 2147483647 w 918"/>
                              <a:gd name="T13" fmla="*/ 2147483647 h 1056"/>
                              <a:gd name="T14" fmla="*/ 2147483647 w 918"/>
                              <a:gd name="T15" fmla="*/ 2147483647 h 1056"/>
                              <a:gd name="T16" fmla="*/ 2147483647 w 918"/>
                              <a:gd name="T17" fmla="*/ 2147483647 h 1056"/>
                              <a:gd name="T18" fmla="*/ 2147483647 w 918"/>
                              <a:gd name="T19" fmla="*/ 2147483647 h 1056"/>
                              <a:gd name="T20" fmla="*/ 2147483647 w 918"/>
                              <a:gd name="T21" fmla="*/ 2147483647 h 1056"/>
                              <a:gd name="T22" fmla="*/ 2147483647 w 918"/>
                              <a:gd name="T23" fmla="*/ 2147483647 h 1056"/>
                              <a:gd name="T24" fmla="*/ 2147483647 w 918"/>
                              <a:gd name="T25" fmla="*/ 2147483647 h 1056"/>
                              <a:gd name="T26" fmla="*/ 2147483647 w 918"/>
                              <a:gd name="T27" fmla="*/ 2147483647 h 1056"/>
                              <a:gd name="T28" fmla="*/ 2147483647 w 918"/>
                              <a:gd name="T29" fmla="*/ 2147483647 h 1056"/>
                              <a:gd name="T30" fmla="*/ 2147483647 w 918"/>
                              <a:gd name="T31" fmla="*/ 2147483647 h 1056"/>
                              <a:gd name="T32" fmla="*/ 2147483647 w 918"/>
                              <a:gd name="T33" fmla="*/ 2147483647 h 1056"/>
                              <a:gd name="T34" fmla="*/ 2147483647 w 918"/>
                              <a:gd name="T35" fmla="*/ 2147483647 h 1056"/>
                              <a:gd name="T36" fmla="*/ 2147483647 w 918"/>
                              <a:gd name="T37" fmla="*/ 2147483647 h 1056"/>
                              <a:gd name="T38" fmla="*/ 2147483647 w 918"/>
                              <a:gd name="T39" fmla="*/ 2147483647 h 1056"/>
                              <a:gd name="T40" fmla="*/ 2147483647 w 918"/>
                              <a:gd name="T41" fmla="*/ 2147483647 h 1056"/>
                              <a:gd name="T42" fmla="*/ 2147483647 w 918"/>
                              <a:gd name="T43" fmla="*/ 2147483647 h 1056"/>
                              <a:gd name="T44" fmla="*/ 2147483647 w 918"/>
                              <a:gd name="T45" fmla="*/ 2147483647 h 1056"/>
                              <a:gd name="T46" fmla="*/ 2147483647 w 918"/>
                              <a:gd name="T47" fmla="*/ 2147483647 h 1056"/>
                              <a:gd name="T48" fmla="*/ 2147483647 w 918"/>
                              <a:gd name="T49" fmla="*/ 2147483647 h 1056"/>
                              <a:gd name="T50" fmla="*/ 2147483647 w 918"/>
                              <a:gd name="T51" fmla="*/ 2147483647 h 1056"/>
                              <a:gd name="T52" fmla="*/ 2147483647 w 918"/>
                              <a:gd name="T53" fmla="*/ 0 h 1056"/>
                              <a:gd name="T54" fmla="*/ 2147483647 w 918"/>
                              <a:gd name="T55" fmla="*/ 2147483647 h 1056"/>
                              <a:gd name="T56" fmla="*/ 2147483647 w 918"/>
                              <a:gd name="T57" fmla="*/ 2147483647 h 1056"/>
                              <a:gd name="T58" fmla="*/ 2147483647 w 918"/>
                              <a:gd name="T59" fmla="*/ 2147483647 h 1056"/>
                              <a:gd name="T60" fmla="*/ 2147483647 w 918"/>
                              <a:gd name="T61" fmla="*/ 2147483647 h 1056"/>
                              <a:gd name="T62" fmla="*/ 2147483647 w 918"/>
                              <a:gd name="T63" fmla="*/ 2147483647 h 1056"/>
                              <a:gd name="T64" fmla="*/ 2147483647 w 918"/>
                              <a:gd name="T65" fmla="*/ 2147483647 h 1056"/>
                              <a:gd name="T66" fmla="*/ 2147483647 w 918"/>
                              <a:gd name="T67" fmla="*/ 2147483647 h 1056"/>
                              <a:gd name="T68" fmla="*/ 2147483647 w 918"/>
                              <a:gd name="T69" fmla="*/ 2147483647 h 1056"/>
                              <a:gd name="T70" fmla="*/ 2147483647 w 918"/>
                              <a:gd name="T71" fmla="*/ 2147483647 h 1056"/>
                              <a:gd name="T72" fmla="*/ 2147483647 w 918"/>
                              <a:gd name="T73" fmla="*/ 2147483647 h 1056"/>
                              <a:gd name="T74" fmla="*/ 2147483647 w 918"/>
                              <a:gd name="T75" fmla="*/ 2147483647 h 1056"/>
                              <a:gd name="T76" fmla="*/ 2147483647 w 918"/>
                              <a:gd name="T77" fmla="*/ 2147483647 h 1056"/>
                              <a:gd name="T78" fmla="*/ 2147483647 w 918"/>
                              <a:gd name="T79" fmla="*/ 2147483647 h 1056"/>
                              <a:gd name="T80" fmla="*/ 2147483647 w 918"/>
                              <a:gd name="T81" fmla="*/ 2147483647 h 1056"/>
                              <a:gd name="T82" fmla="*/ 2147483647 w 918"/>
                              <a:gd name="T83" fmla="*/ 2147483647 h 105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18"/>
                              <a:gd name="T127" fmla="*/ 0 h 1056"/>
                              <a:gd name="T128" fmla="*/ 918 w 918"/>
                              <a:gd name="T129" fmla="*/ 1056 h 105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18" h="1056">
                                <a:moveTo>
                                  <a:pt x="18" y="687"/>
                                </a:moveTo>
                                <a:lnTo>
                                  <a:pt x="49" y="720"/>
                                </a:lnTo>
                                <a:lnTo>
                                  <a:pt x="81" y="749"/>
                                </a:lnTo>
                                <a:lnTo>
                                  <a:pt x="106" y="782"/>
                                </a:lnTo>
                                <a:lnTo>
                                  <a:pt x="120" y="810"/>
                                </a:lnTo>
                                <a:lnTo>
                                  <a:pt x="84" y="827"/>
                                </a:lnTo>
                                <a:lnTo>
                                  <a:pt x="72" y="851"/>
                                </a:lnTo>
                                <a:lnTo>
                                  <a:pt x="34" y="867"/>
                                </a:lnTo>
                                <a:lnTo>
                                  <a:pt x="9" y="898"/>
                                </a:lnTo>
                                <a:lnTo>
                                  <a:pt x="2" y="933"/>
                                </a:lnTo>
                                <a:lnTo>
                                  <a:pt x="43" y="963"/>
                                </a:lnTo>
                                <a:lnTo>
                                  <a:pt x="85" y="929"/>
                                </a:lnTo>
                                <a:lnTo>
                                  <a:pt x="130" y="946"/>
                                </a:lnTo>
                                <a:lnTo>
                                  <a:pt x="180" y="933"/>
                                </a:lnTo>
                                <a:lnTo>
                                  <a:pt x="213" y="920"/>
                                </a:lnTo>
                                <a:lnTo>
                                  <a:pt x="267" y="933"/>
                                </a:lnTo>
                                <a:lnTo>
                                  <a:pt x="308" y="933"/>
                                </a:lnTo>
                                <a:lnTo>
                                  <a:pt x="354" y="956"/>
                                </a:lnTo>
                                <a:lnTo>
                                  <a:pt x="386" y="967"/>
                                </a:lnTo>
                                <a:lnTo>
                                  <a:pt x="399" y="1001"/>
                                </a:lnTo>
                                <a:lnTo>
                                  <a:pt x="396" y="1037"/>
                                </a:lnTo>
                                <a:lnTo>
                                  <a:pt x="430" y="1056"/>
                                </a:lnTo>
                                <a:lnTo>
                                  <a:pt x="457" y="1052"/>
                                </a:lnTo>
                                <a:lnTo>
                                  <a:pt x="486" y="1031"/>
                                </a:lnTo>
                                <a:lnTo>
                                  <a:pt x="634" y="1028"/>
                                </a:lnTo>
                                <a:lnTo>
                                  <a:pt x="645" y="996"/>
                                </a:lnTo>
                                <a:lnTo>
                                  <a:pt x="594" y="909"/>
                                </a:lnTo>
                                <a:lnTo>
                                  <a:pt x="594" y="852"/>
                                </a:lnTo>
                                <a:lnTo>
                                  <a:pt x="550" y="800"/>
                                </a:lnTo>
                                <a:lnTo>
                                  <a:pt x="651" y="755"/>
                                </a:lnTo>
                                <a:lnTo>
                                  <a:pt x="676" y="779"/>
                                </a:lnTo>
                                <a:lnTo>
                                  <a:pt x="729" y="767"/>
                                </a:lnTo>
                                <a:lnTo>
                                  <a:pt x="768" y="726"/>
                                </a:lnTo>
                                <a:lnTo>
                                  <a:pt x="813" y="690"/>
                                </a:lnTo>
                                <a:lnTo>
                                  <a:pt x="823" y="636"/>
                                </a:lnTo>
                                <a:lnTo>
                                  <a:pt x="867" y="584"/>
                                </a:lnTo>
                                <a:lnTo>
                                  <a:pt x="873" y="527"/>
                                </a:lnTo>
                                <a:lnTo>
                                  <a:pt x="871" y="459"/>
                                </a:lnTo>
                                <a:lnTo>
                                  <a:pt x="904" y="417"/>
                                </a:lnTo>
                                <a:lnTo>
                                  <a:pt x="918" y="386"/>
                                </a:lnTo>
                                <a:lnTo>
                                  <a:pt x="886" y="369"/>
                                </a:lnTo>
                                <a:lnTo>
                                  <a:pt x="873" y="329"/>
                                </a:lnTo>
                                <a:lnTo>
                                  <a:pt x="855" y="290"/>
                                </a:lnTo>
                                <a:lnTo>
                                  <a:pt x="837" y="239"/>
                                </a:lnTo>
                                <a:lnTo>
                                  <a:pt x="842" y="187"/>
                                </a:lnTo>
                                <a:lnTo>
                                  <a:pt x="866" y="149"/>
                                </a:lnTo>
                                <a:lnTo>
                                  <a:pt x="866" y="128"/>
                                </a:lnTo>
                                <a:lnTo>
                                  <a:pt x="833" y="107"/>
                                </a:lnTo>
                                <a:lnTo>
                                  <a:pt x="804" y="93"/>
                                </a:lnTo>
                                <a:lnTo>
                                  <a:pt x="775" y="67"/>
                                </a:lnTo>
                                <a:lnTo>
                                  <a:pt x="791" y="33"/>
                                </a:lnTo>
                                <a:lnTo>
                                  <a:pt x="833" y="12"/>
                                </a:lnTo>
                                <a:lnTo>
                                  <a:pt x="882" y="5"/>
                                </a:lnTo>
                                <a:lnTo>
                                  <a:pt x="813" y="0"/>
                                </a:lnTo>
                                <a:lnTo>
                                  <a:pt x="762" y="14"/>
                                </a:lnTo>
                                <a:lnTo>
                                  <a:pt x="726" y="27"/>
                                </a:lnTo>
                                <a:lnTo>
                                  <a:pt x="703" y="44"/>
                                </a:lnTo>
                                <a:lnTo>
                                  <a:pt x="672" y="85"/>
                                </a:lnTo>
                                <a:lnTo>
                                  <a:pt x="659" y="119"/>
                                </a:lnTo>
                                <a:lnTo>
                                  <a:pt x="659" y="154"/>
                                </a:lnTo>
                                <a:lnTo>
                                  <a:pt x="672" y="205"/>
                                </a:lnTo>
                                <a:lnTo>
                                  <a:pt x="639" y="244"/>
                                </a:lnTo>
                                <a:lnTo>
                                  <a:pt x="602" y="257"/>
                                </a:lnTo>
                                <a:lnTo>
                                  <a:pt x="573" y="296"/>
                                </a:lnTo>
                                <a:lnTo>
                                  <a:pt x="544" y="326"/>
                                </a:lnTo>
                                <a:lnTo>
                                  <a:pt x="544" y="369"/>
                                </a:lnTo>
                                <a:lnTo>
                                  <a:pt x="535" y="416"/>
                                </a:lnTo>
                                <a:lnTo>
                                  <a:pt x="511" y="431"/>
                                </a:lnTo>
                                <a:lnTo>
                                  <a:pt x="477" y="421"/>
                                </a:lnTo>
                                <a:lnTo>
                                  <a:pt x="448" y="451"/>
                                </a:lnTo>
                                <a:lnTo>
                                  <a:pt x="403" y="464"/>
                                </a:lnTo>
                                <a:lnTo>
                                  <a:pt x="348" y="488"/>
                                </a:lnTo>
                                <a:lnTo>
                                  <a:pt x="337" y="533"/>
                                </a:lnTo>
                                <a:lnTo>
                                  <a:pt x="341" y="567"/>
                                </a:lnTo>
                                <a:lnTo>
                                  <a:pt x="316" y="558"/>
                                </a:lnTo>
                                <a:lnTo>
                                  <a:pt x="316" y="593"/>
                                </a:lnTo>
                                <a:lnTo>
                                  <a:pt x="267" y="615"/>
                                </a:lnTo>
                                <a:lnTo>
                                  <a:pt x="209" y="606"/>
                                </a:lnTo>
                                <a:lnTo>
                                  <a:pt x="167" y="619"/>
                                </a:lnTo>
                                <a:lnTo>
                                  <a:pt x="134" y="602"/>
                                </a:lnTo>
                                <a:lnTo>
                                  <a:pt x="93" y="615"/>
                                </a:lnTo>
                                <a:lnTo>
                                  <a:pt x="43" y="606"/>
                                </a:lnTo>
                                <a:lnTo>
                                  <a:pt x="0" y="615"/>
                                </a:lnTo>
                                <a:lnTo>
                                  <a:pt x="3" y="654"/>
                                </a:lnTo>
                                <a:lnTo>
                                  <a:pt x="18" y="68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9" name="Freeform 107"/>
                        <wps:cNvSpPr>
                          <a:spLocks/>
                        </wps:cNvSpPr>
                        <wps:spPr bwMode="auto">
                          <a:xfrm>
                            <a:off x="4291511" y="2231399"/>
                            <a:ext cx="110557" cy="110557"/>
                          </a:xfrm>
                          <a:custGeom>
                            <a:avLst/>
                            <a:gdLst>
                              <a:gd name="T0" fmla="*/ 114132424 w 357"/>
                              <a:gd name="T1" fmla="*/ 23084370 h 355"/>
                              <a:gd name="T2" fmla="*/ 80142021 w 357"/>
                              <a:gd name="T3" fmla="*/ 0 h 355"/>
                              <a:gd name="T4" fmla="*/ 44755820 w 357"/>
                              <a:gd name="T5" fmla="*/ 6854795 h 355"/>
                              <a:gd name="T6" fmla="*/ 8472659 w 357"/>
                              <a:gd name="T7" fmla="*/ 23084370 h 355"/>
                              <a:gd name="T8" fmla="*/ 0 w 357"/>
                              <a:gd name="T9" fmla="*/ 46068093 h 355"/>
                              <a:gd name="T10" fmla="*/ 23923043 w 357"/>
                              <a:gd name="T11" fmla="*/ 69858263 h 355"/>
                              <a:gd name="T12" fmla="*/ 49341020 w 357"/>
                              <a:gd name="T13" fmla="*/ 81349807 h 355"/>
                              <a:gd name="T14" fmla="*/ 68579095 w 357"/>
                              <a:gd name="T15" fmla="*/ 95160360 h 355"/>
                              <a:gd name="T16" fmla="*/ 68579095 w 357"/>
                              <a:gd name="T17" fmla="*/ 111288971 h 355"/>
                              <a:gd name="T18" fmla="*/ 50138528 w 357"/>
                              <a:gd name="T19" fmla="*/ 142740382 h 355"/>
                              <a:gd name="T20" fmla="*/ 47846086 w 357"/>
                              <a:gd name="T21" fmla="*/ 184171408 h 355"/>
                              <a:gd name="T22" fmla="*/ 59907217 w 357"/>
                              <a:gd name="T23" fmla="*/ 214312184 h 355"/>
                              <a:gd name="T24" fmla="*/ 75556821 w 357"/>
                              <a:gd name="T25" fmla="*/ 247174876 h 355"/>
                              <a:gd name="T26" fmla="*/ 85325194 w 357"/>
                              <a:gd name="T27" fmla="*/ 279331768 h 355"/>
                              <a:gd name="T28" fmla="*/ 109049018 w 357"/>
                              <a:gd name="T29" fmla="*/ 293142005 h 355"/>
                              <a:gd name="T30" fmla="*/ 138055467 w 357"/>
                              <a:gd name="T31" fmla="*/ 292436205 h 355"/>
                              <a:gd name="T32" fmla="*/ 182711835 w 357"/>
                              <a:gd name="T33" fmla="*/ 270158282 h 355"/>
                              <a:gd name="T34" fmla="*/ 216602471 w 357"/>
                              <a:gd name="T35" fmla="*/ 277114041 h 355"/>
                              <a:gd name="T36" fmla="*/ 250194435 w 357"/>
                              <a:gd name="T37" fmla="*/ 285077540 h 355"/>
                              <a:gd name="T38" fmla="*/ 281393875 w 357"/>
                              <a:gd name="T39" fmla="*/ 323181816 h 355"/>
                              <a:gd name="T40" fmla="*/ 324554993 w 357"/>
                              <a:gd name="T41" fmla="*/ 273988902 h 355"/>
                              <a:gd name="T42" fmla="*/ 306114426 w 357"/>
                              <a:gd name="T43" fmla="*/ 251710978 h 355"/>
                              <a:gd name="T44" fmla="*/ 295249242 w 357"/>
                              <a:gd name="T45" fmla="*/ 221066014 h 355"/>
                              <a:gd name="T46" fmla="*/ 297641767 w 357"/>
                              <a:gd name="T47" fmla="*/ 189614921 h 355"/>
                              <a:gd name="T48" fmla="*/ 304519409 w 357"/>
                              <a:gd name="T49" fmla="*/ 155038690 h 355"/>
                              <a:gd name="T50" fmla="*/ 323059744 w 357"/>
                              <a:gd name="T51" fmla="*/ 164211859 h 355"/>
                              <a:gd name="T52" fmla="*/ 355455446 w 357"/>
                              <a:gd name="T53" fmla="*/ 141228453 h 355"/>
                              <a:gd name="T54" fmla="*/ 359243137 w 357"/>
                              <a:gd name="T55" fmla="*/ 115926038 h 355"/>
                              <a:gd name="T56" fmla="*/ 350770478 w 357"/>
                              <a:gd name="T57" fmla="*/ 92841668 h 355"/>
                              <a:gd name="T58" fmla="*/ 331532403 w 357"/>
                              <a:gd name="T59" fmla="*/ 88305566 h 355"/>
                              <a:gd name="T60" fmla="*/ 299934209 w 357"/>
                              <a:gd name="T61" fmla="*/ 90623940 h 355"/>
                              <a:gd name="T62" fmla="*/ 276011166 w 357"/>
                              <a:gd name="T63" fmla="*/ 98990981 h 355"/>
                              <a:gd name="T64" fmla="*/ 244412973 w 357"/>
                              <a:gd name="T65" fmla="*/ 112801217 h 355"/>
                              <a:gd name="T66" fmla="*/ 205039861 w 357"/>
                              <a:gd name="T67" fmla="*/ 98990981 h 355"/>
                              <a:gd name="T68" fmla="*/ 168058959 w 357"/>
                              <a:gd name="T69" fmla="*/ 60684776 h 355"/>
                              <a:gd name="T70" fmla="*/ 114132424 w 357"/>
                              <a:gd name="T71" fmla="*/ 23084370 h 355"/>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357"/>
                              <a:gd name="T109" fmla="*/ 0 h 355"/>
                              <a:gd name="T110" fmla="*/ 739775 w 357"/>
                              <a:gd name="T111" fmla="*/ 668338 h 355"/>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357" h="355">
                                <a:moveTo>
                                  <a:pt x="125" y="25"/>
                                </a:moveTo>
                                <a:lnTo>
                                  <a:pt x="88" y="0"/>
                                </a:lnTo>
                                <a:lnTo>
                                  <a:pt x="49" y="8"/>
                                </a:lnTo>
                                <a:lnTo>
                                  <a:pt x="9" y="25"/>
                                </a:lnTo>
                                <a:lnTo>
                                  <a:pt x="0" y="51"/>
                                </a:lnTo>
                                <a:lnTo>
                                  <a:pt x="26" y="77"/>
                                </a:lnTo>
                                <a:lnTo>
                                  <a:pt x="54" y="89"/>
                                </a:lnTo>
                                <a:lnTo>
                                  <a:pt x="75" y="105"/>
                                </a:lnTo>
                                <a:lnTo>
                                  <a:pt x="75" y="122"/>
                                </a:lnTo>
                                <a:lnTo>
                                  <a:pt x="55" y="157"/>
                                </a:lnTo>
                                <a:lnTo>
                                  <a:pt x="53" y="202"/>
                                </a:lnTo>
                                <a:lnTo>
                                  <a:pt x="66" y="235"/>
                                </a:lnTo>
                                <a:lnTo>
                                  <a:pt x="83" y="272"/>
                                </a:lnTo>
                                <a:lnTo>
                                  <a:pt x="94" y="307"/>
                                </a:lnTo>
                                <a:lnTo>
                                  <a:pt x="120" y="322"/>
                                </a:lnTo>
                                <a:lnTo>
                                  <a:pt x="152" y="321"/>
                                </a:lnTo>
                                <a:lnTo>
                                  <a:pt x="201" y="297"/>
                                </a:lnTo>
                                <a:lnTo>
                                  <a:pt x="238" y="304"/>
                                </a:lnTo>
                                <a:lnTo>
                                  <a:pt x="275" y="313"/>
                                </a:lnTo>
                                <a:lnTo>
                                  <a:pt x="309" y="355"/>
                                </a:lnTo>
                                <a:lnTo>
                                  <a:pt x="357" y="301"/>
                                </a:lnTo>
                                <a:lnTo>
                                  <a:pt x="337" y="277"/>
                                </a:lnTo>
                                <a:lnTo>
                                  <a:pt x="325" y="243"/>
                                </a:lnTo>
                                <a:lnTo>
                                  <a:pt x="327" y="208"/>
                                </a:lnTo>
                                <a:lnTo>
                                  <a:pt x="335" y="170"/>
                                </a:lnTo>
                                <a:lnTo>
                                  <a:pt x="312" y="142"/>
                                </a:lnTo>
                                <a:lnTo>
                                  <a:pt x="269" y="124"/>
                                </a:lnTo>
                                <a:lnTo>
                                  <a:pt x="225" y="109"/>
                                </a:lnTo>
                                <a:lnTo>
                                  <a:pt x="185" y="67"/>
                                </a:lnTo>
                                <a:lnTo>
                                  <a:pt x="125" y="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4" name="Freeform 108"/>
                        <wps:cNvSpPr>
                          <a:spLocks/>
                        </wps:cNvSpPr>
                        <wps:spPr bwMode="auto">
                          <a:xfrm>
                            <a:off x="4068838" y="2206484"/>
                            <a:ext cx="250702" cy="186858"/>
                          </a:xfrm>
                          <a:custGeom>
                            <a:avLst/>
                            <a:gdLst>
                              <a:gd name="T0" fmla="*/ 1 w 1489076"/>
                              <a:gd name="T1" fmla="*/ 75 h 1112837"/>
                              <a:gd name="T2" fmla="*/ 2 w 1489076"/>
                              <a:gd name="T3" fmla="*/ 105 h 1112837"/>
                              <a:gd name="T4" fmla="*/ 0 w 1489076"/>
                              <a:gd name="T5" fmla="*/ 121 h 1112837"/>
                              <a:gd name="T6" fmla="*/ 15 w 1489076"/>
                              <a:gd name="T7" fmla="*/ 139 h 1112837"/>
                              <a:gd name="T8" fmla="*/ 4 w 1489076"/>
                              <a:gd name="T9" fmla="*/ 160 h 1112837"/>
                              <a:gd name="T10" fmla="*/ 22 w 1489076"/>
                              <a:gd name="T11" fmla="*/ 161 h 1112837"/>
                              <a:gd name="T12" fmla="*/ 44 w 1489076"/>
                              <a:gd name="T13" fmla="*/ 160 h 1112837"/>
                              <a:gd name="T14" fmla="*/ 62 w 1489076"/>
                              <a:gd name="T15" fmla="*/ 162 h 1112837"/>
                              <a:gd name="T16" fmla="*/ 87 w 1489076"/>
                              <a:gd name="T17" fmla="*/ 159 h 1112837"/>
                              <a:gd name="T18" fmla="*/ 93 w 1489076"/>
                              <a:gd name="T19" fmla="*/ 151 h 1112837"/>
                              <a:gd name="T20" fmla="*/ 95 w 1489076"/>
                              <a:gd name="T21" fmla="*/ 134 h 1112837"/>
                              <a:gd name="T22" fmla="*/ 119 w 1489076"/>
                              <a:gd name="T23" fmla="*/ 125 h 1112837"/>
                              <a:gd name="T24" fmla="*/ 134 w 1489076"/>
                              <a:gd name="T25" fmla="*/ 120 h 1112837"/>
                              <a:gd name="T26" fmla="*/ 142 w 1489076"/>
                              <a:gd name="T27" fmla="*/ 108 h 1112837"/>
                              <a:gd name="T28" fmla="*/ 148 w 1489076"/>
                              <a:gd name="T29" fmla="*/ 90 h 1112837"/>
                              <a:gd name="T30" fmla="*/ 164 w 1489076"/>
                              <a:gd name="T31" fmla="*/ 77 h 1112837"/>
                              <a:gd name="T32" fmla="*/ 169 w 1489076"/>
                              <a:gd name="T33" fmla="*/ 55 h 1112837"/>
                              <a:gd name="T34" fmla="*/ 172 w 1489076"/>
                              <a:gd name="T35" fmla="*/ 39 h 1112837"/>
                              <a:gd name="T36" fmla="*/ 185 w 1489076"/>
                              <a:gd name="T37" fmla="*/ 26 h 1112837"/>
                              <a:gd name="T38" fmla="*/ 206 w 1489076"/>
                              <a:gd name="T39" fmla="*/ 20 h 1112837"/>
                              <a:gd name="T40" fmla="*/ 222 w 1489076"/>
                              <a:gd name="T41" fmla="*/ 14 h 1112837"/>
                              <a:gd name="T42" fmla="*/ 203 w 1489076"/>
                              <a:gd name="T43" fmla="*/ 11 h 1112837"/>
                              <a:gd name="T44" fmla="*/ 183 w 1489076"/>
                              <a:gd name="T45" fmla="*/ 22 h 1112837"/>
                              <a:gd name="T46" fmla="*/ 169 w 1489076"/>
                              <a:gd name="T47" fmla="*/ 16 h 1112837"/>
                              <a:gd name="T48" fmla="*/ 160 w 1489076"/>
                              <a:gd name="T49" fmla="*/ 0 h 1112837"/>
                              <a:gd name="T50" fmla="*/ 144 w 1489076"/>
                              <a:gd name="T51" fmla="*/ 15 h 1112837"/>
                              <a:gd name="T52" fmla="*/ 123 w 1489076"/>
                              <a:gd name="T53" fmla="*/ 25 h 1112837"/>
                              <a:gd name="T54" fmla="*/ 93 w 1489076"/>
                              <a:gd name="T55" fmla="*/ 18 h 1112837"/>
                              <a:gd name="T56" fmla="*/ 71 w 1489076"/>
                              <a:gd name="T57" fmla="*/ 22 h 1112837"/>
                              <a:gd name="T58" fmla="*/ 58 w 1489076"/>
                              <a:gd name="T59" fmla="*/ 43 h 1112837"/>
                              <a:gd name="T60" fmla="*/ 35 w 1489076"/>
                              <a:gd name="T61" fmla="*/ 53 h 1112837"/>
                              <a:gd name="T62" fmla="*/ 14 w 1489076"/>
                              <a:gd name="T63" fmla="*/ 55 h 1112837"/>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489076"/>
                              <a:gd name="T97" fmla="*/ 0 h 1112837"/>
                              <a:gd name="T98" fmla="*/ 1489076 w 1489076"/>
                              <a:gd name="T99" fmla="*/ 1112837 h 1112837"/>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489076" h="1112837">
                                <a:moveTo>
                                  <a:pt x="55563" y="427037"/>
                                </a:moveTo>
                                <a:lnTo>
                                  <a:pt x="9525" y="512762"/>
                                </a:lnTo>
                                <a:lnTo>
                                  <a:pt x="9525" y="619125"/>
                                </a:lnTo>
                                <a:lnTo>
                                  <a:pt x="12700" y="712787"/>
                                </a:lnTo>
                                <a:lnTo>
                                  <a:pt x="22225" y="757237"/>
                                </a:lnTo>
                                <a:lnTo>
                                  <a:pt x="0" y="823912"/>
                                </a:lnTo>
                                <a:lnTo>
                                  <a:pt x="58738" y="892175"/>
                                </a:lnTo>
                                <a:lnTo>
                                  <a:pt x="103188" y="942975"/>
                                </a:lnTo>
                                <a:lnTo>
                                  <a:pt x="98425" y="995362"/>
                                </a:lnTo>
                                <a:lnTo>
                                  <a:pt x="28575" y="1085850"/>
                                </a:lnTo>
                                <a:lnTo>
                                  <a:pt x="88900" y="1112837"/>
                                </a:lnTo>
                                <a:lnTo>
                                  <a:pt x="146050" y="1095375"/>
                                </a:lnTo>
                                <a:lnTo>
                                  <a:pt x="241300" y="1109662"/>
                                </a:lnTo>
                                <a:lnTo>
                                  <a:pt x="295275" y="1090612"/>
                                </a:lnTo>
                                <a:lnTo>
                                  <a:pt x="352425" y="1112837"/>
                                </a:lnTo>
                                <a:lnTo>
                                  <a:pt x="417513" y="1100137"/>
                                </a:lnTo>
                                <a:lnTo>
                                  <a:pt x="517525" y="1108075"/>
                                </a:lnTo>
                                <a:lnTo>
                                  <a:pt x="585788" y="1079500"/>
                                </a:lnTo>
                                <a:lnTo>
                                  <a:pt x="589298" y="1022599"/>
                                </a:lnTo>
                                <a:lnTo>
                                  <a:pt x="627063" y="1028700"/>
                                </a:lnTo>
                                <a:lnTo>
                                  <a:pt x="622300" y="984250"/>
                                </a:lnTo>
                                <a:lnTo>
                                  <a:pt x="638175" y="908050"/>
                                </a:lnTo>
                                <a:lnTo>
                                  <a:pt x="728663" y="871537"/>
                                </a:lnTo>
                                <a:lnTo>
                                  <a:pt x="800101" y="850900"/>
                                </a:lnTo>
                                <a:lnTo>
                                  <a:pt x="846138" y="803275"/>
                                </a:lnTo>
                                <a:lnTo>
                                  <a:pt x="900113" y="817562"/>
                                </a:lnTo>
                                <a:lnTo>
                                  <a:pt x="941388" y="793750"/>
                                </a:lnTo>
                                <a:lnTo>
                                  <a:pt x="950913" y="731837"/>
                                </a:lnTo>
                                <a:lnTo>
                                  <a:pt x="950913" y="652462"/>
                                </a:lnTo>
                                <a:lnTo>
                                  <a:pt x="992919" y="610643"/>
                                </a:lnTo>
                                <a:lnTo>
                                  <a:pt x="1042926" y="542777"/>
                                </a:lnTo>
                                <a:lnTo>
                                  <a:pt x="1102457" y="522537"/>
                                </a:lnTo>
                                <a:lnTo>
                                  <a:pt x="1157226" y="460624"/>
                                </a:lnTo>
                                <a:lnTo>
                                  <a:pt x="1136651" y="374650"/>
                                </a:lnTo>
                                <a:lnTo>
                                  <a:pt x="1131888" y="322262"/>
                                </a:lnTo>
                                <a:lnTo>
                                  <a:pt x="1157288" y="266700"/>
                                </a:lnTo>
                                <a:lnTo>
                                  <a:pt x="1204913" y="204787"/>
                                </a:lnTo>
                                <a:lnTo>
                                  <a:pt x="1241426" y="174625"/>
                                </a:lnTo>
                                <a:lnTo>
                                  <a:pt x="1303338" y="155575"/>
                                </a:lnTo>
                                <a:lnTo>
                                  <a:pt x="1381126" y="133350"/>
                                </a:lnTo>
                                <a:lnTo>
                                  <a:pt x="1489076" y="141287"/>
                                </a:lnTo>
                                <a:lnTo>
                                  <a:pt x="1489076" y="93662"/>
                                </a:lnTo>
                                <a:lnTo>
                                  <a:pt x="1417638" y="79375"/>
                                </a:lnTo>
                                <a:lnTo>
                                  <a:pt x="1363663" y="77787"/>
                                </a:lnTo>
                                <a:lnTo>
                                  <a:pt x="1304926" y="109537"/>
                                </a:lnTo>
                                <a:lnTo>
                                  <a:pt x="1231901" y="150812"/>
                                </a:lnTo>
                                <a:lnTo>
                                  <a:pt x="1166813" y="198437"/>
                                </a:lnTo>
                                <a:lnTo>
                                  <a:pt x="1131888" y="107950"/>
                                </a:lnTo>
                                <a:lnTo>
                                  <a:pt x="1146176" y="41275"/>
                                </a:lnTo>
                                <a:lnTo>
                                  <a:pt x="1076326" y="0"/>
                                </a:lnTo>
                                <a:lnTo>
                                  <a:pt x="1033463" y="38100"/>
                                </a:lnTo>
                                <a:lnTo>
                                  <a:pt x="965201" y="103187"/>
                                </a:lnTo>
                                <a:lnTo>
                                  <a:pt x="903288" y="174625"/>
                                </a:lnTo>
                                <a:lnTo>
                                  <a:pt x="828676" y="171450"/>
                                </a:lnTo>
                                <a:lnTo>
                                  <a:pt x="731838" y="146050"/>
                                </a:lnTo>
                                <a:lnTo>
                                  <a:pt x="623888" y="123825"/>
                                </a:lnTo>
                                <a:lnTo>
                                  <a:pt x="547688" y="109537"/>
                                </a:lnTo>
                                <a:lnTo>
                                  <a:pt x="479425" y="152400"/>
                                </a:lnTo>
                                <a:lnTo>
                                  <a:pt x="422275" y="209550"/>
                                </a:lnTo>
                                <a:lnTo>
                                  <a:pt x="388938" y="293687"/>
                                </a:lnTo>
                                <a:lnTo>
                                  <a:pt x="300038" y="307975"/>
                                </a:lnTo>
                                <a:lnTo>
                                  <a:pt x="231775" y="357187"/>
                                </a:lnTo>
                                <a:lnTo>
                                  <a:pt x="179388" y="382587"/>
                                </a:lnTo>
                                <a:lnTo>
                                  <a:pt x="93663" y="371475"/>
                                </a:lnTo>
                                <a:lnTo>
                                  <a:pt x="55563" y="42703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5" name="Freeform 109"/>
                        <wps:cNvSpPr>
                          <a:spLocks/>
                        </wps:cNvSpPr>
                        <wps:spPr bwMode="auto">
                          <a:xfrm>
                            <a:off x="3777651" y="2175341"/>
                            <a:ext cx="339459" cy="312987"/>
                          </a:xfrm>
                          <a:custGeom>
                            <a:avLst/>
                            <a:gdLst>
                              <a:gd name="T0" fmla="*/ 2147483647 w 1090"/>
                              <a:gd name="T1" fmla="*/ 0 h 1006"/>
                              <a:gd name="T2" fmla="*/ 0 w 1090"/>
                              <a:gd name="T3" fmla="*/ 2147483647 h 1006"/>
                              <a:gd name="T4" fmla="*/ 2147483647 w 1090"/>
                              <a:gd name="T5" fmla="*/ 2147483647 h 1006"/>
                              <a:gd name="T6" fmla="*/ 2147483647 w 1090"/>
                              <a:gd name="T7" fmla="*/ 2147483647 h 1006"/>
                              <a:gd name="T8" fmla="*/ 2147483647 w 1090"/>
                              <a:gd name="T9" fmla="*/ 2147483647 h 1006"/>
                              <a:gd name="T10" fmla="*/ 2147483647 w 1090"/>
                              <a:gd name="T11" fmla="*/ 2147483647 h 1006"/>
                              <a:gd name="T12" fmla="*/ 2147483647 w 1090"/>
                              <a:gd name="T13" fmla="*/ 2147483647 h 1006"/>
                              <a:gd name="T14" fmla="*/ 2147483647 w 1090"/>
                              <a:gd name="T15" fmla="*/ 2147483647 h 1006"/>
                              <a:gd name="T16" fmla="*/ 2147483647 w 1090"/>
                              <a:gd name="T17" fmla="*/ 2147483647 h 1006"/>
                              <a:gd name="T18" fmla="*/ 2147483647 w 1090"/>
                              <a:gd name="T19" fmla="*/ 2147483647 h 1006"/>
                              <a:gd name="T20" fmla="*/ 2147483647 w 1090"/>
                              <a:gd name="T21" fmla="*/ 2147483647 h 1006"/>
                              <a:gd name="T22" fmla="*/ 2147483647 w 1090"/>
                              <a:gd name="T23" fmla="*/ 2147483647 h 1006"/>
                              <a:gd name="T24" fmla="*/ 2147483647 w 1090"/>
                              <a:gd name="T25" fmla="*/ 2147483647 h 1006"/>
                              <a:gd name="T26" fmla="*/ 2147483647 w 1090"/>
                              <a:gd name="T27" fmla="*/ 2147483647 h 1006"/>
                              <a:gd name="T28" fmla="*/ 2147483647 w 1090"/>
                              <a:gd name="T29" fmla="*/ 2147483647 h 1006"/>
                              <a:gd name="T30" fmla="*/ 2147483647 w 1090"/>
                              <a:gd name="T31" fmla="*/ 2147483647 h 1006"/>
                              <a:gd name="T32" fmla="*/ 2147483647 w 1090"/>
                              <a:gd name="T33" fmla="*/ 2147483647 h 1006"/>
                              <a:gd name="T34" fmla="*/ 2147483647 w 1090"/>
                              <a:gd name="T35" fmla="*/ 2147483647 h 1006"/>
                              <a:gd name="T36" fmla="*/ 2147483647 w 1090"/>
                              <a:gd name="T37" fmla="*/ 2147483647 h 1006"/>
                              <a:gd name="T38" fmla="*/ 2147483647 w 1090"/>
                              <a:gd name="T39" fmla="*/ 2147483647 h 1006"/>
                              <a:gd name="T40" fmla="*/ 2147483647 w 1090"/>
                              <a:gd name="T41" fmla="*/ 2147483647 h 1006"/>
                              <a:gd name="T42" fmla="*/ 2147483647 w 1090"/>
                              <a:gd name="T43" fmla="*/ 2147483647 h 1006"/>
                              <a:gd name="T44" fmla="*/ 2147483647 w 1090"/>
                              <a:gd name="T45" fmla="*/ 2147483647 h 1006"/>
                              <a:gd name="T46" fmla="*/ 2147483647 w 1090"/>
                              <a:gd name="T47" fmla="*/ 2147483647 h 1006"/>
                              <a:gd name="T48" fmla="*/ 2147483647 w 1090"/>
                              <a:gd name="T49" fmla="*/ 2147483647 h 1006"/>
                              <a:gd name="T50" fmla="*/ 2147483647 w 1090"/>
                              <a:gd name="T51" fmla="*/ 2147483647 h 1006"/>
                              <a:gd name="T52" fmla="*/ 2147483647 w 1090"/>
                              <a:gd name="T53" fmla="*/ 2147483647 h 1006"/>
                              <a:gd name="T54" fmla="*/ 2147483647 w 1090"/>
                              <a:gd name="T55" fmla="*/ 2147483647 h 1006"/>
                              <a:gd name="T56" fmla="*/ 2147483647 w 1090"/>
                              <a:gd name="T57" fmla="*/ 2147483647 h 1006"/>
                              <a:gd name="T58" fmla="*/ 2147483647 w 1090"/>
                              <a:gd name="T59" fmla="*/ 2147483647 h 1006"/>
                              <a:gd name="T60" fmla="*/ 2147483647 w 1090"/>
                              <a:gd name="T61" fmla="*/ 2147483647 h 1006"/>
                              <a:gd name="T62" fmla="*/ 2147483647 w 1090"/>
                              <a:gd name="T63" fmla="*/ 2147483647 h 1006"/>
                              <a:gd name="T64" fmla="*/ 2147483647 w 1090"/>
                              <a:gd name="T65" fmla="*/ 2147483647 h 1006"/>
                              <a:gd name="T66" fmla="*/ 2147483647 w 1090"/>
                              <a:gd name="T67" fmla="*/ 2147483647 h 1006"/>
                              <a:gd name="T68" fmla="*/ 2147483647 w 1090"/>
                              <a:gd name="T69" fmla="*/ 2147483647 h 1006"/>
                              <a:gd name="T70" fmla="*/ 2147483647 w 1090"/>
                              <a:gd name="T71" fmla="*/ 2147483647 h 1006"/>
                              <a:gd name="T72" fmla="*/ 2147483647 w 1090"/>
                              <a:gd name="T73" fmla="*/ 2147483647 h 1006"/>
                              <a:gd name="T74" fmla="*/ 2147483647 w 1090"/>
                              <a:gd name="T75" fmla="*/ 2147483647 h 1006"/>
                              <a:gd name="T76" fmla="*/ 2147483647 w 1090"/>
                              <a:gd name="T77" fmla="*/ 2147483647 h 1006"/>
                              <a:gd name="T78" fmla="*/ 2147483647 w 1090"/>
                              <a:gd name="T79" fmla="*/ 2147483647 h 1006"/>
                              <a:gd name="T80" fmla="*/ 2147483647 w 1090"/>
                              <a:gd name="T81" fmla="*/ 2147483647 h 1006"/>
                              <a:gd name="T82" fmla="*/ 2147483647 w 1090"/>
                              <a:gd name="T83" fmla="*/ 2147483647 h 1006"/>
                              <a:gd name="T84" fmla="*/ 2147483647 w 1090"/>
                              <a:gd name="T85" fmla="*/ 2147483647 h 1006"/>
                              <a:gd name="T86" fmla="*/ 2147483647 w 1090"/>
                              <a:gd name="T87" fmla="*/ 2147483647 h 1006"/>
                              <a:gd name="T88" fmla="*/ 2147483647 w 1090"/>
                              <a:gd name="T89" fmla="*/ 2147483647 h 1006"/>
                              <a:gd name="T90" fmla="*/ 2147483647 w 1090"/>
                              <a:gd name="T91" fmla="*/ 2147483647 h 1006"/>
                              <a:gd name="T92" fmla="*/ 2147483647 w 1090"/>
                              <a:gd name="T93" fmla="*/ 2147483647 h 1006"/>
                              <a:gd name="T94" fmla="*/ 2147483647 w 1090"/>
                              <a:gd name="T95" fmla="*/ 2147483647 h 1006"/>
                              <a:gd name="T96" fmla="*/ 2147483647 w 1090"/>
                              <a:gd name="T97" fmla="*/ 2147483647 h 1006"/>
                              <a:gd name="T98" fmla="*/ 2147483647 w 1090"/>
                              <a:gd name="T99" fmla="*/ 2147483647 h 1006"/>
                              <a:gd name="T100" fmla="*/ 2147483647 w 1090"/>
                              <a:gd name="T101" fmla="*/ 2147483647 h 1006"/>
                              <a:gd name="T102" fmla="*/ 2147483647 w 1090"/>
                              <a:gd name="T103" fmla="*/ 2147483647 h 1006"/>
                              <a:gd name="T104" fmla="*/ 2147483647 w 1090"/>
                              <a:gd name="T105" fmla="*/ 2147483647 h 1006"/>
                              <a:gd name="T106" fmla="*/ 2147483647 w 1090"/>
                              <a:gd name="T107" fmla="*/ 2147483647 h 1006"/>
                              <a:gd name="T108" fmla="*/ 2147483647 w 1090"/>
                              <a:gd name="T109" fmla="*/ 2147483647 h 1006"/>
                              <a:gd name="T110" fmla="*/ 2147483647 w 1090"/>
                              <a:gd name="T111" fmla="*/ 2147483647 h 1006"/>
                              <a:gd name="T112" fmla="*/ 2147483647 w 1090"/>
                              <a:gd name="T113" fmla="*/ 2147483647 h 1006"/>
                              <a:gd name="T114" fmla="*/ 2147483647 w 1090"/>
                              <a:gd name="T115" fmla="*/ 2147483647 h 100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90"/>
                              <a:gd name="T175" fmla="*/ 0 h 1006"/>
                              <a:gd name="T176" fmla="*/ 1090 w 1090"/>
                              <a:gd name="T177" fmla="*/ 1006 h 100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90" h="1006">
                                <a:moveTo>
                                  <a:pt x="73" y="20"/>
                                </a:moveTo>
                                <a:lnTo>
                                  <a:pt x="49" y="0"/>
                                </a:lnTo>
                                <a:lnTo>
                                  <a:pt x="23" y="11"/>
                                </a:lnTo>
                                <a:lnTo>
                                  <a:pt x="0" y="26"/>
                                </a:lnTo>
                                <a:lnTo>
                                  <a:pt x="3" y="61"/>
                                </a:lnTo>
                                <a:lnTo>
                                  <a:pt x="7" y="93"/>
                                </a:lnTo>
                                <a:lnTo>
                                  <a:pt x="26" y="142"/>
                                </a:lnTo>
                                <a:lnTo>
                                  <a:pt x="28" y="190"/>
                                </a:lnTo>
                                <a:lnTo>
                                  <a:pt x="44" y="226"/>
                                </a:lnTo>
                                <a:lnTo>
                                  <a:pt x="56" y="254"/>
                                </a:lnTo>
                                <a:lnTo>
                                  <a:pt x="74" y="279"/>
                                </a:lnTo>
                                <a:lnTo>
                                  <a:pt x="108" y="283"/>
                                </a:lnTo>
                                <a:lnTo>
                                  <a:pt x="132" y="289"/>
                                </a:lnTo>
                                <a:lnTo>
                                  <a:pt x="115" y="318"/>
                                </a:lnTo>
                                <a:lnTo>
                                  <a:pt x="103" y="341"/>
                                </a:lnTo>
                                <a:lnTo>
                                  <a:pt x="118" y="373"/>
                                </a:lnTo>
                                <a:lnTo>
                                  <a:pt x="116" y="397"/>
                                </a:lnTo>
                                <a:lnTo>
                                  <a:pt x="117" y="411"/>
                                </a:lnTo>
                                <a:lnTo>
                                  <a:pt x="129" y="450"/>
                                </a:lnTo>
                                <a:lnTo>
                                  <a:pt x="146" y="478"/>
                                </a:lnTo>
                                <a:lnTo>
                                  <a:pt x="177" y="503"/>
                                </a:lnTo>
                                <a:lnTo>
                                  <a:pt x="207" y="521"/>
                                </a:lnTo>
                                <a:lnTo>
                                  <a:pt x="227" y="528"/>
                                </a:lnTo>
                                <a:lnTo>
                                  <a:pt x="233" y="569"/>
                                </a:lnTo>
                                <a:lnTo>
                                  <a:pt x="220" y="601"/>
                                </a:lnTo>
                                <a:lnTo>
                                  <a:pt x="236" y="632"/>
                                </a:lnTo>
                                <a:lnTo>
                                  <a:pt x="239" y="675"/>
                                </a:lnTo>
                                <a:lnTo>
                                  <a:pt x="261" y="652"/>
                                </a:lnTo>
                                <a:lnTo>
                                  <a:pt x="290" y="673"/>
                                </a:lnTo>
                                <a:lnTo>
                                  <a:pt x="326" y="667"/>
                                </a:lnTo>
                                <a:lnTo>
                                  <a:pt x="338" y="684"/>
                                </a:lnTo>
                                <a:lnTo>
                                  <a:pt x="355" y="718"/>
                                </a:lnTo>
                                <a:lnTo>
                                  <a:pt x="377" y="742"/>
                                </a:lnTo>
                                <a:lnTo>
                                  <a:pt x="391" y="783"/>
                                </a:lnTo>
                                <a:lnTo>
                                  <a:pt x="409" y="805"/>
                                </a:lnTo>
                                <a:lnTo>
                                  <a:pt x="428" y="806"/>
                                </a:lnTo>
                                <a:lnTo>
                                  <a:pt x="452" y="834"/>
                                </a:lnTo>
                                <a:lnTo>
                                  <a:pt x="493" y="844"/>
                                </a:lnTo>
                                <a:lnTo>
                                  <a:pt x="515" y="883"/>
                                </a:lnTo>
                                <a:lnTo>
                                  <a:pt x="533" y="909"/>
                                </a:lnTo>
                                <a:lnTo>
                                  <a:pt x="579" y="912"/>
                                </a:lnTo>
                                <a:lnTo>
                                  <a:pt x="615" y="915"/>
                                </a:lnTo>
                                <a:lnTo>
                                  <a:pt x="650" y="918"/>
                                </a:lnTo>
                                <a:lnTo>
                                  <a:pt x="671" y="892"/>
                                </a:lnTo>
                                <a:lnTo>
                                  <a:pt x="689" y="873"/>
                                </a:lnTo>
                                <a:lnTo>
                                  <a:pt x="727" y="878"/>
                                </a:lnTo>
                                <a:lnTo>
                                  <a:pt x="737" y="913"/>
                                </a:lnTo>
                                <a:lnTo>
                                  <a:pt x="752" y="960"/>
                                </a:lnTo>
                                <a:lnTo>
                                  <a:pt x="765" y="979"/>
                                </a:lnTo>
                                <a:lnTo>
                                  <a:pt x="807" y="976"/>
                                </a:lnTo>
                                <a:lnTo>
                                  <a:pt x="841" y="992"/>
                                </a:lnTo>
                                <a:lnTo>
                                  <a:pt x="845" y="980"/>
                                </a:lnTo>
                                <a:lnTo>
                                  <a:pt x="878" y="980"/>
                                </a:lnTo>
                                <a:lnTo>
                                  <a:pt x="909" y="1002"/>
                                </a:lnTo>
                                <a:lnTo>
                                  <a:pt x="943" y="1005"/>
                                </a:lnTo>
                                <a:lnTo>
                                  <a:pt x="973" y="1006"/>
                                </a:lnTo>
                                <a:lnTo>
                                  <a:pt x="986" y="975"/>
                                </a:lnTo>
                                <a:lnTo>
                                  <a:pt x="997" y="944"/>
                                </a:lnTo>
                                <a:lnTo>
                                  <a:pt x="1015" y="921"/>
                                </a:lnTo>
                                <a:lnTo>
                                  <a:pt x="1049" y="906"/>
                                </a:lnTo>
                                <a:lnTo>
                                  <a:pt x="1057" y="886"/>
                                </a:lnTo>
                                <a:lnTo>
                                  <a:pt x="1090" y="870"/>
                                </a:lnTo>
                                <a:lnTo>
                                  <a:pt x="1074" y="841"/>
                                </a:lnTo>
                                <a:lnTo>
                                  <a:pt x="1051" y="816"/>
                                </a:lnTo>
                                <a:lnTo>
                                  <a:pt x="1026" y="791"/>
                                </a:lnTo>
                                <a:lnTo>
                                  <a:pt x="1003" y="765"/>
                                </a:lnTo>
                                <a:lnTo>
                                  <a:pt x="989" y="737"/>
                                </a:lnTo>
                                <a:lnTo>
                                  <a:pt x="989" y="706"/>
                                </a:lnTo>
                                <a:lnTo>
                                  <a:pt x="954" y="693"/>
                                </a:lnTo>
                                <a:lnTo>
                                  <a:pt x="992" y="639"/>
                                </a:lnTo>
                                <a:lnTo>
                                  <a:pt x="995" y="614"/>
                                </a:lnTo>
                                <a:lnTo>
                                  <a:pt x="977" y="595"/>
                                </a:lnTo>
                                <a:lnTo>
                                  <a:pt x="938" y="549"/>
                                </a:lnTo>
                                <a:lnTo>
                                  <a:pt x="950" y="514"/>
                                </a:lnTo>
                                <a:lnTo>
                                  <a:pt x="947" y="493"/>
                                </a:lnTo>
                                <a:lnTo>
                                  <a:pt x="943" y="442"/>
                                </a:lnTo>
                                <a:lnTo>
                                  <a:pt x="943" y="382"/>
                                </a:lnTo>
                                <a:lnTo>
                                  <a:pt x="967" y="336"/>
                                </a:lnTo>
                                <a:lnTo>
                                  <a:pt x="990" y="306"/>
                                </a:lnTo>
                                <a:lnTo>
                                  <a:pt x="980" y="280"/>
                                </a:lnTo>
                                <a:lnTo>
                                  <a:pt x="980" y="251"/>
                                </a:lnTo>
                                <a:lnTo>
                                  <a:pt x="974" y="232"/>
                                </a:lnTo>
                                <a:lnTo>
                                  <a:pt x="949" y="222"/>
                                </a:lnTo>
                                <a:lnTo>
                                  <a:pt x="925" y="222"/>
                                </a:lnTo>
                                <a:lnTo>
                                  <a:pt x="903" y="196"/>
                                </a:lnTo>
                                <a:lnTo>
                                  <a:pt x="869" y="169"/>
                                </a:lnTo>
                                <a:lnTo>
                                  <a:pt x="841" y="154"/>
                                </a:lnTo>
                                <a:lnTo>
                                  <a:pt x="807" y="143"/>
                                </a:lnTo>
                                <a:lnTo>
                                  <a:pt x="758" y="125"/>
                                </a:lnTo>
                                <a:lnTo>
                                  <a:pt x="723" y="123"/>
                                </a:lnTo>
                                <a:lnTo>
                                  <a:pt x="702" y="119"/>
                                </a:lnTo>
                                <a:lnTo>
                                  <a:pt x="674" y="125"/>
                                </a:lnTo>
                                <a:lnTo>
                                  <a:pt x="647" y="129"/>
                                </a:lnTo>
                                <a:lnTo>
                                  <a:pt x="629" y="154"/>
                                </a:lnTo>
                                <a:lnTo>
                                  <a:pt x="613" y="172"/>
                                </a:lnTo>
                                <a:lnTo>
                                  <a:pt x="562" y="172"/>
                                </a:lnTo>
                                <a:lnTo>
                                  <a:pt x="557" y="202"/>
                                </a:lnTo>
                                <a:lnTo>
                                  <a:pt x="518" y="210"/>
                                </a:lnTo>
                                <a:lnTo>
                                  <a:pt x="477" y="232"/>
                                </a:lnTo>
                                <a:lnTo>
                                  <a:pt x="440" y="225"/>
                                </a:lnTo>
                                <a:lnTo>
                                  <a:pt x="407" y="216"/>
                                </a:lnTo>
                                <a:lnTo>
                                  <a:pt x="379" y="183"/>
                                </a:lnTo>
                                <a:lnTo>
                                  <a:pt x="350" y="167"/>
                                </a:lnTo>
                                <a:lnTo>
                                  <a:pt x="323" y="178"/>
                                </a:lnTo>
                                <a:lnTo>
                                  <a:pt x="311" y="154"/>
                                </a:lnTo>
                                <a:lnTo>
                                  <a:pt x="282" y="146"/>
                                </a:lnTo>
                                <a:lnTo>
                                  <a:pt x="267" y="134"/>
                                </a:lnTo>
                                <a:lnTo>
                                  <a:pt x="257" y="100"/>
                                </a:lnTo>
                                <a:lnTo>
                                  <a:pt x="252" y="81"/>
                                </a:lnTo>
                                <a:lnTo>
                                  <a:pt x="223" y="60"/>
                                </a:lnTo>
                                <a:lnTo>
                                  <a:pt x="202" y="15"/>
                                </a:lnTo>
                                <a:lnTo>
                                  <a:pt x="185" y="28"/>
                                </a:lnTo>
                                <a:lnTo>
                                  <a:pt x="149" y="46"/>
                                </a:lnTo>
                                <a:lnTo>
                                  <a:pt x="124" y="44"/>
                                </a:lnTo>
                                <a:lnTo>
                                  <a:pt x="100" y="39"/>
                                </a:lnTo>
                                <a:lnTo>
                                  <a:pt x="73" y="2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6" name="Freeform 110"/>
                        <wps:cNvSpPr>
                          <a:spLocks/>
                        </wps:cNvSpPr>
                        <wps:spPr bwMode="auto">
                          <a:xfrm>
                            <a:off x="3986309" y="2041426"/>
                            <a:ext cx="297416" cy="189973"/>
                          </a:xfrm>
                          <a:custGeom>
                            <a:avLst/>
                            <a:gdLst>
                              <a:gd name="T0" fmla="*/ 0 w 1771650"/>
                              <a:gd name="T1" fmla="*/ 45 h 1135063"/>
                              <a:gd name="T2" fmla="*/ 4 w 1771650"/>
                              <a:gd name="T3" fmla="*/ 70 h 1135063"/>
                              <a:gd name="T4" fmla="*/ 10 w 1771650"/>
                              <a:gd name="T5" fmla="*/ 80 h 1135063"/>
                              <a:gd name="T6" fmla="*/ 28 w 1771650"/>
                              <a:gd name="T7" fmla="*/ 70 h 1135063"/>
                              <a:gd name="T8" fmla="*/ 47 w 1771650"/>
                              <a:gd name="T9" fmla="*/ 63 h 1135063"/>
                              <a:gd name="T10" fmla="*/ 67 w 1771650"/>
                              <a:gd name="T11" fmla="*/ 68 h 1135063"/>
                              <a:gd name="T12" fmla="*/ 72 w 1771650"/>
                              <a:gd name="T13" fmla="*/ 88 h 1135063"/>
                              <a:gd name="T14" fmla="*/ 87 w 1771650"/>
                              <a:gd name="T15" fmla="*/ 86 h 1135063"/>
                              <a:gd name="T16" fmla="*/ 106 w 1771650"/>
                              <a:gd name="T17" fmla="*/ 110 h 1135063"/>
                              <a:gd name="T18" fmla="*/ 132 w 1771650"/>
                              <a:gd name="T19" fmla="*/ 130 h 1135063"/>
                              <a:gd name="T20" fmla="*/ 161 w 1771650"/>
                              <a:gd name="T21" fmla="*/ 145 h 1135063"/>
                              <a:gd name="T22" fmla="*/ 164 w 1771650"/>
                              <a:gd name="T23" fmla="*/ 161 h 1135063"/>
                              <a:gd name="T24" fmla="*/ 185 w 1771650"/>
                              <a:gd name="T25" fmla="*/ 157 h 1135063"/>
                              <a:gd name="T26" fmla="*/ 186 w 1771650"/>
                              <a:gd name="T27" fmla="*/ 137 h 1135063"/>
                              <a:gd name="T28" fmla="*/ 180 w 1771650"/>
                              <a:gd name="T29" fmla="*/ 121 h 1135063"/>
                              <a:gd name="T30" fmla="*/ 197 w 1771650"/>
                              <a:gd name="T31" fmla="*/ 109 h 1135063"/>
                              <a:gd name="T32" fmla="*/ 209 w 1771650"/>
                              <a:gd name="T33" fmla="*/ 100 h 1135063"/>
                              <a:gd name="T34" fmla="*/ 225 w 1771650"/>
                              <a:gd name="T35" fmla="*/ 92 h 1135063"/>
                              <a:gd name="T36" fmla="*/ 236 w 1771650"/>
                              <a:gd name="T37" fmla="*/ 105 h 1135063"/>
                              <a:gd name="T38" fmla="*/ 253 w 1771650"/>
                              <a:gd name="T39" fmla="*/ 99 h 1135063"/>
                              <a:gd name="T40" fmla="*/ 248 w 1771650"/>
                              <a:gd name="T41" fmla="*/ 90 h 1135063"/>
                              <a:gd name="T42" fmla="*/ 228 w 1771650"/>
                              <a:gd name="T43" fmla="*/ 81 h 1135063"/>
                              <a:gd name="T44" fmla="*/ 240 w 1771650"/>
                              <a:gd name="T45" fmla="*/ 57 h 1135063"/>
                              <a:gd name="T46" fmla="*/ 219 w 1771650"/>
                              <a:gd name="T47" fmla="*/ 68 h 1135063"/>
                              <a:gd name="T48" fmla="*/ 199 w 1771650"/>
                              <a:gd name="T49" fmla="*/ 85 h 1135063"/>
                              <a:gd name="T50" fmla="*/ 170 w 1771650"/>
                              <a:gd name="T51" fmla="*/ 89 h 1135063"/>
                              <a:gd name="T52" fmla="*/ 161 w 1771650"/>
                              <a:gd name="T53" fmla="*/ 72 h 1135063"/>
                              <a:gd name="T54" fmla="*/ 153 w 1771650"/>
                              <a:gd name="T55" fmla="*/ 49 h 1135063"/>
                              <a:gd name="T56" fmla="*/ 137 w 1771650"/>
                              <a:gd name="T57" fmla="*/ 33 h 1135063"/>
                              <a:gd name="T58" fmla="*/ 111 w 1771650"/>
                              <a:gd name="T59" fmla="*/ 36 h 1135063"/>
                              <a:gd name="T60" fmla="*/ 85 w 1771650"/>
                              <a:gd name="T61" fmla="*/ 34 h 1135063"/>
                              <a:gd name="T62" fmla="*/ 76 w 1771650"/>
                              <a:gd name="T63" fmla="*/ 34 h 1135063"/>
                              <a:gd name="T64" fmla="*/ 52 w 1771650"/>
                              <a:gd name="T65" fmla="*/ 34 h 1135063"/>
                              <a:gd name="T66" fmla="*/ 38 w 1771650"/>
                              <a:gd name="T67" fmla="*/ 21 h 1135063"/>
                              <a:gd name="T68" fmla="*/ 37 w 1771650"/>
                              <a:gd name="T69" fmla="*/ 1 h 1135063"/>
                              <a:gd name="T70" fmla="*/ 17 w 1771650"/>
                              <a:gd name="T71" fmla="*/ 3 h 1135063"/>
                              <a:gd name="T72" fmla="*/ 0 w 1771650"/>
                              <a:gd name="T73" fmla="*/ 22 h 1135063"/>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771650"/>
                              <a:gd name="T112" fmla="*/ 0 h 1135063"/>
                              <a:gd name="T113" fmla="*/ 1771650 w 1771650"/>
                              <a:gd name="T114" fmla="*/ 1135063 h 1135063"/>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771650" h="1135063">
                                <a:moveTo>
                                  <a:pt x="23813" y="206375"/>
                                </a:moveTo>
                                <a:lnTo>
                                  <a:pt x="0" y="307975"/>
                                </a:lnTo>
                                <a:lnTo>
                                  <a:pt x="33338" y="393700"/>
                                </a:lnTo>
                                <a:lnTo>
                                  <a:pt x="25400" y="484188"/>
                                </a:lnTo>
                                <a:lnTo>
                                  <a:pt x="22225" y="561975"/>
                                </a:lnTo>
                                <a:lnTo>
                                  <a:pt x="71438" y="550863"/>
                                </a:lnTo>
                                <a:lnTo>
                                  <a:pt x="142875" y="533400"/>
                                </a:lnTo>
                                <a:lnTo>
                                  <a:pt x="193675" y="485775"/>
                                </a:lnTo>
                                <a:lnTo>
                                  <a:pt x="252413" y="444500"/>
                                </a:lnTo>
                                <a:lnTo>
                                  <a:pt x="320675" y="433388"/>
                                </a:lnTo>
                                <a:lnTo>
                                  <a:pt x="401638" y="420688"/>
                                </a:lnTo>
                                <a:lnTo>
                                  <a:pt x="458788" y="468313"/>
                                </a:lnTo>
                                <a:lnTo>
                                  <a:pt x="493713" y="533400"/>
                                </a:lnTo>
                                <a:lnTo>
                                  <a:pt x="487363" y="604838"/>
                                </a:lnTo>
                                <a:lnTo>
                                  <a:pt x="528638" y="593725"/>
                                </a:lnTo>
                                <a:lnTo>
                                  <a:pt x="592138" y="593725"/>
                                </a:lnTo>
                                <a:lnTo>
                                  <a:pt x="660400" y="681038"/>
                                </a:lnTo>
                                <a:lnTo>
                                  <a:pt x="723900" y="758825"/>
                                </a:lnTo>
                                <a:lnTo>
                                  <a:pt x="815975" y="830263"/>
                                </a:lnTo>
                                <a:lnTo>
                                  <a:pt x="896938" y="901700"/>
                                </a:lnTo>
                                <a:lnTo>
                                  <a:pt x="1017588" y="960438"/>
                                </a:lnTo>
                                <a:lnTo>
                                  <a:pt x="1098550" y="1004888"/>
                                </a:lnTo>
                                <a:lnTo>
                                  <a:pt x="1122363" y="1054100"/>
                                </a:lnTo>
                                <a:lnTo>
                                  <a:pt x="1118728" y="1113484"/>
                                </a:lnTo>
                                <a:lnTo>
                                  <a:pt x="1217613" y="1135063"/>
                                </a:lnTo>
                                <a:lnTo>
                                  <a:pt x="1260475" y="1082675"/>
                                </a:lnTo>
                                <a:lnTo>
                                  <a:pt x="1296988" y="1020763"/>
                                </a:lnTo>
                                <a:lnTo>
                                  <a:pt x="1268413" y="944563"/>
                                </a:lnTo>
                                <a:lnTo>
                                  <a:pt x="1230313" y="895350"/>
                                </a:lnTo>
                                <a:lnTo>
                                  <a:pt x="1223963" y="835025"/>
                                </a:lnTo>
                                <a:lnTo>
                                  <a:pt x="1287463" y="806450"/>
                                </a:lnTo>
                                <a:lnTo>
                                  <a:pt x="1339850" y="752475"/>
                                </a:lnTo>
                                <a:lnTo>
                                  <a:pt x="1357313" y="717550"/>
                                </a:lnTo>
                                <a:lnTo>
                                  <a:pt x="1423528" y="689621"/>
                                </a:lnTo>
                                <a:lnTo>
                                  <a:pt x="1471613" y="646113"/>
                                </a:lnTo>
                                <a:lnTo>
                                  <a:pt x="1535113" y="635000"/>
                                </a:lnTo>
                                <a:lnTo>
                                  <a:pt x="1558925" y="700088"/>
                                </a:lnTo>
                                <a:lnTo>
                                  <a:pt x="1609725" y="723900"/>
                                </a:lnTo>
                                <a:lnTo>
                                  <a:pt x="1679575" y="723900"/>
                                </a:lnTo>
                                <a:lnTo>
                                  <a:pt x="1725613" y="687388"/>
                                </a:lnTo>
                                <a:lnTo>
                                  <a:pt x="1771650" y="658813"/>
                                </a:lnTo>
                                <a:lnTo>
                                  <a:pt x="1685925" y="622300"/>
                                </a:lnTo>
                                <a:lnTo>
                                  <a:pt x="1604963" y="574675"/>
                                </a:lnTo>
                                <a:lnTo>
                                  <a:pt x="1552575" y="557213"/>
                                </a:lnTo>
                                <a:lnTo>
                                  <a:pt x="1563688" y="492125"/>
                                </a:lnTo>
                                <a:lnTo>
                                  <a:pt x="1631950" y="396875"/>
                                </a:lnTo>
                                <a:lnTo>
                                  <a:pt x="1574800" y="400050"/>
                                </a:lnTo>
                                <a:lnTo>
                                  <a:pt x="1492250" y="466725"/>
                                </a:lnTo>
                                <a:lnTo>
                                  <a:pt x="1422400" y="509588"/>
                                </a:lnTo>
                                <a:lnTo>
                                  <a:pt x="1354138" y="585788"/>
                                </a:lnTo>
                                <a:lnTo>
                                  <a:pt x="1250950" y="628650"/>
                                </a:lnTo>
                                <a:lnTo>
                                  <a:pt x="1160463" y="615950"/>
                                </a:lnTo>
                                <a:lnTo>
                                  <a:pt x="1111250" y="558800"/>
                                </a:lnTo>
                                <a:lnTo>
                                  <a:pt x="1093788" y="496888"/>
                                </a:lnTo>
                                <a:lnTo>
                                  <a:pt x="1041400" y="423863"/>
                                </a:lnTo>
                                <a:lnTo>
                                  <a:pt x="1041400" y="338138"/>
                                </a:lnTo>
                                <a:lnTo>
                                  <a:pt x="982663" y="290513"/>
                                </a:lnTo>
                                <a:lnTo>
                                  <a:pt x="931863" y="225425"/>
                                </a:lnTo>
                                <a:lnTo>
                                  <a:pt x="849313" y="215900"/>
                                </a:lnTo>
                                <a:lnTo>
                                  <a:pt x="755650" y="247650"/>
                                </a:lnTo>
                                <a:lnTo>
                                  <a:pt x="654050" y="242888"/>
                                </a:lnTo>
                                <a:lnTo>
                                  <a:pt x="579438" y="238125"/>
                                </a:lnTo>
                                <a:lnTo>
                                  <a:pt x="501650" y="185738"/>
                                </a:lnTo>
                                <a:lnTo>
                                  <a:pt x="515938" y="238125"/>
                                </a:lnTo>
                                <a:lnTo>
                                  <a:pt x="436563" y="266700"/>
                                </a:lnTo>
                                <a:lnTo>
                                  <a:pt x="355600" y="238125"/>
                                </a:lnTo>
                                <a:lnTo>
                                  <a:pt x="292100" y="219075"/>
                                </a:lnTo>
                                <a:lnTo>
                                  <a:pt x="257175" y="149225"/>
                                </a:lnTo>
                                <a:lnTo>
                                  <a:pt x="263525" y="84138"/>
                                </a:lnTo>
                                <a:lnTo>
                                  <a:pt x="254000" y="9525"/>
                                </a:lnTo>
                                <a:lnTo>
                                  <a:pt x="187325" y="0"/>
                                </a:lnTo>
                                <a:lnTo>
                                  <a:pt x="112713" y="22225"/>
                                </a:lnTo>
                                <a:lnTo>
                                  <a:pt x="19050" y="63500"/>
                                </a:lnTo>
                                <a:lnTo>
                                  <a:pt x="0" y="153988"/>
                                </a:lnTo>
                                <a:lnTo>
                                  <a:pt x="23813" y="206375"/>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7" name="Freeform 111"/>
                        <wps:cNvSpPr>
                          <a:spLocks/>
                        </wps:cNvSpPr>
                        <wps:spPr bwMode="auto">
                          <a:xfrm>
                            <a:off x="4227667" y="2091255"/>
                            <a:ext cx="185302" cy="94986"/>
                          </a:xfrm>
                          <a:custGeom>
                            <a:avLst/>
                            <a:gdLst>
                              <a:gd name="T0" fmla="*/ 46 w 1112838"/>
                              <a:gd name="T1" fmla="*/ 14 h 560388"/>
                              <a:gd name="T2" fmla="*/ 27 w 1112838"/>
                              <a:gd name="T3" fmla="*/ 15 h 560388"/>
                              <a:gd name="T4" fmla="*/ 17 w 1112838"/>
                              <a:gd name="T5" fmla="*/ 30 h 560388"/>
                              <a:gd name="T6" fmla="*/ 17 w 1112838"/>
                              <a:gd name="T7" fmla="*/ 39 h 560388"/>
                              <a:gd name="T8" fmla="*/ 26 w 1112838"/>
                              <a:gd name="T9" fmla="*/ 43 h 560388"/>
                              <a:gd name="T10" fmla="*/ 36 w 1112838"/>
                              <a:gd name="T11" fmla="*/ 50 h 560388"/>
                              <a:gd name="T12" fmla="*/ 47 w 1112838"/>
                              <a:gd name="T13" fmla="*/ 55 h 560388"/>
                              <a:gd name="T14" fmla="*/ 41 w 1112838"/>
                              <a:gd name="T15" fmla="*/ 59 h 560388"/>
                              <a:gd name="T16" fmla="*/ 35 w 1112838"/>
                              <a:gd name="T17" fmla="*/ 65 h 560388"/>
                              <a:gd name="T18" fmla="*/ 24 w 1112838"/>
                              <a:gd name="T19" fmla="*/ 65 h 560388"/>
                              <a:gd name="T20" fmla="*/ 17 w 1112838"/>
                              <a:gd name="T21" fmla="*/ 61 h 560388"/>
                              <a:gd name="T22" fmla="*/ 2 w 1112838"/>
                              <a:gd name="T23" fmla="*/ 71 h 560388"/>
                              <a:gd name="T24" fmla="*/ 0 w 1112838"/>
                              <a:gd name="T25" fmla="*/ 77 h 560388"/>
                              <a:gd name="T26" fmla="*/ 6 w 1112838"/>
                              <a:gd name="T27" fmla="*/ 82 h 560388"/>
                              <a:gd name="T28" fmla="*/ 17 w 1112838"/>
                              <a:gd name="T29" fmla="*/ 83 h 560388"/>
                              <a:gd name="T30" fmla="*/ 24 w 1112838"/>
                              <a:gd name="T31" fmla="*/ 81 h 560388"/>
                              <a:gd name="T32" fmla="*/ 38 w 1112838"/>
                              <a:gd name="T33" fmla="*/ 82 h 560388"/>
                              <a:gd name="T34" fmla="*/ 48 w 1112838"/>
                              <a:gd name="T35" fmla="*/ 86 h 560388"/>
                              <a:gd name="T36" fmla="*/ 57 w 1112838"/>
                              <a:gd name="T37" fmla="*/ 86 h 560388"/>
                              <a:gd name="T38" fmla="*/ 61 w 1112838"/>
                              <a:gd name="T39" fmla="*/ 81 h 560388"/>
                              <a:gd name="T40" fmla="*/ 78 w 1112838"/>
                              <a:gd name="T41" fmla="*/ 68 h 560388"/>
                              <a:gd name="T42" fmla="*/ 84 w 1112838"/>
                              <a:gd name="T43" fmla="*/ 58 h 560388"/>
                              <a:gd name="T44" fmla="*/ 96 w 1112838"/>
                              <a:gd name="T45" fmla="*/ 65 h 560388"/>
                              <a:gd name="T46" fmla="*/ 107 w 1112838"/>
                              <a:gd name="T47" fmla="*/ 52 h 560388"/>
                              <a:gd name="T48" fmla="*/ 129 w 1112838"/>
                              <a:gd name="T49" fmla="*/ 46 h 560388"/>
                              <a:gd name="T50" fmla="*/ 138 w 1112838"/>
                              <a:gd name="T51" fmla="*/ 44 h 560388"/>
                              <a:gd name="T52" fmla="*/ 150 w 1112838"/>
                              <a:gd name="T53" fmla="*/ 34 h 560388"/>
                              <a:gd name="T54" fmla="*/ 157 w 1112838"/>
                              <a:gd name="T55" fmla="*/ 17 h 560388"/>
                              <a:gd name="T56" fmla="*/ 148 w 1112838"/>
                              <a:gd name="T57" fmla="*/ 12 h 560388"/>
                              <a:gd name="T58" fmla="*/ 138 w 1112838"/>
                              <a:gd name="T59" fmla="*/ 16 h 560388"/>
                              <a:gd name="T60" fmla="*/ 109 w 1112838"/>
                              <a:gd name="T61" fmla="*/ 10 h 560388"/>
                              <a:gd name="T62" fmla="*/ 93 w 1112838"/>
                              <a:gd name="T63" fmla="*/ 11 h 560388"/>
                              <a:gd name="T64" fmla="*/ 77 w 1112838"/>
                              <a:gd name="T65" fmla="*/ 8 h 560388"/>
                              <a:gd name="T66" fmla="*/ 70 w 1112838"/>
                              <a:gd name="T67" fmla="*/ 0 h 560388"/>
                              <a:gd name="T68" fmla="*/ 60 w 1112838"/>
                              <a:gd name="T69" fmla="*/ 3 h 560388"/>
                              <a:gd name="T70" fmla="*/ 46 w 1112838"/>
                              <a:gd name="T71" fmla="*/ 14 h 560388"/>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112838"/>
                              <a:gd name="T109" fmla="*/ 0 h 560388"/>
                              <a:gd name="T110" fmla="*/ 1112838 w 1112838"/>
                              <a:gd name="T111" fmla="*/ 560388 h 560388"/>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112838" h="560388">
                                <a:moveTo>
                                  <a:pt x="328613" y="88900"/>
                                </a:moveTo>
                                <a:lnTo>
                                  <a:pt x="193675" y="100013"/>
                                </a:lnTo>
                                <a:lnTo>
                                  <a:pt x="123825" y="193675"/>
                                </a:lnTo>
                                <a:lnTo>
                                  <a:pt x="117475" y="252413"/>
                                </a:lnTo>
                                <a:lnTo>
                                  <a:pt x="184150" y="279400"/>
                                </a:lnTo>
                                <a:lnTo>
                                  <a:pt x="257175" y="327025"/>
                                </a:lnTo>
                                <a:lnTo>
                                  <a:pt x="336550" y="355600"/>
                                </a:lnTo>
                                <a:lnTo>
                                  <a:pt x="290513" y="384175"/>
                                </a:lnTo>
                                <a:lnTo>
                                  <a:pt x="247650" y="420688"/>
                                </a:lnTo>
                                <a:lnTo>
                                  <a:pt x="172579" y="422525"/>
                                </a:lnTo>
                                <a:lnTo>
                                  <a:pt x="123825" y="398463"/>
                                </a:lnTo>
                                <a:lnTo>
                                  <a:pt x="14288" y="457200"/>
                                </a:lnTo>
                                <a:lnTo>
                                  <a:pt x="0" y="500063"/>
                                </a:lnTo>
                                <a:lnTo>
                                  <a:pt x="41275" y="530225"/>
                                </a:lnTo>
                                <a:lnTo>
                                  <a:pt x="117475" y="538163"/>
                                </a:lnTo>
                                <a:lnTo>
                                  <a:pt x="171450" y="528638"/>
                                </a:lnTo>
                                <a:lnTo>
                                  <a:pt x="269875" y="533400"/>
                                </a:lnTo>
                                <a:lnTo>
                                  <a:pt x="341313" y="560388"/>
                                </a:lnTo>
                                <a:lnTo>
                                  <a:pt x="406400" y="560388"/>
                                </a:lnTo>
                                <a:lnTo>
                                  <a:pt x="433388" y="528638"/>
                                </a:lnTo>
                                <a:lnTo>
                                  <a:pt x="550863" y="442913"/>
                                </a:lnTo>
                                <a:lnTo>
                                  <a:pt x="593725" y="376238"/>
                                </a:lnTo>
                                <a:lnTo>
                                  <a:pt x="684213" y="419100"/>
                                </a:lnTo>
                                <a:lnTo>
                                  <a:pt x="762000" y="336550"/>
                                </a:lnTo>
                                <a:lnTo>
                                  <a:pt x="912813" y="296863"/>
                                </a:lnTo>
                                <a:lnTo>
                                  <a:pt x="979488" y="285750"/>
                                </a:lnTo>
                                <a:lnTo>
                                  <a:pt x="1066800" y="219075"/>
                                </a:lnTo>
                                <a:lnTo>
                                  <a:pt x="1112838" y="112713"/>
                                </a:lnTo>
                                <a:lnTo>
                                  <a:pt x="1047750" y="74613"/>
                                </a:lnTo>
                                <a:lnTo>
                                  <a:pt x="979488" y="103188"/>
                                </a:lnTo>
                                <a:lnTo>
                                  <a:pt x="776288" y="61913"/>
                                </a:lnTo>
                                <a:lnTo>
                                  <a:pt x="661988" y="71438"/>
                                </a:lnTo>
                                <a:lnTo>
                                  <a:pt x="542925" y="52388"/>
                                </a:lnTo>
                                <a:lnTo>
                                  <a:pt x="498475" y="0"/>
                                </a:lnTo>
                                <a:lnTo>
                                  <a:pt x="422275" y="17463"/>
                                </a:lnTo>
                                <a:lnTo>
                                  <a:pt x="328613" y="8890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8" name="Freeform 112"/>
                        <wps:cNvSpPr>
                          <a:spLocks/>
                        </wps:cNvSpPr>
                        <wps:spPr bwMode="auto">
                          <a:xfrm>
                            <a:off x="4190296" y="2148869"/>
                            <a:ext cx="129244" cy="91872"/>
                          </a:xfrm>
                          <a:custGeom>
                            <a:avLst/>
                            <a:gdLst>
                              <a:gd name="T0" fmla="*/ 97 w 768351"/>
                              <a:gd name="T1" fmla="*/ 27 h 552700"/>
                              <a:gd name="T2" fmla="*/ 94 w 768351"/>
                              <a:gd name="T3" fmla="*/ 32 h 552700"/>
                              <a:gd name="T4" fmla="*/ 83 w 768351"/>
                              <a:gd name="T5" fmla="*/ 31 h 552700"/>
                              <a:gd name="T6" fmla="*/ 73 w 768351"/>
                              <a:gd name="T7" fmla="*/ 27 h 552700"/>
                              <a:gd name="T8" fmla="*/ 59 w 768351"/>
                              <a:gd name="T9" fmla="*/ 27 h 552700"/>
                              <a:gd name="T10" fmla="*/ 50 w 768351"/>
                              <a:gd name="T11" fmla="*/ 28 h 552700"/>
                              <a:gd name="T12" fmla="*/ 39 w 768351"/>
                              <a:gd name="T13" fmla="*/ 27 h 552700"/>
                              <a:gd name="T14" fmla="*/ 33 w 768351"/>
                              <a:gd name="T15" fmla="*/ 23 h 552700"/>
                              <a:gd name="T16" fmla="*/ 35 w 768351"/>
                              <a:gd name="T17" fmla="*/ 17 h 552700"/>
                              <a:gd name="T18" fmla="*/ 51 w 768351"/>
                              <a:gd name="T19" fmla="*/ 9 h 552700"/>
                              <a:gd name="T20" fmla="*/ 48 w 768351"/>
                              <a:gd name="T21" fmla="*/ 0 h 552700"/>
                              <a:gd name="T22" fmla="*/ 38 w 768351"/>
                              <a:gd name="T23" fmla="*/ 1 h 552700"/>
                              <a:gd name="T24" fmla="*/ 31 w 768351"/>
                              <a:gd name="T25" fmla="*/ 7 h 552700"/>
                              <a:gd name="T26" fmla="*/ 21 w 768351"/>
                              <a:gd name="T27" fmla="*/ 11 h 552700"/>
                              <a:gd name="T28" fmla="*/ 18 w 768351"/>
                              <a:gd name="T29" fmla="*/ 17 h 552700"/>
                              <a:gd name="T30" fmla="*/ 11 w 768351"/>
                              <a:gd name="T31" fmla="*/ 24 h 552700"/>
                              <a:gd name="T32" fmla="*/ 2 w 768351"/>
                              <a:gd name="T33" fmla="*/ 27 h 552700"/>
                              <a:gd name="T34" fmla="*/ 3 w 768351"/>
                              <a:gd name="T35" fmla="*/ 37 h 552700"/>
                              <a:gd name="T36" fmla="*/ 8 w 768351"/>
                              <a:gd name="T37" fmla="*/ 44 h 552700"/>
                              <a:gd name="T38" fmla="*/ 12 w 768351"/>
                              <a:gd name="T39" fmla="*/ 53 h 552700"/>
                              <a:gd name="T40" fmla="*/ 7 w 768351"/>
                              <a:gd name="T41" fmla="*/ 63 h 552700"/>
                              <a:gd name="T42" fmla="*/ 0 w 768351"/>
                              <a:gd name="T43" fmla="*/ 70 h 552700"/>
                              <a:gd name="T44" fmla="*/ 16 w 768351"/>
                              <a:gd name="T45" fmla="*/ 73 h 552700"/>
                              <a:gd name="T46" fmla="*/ 27 w 768351"/>
                              <a:gd name="T47" fmla="*/ 74 h 552700"/>
                              <a:gd name="T48" fmla="*/ 34 w 768351"/>
                              <a:gd name="T49" fmla="*/ 66 h 552700"/>
                              <a:gd name="T50" fmla="*/ 45 w 768351"/>
                              <a:gd name="T51" fmla="*/ 56 h 552700"/>
                              <a:gd name="T52" fmla="*/ 52 w 768351"/>
                              <a:gd name="T53" fmla="*/ 50 h 552700"/>
                              <a:gd name="T54" fmla="*/ 63 w 768351"/>
                              <a:gd name="T55" fmla="*/ 55 h 552700"/>
                              <a:gd name="T56" fmla="*/ 61 w 768351"/>
                              <a:gd name="T57" fmla="*/ 65 h 552700"/>
                              <a:gd name="T58" fmla="*/ 66 w 768351"/>
                              <a:gd name="T59" fmla="*/ 77 h 552700"/>
                              <a:gd name="T60" fmla="*/ 78 w 768351"/>
                              <a:gd name="T61" fmla="*/ 69 h 552700"/>
                              <a:gd name="T62" fmla="*/ 96 w 768351"/>
                              <a:gd name="T63" fmla="*/ 60 h 552700"/>
                              <a:gd name="T64" fmla="*/ 104 w 768351"/>
                              <a:gd name="T65" fmla="*/ 61 h 552700"/>
                              <a:gd name="T66" fmla="*/ 114 w 768351"/>
                              <a:gd name="T67" fmla="*/ 62 h 552700"/>
                              <a:gd name="T68" fmla="*/ 113 w 768351"/>
                              <a:gd name="T69" fmla="*/ 55 h 552700"/>
                              <a:gd name="T70" fmla="*/ 103 w 768351"/>
                              <a:gd name="T71" fmla="*/ 41 h 552700"/>
                              <a:gd name="T72" fmla="*/ 97 w 768351"/>
                              <a:gd name="T73" fmla="*/ 27 h 55270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768351"/>
                              <a:gd name="T112" fmla="*/ 0 h 552700"/>
                              <a:gd name="T113" fmla="*/ 768351 w 768351"/>
                              <a:gd name="T114" fmla="*/ 552700 h 55270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768351" h="552700">
                                <a:moveTo>
                                  <a:pt x="650876" y="196850"/>
                                </a:moveTo>
                                <a:lnTo>
                                  <a:pt x="631763" y="226468"/>
                                </a:lnTo>
                                <a:lnTo>
                                  <a:pt x="560388" y="222250"/>
                                </a:lnTo>
                                <a:lnTo>
                                  <a:pt x="492126" y="196850"/>
                                </a:lnTo>
                                <a:lnTo>
                                  <a:pt x="397210" y="191940"/>
                                </a:lnTo>
                                <a:lnTo>
                                  <a:pt x="337679" y="202656"/>
                                </a:lnTo>
                                <a:lnTo>
                                  <a:pt x="266241" y="196703"/>
                                </a:lnTo>
                                <a:lnTo>
                                  <a:pt x="223379" y="165746"/>
                                </a:lnTo>
                                <a:lnTo>
                                  <a:pt x="236538" y="119063"/>
                                </a:lnTo>
                                <a:lnTo>
                                  <a:pt x="344488" y="61913"/>
                                </a:lnTo>
                                <a:lnTo>
                                  <a:pt x="320675" y="0"/>
                                </a:lnTo>
                                <a:lnTo>
                                  <a:pt x="258763" y="6350"/>
                                </a:lnTo>
                                <a:lnTo>
                                  <a:pt x="211138" y="49213"/>
                                </a:lnTo>
                                <a:lnTo>
                                  <a:pt x="144463" y="80963"/>
                                </a:lnTo>
                                <a:lnTo>
                                  <a:pt x="120650" y="120650"/>
                                </a:lnTo>
                                <a:lnTo>
                                  <a:pt x="74613" y="168275"/>
                                </a:lnTo>
                                <a:lnTo>
                                  <a:pt x="12700" y="195263"/>
                                </a:lnTo>
                                <a:lnTo>
                                  <a:pt x="17463" y="261938"/>
                                </a:lnTo>
                                <a:lnTo>
                                  <a:pt x="57150" y="314325"/>
                                </a:lnTo>
                                <a:lnTo>
                                  <a:pt x="82885" y="381250"/>
                                </a:lnTo>
                                <a:lnTo>
                                  <a:pt x="43594" y="447925"/>
                                </a:lnTo>
                                <a:lnTo>
                                  <a:pt x="0" y="500063"/>
                                </a:lnTo>
                                <a:lnTo>
                                  <a:pt x="109079" y="525315"/>
                                </a:lnTo>
                                <a:lnTo>
                                  <a:pt x="184150" y="528638"/>
                                </a:lnTo>
                                <a:lnTo>
                                  <a:pt x="230188" y="471488"/>
                                </a:lnTo>
                                <a:lnTo>
                                  <a:pt x="303213" y="400050"/>
                                </a:lnTo>
                                <a:lnTo>
                                  <a:pt x="354013" y="357188"/>
                                </a:lnTo>
                                <a:lnTo>
                                  <a:pt x="427038" y="395288"/>
                                </a:lnTo>
                                <a:lnTo>
                                  <a:pt x="411163" y="468313"/>
                                </a:lnTo>
                                <a:lnTo>
                                  <a:pt x="446026" y="552700"/>
                                </a:lnTo>
                                <a:lnTo>
                                  <a:pt x="522288" y="495300"/>
                                </a:lnTo>
                                <a:lnTo>
                                  <a:pt x="643669" y="431256"/>
                                </a:lnTo>
                                <a:lnTo>
                                  <a:pt x="701676" y="434975"/>
                                </a:lnTo>
                                <a:lnTo>
                                  <a:pt x="768351" y="444500"/>
                                </a:lnTo>
                                <a:lnTo>
                                  <a:pt x="760413" y="395288"/>
                                </a:lnTo>
                                <a:lnTo>
                                  <a:pt x="692151" y="292100"/>
                                </a:lnTo>
                                <a:lnTo>
                                  <a:pt x="650876" y="196850"/>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9" name="Freeform 113"/>
                        <wps:cNvSpPr>
                          <a:spLocks/>
                        </wps:cNvSpPr>
                        <wps:spPr bwMode="auto">
                          <a:xfrm>
                            <a:off x="3930252" y="2111497"/>
                            <a:ext cx="246030" cy="160387"/>
                          </a:xfrm>
                          <a:custGeom>
                            <a:avLst/>
                            <a:gdLst>
                              <a:gd name="T0" fmla="*/ 2147483647 w 927"/>
                              <a:gd name="T1" fmla="*/ 2147483647 h 601"/>
                              <a:gd name="T2" fmla="*/ 2147483647 w 927"/>
                              <a:gd name="T3" fmla="*/ 2147483647 h 601"/>
                              <a:gd name="T4" fmla="*/ 2147483647 w 927"/>
                              <a:gd name="T5" fmla="*/ 2147483647 h 601"/>
                              <a:gd name="T6" fmla="*/ 2147483647 w 927"/>
                              <a:gd name="T7" fmla="*/ 2147483647 h 601"/>
                              <a:gd name="T8" fmla="*/ 2147483647 w 927"/>
                              <a:gd name="T9" fmla="*/ 2147483647 h 601"/>
                              <a:gd name="T10" fmla="*/ 2147483647 w 927"/>
                              <a:gd name="T11" fmla="*/ 2147483647 h 601"/>
                              <a:gd name="T12" fmla="*/ 2147483647 w 927"/>
                              <a:gd name="T13" fmla="*/ 2147483647 h 601"/>
                              <a:gd name="T14" fmla="*/ 2147483647 w 927"/>
                              <a:gd name="T15" fmla="*/ 2147483647 h 601"/>
                              <a:gd name="T16" fmla="*/ 2147483647 w 927"/>
                              <a:gd name="T17" fmla="*/ 2147483647 h 601"/>
                              <a:gd name="T18" fmla="*/ 2147483647 w 927"/>
                              <a:gd name="T19" fmla="*/ 2147483647 h 601"/>
                              <a:gd name="T20" fmla="*/ 2147483647 w 927"/>
                              <a:gd name="T21" fmla="*/ 2147483647 h 601"/>
                              <a:gd name="T22" fmla="*/ 2147483647 w 927"/>
                              <a:gd name="T23" fmla="*/ 2147483647 h 601"/>
                              <a:gd name="T24" fmla="*/ 2147483647 w 927"/>
                              <a:gd name="T25" fmla="*/ 2147483647 h 601"/>
                              <a:gd name="T26" fmla="*/ 2147483647 w 927"/>
                              <a:gd name="T27" fmla="*/ 2147483647 h 601"/>
                              <a:gd name="T28" fmla="*/ 2147483647 w 927"/>
                              <a:gd name="T29" fmla="*/ 2147483647 h 601"/>
                              <a:gd name="T30" fmla="*/ 2147483647 w 927"/>
                              <a:gd name="T31" fmla="*/ 2147483647 h 601"/>
                              <a:gd name="T32" fmla="*/ 2147483647 w 927"/>
                              <a:gd name="T33" fmla="*/ 2147483647 h 601"/>
                              <a:gd name="T34" fmla="*/ 2147483647 w 927"/>
                              <a:gd name="T35" fmla="*/ 2147483647 h 601"/>
                              <a:gd name="T36" fmla="*/ 2147483647 w 927"/>
                              <a:gd name="T37" fmla="*/ 2147483647 h 601"/>
                              <a:gd name="T38" fmla="*/ 2147483647 w 927"/>
                              <a:gd name="T39" fmla="*/ 2147483647 h 601"/>
                              <a:gd name="T40" fmla="*/ 2147483647 w 927"/>
                              <a:gd name="T41" fmla="*/ 2147483647 h 601"/>
                              <a:gd name="T42" fmla="*/ 2147483647 w 927"/>
                              <a:gd name="T43" fmla="*/ 2147483647 h 601"/>
                              <a:gd name="T44" fmla="*/ 2147483647 w 927"/>
                              <a:gd name="T45" fmla="*/ 2147483647 h 601"/>
                              <a:gd name="T46" fmla="*/ 2147483647 w 927"/>
                              <a:gd name="T47" fmla="*/ 2147483647 h 601"/>
                              <a:gd name="T48" fmla="*/ 2147483647 w 927"/>
                              <a:gd name="T49" fmla="*/ 2147483647 h 601"/>
                              <a:gd name="T50" fmla="*/ 2147483647 w 927"/>
                              <a:gd name="T51" fmla="*/ 2147483647 h 601"/>
                              <a:gd name="T52" fmla="*/ 2147483647 w 927"/>
                              <a:gd name="T53" fmla="*/ 2147483647 h 601"/>
                              <a:gd name="T54" fmla="*/ 2147483647 w 927"/>
                              <a:gd name="T55" fmla="*/ 2147483647 h 601"/>
                              <a:gd name="T56" fmla="*/ 2147483647 w 927"/>
                              <a:gd name="T57" fmla="*/ 2147483647 h 601"/>
                              <a:gd name="T58" fmla="*/ 2147483647 w 927"/>
                              <a:gd name="T59" fmla="*/ 2147483647 h 601"/>
                              <a:gd name="T60" fmla="*/ 2147483647 w 927"/>
                              <a:gd name="T61" fmla="*/ 2147483647 h 601"/>
                              <a:gd name="T62" fmla="*/ 2147483647 w 927"/>
                              <a:gd name="T63" fmla="*/ 2147483647 h 601"/>
                              <a:gd name="T64" fmla="*/ 2147483647 w 927"/>
                              <a:gd name="T65" fmla="*/ 2147483647 h 601"/>
                              <a:gd name="T66" fmla="*/ 2147483647 w 927"/>
                              <a:gd name="T67" fmla="*/ 2147483647 h 601"/>
                              <a:gd name="T68" fmla="*/ 2147483647 w 927"/>
                              <a:gd name="T69" fmla="*/ 2147483647 h 601"/>
                              <a:gd name="T70" fmla="*/ 2147483647 w 927"/>
                              <a:gd name="T71" fmla="*/ 2147483647 h 601"/>
                              <a:gd name="T72" fmla="*/ 2147483647 w 927"/>
                              <a:gd name="T73" fmla="*/ 2147483647 h 601"/>
                              <a:gd name="T74" fmla="*/ 2147483647 w 927"/>
                              <a:gd name="T75" fmla="*/ 2147483647 h 601"/>
                              <a:gd name="T76" fmla="*/ 2147483647 w 927"/>
                              <a:gd name="T77" fmla="*/ 0 h 601"/>
                              <a:gd name="T78" fmla="*/ 2147483647 w 927"/>
                              <a:gd name="T79" fmla="*/ 2147483647 h 601"/>
                              <a:gd name="T80" fmla="*/ 2147483647 w 927"/>
                              <a:gd name="T81" fmla="*/ 2147483647 h 601"/>
                              <a:gd name="T82" fmla="*/ 2147483647 w 927"/>
                              <a:gd name="T83" fmla="*/ 2147483647 h 601"/>
                              <a:gd name="T84" fmla="*/ 2147483647 w 927"/>
                              <a:gd name="T85" fmla="*/ 2147483647 h 601"/>
                              <a:gd name="T86" fmla="*/ 2147483647 w 927"/>
                              <a:gd name="T87" fmla="*/ 2147483647 h 601"/>
                              <a:gd name="T88" fmla="*/ 2147483647 w 927"/>
                              <a:gd name="T89" fmla="*/ 2147483647 h 601"/>
                              <a:gd name="T90" fmla="*/ 2147483647 w 927"/>
                              <a:gd name="T91" fmla="*/ 2147483647 h 601"/>
                              <a:gd name="T92" fmla="*/ 2147483647 w 927"/>
                              <a:gd name="T93" fmla="*/ 2147483647 h 601"/>
                              <a:gd name="T94" fmla="*/ 2147483647 w 927"/>
                              <a:gd name="T95" fmla="*/ 2147483647 h 601"/>
                              <a:gd name="T96" fmla="*/ 2147483647 w 927"/>
                              <a:gd name="T97" fmla="*/ 2147483647 h 601"/>
                              <a:gd name="T98" fmla="*/ 2147483647 w 927"/>
                              <a:gd name="T99" fmla="*/ 2147483647 h 601"/>
                              <a:gd name="T100" fmla="*/ 2147483647 w 927"/>
                              <a:gd name="T101" fmla="*/ 2147483647 h 601"/>
                              <a:gd name="T102" fmla="*/ 2147483647 w 927"/>
                              <a:gd name="T103" fmla="*/ 2147483647 h 601"/>
                              <a:gd name="T104" fmla="*/ 2147483647 w 927"/>
                              <a:gd name="T105" fmla="*/ 2147483647 h 601"/>
                              <a:gd name="T106" fmla="*/ 0 w 927"/>
                              <a:gd name="T107" fmla="*/ 2147483647 h 601"/>
                              <a:gd name="T108" fmla="*/ 2147483647 w 927"/>
                              <a:gd name="T109" fmla="*/ 2147483647 h 601"/>
                              <a:gd name="T110" fmla="*/ 2147483647 w 927"/>
                              <a:gd name="T111" fmla="*/ 2147483647 h 601"/>
                              <a:gd name="T112" fmla="*/ 2147483647 w 927"/>
                              <a:gd name="T113" fmla="*/ 2147483647 h 601"/>
                              <a:gd name="T114" fmla="*/ 2147483647 w 927"/>
                              <a:gd name="T115" fmla="*/ 2147483647 h 601"/>
                              <a:gd name="T116" fmla="*/ 2147483647 w 927"/>
                              <a:gd name="T117" fmla="*/ 2147483647 h 601"/>
                              <a:gd name="T118" fmla="*/ 2147483647 w 927"/>
                              <a:gd name="T119" fmla="*/ 2147483647 h 601"/>
                              <a:gd name="T120" fmla="*/ 2147483647 w 927"/>
                              <a:gd name="T121" fmla="*/ 2147483647 h 60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27"/>
                              <a:gd name="T184" fmla="*/ 0 h 601"/>
                              <a:gd name="T185" fmla="*/ 927 w 927"/>
                              <a:gd name="T186" fmla="*/ 601 h 60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27" h="601">
                                <a:moveTo>
                                  <a:pt x="72" y="407"/>
                                </a:moveTo>
                                <a:lnTo>
                                  <a:pt x="91" y="436"/>
                                </a:lnTo>
                                <a:lnTo>
                                  <a:pt x="148" y="437"/>
                                </a:lnTo>
                                <a:lnTo>
                                  <a:pt x="169" y="416"/>
                                </a:lnTo>
                                <a:lnTo>
                                  <a:pt x="186" y="389"/>
                                </a:lnTo>
                                <a:lnTo>
                                  <a:pt x="214" y="382"/>
                                </a:lnTo>
                                <a:lnTo>
                                  <a:pt x="250" y="373"/>
                                </a:lnTo>
                                <a:lnTo>
                                  <a:pt x="273" y="378"/>
                                </a:lnTo>
                                <a:lnTo>
                                  <a:pt x="316" y="382"/>
                                </a:lnTo>
                                <a:lnTo>
                                  <a:pt x="371" y="399"/>
                                </a:lnTo>
                                <a:lnTo>
                                  <a:pt x="413" y="416"/>
                                </a:lnTo>
                                <a:lnTo>
                                  <a:pt x="446" y="432"/>
                                </a:lnTo>
                                <a:lnTo>
                                  <a:pt x="484" y="463"/>
                                </a:lnTo>
                                <a:lnTo>
                                  <a:pt x="511" y="493"/>
                                </a:lnTo>
                                <a:lnTo>
                                  <a:pt x="538" y="493"/>
                                </a:lnTo>
                                <a:lnTo>
                                  <a:pt x="568" y="505"/>
                                </a:lnTo>
                                <a:lnTo>
                                  <a:pt x="577" y="533"/>
                                </a:lnTo>
                                <a:lnTo>
                                  <a:pt x="576" y="565"/>
                                </a:lnTo>
                                <a:lnTo>
                                  <a:pt x="587" y="592"/>
                                </a:lnTo>
                                <a:lnTo>
                                  <a:pt x="637" y="601"/>
                                </a:lnTo>
                                <a:lnTo>
                                  <a:pt x="675" y="586"/>
                                </a:lnTo>
                                <a:lnTo>
                                  <a:pt x="715" y="554"/>
                                </a:lnTo>
                                <a:lnTo>
                                  <a:pt x="774" y="544"/>
                                </a:lnTo>
                                <a:lnTo>
                                  <a:pt x="795" y="494"/>
                                </a:lnTo>
                                <a:lnTo>
                                  <a:pt x="828" y="460"/>
                                </a:lnTo>
                                <a:lnTo>
                                  <a:pt x="873" y="428"/>
                                </a:lnTo>
                                <a:lnTo>
                                  <a:pt x="924" y="437"/>
                                </a:lnTo>
                                <a:lnTo>
                                  <a:pt x="927" y="401"/>
                                </a:lnTo>
                                <a:lnTo>
                                  <a:pt x="912" y="367"/>
                                </a:lnTo>
                                <a:lnTo>
                                  <a:pt x="863" y="341"/>
                                </a:lnTo>
                                <a:lnTo>
                                  <a:pt x="787" y="303"/>
                                </a:lnTo>
                                <a:lnTo>
                                  <a:pt x="734" y="257"/>
                                </a:lnTo>
                                <a:lnTo>
                                  <a:pt x="675" y="213"/>
                                </a:lnTo>
                                <a:lnTo>
                                  <a:pt x="594" y="108"/>
                                </a:lnTo>
                                <a:lnTo>
                                  <a:pt x="554" y="108"/>
                                </a:lnTo>
                                <a:lnTo>
                                  <a:pt x="527" y="115"/>
                                </a:lnTo>
                                <a:lnTo>
                                  <a:pt x="528" y="71"/>
                                </a:lnTo>
                                <a:lnTo>
                                  <a:pt x="505" y="29"/>
                                </a:lnTo>
                                <a:lnTo>
                                  <a:pt x="475" y="0"/>
                                </a:lnTo>
                                <a:lnTo>
                                  <a:pt x="416" y="8"/>
                                </a:lnTo>
                                <a:lnTo>
                                  <a:pt x="380" y="14"/>
                                </a:lnTo>
                                <a:lnTo>
                                  <a:pt x="343" y="39"/>
                                </a:lnTo>
                                <a:lnTo>
                                  <a:pt x="312" y="70"/>
                                </a:lnTo>
                                <a:lnTo>
                                  <a:pt x="232" y="89"/>
                                </a:lnTo>
                                <a:lnTo>
                                  <a:pt x="180" y="101"/>
                                </a:lnTo>
                                <a:lnTo>
                                  <a:pt x="136" y="53"/>
                                </a:lnTo>
                                <a:lnTo>
                                  <a:pt x="114" y="13"/>
                                </a:lnTo>
                                <a:lnTo>
                                  <a:pt x="63" y="10"/>
                                </a:lnTo>
                                <a:lnTo>
                                  <a:pt x="24" y="34"/>
                                </a:lnTo>
                                <a:lnTo>
                                  <a:pt x="124" y="130"/>
                                </a:lnTo>
                                <a:lnTo>
                                  <a:pt x="91" y="140"/>
                                </a:lnTo>
                                <a:lnTo>
                                  <a:pt x="54" y="158"/>
                                </a:lnTo>
                                <a:lnTo>
                                  <a:pt x="22" y="131"/>
                                </a:lnTo>
                                <a:lnTo>
                                  <a:pt x="0" y="161"/>
                                </a:lnTo>
                                <a:lnTo>
                                  <a:pt x="3" y="206"/>
                                </a:lnTo>
                                <a:lnTo>
                                  <a:pt x="48" y="221"/>
                                </a:lnTo>
                                <a:lnTo>
                                  <a:pt x="45" y="248"/>
                                </a:lnTo>
                                <a:lnTo>
                                  <a:pt x="54" y="287"/>
                                </a:lnTo>
                                <a:lnTo>
                                  <a:pt x="82" y="322"/>
                                </a:lnTo>
                                <a:lnTo>
                                  <a:pt x="63" y="371"/>
                                </a:lnTo>
                                <a:lnTo>
                                  <a:pt x="72" y="40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0" name="Freeform 114"/>
                        <wps:cNvSpPr>
                          <a:spLocks/>
                        </wps:cNvSpPr>
                        <wps:spPr bwMode="auto">
                          <a:xfrm>
                            <a:off x="4412968" y="2377771"/>
                            <a:ext cx="146372" cy="82529"/>
                          </a:xfrm>
                          <a:custGeom>
                            <a:avLst/>
                            <a:gdLst>
                              <a:gd name="T0" fmla="*/ 2147483647 w 470"/>
                              <a:gd name="T1" fmla="*/ 2147483647 h 266"/>
                              <a:gd name="T2" fmla="*/ 0 w 470"/>
                              <a:gd name="T3" fmla="*/ 2147483647 h 266"/>
                              <a:gd name="T4" fmla="*/ 2147483647 w 470"/>
                              <a:gd name="T5" fmla="*/ 2147483647 h 266"/>
                              <a:gd name="T6" fmla="*/ 2147483647 w 470"/>
                              <a:gd name="T7" fmla="*/ 2147483647 h 266"/>
                              <a:gd name="T8" fmla="*/ 2147483647 w 470"/>
                              <a:gd name="T9" fmla="*/ 2147483647 h 266"/>
                              <a:gd name="T10" fmla="*/ 2147483647 w 470"/>
                              <a:gd name="T11" fmla="*/ 2147483647 h 266"/>
                              <a:gd name="T12" fmla="*/ 2147483647 w 470"/>
                              <a:gd name="T13" fmla="*/ 2147483647 h 266"/>
                              <a:gd name="T14" fmla="*/ 2147483647 w 470"/>
                              <a:gd name="T15" fmla="*/ 2147483647 h 266"/>
                              <a:gd name="T16" fmla="*/ 2147483647 w 470"/>
                              <a:gd name="T17" fmla="*/ 2147483647 h 266"/>
                              <a:gd name="T18" fmla="*/ 2147483647 w 470"/>
                              <a:gd name="T19" fmla="*/ 2147483647 h 266"/>
                              <a:gd name="T20" fmla="*/ 2147483647 w 470"/>
                              <a:gd name="T21" fmla="*/ 2147483647 h 266"/>
                              <a:gd name="T22" fmla="*/ 2147483647 w 470"/>
                              <a:gd name="T23" fmla="*/ 2147483647 h 266"/>
                              <a:gd name="T24" fmla="*/ 2147483647 w 470"/>
                              <a:gd name="T25" fmla="*/ 2147483647 h 266"/>
                              <a:gd name="T26" fmla="*/ 2147483647 w 470"/>
                              <a:gd name="T27" fmla="*/ 2147483647 h 266"/>
                              <a:gd name="T28" fmla="*/ 2147483647 w 470"/>
                              <a:gd name="T29" fmla="*/ 2147483647 h 266"/>
                              <a:gd name="T30" fmla="*/ 2147483647 w 470"/>
                              <a:gd name="T31" fmla="*/ 2147483647 h 266"/>
                              <a:gd name="T32" fmla="*/ 2147483647 w 470"/>
                              <a:gd name="T33" fmla="*/ 2147483647 h 266"/>
                              <a:gd name="T34" fmla="*/ 2147483647 w 470"/>
                              <a:gd name="T35" fmla="*/ 2147483647 h 266"/>
                              <a:gd name="T36" fmla="*/ 2147483647 w 470"/>
                              <a:gd name="T37" fmla="*/ 0 h 266"/>
                              <a:gd name="T38" fmla="*/ 2147483647 w 470"/>
                              <a:gd name="T39" fmla="*/ 2147483647 h 26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470"/>
                              <a:gd name="T61" fmla="*/ 0 h 266"/>
                              <a:gd name="T62" fmla="*/ 470 w 470"/>
                              <a:gd name="T63" fmla="*/ 266 h 26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470" h="266">
                                <a:moveTo>
                                  <a:pt x="27" y="13"/>
                                </a:moveTo>
                                <a:lnTo>
                                  <a:pt x="0" y="58"/>
                                </a:lnTo>
                                <a:lnTo>
                                  <a:pt x="3" y="108"/>
                                </a:lnTo>
                                <a:lnTo>
                                  <a:pt x="46" y="136"/>
                                </a:lnTo>
                                <a:lnTo>
                                  <a:pt x="94" y="154"/>
                                </a:lnTo>
                                <a:lnTo>
                                  <a:pt x="168" y="185"/>
                                </a:lnTo>
                                <a:lnTo>
                                  <a:pt x="231" y="185"/>
                                </a:lnTo>
                                <a:lnTo>
                                  <a:pt x="285" y="230"/>
                                </a:lnTo>
                                <a:lnTo>
                                  <a:pt x="373" y="248"/>
                                </a:lnTo>
                                <a:lnTo>
                                  <a:pt x="444" y="266"/>
                                </a:lnTo>
                                <a:lnTo>
                                  <a:pt x="462" y="234"/>
                                </a:lnTo>
                                <a:lnTo>
                                  <a:pt x="470" y="200"/>
                                </a:lnTo>
                                <a:lnTo>
                                  <a:pt x="458" y="157"/>
                                </a:lnTo>
                                <a:lnTo>
                                  <a:pt x="420" y="158"/>
                                </a:lnTo>
                                <a:lnTo>
                                  <a:pt x="347" y="159"/>
                                </a:lnTo>
                                <a:lnTo>
                                  <a:pt x="297" y="127"/>
                                </a:lnTo>
                                <a:lnTo>
                                  <a:pt x="223" y="63"/>
                                </a:lnTo>
                                <a:lnTo>
                                  <a:pt x="130" y="10"/>
                                </a:lnTo>
                                <a:lnTo>
                                  <a:pt x="73" y="0"/>
                                </a:lnTo>
                                <a:lnTo>
                                  <a:pt x="27" y="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1" name="Freeform 115"/>
                        <wps:cNvSpPr>
                          <a:spLocks/>
                        </wps:cNvSpPr>
                        <wps:spPr bwMode="auto">
                          <a:xfrm>
                            <a:off x="4574913" y="2422928"/>
                            <a:ext cx="57614" cy="31143"/>
                          </a:xfrm>
                          <a:custGeom>
                            <a:avLst/>
                            <a:gdLst>
                              <a:gd name="T0" fmla="*/ 2147483647 w 185"/>
                              <a:gd name="T1" fmla="*/ 2147483647 h 101"/>
                              <a:gd name="T2" fmla="*/ 0 w 185"/>
                              <a:gd name="T3" fmla="*/ 2147483647 h 101"/>
                              <a:gd name="T4" fmla="*/ 2147483647 w 185"/>
                              <a:gd name="T5" fmla="*/ 2147483647 h 101"/>
                              <a:gd name="T6" fmla="*/ 2147483647 w 185"/>
                              <a:gd name="T7" fmla="*/ 2147483647 h 101"/>
                              <a:gd name="T8" fmla="*/ 2147483647 w 185"/>
                              <a:gd name="T9" fmla="*/ 2147483647 h 101"/>
                              <a:gd name="T10" fmla="*/ 2147483647 w 185"/>
                              <a:gd name="T11" fmla="*/ 2147483647 h 101"/>
                              <a:gd name="T12" fmla="*/ 2147483647 w 185"/>
                              <a:gd name="T13" fmla="*/ 2147483647 h 101"/>
                              <a:gd name="T14" fmla="*/ 2147483647 w 185"/>
                              <a:gd name="T15" fmla="*/ 2147483647 h 101"/>
                              <a:gd name="T16" fmla="*/ 2147483647 w 185"/>
                              <a:gd name="T17" fmla="*/ 0 h 101"/>
                              <a:gd name="T18" fmla="*/ 2147483647 w 185"/>
                              <a:gd name="T19" fmla="*/ 2147483647 h 101"/>
                              <a:gd name="T20" fmla="*/ 2147483647 w 185"/>
                              <a:gd name="T21" fmla="*/ 2147483647 h 101"/>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5"/>
                              <a:gd name="T34" fmla="*/ 0 h 101"/>
                              <a:gd name="T35" fmla="*/ 185 w 185"/>
                              <a:gd name="T36" fmla="*/ 101 h 101"/>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5" h="101">
                                <a:moveTo>
                                  <a:pt x="1" y="22"/>
                                </a:moveTo>
                                <a:lnTo>
                                  <a:pt x="0" y="84"/>
                                </a:lnTo>
                                <a:lnTo>
                                  <a:pt x="40" y="88"/>
                                </a:lnTo>
                                <a:lnTo>
                                  <a:pt x="92" y="99"/>
                                </a:lnTo>
                                <a:lnTo>
                                  <a:pt x="139" y="101"/>
                                </a:lnTo>
                                <a:lnTo>
                                  <a:pt x="184" y="98"/>
                                </a:lnTo>
                                <a:lnTo>
                                  <a:pt x="185" y="63"/>
                                </a:lnTo>
                                <a:lnTo>
                                  <a:pt x="156" y="45"/>
                                </a:lnTo>
                                <a:lnTo>
                                  <a:pt x="112" y="0"/>
                                </a:lnTo>
                                <a:lnTo>
                                  <a:pt x="62" y="11"/>
                                </a:lnTo>
                                <a:lnTo>
                                  <a:pt x="1" y="2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2" name="Freeform 116"/>
                        <wps:cNvSpPr>
                          <a:spLocks/>
                        </wps:cNvSpPr>
                        <wps:spPr bwMode="auto">
                          <a:xfrm>
                            <a:off x="2832459" y="2080354"/>
                            <a:ext cx="219559" cy="182187"/>
                          </a:xfrm>
                          <a:custGeom>
                            <a:avLst/>
                            <a:gdLst>
                              <a:gd name="T0" fmla="*/ 2147483647 w 832"/>
                              <a:gd name="T1" fmla="*/ 0 h 685"/>
                              <a:gd name="T2" fmla="*/ 2147483647 w 832"/>
                              <a:gd name="T3" fmla="*/ 2147483647 h 685"/>
                              <a:gd name="T4" fmla="*/ 2147483647 w 832"/>
                              <a:gd name="T5" fmla="*/ 2147483647 h 685"/>
                              <a:gd name="T6" fmla="*/ 0 w 832"/>
                              <a:gd name="T7" fmla="*/ 2147483647 h 685"/>
                              <a:gd name="T8" fmla="*/ 2147483647 w 832"/>
                              <a:gd name="T9" fmla="*/ 2147483647 h 685"/>
                              <a:gd name="T10" fmla="*/ 2147483647 w 832"/>
                              <a:gd name="T11" fmla="*/ 2147483647 h 685"/>
                              <a:gd name="T12" fmla="*/ 2147483647 w 832"/>
                              <a:gd name="T13" fmla="*/ 2147483647 h 685"/>
                              <a:gd name="T14" fmla="*/ 2147483647 w 832"/>
                              <a:gd name="T15" fmla="*/ 2147483647 h 685"/>
                              <a:gd name="T16" fmla="*/ 2147483647 w 832"/>
                              <a:gd name="T17" fmla="*/ 2147483647 h 685"/>
                              <a:gd name="T18" fmla="*/ 2147483647 w 832"/>
                              <a:gd name="T19" fmla="*/ 2147483647 h 685"/>
                              <a:gd name="T20" fmla="*/ 2147483647 w 832"/>
                              <a:gd name="T21" fmla="*/ 2147483647 h 685"/>
                              <a:gd name="T22" fmla="*/ 2147483647 w 832"/>
                              <a:gd name="T23" fmla="*/ 2147483647 h 685"/>
                              <a:gd name="T24" fmla="*/ 2147483647 w 832"/>
                              <a:gd name="T25" fmla="*/ 2147483647 h 685"/>
                              <a:gd name="T26" fmla="*/ 2147483647 w 832"/>
                              <a:gd name="T27" fmla="*/ 2147483647 h 685"/>
                              <a:gd name="T28" fmla="*/ 2147483647 w 832"/>
                              <a:gd name="T29" fmla="*/ 2147483647 h 685"/>
                              <a:gd name="T30" fmla="*/ 2147483647 w 832"/>
                              <a:gd name="T31" fmla="*/ 2147483647 h 685"/>
                              <a:gd name="T32" fmla="*/ 2147483647 w 832"/>
                              <a:gd name="T33" fmla="*/ 2147483647 h 685"/>
                              <a:gd name="T34" fmla="*/ 2147483647 w 832"/>
                              <a:gd name="T35" fmla="*/ 2147483647 h 685"/>
                              <a:gd name="T36" fmla="*/ 2147483647 w 832"/>
                              <a:gd name="T37" fmla="*/ 2147483647 h 685"/>
                              <a:gd name="T38" fmla="*/ 2147483647 w 832"/>
                              <a:gd name="T39" fmla="*/ 2147483647 h 685"/>
                              <a:gd name="T40" fmla="*/ 2147483647 w 832"/>
                              <a:gd name="T41" fmla="*/ 2147483647 h 685"/>
                              <a:gd name="T42" fmla="*/ 2147483647 w 832"/>
                              <a:gd name="T43" fmla="*/ 2147483647 h 685"/>
                              <a:gd name="T44" fmla="*/ 2147483647 w 832"/>
                              <a:gd name="T45" fmla="*/ 2147483647 h 685"/>
                              <a:gd name="T46" fmla="*/ 2147483647 w 832"/>
                              <a:gd name="T47" fmla="*/ 2147483647 h 685"/>
                              <a:gd name="T48" fmla="*/ 2147483647 w 832"/>
                              <a:gd name="T49" fmla="*/ 2147483647 h 685"/>
                              <a:gd name="T50" fmla="*/ 2147483647 w 832"/>
                              <a:gd name="T51" fmla="*/ 2147483647 h 685"/>
                              <a:gd name="T52" fmla="*/ 2147483647 w 832"/>
                              <a:gd name="T53" fmla="*/ 2147483647 h 685"/>
                              <a:gd name="T54" fmla="*/ 2147483647 w 832"/>
                              <a:gd name="T55" fmla="*/ 2147483647 h 685"/>
                              <a:gd name="T56" fmla="*/ 2147483647 w 832"/>
                              <a:gd name="T57" fmla="*/ 2147483647 h 685"/>
                              <a:gd name="T58" fmla="*/ 2147483647 w 832"/>
                              <a:gd name="T59" fmla="*/ 2147483647 h 685"/>
                              <a:gd name="T60" fmla="*/ 2147483647 w 832"/>
                              <a:gd name="T61" fmla="*/ 2147483647 h 685"/>
                              <a:gd name="T62" fmla="*/ 2147483647 w 832"/>
                              <a:gd name="T63" fmla="*/ 2147483647 h 685"/>
                              <a:gd name="T64" fmla="*/ 2147483647 w 832"/>
                              <a:gd name="T65" fmla="*/ 2147483647 h 685"/>
                              <a:gd name="T66" fmla="*/ 2147483647 w 832"/>
                              <a:gd name="T67" fmla="*/ 2147483647 h 685"/>
                              <a:gd name="T68" fmla="*/ 2147483647 w 832"/>
                              <a:gd name="T69" fmla="*/ 2147483647 h 685"/>
                              <a:gd name="T70" fmla="*/ 2147483647 w 832"/>
                              <a:gd name="T71" fmla="*/ 2147483647 h 685"/>
                              <a:gd name="T72" fmla="*/ 2147483647 w 832"/>
                              <a:gd name="T73" fmla="*/ 2147483647 h 685"/>
                              <a:gd name="T74" fmla="*/ 2147483647 w 832"/>
                              <a:gd name="T75" fmla="*/ 2147483647 h 685"/>
                              <a:gd name="T76" fmla="*/ 2147483647 w 832"/>
                              <a:gd name="T77" fmla="*/ 2147483647 h 685"/>
                              <a:gd name="T78" fmla="*/ 2147483647 w 832"/>
                              <a:gd name="T79" fmla="*/ 2147483647 h 685"/>
                              <a:gd name="T80" fmla="*/ 2147483647 w 832"/>
                              <a:gd name="T81" fmla="*/ 2147483647 h 685"/>
                              <a:gd name="T82" fmla="*/ 2147483647 w 832"/>
                              <a:gd name="T83" fmla="*/ 2147483647 h 685"/>
                              <a:gd name="T84" fmla="*/ 2147483647 w 832"/>
                              <a:gd name="T85" fmla="*/ 2147483647 h 685"/>
                              <a:gd name="T86" fmla="*/ 2147483647 w 832"/>
                              <a:gd name="T87" fmla="*/ 2147483647 h 685"/>
                              <a:gd name="T88" fmla="*/ 2147483647 w 832"/>
                              <a:gd name="T89" fmla="*/ 2147483647 h 685"/>
                              <a:gd name="T90" fmla="*/ 2147483647 w 832"/>
                              <a:gd name="T91" fmla="*/ 2147483647 h 685"/>
                              <a:gd name="T92" fmla="*/ 2147483647 w 832"/>
                              <a:gd name="T93" fmla="*/ 2147483647 h 685"/>
                              <a:gd name="T94" fmla="*/ 2147483647 w 832"/>
                              <a:gd name="T95" fmla="*/ 2147483647 h 68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832"/>
                              <a:gd name="T145" fmla="*/ 0 h 685"/>
                              <a:gd name="T146" fmla="*/ 832 w 832"/>
                              <a:gd name="T147" fmla="*/ 685 h 685"/>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832" h="685">
                                <a:moveTo>
                                  <a:pt x="117" y="0"/>
                                </a:moveTo>
                                <a:lnTo>
                                  <a:pt x="82" y="0"/>
                                </a:lnTo>
                                <a:lnTo>
                                  <a:pt x="57" y="3"/>
                                </a:lnTo>
                                <a:lnTo>
                                  <a:pt x="67" y="24"/>
                                </a:lnTo>
                                <a:lnTo>
                                  <a:pt x="25" y="34"/>
                                </a:lnTo>
                                <a:lnTo>
                                  <a:pt x="6" y="51"/>
                                </a:lnTo>
                                <a:lnTo>
                                  <a:pt x="1" y="69"/>
                                </a:lnTo>
                                <a:lnTo>
                                  <a:pt x="0" y="90"/>
                                </a:lnTo>
                                <a:lnTo>
                                  <a:pt x="21" y="102"/>
                                </a:lnTo>
                                <a:lnTo>
                                  <a:pt x="61" y="84"/>
                                </a:lnTo>
                                <a:lnTo>
                                  <a:pt x="96" y="43"/>
                                </a:lnTo>
                                <a:lnTo>
                                  <a:pt x="102" y="68"/>
                                </a:lnTo>
                                <a:lnTo>
                                  <a:pt x="139" y="70"/>
                                </a:lnTo>
                                <a:lnTo>
                                  <a:pt x="171" y="71"/>
                                </a:lnTo>
                                <a:lnTo>
                                  <a:pt x="200" y="69"/>
                                </a:lnTo>
                                <a:lnTo>
                                  <a:pt x="226" y="96"/>
                                </a:lnTo>
                                <a:lnTo>
                                  <a:pt x="222" y="121"/>
                                </a:lnTo>
                                <a:lnTo>
                                  <a:pt x="203" y="140"/>
                                </a:lnTo>
                                <a:lnTo>
                                  <a:pt x="182" y="151"/>
                                </a:lnTo>
                                <a:lnTo>
                                  <a:pt x="170" y="168"/>
                                </a:lnTo>
                                <a:lnTo>
                                  <a:pt x="171" y="196"/>
                                </a:lnTo>
                                <a:lnTo>
                                  <a:pt x="174" y="224"/>
                                </a:lnTo>
                                <a:lnTo>
                                  <a:pt x="156" y="254"/>
                                </a:lnTo>
                                <a:lnTo>
                                  <a:pt x="160" y="283"/>
                                </a:lnTo>
                                <a:lnTo>
                                  <a:pt x="131" y="291"/>
                                </a:lnTo>
                                <a:lnTo>
                                  <a:pt x="130" y="328"/>
                                </a:lnTo>
                                <a:lnTo>
                                  <a:pt x="147" y="340"/>
                                </a:lnTo>
                                <a:lnTo>
                                  <a:pt x="119" y="380"/>
                                </a:lnTo>
                                <a:lnTo>
                                  <a:pt x="139" y="399"/>
                                </a:lnTo>
                                <a:lnTo>
                                  <a:pt x="159" y="429"/>
                                </a:lnTo>
                                <a:lnTo>
                                  <a:pt x="145" y="462"/>
                                </a:lnTo>
                                <a:lnTo>
                                  <a:pt x="126" y="489"/>
                                </a:lnTo>
                                <a:lnTo>
                                  <a:pt x="120" y="516"/>
                                </a:lnTo>
                                <a:lnTo>
                                  <a:pt x="126" y="547"/>
                                </a:lnTo>
                                <a:lnTo>
                                  <a:pt x="151" y="559"/>
                                </a:lnTo>
                                <a:lnTo>
                                  <a:pt x="162" y="571"/>
                                </a:lnTo>
                                <a:lnTo>
                                  <a:pt x="171" y="585"/>
                                </a:lnTo>
                                <a:lnTo>
                                  <a:pt x="179" y="603"/>
                                </a:lnTo>
                                <a:lnTo>
                                  <a:pt x="192" y="635"/>
                                </a:lnTo>
                                <a:lnTo>
                                  <a:pt x="180" y="663"/>
                                </a:lnTo>
                                <a:lnTo>
                                  <a:pt x="202" y="669"/>
                                </a:lnTo>
                                <a:lnTo>
                                  <a:pt x="237" y="685"/>
                                </a:lnTo>
                                <a:lnTo>
                                  <a:pt x="241" y="666"/>
                                </a:lnTo>
                                <a:lnTo>
                                  <a:pt x="227" y="646"/>
                                </a:lnTo>
                                <a:lnTo>
                                  <a:pt x="241" y="633"/>
                                </a:lnTo>
                                <a:lnTo>
                                  <a:pt x="259" y="619"/>
                                </a:lnTo>
                                <a:lnTo>
                                  <a:pt x="282" y="616"/>
                                </a:lnTo>
                                <a:lnTo>
                                  <a:pt x="304" y="612"/>
                                </a:lnTo>
                                <a:lnTo>
                                  <a:pt x="334" y="604"/>
                                </a:lnTo>
                                <a:lnTo>
                                  <a:pt x="381" y="603"/>
                                </a:lnTo>
                                <a:lnTo>
                                  <a:pt x="415" y="609"/>
                                </a:lnTo>
                                <a:lnTo>
                                  <a:pt x="466" y="598"/>
                                </a:lnTo>
                                <a:lnTo>
                                  <a:pt x="477" y="570"/>
                                </a:lnTo>
                                <a:lnTo>
                                  <a:pt x="499" y="541"/>
                                </a:lnTo>
                                <a:lnTo>
                                  <a:pt x="534" y="525"/>
                                </a:lnTo>
                                <a:lnTo>
                                  <a:pt x="564" y="528"/>
                                </a:lnTo>
                                <a:lnTo>
                                  <a:pt x="560" y="503"/>
                                </a:lnTo>
                                <a:lnTo>
                                  <a:pt x="573" y="478"/>
                                </a:lnTo>
                                <a:lnTo>
                                  <a:pt x="591" y="471"/>
                                </a:lnTo>
                                <a:lnTo>
                                  <a:pt x="625" y="450"/>
                                </a:lnTo>
                                <a:lnTo>
                                  <a:pt x="604" y="420"/>
                                </a:lnTo>
                                <a:lnTo>
                                  <a:pt x="583" y="379"/>
                                </a:lnTo>
                                <a:lnTo>
                                  <a:pt x="595" y="346"/>
                                </a:lnTo>
                                <a:lnTo>
                                  <a:pt x="623" y="330"/>
                                </a:lnTo>
                                <a:lnTo>
                                  <a:pt x="652" y="296"/>
                                </a:lnTo>
                                <a:lnTo>
                                  <a:pt x="682" y="253"/>
                                </a:lnTo>
                                <a:lnTo>
                                  <a:pt x="714" y="237"/>
                                </a:lnTo>
                                <a:lnTo>
                                  <a:pt x="764" y="203"/>
                                </a:lnTo>
                                <a:lnTo>
                                  <a:pt x="807" y="194"/>
                                </a:lnTo>
                                <a:lnTo>
                                  <a:pt x="832" y="174"/>
                                </a:lnTo>
                                <a:lnTo>
                                  <a:pt x="823" y="144"/>
                                </a:lnTo>
                                <a:lnTo>
                                  <a:pt x="817" y="114"/>
                                </a:lnTo>
                                <a:lnTo>
                                  <a:pt x="832" y="96"/>
                                </a:lnTo>
                                <a:lnTo>
                                  <a:pt x="801" y="84"/>
                                </a:lnTo>
                                <a:lnTo>
                                  <a:pt x="773" y="55"/>
                                </a:lnTo>
                                <a:lnTo>
                                  <a:pt x="769" y="62"/>
                                </a:lnTo>
                                <a:lnTo>
                                  <a:pt x="757" y="65"/>
                                </a:lnTo>
                                <a:lnTo>
                                  <a:pt x="754" y="59"/>
                                </a:lnTo>
                                <a:lnTo>
                                  <a:pt x="754" y="53"/>
                                </a:lnTo>
                                <a:lnTo>
                                  <a:pt x="724" y="39"/>
                                </a:lnTo>
                                <a:lnTo>
                                  <a:pt x="701" y="51"/>
                                </a:lnTo>
                                <a:lnTo>
                                  <a:pt x="663" y="43"/>
                                </a:lnTo>
                                <a:lnTo>
                                  <a:pt x="631" y="40"/>
                                </a:lnTo>
                                <a:lnTo>
                                  <a:pt x="606" y="33"/>
                                </a:lnTo>
                                <a:lnTo>
                                  <a:pt x="576" y="36"/>
                                </a:lnTo>
                                <a:lnTo>
                                  <a:pt x="541" y="37"/>
                                </a:lnTo>
                                <a:lnTo>
                                  <a:pt x="507" y="31"/>
                                </a:lnTo>
                                <a:lnTo>
                                  <a:pt x="484" y="28"/>
                                </a:lnTo>
                                <a:lnTo>
                                  <a:pt x="459" y="31"/>
                                </a:lnTo>
                                <a:lnTo>
                                  <a:pt x="423" y="25"/>
                                </a:lnTo>
                                <a:lnTo>
                                  <a:pt x="388" y="22"/>
                                </a:lnTo>
                                <a:lnTo>
                                  <a:pt x="349" y="25"/>
                                </a:lnTo>
                                <a:lnTo>
                                  <a:pt x="306" y="24"/>
                                </a:lnTo>
                                <a:lnTo>
                                  <a:pt x="258" y="15"/>
                                </a:lnTo>
                                <a:lnTo>
                                  <a:pt x="195" y="9"/>
                                </a:lnTo>
                                <a:lnTo>
                                  <a:pt x="144" y="12"/>
                                </a:lnTo>
                                <a:lnTo>
                                  <a:pt x="117"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3" name="Freeform 117"/>
                        <wps:cNvSpPr>
                          <a:spLocks/>
                        </wps:cNvSpPr>
                        <wps:spPr bwMode="auto">
                          <a:xfrm>
                            <a:off x="2821560" y="2091255"/>
                            <a:ext cx="70071" cy="144815"/>
                          </a:xfrm>
                          <a:custGeom>
                            <a:avLst/>
                            <a:gdLst>
                              <a:gd name="T0" fmla="*/ 2147483647 w 263"/>
                              <a:gd name="T1" fmla="*/ 2147483647 h 544"/>
                              <a:gd name="T2" fmla="*/ 2147483647 w 263"/>
                              <a:gd name="T3" fmla="*/ 0 h 544"/>
                              <a:gd name="T4" fmla="*/ 2147483647 w 263"/>
                              <a:gd name="T5" fmla="*/ 2147483647 h 544"/>
                              <a:gd name="T6" fmla="*/ 2147483647 w 263"/>
                              <a:gd name="T7" fmla="*/ 2147483647 h 544"/>
                              <a:gd name="T8" fmla="*/ 2147483647 w 263"/>
                              <a:gd name="T9" fmla="*/ 2147483647 h 544"/>
                              <a:gd name="T10" fmla="*/ 2147483647 w 263"/>
                              <a:gd name="T11" fmla="*/ 2147483647 h 544"/>
                              <a:gd name="T12" fmla="*/ 2147483647 w 263"/>
                              <a:gd name="T13" fmla="*/ 2147483647 h 544"/>
                              <a:gd name="T14" fmla="*/ 2147483647 w 263"/>
                              <a:gd name="T15" fmla="*/ 2147483647 h 544"/>
                              <a:gd name="T16" fmla="*/ 2147483647 w 263"/>
                              <a:gd name="T17" fmla="*/ 2147483647 h 544"/>
                              <a:gd name="T18" fmla="*/ 2147483647 w 263"/>
                              <a:gd name="T19" fmla="*/ 2147483647 h 544"/>
                              <a:gd name="T20" fmla="*/ 2147483647 w 263"/>
                              <a:gd name="T21" fmla="*/ 2147483647 h 544"/>
                              <a:gd name="T22" fmla="*/ 2147483647 w 263"/>
                              <a:gd name="T23" fmla="*/ 2147483647 h 544"/>
                              <a:gd name="T24" fmla="*/ 2147483647 w 263"/>
                              <a:gd name="T25" fmla="*/ 2147483647 h 544"/>
                              <a:gd name="T26" fmla="*/ 2147483647 w 263"/>
                              <a:gd name="T27" fmla="*/ 2147483647 h 544"/>
                              <a:gd name="T28" fmla="*/ 2147483647 w 263"/>
                              <a:gd name="T29" fmla="*/ 2147483647 h 544"/>
                              <a:gd name="T30" fmla="*/ 2147483647 w 263"/>
                              <a:gd name="T31" fmla="*/ 2147483647 h 544"/>
                              <a:gd name="T32" fmla="*/ 2147483647 w 263"/>
                              <a:gd name="T33" fmla="*/ 2147483647 h 544"/>
                              <a:gd name="T34" fmla="*/ 2147483647 w 263"/>
                              <a:gd name="T35" fmla="*/ 2147483647 h 544"/>
                              <a:gd name="T36" fmla="*/ 2147483647 w 263"/>
                              <a:gd name="T37" fmla="*/ 2147483647 h 544"/>
                              <a:gd name="T38" fmla="*/ 2147483647 w 263"/>
                              <a:gd name="T39" fmla="*/ 2147483647 h 544"/>
                              <a:gd name="T40" fmla="*/ 2147483647 w 263"/>
                              <a:gd name="T41" fmla="*/ 2147483647 h 544"/>
                              <a:gd name="T42" fmla="*/ 2147483647 w 263"/>
                              <a:gd name="T43" fmla="*/ 2147483647 h 544"/>
                              <a:gd name="T44" fmla="*/ 2147483647 w 263"/>
                              <a:gd name="T45" fmla="*/ 2147483647 h 544"/>
                              <a:gd name="T46" fmla="*/ 2147483647 w 263"/>
                              <a:gd name="T47" fmla="*/ 2147483647 h 544"/>
                              <a:gd name="T48" fmla="*/ 2147483647 w 263"/>
                              <a:gd name="T49" fmla="*/ 2147483647 h 544"/>
                              <a:gd name="T50" fmla="*/ 2147483647 w 263"/>
                              <a:gd name="T51" fmla="*/ 2147483647 h 544"/>
                              <a:gd name="T52" fmla="*/ 2147483647 w 263"/>
                              <a:gd name="T53" fmla="*/ 2147483647 h 544"/>
                              <a:gd name="T54" fmla="*/ 2147483647 w 263"/>
                              <a:gd name="T55" fmla="*/ 2147483647 h 544"/>
                              <a:gd name="T56" fmla="*/ 2147483647 w 263"/>
                              <a:gd name="T57" fmla="*/ 2147483647 h 544"/>
                              <a:gd name="T58" fmla="*/ 2147483647 w 263"/>
                              <a:gd name="T59" fmla="*/ 2147483647 h 544"/>
                              <a:gd name="T60" fmla="*/ 2147483647 w 263"/>
                              <a:gd name="T61" fmla="*/ 2147483647 h 544"/>
                              <a:gd name="T62" fmla="*/ 2147483647 w 263"/>
                              <a:gd name="T63" fmla="*/ 2147483647 h 544"/>
                              <a:gd name="T64" fmla="*/ 2147483647 w 263"/>
                              <a:gd name="T65" fmla="*/ 2147483647 h 544"/>
                              <a:gd name="T66" fmla="*/ 2147483647 w 263"/>
                              <a:gd name="T67" fmla="*/ 2147483647 h 544"/>
                              <a:gd name="T68" fmla="*/ 0 w 263"/>
                              <a:gd name="T69" fmla="*/ 2147483647 h 544"/>
                              <a:gd name="T70" fmla="*/ 2147483647 w 263"/>
                              <a:gd name="T71" fmla="*/ 2147483647 h 544"/>
                              <a:gd name="T72" fmla="*/ 2147483647 w 263"/>
                              <a:gd name="T73" fmla="*/ 2147483647 h 544"/>
                              <a:gd name="T74" fmla="*/ 2147483647 w 263"/>
                              <a:gd name="T75" fmla="*/ 2147483647 h 544"/>
                              <a:gd name="T76" fmla="*/ 2147483647 w 263"/>
                              <a:gd name="T77" fmla="*/ 2147483647 h 544"/>
                              <a:gd name="T78" fmla="*/ 2147483647 w 263"/>
                              <a:gd name="T79" fmla="*/ 2147483647 h 544"/>
                              <a:gd name="T80" fmla="*/ 2147483647 w 263"/>
                              <a:gd name="T81" fmla="*/ 2147483647 h 544"/>
                              <a:gd name="T82" fmla="*/ 2147483647 w 263"/>
                              <a:gd name="T83" fmla="*/ 2147483647 h 544"/>
                              <a:gd name="T84" fmla="*/ 2147483647 w 263"/>
                              <a:gd name="T85" fmla="*/ 2147483647 h 544"/>
                              <a:gd name="T86" fmla="*/ 2147483647 w 263"/>
                              <a:gd name="T87" fmla="*/ 2147483647 h 544"/>
                              <a:gd name="T88" fmla="*/ 2147483647 w 263"/>
                              <a:gd name="T89" fmla="*/ 2147483647 h 544"/>
                              <a:gd name="T90" fmla="*/ 2147483647 w 263"/>
                              <a:gd name="T91" fmla="*/ 2147483647 h 544"/>
                              <a:gd name="T92" fmla="*/ 2147483647 w 263"/>
                              <a:gd name="T93" fmla="*/ 2147483647 h 544"/>
                              <a:gd name="T94" fmla="*/ 2147483647 w 263"/>
                              <a:gd name="T95" fmla="*/ 2147483647 h 544"/>
                              <a:gd name="T96" fmla="*/ 2147483647 w 263"/>
                              <a:gd name="T97" fmla="*/ 2147483647 h 544"/>
                              <a:gd name="T98" fmla="*/ 2147483647 w 263"/>
                              <a:gd name="T99" fmla="*/ 2147483647 h 544"/>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263"/>
                              <a:gd name="T151" fmla="*/ 0 h 544"/>
                              <a:gd name="T152" fmla="*/ 263 w 263"/>
                              <a:gd name="T153" fmla="*/ 544 h 544"/>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263" h="544">
                                <a:moveTo>
                                  <a:pt x="101" y="39"/>
                                </a:moveTo>
                                <a:lnTo>
                                  <a:pt x="134" y="0"/>
                                </a:lnTo>
                                <a:lnTo>
                                  <a:pt x="139" y="24"/>
                                </a:lnTo>
                                <a:lnTo>
                                  <a:pt x="185" y="28"/>
                                </a:lnTo>
                                <a:lnTo>
                                  <a:pt x="216" y="28"/>
                                </a:lnTo>
                                <a:lnTo>
                                  <a:pt x="236" y="25"/>
                                </a:lnTo>
                                <a:lnTo>
                                  <a:pt x="263" y="52"/>
                                </a:lnTo>
                                <a:lnTo>
                                  <a:pt x="258" y="77"/>
                                </a:lnTo>
                                <a:lnTo>
                                  <a:pt x="239" y="97"/>
                                </a:lnTo>
                                <a:lnTo>
                                  <a:pt x="218" y="107"/>
                                </a:lnTo>
                                <a:lnTo>
                                  <a:pt x="206" y="125"/>
                                </a:lnTo>
                                <a:lnTo>
                                  <a:pt x="210" y="180"/>
                                </a:lnTo>
                                <a:lnTo>
                                  <a:pt x="198" y="207"/>
                                </a:lnTo>
                                <a:lnTo>
                                  <a:pt x="196" y="239"/>
                                </a:lnTo>
                                <a:lnTo>
                                  <a:pt x="168" y="252"/>
                                </a:lnTo>
                                <a:lnTo>
                                  <a:pt x="166" y="285"/>
                                </a:lnTo>
                                <a:lnTo>
                                  <a:pt x="186" y="300"/>
                                </a:lnTo>
                                <a:lnTo>
                                  <a:pt x="158" y="336"/>
                                </a:lnTo>
                                <a:lnTo>
                                  <a:pt x="179" y="357"/>
                                </a:lnTo>
                                <a:lnTo>
                                  <a:pt x="198" y="391"/>
                                </a:lnTo>
                                <a:lnTo>
                                  <a:pt x="180" y="421"/>
                                </a:lnTo>
                                <a:lnTo>
                                  <a:pt x="165" y="450"/>
                                </a:lnTo>
                                <a:lnTo>
                                  <a:pt x="158" y="480"/>
                                </a:lnTo>
                                <a:lnTo>
                                  <a:pt x="164" y="508"/>
                                </a:lnTo>
                                <a:lnTo>
                                  <a:pt x="135" y="525"/>
                                </a:lnTo>
                                <a:lnTo>
                                  <a:pt x="102" y="543"/>
                                </a:lnTo>
                                <a:lnTo>
                                  <a:pt x="68" y="544"/>
                                </a:lnTo>
                                <a:lnTo>
                                  <a:pt x="56" y="508"/>
                                </a:lnTo>
                                <a:lnTo>
                                  <a:pt x="53" y="484"/>
                                </a:lnTo>
                                <a:lnTo>
                                  <a:pt x="59" y="456"/>
                                </a:lnTo>
                                <a:lnTo>
                                  <a:pt x="60" y="430"/>
                                </a:lnTo>
                                <a:lnTo>
                                  <a:pt x="41" y="416"/>
                                </a:lnTo>
                                <a:lnTo>
                                  <a:pt x="9" y="411"/>
                                </a:lnTo>
                                <a:lnTo>
                                  <a:pt x="3" y="390"/>
                                </a:lnTo>
                                <a:lnTo>
                                  <a:pt x="0" y="363"/>
                                </a:lnTo>
                                <a:lnTo>
                                  <a:pt x="21" y="339"/>
                                </a:lnTo>
                                <a:lnTo>
                                  <a:pt x="36" y="323"/>
                                </a:lnTo>
                                <a:lnTo>
                                  <a:pt x="42" y="300"/>
                                </a:lnTo>
                                <a:lnTo>
                                  <a:pt x="51" y="283"/>
                                </a:lnTo>
                                <a:lnTo>
                                  <a:pt x="56" y="262"/>
                                </a:lnTo>
                                <a:lnTo>
                                  <a:pt x="63" y="240"/>
                                </a:lnTo>
                                <a:lnTo>
                                  <a:pt x="68" y="223"/>
                                </a:lnTo>
                                <a:lnTo>
                                  <a:pt x="71" y="193"/>
                                </a:lnTo>
                                <a:lnTo>
                                  <a:pt x="66" y="163"/>
                                </a:lnTo>
                                <a:lnTo>
                                  <a:pt x="60" y="144"/>
                                </a:lnTo>
                                <a:lnTo>
                                  <a:pt x="71" y="127"/>
                                </a:lnTo>
                                <a:lnTo>
                                  <a:pt x="68" y="109"/>
                                </a:lnTo>
                                <a:lnTo>
                                  <a:pt x="59" y="87"/>
                                </a:lnTo>
                                <a:lnTo>
                                  <a:pt x="56" y="63"/>
                                </a:lnTo>
                                <a:lnTo>
                                  <a:pt x="101"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4" name="Freeform 118"/>
                        <wps:cNvSpPr>
                          <a:spLocks/>
                        </wps:cNvSpPr>
                        <wps:spPr bwMode="auto">
                          <a:xfrm>
                            <a:off x="3450649" y="2119284"/>
                            <a:ext cx="342573" cy="141700"/>
                          </a:xfrm>
                          <a:custGeom>
                            <a:avLst/>
                            <a:gdLst>
                              <a:gd name="T0" fmla="*/ 2147483647 w 1101"/>
                              <a:gd name="T1" fmla="*/ 2147483647 h 456"/>
                              <a:gd name="T2" fmla="*/ 2147483647 w 1101"/>
                              <a:gd name="T3" fmla="*/ 2147483647 h 456"/>
                              <a:gd name="T4" fmla="*/ 2147483647 w 1101"/>
                              <a:gd name="T5" fmla="*/ 2147483647 h 456"/>
                              <a:gd name="T6" fmla="*/ 2147483647 w 1101"/>
                              <a:gd name="T7" fmla="*/ 2147483647 h 456"/>
                              <a:gd name="T8" fmla="*/ 2147483647 w 1101"/>
                              <a:gd name="T9" fmla="*/ 2147483647 h 456"/>
                              <a:gd name="T10" fmla="*/ 2147483647 w 1101"/>
                              <a:gd name="T11" fmla="*/ 2147483647 h 456"/>
                              <a:gd name="T12" fmla="*/ 2147483647 w 1101"/>
                              <a:gd name="T13" fmla="*/ 2147483647 h 456"/>
                              <a:gd name="T14" fmla="*/ 2147483647 w 1101"/>
                              <a:gd name="T15" fmla="*/ 2147483647 h 456"/>
                              <a:gd name="T16" fmla="*/ 2147483647 w 1101"/>
                              <a:gd name="T17" fmla="*/ 2147483647 h 456"/>
                              <a:gd name="T18" fmla="*/ 2147483647 w 1101"/>
                              <a:gd name="T19" fmla="*/ 2147483647 h 456"/>
                              <a:gd name="T20" fmla="*/ 2147483647 w 1101"/>
                              <a:gd name="T21" fmla="*/ 2147483647 h 456"/>
                              <a:gd name="T22" fmla="*/ 2147483647 w 1101"/>
                              <a:gd name="T23" fmla="*/ 2147483647 h 456"/>
                              <a:gd name="T24" fmla="*/ 2147483647 w 1101"/>
                              <a:gd name="T25" fmla="*/ 2147483647 h 456"/>
                              <a:gd name="T26" fmla="*/ 2147483647 w 1101"/>
                              <a:gd name="T27" fmla="*/ 2147483647 h 456"/>
                              <a:gd name="T28" fmla="*/ 2147483647 w 1101"/>
                              <a:gd name="T29" fmla="*/ 2147483647 h 456"/>
                              <a:gd name="T30" fmla="*/ 2147483647 w 1101"/>
                              <a:gd name="T31" fmla="*/ 2147483647 h 456"/>
                              <a:gd name="T32" fmla="*/ 2147483647 w 1101"/>
                              <a:gd name="T33" fmla="*/ 2147483647 h 456"/>
                              <a:gd name="T34" fmla="*/ 2147483647 w 1101"/>
                              <a:gd name="T35" fmla="*/ 2147483647 h 456"/>
                              <a:gd name="T36" fmla="*/ 2147483647 w 1101"/>
                              <a:gd name="T37" fmla="*/ 2147483647 h 456"/>
                              <a:gd name="T38" fmla="*/ 2147483647 w 1101"/>
                              <a:gd name="T39" fmla="*/ 2147483647 h 456"/>
                              <a:gd name="T40" fmla="*/ 2147483647 w 1101"/>
                              <a:gd name="T41" fmla="*/ 2147483647 h 456"/>
                              <a:gd name="T42" fmla="*/ 2147483647 w 1101"/>
                              <a:gd name="T43" fmla="*/ 2147483647 h 456"/>
                              <a:gd name="T44" fmla="*/ 2147483647 w 1101"/>
                              <a:gd name="T45" fmla="*/ 2147483647 h 456"/>
                              <a:gd name="T46" fmla="*/ 2147483647 w 1101"/>
                              <a:gd name="T47" fmla="*/ 2147483647 h 456"/>
                              <a:gd name="T48" fmla="*/ 2147483647 w 1101"/>
                              <a:gd name="T49" fmla="*/ 2147483647 h 456"/>
                              <a:gd name="T50" fmla="*/ 2147483647 w 1101"/>
                              <a:gd name="T51" fmla="*/ 2147483647 h 456"/>
                              <a:gd name="T52" fmla="*/ 2147483647 w 1101"/>
                              <a:gd name="T53" fmla="*/ 2147483647 h 456"/>
                              <a:gd name="T54" fmla="*/ 2147483647 w 1101"/>
                              <a:gd name="T55" fmla="*/ 2147483647 h 456"/>
                              <a:gd name="T56" fmla="*/ 2147483647 w 1101"/>
                              <a:gd name="T57" fmla="*/ 2147483647 h 456"/>
                              <a:gd name="T58" fmla="*/ 2147483647 w 1101"/>
                              <a:gd name="T59" fmla="*/ 2147483647 h 456"/>
                              <a:gd name="T60" fmla="*/ 2147483647 w 1101"/>
                              <a:gd name="T61" fmla="*/ 2147483647 h 456"/>
                              <a:gd name="T62" fmla="*/ 2147483647 w 1101"/>
                              <a:gd name="T63" fmla="*/ 2147483647 h 456"/>
                              <a:gd name="T64" fmla="*/ 2147483647 w 1101"/>
                              <a:gd name="T65" fmla="*/ 2147483647 h 456"/>
                              <a:gd name="T66" fmla="*/ 2147483647 w 1101"/>
                              <a:gd name="T67" fmla="*/ 2147483647 h 456"/>
                              <a:gd name="T68" fmla="*/ 2147483647 w 1101"/>
                              <a:gd name="T69" fmla="*/ 2147483647 h 456"/>
                              <a:gd name="T70" fmla="*/ 2147483647 w 1101"/>
                              <a:gd name="T71" fmla="*/ 2147483647 h 456"/>
                              <a:gd name="T72" fmla="*/ 2147483647 w 1101"/>
                              <a:gd name="T73" fmla="*/ 2147483647 h 456"/>
                              <a:gd name="T74" fmla="*/ 2147483647 w 1101"/>
                              <a:gd name="T75" fmla="*/ 2147483647 h 456"/>
                              <a:gd name="T76" fmla="*/ 2147483647 w 1101"/>
                              <a:gd name="T77" fmla="*/ 2147483647 h 456"/>
                              <a:gd name="T78" fmla="*/ 2147483647 w 1101"/>
                              <a:gd name="T79" fmla="*/ 2147483647 h 456"/>
                              <a:gd name="T80" fmla="*/ 2147483647 w 1101"/>
                              <a:gd name="T81" fmla="*/ 2147483647 h 456"/>
                              <a:gd name="T82" fmla="*/ 2147483647 w 1101"/>
                              <a:gd name="T83" fmla="*/ 2147483647 h 456"/>
                              <a:gd name="T84" fmla="*/ 2147483647 w 1101"/>
                              <a:gd name="T85" fmla="*/ 2147483647 h 456"/>
                              <a:gd name="T86" fmla="*/ 2147483647 w 1101"/>
                              <a:gd name="T87" fmla="*/ 2147483647 h 456"/>
                              <a:gd name="T88" fmla="*/ 2147483647 w 1101"/>
                              <a:gd name="T89" fmla="*/ 2147483647 h 456"/>
                              <a:gd name="T90" fmla="*/ 2147483647 w 1101"/>
                              <a:gd name="T91" fmla="*/ 2147483647 h 456"/>
                              <a:gd name="T92" fmla="*/ 2147483647 w 1101"/>
                              <a:gd name="T93" fmla="*/ 2147483647 h 456"/>
                              <a:gd name="T94" fmla="*/ 0 w 1101"/>
                              <a:gd name="T95" fmla="*/ 2147483647 h 456"/>
                              <a:gd name="T96" fmla="*/ 2147483647 w 1101"/>
                              <a:gd name="T97" fmla="*/ 2147483647 h 45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101"/>
                              <a:gd name="T148" fmla="*/ 0 h 456"/>
                              <a:gd name="T149" fmla="*/ 1101 w 1101"/>
                              <a:gd name="T150" fmla="*/ 456 h 45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101" h="456">
                                <a:moveTo>
                                  <a:pt x="53" y="226"/>
                                </a:moveTo>
                                <a:lnTo>
                                  <a:pt x="52" y="285"/>
                                </a:lnTo>
                                <a:lnTo>
                                  <a:pt x="68" y="334"/>
                                </a:lnTo>
                                <a:lnTo>
                                  <a:pt x="102" y="384"/>
                                </a:lnTo>
                                <a:lnTo>
                                  <a:pt x="162" y="420"/>
                                </a:lnTo>
                                <a:lnTo>
                                  <a:pt x="187" y="448"/>
                                </a:lnTo>
                                <a:lnTo>
                                  <a:pt x="241" y="456"/>
                                </a:lnTo>
                                <a:lnTo>
                                  <a:pt x="272" y="445"/>
                                </a:lnTo>
                                <a:lnTo>
                                  <a:pt x="272" y="411"/>
                                </a:lnTo>
                                <a:lnTo>
                                  <a:pt x="311" y="395"/>
                                </a:lnTo>
                                <a:lnTo>
                                  <a:pt x="335" y="430"/>
                                </a:lnTo>
                                <a:lnTo>
                                  <a:pt x="392" y="456"/>
                                </a:lnTo>
                                <a:lnTo>
                                  <a:pt x="435" y="448"/>
                                </a:lnTo>
                                <a:lnTo>
                                  <a:pt x="468" y="430"/>
                                </a:lnTo>
                                <a:lnTo>
                                  <a:pt x="496" y="404"/>
                                </a:lnTo>
                                <a:lnTo>
                                  <a:pt x="523" y="419"/>
                                </a:lnTo>
                                <a:lnTo>
                                  <a:pt x="555" y="400"/>
                                </a:lnTo>
                                <a:lnTo>
                                  <a:pt x="585" y="393"/>
                                </a:lnTo>
                                <a:lnTo>
                                  <a:pt x="583" y="430"/>
                                </a:lnTo>
                                <a:lnTo>
                                  <a:pt x="621" y="443"/>
                                </a:lnTo>
                                <a:lnTo>
                                  <a:pt x="623" y="403"/>
                                </a:lnTo>
                                <a:lnTo>
                                  <a:pt x="657" y="391"/>
                                </a:lnTo>
                                <a:lnTo>
                                  <a:pt x="683" y="393"/>
                                </a:lnTo>
                                <a:lnTo>
                                  <a:pt x="734" y="394"/>
                                </a:lnTo>
                                <a:lnTo>
                                  <a:pt x="779" y="386"/>
                                </a:lnTo>
                                <a:lnTo>
                                  <a:pt x="816" y="385"/>
                                </a:lnTo>
                                <a:lnTo>
                                  <a:pt x="849" y="374"/>
                                </a:lnTo>
                                <a:lnTo>
                                  <a:pt x="911" y="372"/>
                                </a:lnTo>
                                <a:lnTo>
                                  <a:pt x="931" y="377"/>
                                </a:lnTo>
                                <a:lnTo>
                                  <a:pt x="951" y="349"/>
                                </a:lnTo>
                                <a:lnTo>
                                  <a:pt x="992" y="355"/>
                                </a:lnTo>
                                <a:lnTo>
                                  <a:pt x="1032" y="366"/>
                                </a:lnTo>
                                <a:lnTo>
                                  <a:pt x="1054" y="361"/>
                                </a:lnTo>
                                <a:lnTo>
                                  <a:pt x="1080" y="372"/>
                                </a:lnTo>
                                <a:lnTo>
                                  <a:pt x="1077" y="322"/>
                                </a:lnTo>
                                <a:lnTo>
                                  <a:pt x="1054" y="269"/>
                                </a:lnTo>
                                <a:lnTo>
                                  <a:pt x="1050" y="209"/>
                                </a:lnTo>
                                <a:lnTo>
                                  <a:pt x="1072" y="192"/>
                                </a:lnTo>
                                <a:lnTo>
                                  <a:pt x="1101" y="177"/>
                                </a:lnTo>
                                <a:lnTo>
                                  <a:pt x="1087" y="168"/>
                                </a:lnTo>
                                <a:lnTo>
                                  <a:pt x="1068" y="162"/>
                                </a:lnTo>
                                <a:lnTo>
                                  <a:pt x="1050" y="164"/>
                                </a:lnTo>
                                <a:lnTo>
                                  <a:pt x="1033" y="158"/>
                                </a:lnTo>
                                <a:lnTo>
                                  <a:pt x="1027" y="146"/>
                                </a:lnTo>
                                <a:lnTo>
                                  <a:pt x="1020" y="132"/>
                                </a:lnTo>
                                <a:lnTo>
                                  <a:pt x="1027" y="125"/>
                                </a:lnTo>
                                <a:lnTo>
                                  <a:pt x="1023" y="110"/>
                                </a:lnTo>
                                <a:lnTo>
                                  <a:pt x="1014" y="104"/>
                                </a:lnTo>
                                <a:lnTo>
                                  <a:pt x="1009" y="89"/>
                                </a:lnTo>
                                <a:lnTo>
                                  <a:pt x="1000" y="59"/>
                                </a:lnTo>
                                <a:lnTo>
                                  <a:pt x="958" y="33"/>
                                </a:lnTo>
                                <a:lnTo>
                                  <a:pt x="927" y="38"/>
                                </a:lnTo>
                                <a:lnTo>
                                  <a:pt x="897" y="28"/>
                                </a:lnTo>
                                <a:lnTo>
                                  <a:pt x="873" y="59"/>
                                </a:lnTo>
                                <a:lnTo>
                                  <a:pt x="849" y="88"/>
                                </a:lnTo>
                                <a:lnTo>
                                  <a:pt x="808" y="90"/>
                                </a:lnTo>
                                <a:lnTo>
                                  <a:pt x="789" y="75"/>
                                </a:lnTo>
                                <a:lnTo>
                                  <a:pt x="753" y="72"/>
                                </a:lnTo>
                                <a:lnTo>
                                  <a:pt x="729" y="90"/>
                                </a:lnTo>
                                <a:lnTo>
                                  <a:pt x="674" y="78"/>
                                </a:lnTo>
                                <a:lnTo>
                                  <a:pt x="632" y="78"/>
                                </a:lnTo>
                                <a:lnTo>
                                  <a:pt x="594" y="56"/>
                                </a:lnTo>
                                <a:lnTo>
                                  <a:pt x="556" y="41"/>
                                </a:lnTo>
                                <a:lnTo>
                                  <a:pt x="520" y="3"/>
                                </a:lnTo>
                                <a:lnTo>
                                  <a:pt x="460" y="0"/>
                                </a:lnTo>
                                <a:lnTo>
                                  <a:pt x="418" y="9"/>
                                </a:lnTo>
                                <a:lnTo>
                                  <a:pt x="385" y="25"/>
                                </a:lnTo>
                                <a:lnTo>
                                  <a:pt x="364" y="43"/>
                                </a:lnTo>
                                <a:lnTo>
                                  <a:pt x="339" y="51"/>
                                </a:lnTo>
                                <a:lnTo>
                                  <a:pt x="298" y="69"/>
                                </a:lnTo>
                                <a:lnTo>
                                  <a:pt x="261" y="81"/>
                                </a:lnTo>
                                <a:lnTo>
                                  <a:pt x="208" y="69"/>
                                </a:lnTo>
                                <a:lnTo>
                                  <a:pt x="198" y="96"/>
                                </a:lnTo>
                                <a:lnTo>
                                  <a:pt x="180" y="122"/>
                                </a:lnTo>
                                <a:lnTo>
                                  <a:pt x="160" y="154"/>
                                </a:lnTo>
                                <a:lnTo>
                                  <a:pt x="110" y="147"/>
                                </a:lnTo>
                                <a:lnTo>
                                  <a:pt x="67" y="140"/>
                                </a:lnTo>
                                <a:lnTo>
                                  <a:pt x="71" y="115"/>
                                </a:lnTo>
                                <a:lnTo>
                                  <a:pt x="110" y="96"/>
                                </a:lnTo>
                                <a:lnTo>
                                  <a:pt x="145" y="96"/>
                                </a:lnTo>
                                <a:lnTo>
                                  <a:pt x="173" y="84"/>
                                </a:lnTo>
                                <a:lnTo>
                                  <a:pt x="160" y="62"/>
                                </a:lnTo>
                                <a:lnTo>
                                  <a:pt x="131" y="47"/>
                                </a:lnTo>
                                <a:lnTo>
                                  <a:pt x="116" y="13"/>
                                </a:lnTo>
                                <a:lnTo>
                                  <a:pt x="99" y="23"/>
                                </a:lnTo>
                                <a:lnTo>
                                  <a:pt x="82" y="7"/>
                                </a:lnTo>
                                <a:lnTo>
                                  <a:pt x="61" y="5"/>
                                </a:lnTo>
                                <a:lnTo>
                                  <a:pt x="22" y="24"/>
                                </a:lnTo>
                                <a:lnTo>
                                  <a:pt x="42" y="59"/>
                                </a:lnTo>
                                <a:lnTo>
                                  <a:pt x="23" y="69"/>
                                </a:lnTo>
                                <a:lnTo>
                                  <a:pt x="16" y="84"/>
                                </a:lnTo>
                                <a:lnTo>
                                  <a:pt x="25" y="101"/>
                                </a:lnTo>
                                <a:lnTo>
                                  <a:pt x="35" y="122"/>
                                </a:lnTo>
                                <a:lnTo>
                                  <a:pt x="53" y="136"/>
                                </a:lnTo>
                                <a:lnTo>
                                  <a:pt x="28" y="154"/>
                                </a:lnTo>
                                <a:lnTo>
                                  <a:pt x="0" y="178"/>
                                </a:lnTo>
                                <a:lnTo>
                                  <a:pt x="18" y="203"/>
                                </a:lnTo>
                                <a:lnTo>
                                  <a:pt x="53" y="2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5" name="Freeform 119"/>
                        <wps:cNvSpPr>
                          <a:spLocks/>
                        </wps:cNvSpPr>
                        <wps:spPr bwMode="auto">
                          <a:xfrm>
                            <a:off x="3665536" y="2228284"/>
                            <a:ext cx="186858" cy="175958"/>
                          </a:xfrm>
                          <a:custGeom>
                            <a:avLst/>
                            <a:gdLst>
                              <a:gd name="T0" fmla="*/ 2147483647 w 600"/>
                              <a:gd name="T1" fmla="*/ 0 h 565"/>
                              <a:gd name="T2" fmla="*/ 2147483647 w 600"/>
                              <a:gd name="T3" fmla="*/ 2147483647 h 565"/>
                              <a:gd name="T4" fmla="*/ 2147483647 w 600"/>
                              <a:gd name="T5" fmla="*/ 2147483647 h 565"/>
                              <a:gd name="T6" fmla="*/ 2147483647 w 600"/>
                              <a:gd name="T7" fmla="*/ 2147483647 h 565"/>
                              <a:gd name="T8" fmla="*/ 2147483647 w 600"/>
                              <a:gd name="T9" fmla="*/ 2147483647 h 565"/>
                              <a:gd name="T10" fmla="*/ 2147483647 w 600"/>
                              <a:gd name="T11" fmla="*/ 2147483647 h 565"/>
                              <a:gd name="T12" fmla="*/ 2147483647 w 600"/>
                              <a:gd name="T13" fmla="*/ 2147483647 h 565"/>
                              <a:gd name="T14" fmla="*/ 2147483647 w 600"/>
                              <a:gd name="T15" fmla="*/ 2147483647 h 565"/>
                              <a:gd name="T16" fmla="*/ 2147483647 w 600"/>
                              <a:gd name="T17" fmla="*/ 2147483647 h 565"/>
                              <a:gd name="T18" fmla="*/ 2147483647 w 600"/>
                              <a:gd name="T19" fmla="*/ 2147483647 h 565"/>
                              <a:gd name="T20" fmla="*/ 2147483647 w 600"/>
                              <a:gd name="T21" fmla="*/ 2147483647 h 565"/>
                              <a:gd name="T22" fmla="*/ 2147483647 w 600"/>
                              <a:gd name="T23" fmla="*/ 2147483647 h 565"/>
                              <a:gd name="T24" fmla="*/ 0 w 600"/>
                              <a:gd name="T25" fmla="*/ 2147483647 h 565"/>
                              <a:gd name="T26" fmla="*/ 2147483647 w 600"/>
                              <a:gd name="T27" fmla="*/ 2147483647 h 565"/>
                              <a:gd name="T28" fmla="*/ 2147483647 w 600"/>
                              <a:gd name="T29" fmla="*/ 2147483647 h 565"/>
                              <a:gd name="T30" fmla="*/ 2147483647 w 600"/>
                              <a:gd name="T31" fmla="*/ 2147483647 h 565"/>
                              <a:gd name="T32" fmla="*/ 2147483647 w 600"/>
                              <a:gd name="T33" fmla="*/ 2147483647 h 565"/>
                              <a:gd name="T34" fmla="*/ 2147483647 w 600"/>
                              <a:gd name="T35" fmla="*/ 2147483647 h 565"/>
                              <a:gd name="T36" fmla="*/ 2147483647 w 600"/>
                              <a:gd name="T37" fmla="*/ 2147483647 h 565"/>
                              <a:gd name="T38" fmla="*/ 2147483647 w 600"/>
                              <a:gd name="T39" fmla="*/ 2147483647 h 565"/>
                              <a:gd name="T40" fmla="*/ 2147483647 w 600"/>
                              <a:gd name="T41" fmla="*/ 2147483647 h 565"/>
                              <a:gd name="T42" fmla="*/ 2147483647 w 600"/>
                              <a:gd name="T43" fmla="*/ 2147483647 h 565"/>
                              <a:gd name="T44" fmla="*/ 2147483647 w 600"/>
                              <a:gd name="T45" fmla="*/ 2147483647 h 565"/>
                              <a:gd name="T46" fmla="*/ 2147483647 w 600"/>
                              <a:gd name="T47" fmla="*/ 2147483647 h 565"/>
                              <a:gd name="T48" fmla="*/ 2147483647 w 600"/>
                              <a:gd name="T49" fmla="*/ 2147483647 h 565"/>
                              <a:gd name="T50" fmla="*/ 2147483647 w 600"/>
                              <a:gd name="T51" fmla="*/ 2147483647 h 565"/>
                              <a:gd name="T52" fmla="*/ 2147483647 w 600"/>
                              <a:gd name="T53" fmla="*/ 2147483647 h 565"/>
                              <a:gd name="T54" fmla="*/ 2147483647 w 600"/>
                              <a:gd name="T55" fmla="*/ 2147483647 h 565"/>
                              <a:gd name="T56" fmla="*/ 2147483647 w 600"/>
                              <a:gd name="T57" fmla="*/ 2147483647 h 565"/>
                              <a:gd name="T58" fmla="*/ 2147483647 w 600"/>
                              <a:gd name="T59" fmla="*/ 2147483647 h 565"/>
                              <a:gd name="T60" fmla="*/ 2147483647 w 600"/>
                              <a:gd name="T61" fmla="*/ 2147483647 h 565"/>
                              <a:gd name="T62" fmla="*/ 2147483647 w 600"/>
                              <a:gd name="T63" fmla="*/ 2147483647 h 565"/>
                              <a:gd name="T64" fmla="*/ 2147483647 w 600"/>
                              <a:gd name="T65" fmla="*/ 2147483647 h 565"/>
                              <a:gd name="T66" fmla="*/ 2147483647 w 600"/>
                              <a:gd name="T67" fmla="*/ 2147483647 h 565"/>
                              <a:gd name="T68" fmla="*/ 2147483647 w 600"/>
                              <a:gd name="T69" fmla="*/ 2147483647 h 565"/>
                              <a:gd name="T70" fmla="*/ 2147483647 w 600"/>
                              <a:gd name="T71" fmla="*/ 2147483647 h 565"/>
                              <a:gd name="T72" fmla="*/ 2147483647 w 600"/>
                              <a:gd name="T73" fmla="*/ 2147483647 h 565"/>
                              <a:gd name="T74" fmla="*/ 2147483647 w 600"/>
                              <a:gd name="T75" fmla="*/ 2147483647 h 565"/>
                              <a:gd name="T76" fmla="*/ 2147483647 w 600"/>
                              <a:gd name="T77" fmla="*/ 2147483647 h 565"/>
                              <a:gd name="T78" fmla="*/ 2147483647 w 600"/>
                              <a:gd name="T79" fmla="*/ 2147483647 h 565"/>
                              <a:gd name="T80" fmla="*/ 2147483647 w 600"/>
                              <a:gd name="T81" fmla="*/ 2147483647 h 565"/>
                              <a:gd name="T82" fmla="*/ 2147483647 w 600"/>
                              <a:gd name="T83" fmla="*/ 2147483647 h 565"/>
                              <a:gd name="T84" fmla="*/ 2147483647 w 600"/>
                              <a:gd name="T85" fmla="*/ 2147483647 h 565"/>
                              <a:gd name="T86" fmla="*/ 2147483647 w 600"/>
                              <a:gd name="T87" fmla="*/ 2147483647 h 565"/>
                              <a:gd name="T88" fmla="*/ 2147483647 w 600"/>
                              <a:gd name="T89" fmla="*/ 2147483647 h 565"/>
                              <a:gd name="T90" fmla="*/ 2147483647 w 600"/>
                              <a:gd name="T91" fmla="*/ 2147483647 h 565"/>
                              <a:gd name="T92" fmla="*/ 2147483647 w 600"/>
                              <a:gd name="T93" fmla="*/ 2147483647 h 565"/>
                              <a:gd name="T94" fmla="*/ 2147483647 w 600"/>
                              <a:gd name="T95" fmla="*/ 2147483647 h 565"/>
                              <a:gd name="T96" fmla="*/ 2147483647 w 600"/>
                              <a:gd name="T97" fmla="*/ 2147483647 h 565"/>
                              <a:gd name="T98" fmla="*/ 2147483647 w 600"/>
                              <a:gd name="T99" fmla="*/ 2147483647 h 565"/>
                              <a:gd name="T100" fmla="*/ 2147483647 w 600"/>
                              <a:gd name="T101" fmla="*/ 2147483647 h 565"/>
                              <a:gd name="T102" fmla="*/ 2147483647 w 600"/>
                              <a:gd name="T103" fmla="*/ 2147483647 h 565"/>
                              <a:gd name="T104" fmla="*/ 2147483647 w 600"/>
                              <a:gd name="T105" fmla="*/ 2147483647 h 565"/>
                              <a:gd name="T106" fmla="*/ 2147483647 w 600"/>
                              <a:gd name="T107" fmla="*/ 0 h 565"/>
                              <a:gd name="T108" fmla="*/ 2147483647 w 600"/>
                              <a:gd name="T109" fmla="*/ 0 h 56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600"/>
                              <a:gd name="T166" fmla="*/ 0 h 565"/>
                              <a:gd name="T167" fmla="*/ 600 w 600"/>
                              <a:gd name="T168" fmla="*/ 565 h 56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600" h="565">
                                <a:moveTo>
                                  <a:pt x="260" y="0"/>
                                </a:moveTo>
                                <a:lnTo>
                                  <a:pt x="243" y="26"/>
                                </a:lnTo>
                                <a:lnTo>
                                  <a:pt x="218" y="44"/>
                                </a:lnTo>
                                <a:lnTo>
                                  <a:pt x="202" y="58"/>
                                </a:lnTo>
                                <a:lnTo>
                                  <a:pt x="190" y="106"/>
                                </a:lnTo>
                                <a:lnTo>
                                  <a:pt x="168" y="135"/>
                                </a:lnTo>
                                <a:lnTo>
                                  <a:pt x="183" y="164"/>
                                </a:lnTo>
                                <a:lnTo>
                                  <a:pt x="189" y="202"/>
                                </a:lnTo>
                                <a:lnTo>
                                  <a:pt x="146" y="206"/>
                                </a:lnTo>
                                <a:lnTo>
                                  <a:pt x="114" y="225"/>
                                </a:lnTo>
                                <a:lnTo>
                                  <a:pt x="71" y="243"/>
                                </a:lnTo>
                                <a:lnTo>
                                  <a:pt x="21" y="279"/>
                                </a:lnTo>
                                <a:lnTo>
                                  <a:pt x="0" y="314"/>
                                </a:lnTo>
                                <a:lnTo>
                                  <a:pt x="15" y="348"/>
                                </a:lnTo>
                                <a:lnTo>
                                  <a:pt x="21" y="379"/>
                                </a:lnTo>
                                <a:lnTo>
                                  <a:pt x="49" y="367"/>
                                </a:lnTo>
                                <a:lnTo>
                                  <a:pt x="95" y="371"/>
                                </a:lnTo>
                                <a:lnTo>
                                  <a:pt x="143" y="395"/>
                                </a:lnTo>
                                <a:lnTo>
                                  <a:pt x="190" y="423"/>
                                </a:lnTo>
                                <a:lnTo>
                                  <a:pt x="254" y="453"/>
                                </a:lnTo>
                                <a:lnTo>
                                  <a:pt x="283" y="472"/>
                                </a:lnTo>
                                <a:lnTo>
                                  <a:pt x="310" y="500"/>
                                </a:lnTo>
                                <a:lnTo>
                                  <a:pt x="335" y="529"/>
                                </a:lnTo>
                                <a:lnTo>
                                  <a:pt x="378" y="551"/>
                                </a:lnTo>
                                <a:lnTo>
                                  <a:pt x="411" y="564"/>
                                </a:lnTo>
                                <a:lnTo>
                                  <a:pt x="462" y="557"/>
                                </a:lnTo>
                                <a:lnTo>
                                  <a:pt x="498" y="565"/>
                                </a:lnTo>
                                <a:lnTo>
                                  <a:pt x="507" y="508"/>
                                </a:lnTo>
                                <a:lnTo>
                                  <a:pt x="545" y="515"/>
                                </a:lnTo>
                                <a:lnTo>
                                  <a:pt x="573" y="516"/>
                                </a:lnTo>
                                <a:lnTo>
                                  <a:pt x="600" y="503"/>
                                </a:lnTo>
                                <a:lnTo>
                                  <a:pt x="597" y="465"/>
                                </a:lnTo>
                                <a:lnTo>
                                  <a:pt x="583" y="428"/>
                                </a:lnTo>
                                <a:lnTo>
                                  <a:pt x="596" y="397"/>
                                </a:lnTo>
                                <a:lnTo>
                                  <a:pt x="590" y="356"/>
                                </a:lnTo>
                                <a:lnTo>
                                  <a:pt x="569" y="348"/>
                                </a:lnTo>
                                <a:lnTo>
                                  <a:pt x="540" y="331"/>
                                </a:lnTo>
                                <a:lnTo>
                                  <a:pt x="510" y="308"/>
                                </a:lnTo>
                                <a:lnTo>
                                  <a:pt x="499" y="293"/>
                                </a:lnTo>
                                <a:lnTo>
                                  <a:pt x="489" y="272"/>
                                </a:lnTo>
                                <a:lnTo>
                                  <a:pt x="480" y="241"/>
                                </a:lnTo>
                                <a:lnTo>
                                  <a:pt x="478" y="220"/>
                                </a:lnTo>
                                <a:lnTo>
                                  <a:pt x="483" y="202"/>
                                </a:lnTo>
                                <a:lnTo>
                                  <a:pt x="466" y="170"/>
                                </a:lnTo>
                                <a:lnTo>
                                  <a:pt x="495" y="116"/>
                                </a:lnTo>
                                <a:lnTo>
                                  <a:pt x="466" y="110"/>
                                </a:lnTo>
                                <a:lnTo>
                                  <a:pt x="435" y="108"/>
                                </a:lnTo>
                                <a:lnTo>
                                  <a:pt x="419" y="85"/>
                                </a:lnTo>
                                <a:lnTo>
                                  <a:pt x="407" y="59"/>
                                </a:lnTo>
                                <a:lnTo>
                                  <a:pt x="401" y="39"/>
                                </a:lnTo>
                                <a:lnTo>
                                  <a:pt x="391" y="19"/>
                                </a:lnTo>
                                <a:lnTo>
                                  <a:pt x="368" y="11"/>
                                </a:lnTo>
                                <a:lnTo>
                                  <a:pt x="346" y="13"/>
                                </a:lnTo>
                                <a:lnTo>
                                  <a:pt x="289" y="0"/>
                                </a:lnTo>
                                <a:lnTo>
                                  <a:pt x="260"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6" name="Freeform 120"/>
                        <wps:cNvSpPr>
                          <a:spLocks/>
                        </wps:cNvSpPr>
                        <wps:spPr bwMode="auto">
                          <a:xfrm>
                            <a:off x="3710693" y="2091255"/>
                            <a:ext cx="110558" cy="56057"/>
                          </a:xfrm>
                          <a:custGeom>
                            <a:avLst/>
                            <a:gdLst>
                              <a:gd name="T0" fmla="*/ 2147483647 w 355"/>
                              <a:gd name="T1" fmla="*/ 2147483647 h 179"/>
                              <a:gd name="T2" fmla="*/ 2147483647 w 355"/>
                              <a:gd name="T3" fmla="*/ 2147483647 h 179"/>
                              <a:gd name="T4" fmla="*/ 2147483647 w 355"/>
                              <a:gd name="T5" fmla="*/ 2147483647 h 179"/>
                              <a:gd name="T6" fmla="*/ 2147483647 w 355"/>
                              <a:gd name="T7" fmla="*/ 2147483647 h 179"/>
                              <a:gd name="T8" fmla="*/ 2147483647 w 355"/>
                              <a:gd name="T9" fmla="*/ 2147483647 h 179"/>
                              <a:gd name="T10" fmla="*/ 2147483647 w 355"/>
                              <a:gd name="T11" fmla="*/ 2147483647 h 179"/>
                              <a:gd name="T12" fmla="*/ 2147483647 w 355"/>
                              <a:gd name="T13" fmla="*/ 2147483647 h 179"/>
                              <a:gd name="T14" fmla="*/ 2147483647 w 355"/>
                              <a:gd name="T15" fmla="*/ 2147483647 h 179"/>
                              <a:gd name="T16" fmla="*/ 2147483647 w 355"/>
                              <a:gd name="T17" fmla="*/ 2147483647 h 179"/>
                              <a:gd name="T18" fmla="*/ 2147483647 w 355"/>
                              <a:gd name="T19" fmla="*/ 2147483647 h 179"/>
                              <a:gd name="T20" fmla="*/ 2147483647 w 355"/>
                              <a:gd name="T21" fmla="*/ 2147483647 h 179"/>
                              <a:gd name="T22" fmla="*/ 2147483647 w 355"/>
                              <a:gd name="T23" fmla="*/ 2147483647 h 179"/>
                              <a:gd name="T24" fmla="*/ 2147483647 w 355"/>
                              <a:gd name="T25" fmla="*/ 2147483647 h 179"/>
                              <a:gd name="T26" fmla="*/ 2147483647 w 355"/>
                              <a:gd name="T27" fmla="*/ 2147483647 h 179"/>
                              <a:gd name="T28" fmla="*/ 2147483647 w 355"/>
                              <a:gd name="T29" fmla="*/ 2147483647 h 179"/>
                              <a:gd name="T30" fmla="*/ 2147483647 w 355"/>
                              <a:gd name="T31" fmla="*/ 2147483647 h 179"/>
                              <a:gd name="T32" fmla="*/ 2147483647 w 355"/>
                              <a:gd name="T33" fmla="*/ 2147483647 h 179"/>
                              <a:gd name="T34" fmla="*/ 2147483647 w 355"/>
                              <a:gd name="T35" fmla="*/ 2147483647 h 179"/>
                              <a:gd name="T36" fmla="*/ 0 w 355"/>
                              <a:gd name="T37" fmla="*/ 0 h 179"/>
                              <a:gd name="T38" fmla="*/ 2147483647 w 355"/>
                              <a:gd name="T39" fmla="*/ 2147483647 h 179"/>
                              <a:gd name="T40" fmla="*/ 2147483647 w 355"/>
                              <a:gd name="T41" fmla="*/ 2147483647 h 179"/>
                              <a:gd name="T42" fmla="*/ 2147483647 w 355"/>
                              <a:gd name="T43" fmla="*/ 2147483647 h 179"/>
                              <a:gd name="T44" fmla="*/ 2147483647 w 355"/>
                              <a:gd name="T45" fmla="*/ 2147483647 h 179"/>
                              <a:gd name="T46" fmla="*/ 2147483647 w 355"/>
                              <a:gd name="T47" fmla="*/ 2147483647 h 179"/>
                              <a:gd name="T48" fmla="*/ 2147483647 w 355"/>
                              <a:gd name="T49" fmla="*/ 2147483647 h 179"/>
                              <a:gd name="T50" fmla="*/ 2147483647 w 355"/>
                              <a:gd name="T51" fmla="*/ 2147483647 h 179"/>
                              <a:gd name="T52" fmla="*/ 2147483647 w 355"/>
                              <a:gd name="T53" fmla="*/ 2147483647 h 179"/>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355"/>
                              <a:gd name="T82" fmla="*/ 0 h 179"/>
                              <a:gd name="T83" fmla="*/ 355 w 355"/>
                              <a:gd name="T84" fmla="*/ 179 h 179"/>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355" h="179">
                                <a:moveTo>
                                  <a:pt x="355" y="135"/>
                                </a:moveTo>
                                <a:lnTo>
                                  <a:pt x="324" y="149"/>
                                </a:lnTo>
                                <a:lnTo>
                                  <a:pt x="294" y="158"/>
                                </a:lnTo>
                                <a:lnTo>
                                  <a:pt x="276" y="170"/>
                                </a:lnTo>
                                <a:lnTo>
                                  <a:pt x="270" y="161"/>
                                </a:lnTo>
                                <a:lnTo>
                                  <a:pt x="257" y="161"/>
                                </a:lnTo>
                                <a:lnTo>
                                  <a:pt x="254" y="170"/>
                                </a:lnTo>
                                <a:lnTo>
                                  <a:pt x="221" y="167"/>
                                </a:lnTo>
                                <a:lnTo>
                                  <a:pt x="189" y="176"/>
                                </a:lnTo>
                                <a:lnTo>
                                  <a:pt x="176" y="179"/>
                                </a:lnTo>
                                <a:lnTo>
                                  <a:pt x="164" y="148"/>
                                </a:lnTo>
                                <a:lnTo>
                                  <a:pt x="121" y="121"/>
                                </a:lnTo>
                                <a:lnTo>
                                  <a:pt x="89" y="128"/>
                                </a:lnTo>
                                <a:lnTo>
                                  <a:pt x="64" y="118"/>
                                </a:lnTo>
                                <a:lnTo>
                                  <a:pt x="70" y="82"/>
                                </a:lnTo>
                                <a:lnTo>
                                  <a:pt x="67" y="57"/>
                                </a:lnTo>
                                <a:lnTo>
                                  <a:pt x="42" y="32"/>
                                </a:lnTo>
                                <a:lnTo>
                                  <a:pt x="8" y="19"/>
                                </a:lnTo>
                                <a:lnTo>
                                  <a:pt x="0" y="0"/>
                                </a:lnTo>
                                <a:lnTo>
                                  <a:pt x="49" y="7"/>
                                </a:lnTo>
                                <a:lnTo>
                                  <a:pt x="84" y="12"/>
                                </a:lnTo>
                                <a:lnTo>
                                  <a:pt x="138" y="4"/>
                                </a:lnTo>
                                <a:lnTo>
                                  <a:pt x="178" y="55"/>
                                </a:lnTo>
                                <a:lnTo>
                                  <a:pt x="245" y="49"/>
                                </a:lnTo>
                                <a:lnTo>
                                  <a:pt x="305" y="77"/>
                                </a:lnTo>
                                <a:lnTo>
                                  <a:pt x="324" y="100"/>
                                </a:lnTo>
                                <a:lnTo>
                                  <a:pt x="355" y="13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7" name="Freeform 121"/>
                        <wps:cNvSpPr>
                          <a:spLocks/>
                        </wps:cNvSpPr>
                        <wps:spPr bwMode="auto">
                          <a:xfrm>
                            <a:off x="3796337" y="2128627"/>
                            <a:ext cx="80972" cy="73186"/>
                          </a:xfrm>
                          <a:custGeom>
                            <a:avLst/>
                            <a:gdLst>
                              <a:gd name="T0" fmla="*/ 2147483647 w 260"/>
                              <a:gd name="T1" fmla="*/ 2147483647 h 236"/>
                              <a:gd name="T2" fmla="*/ 2147483647 w 260"/>
                              <a:gd name="T3" fmla="*/ 0 h 236"/>
                              <a:gd name="T4" fmla="*/ 2147483647 w 260"/>
                              <a:gd name="T5" fmla="*/ 2147483647 h 236"/>
                              <a:gd name="T6" fmla="*/ 2147483647 w 260"/>
                              <a:gd name="T7" fmla="*/ 2147483647 h 236"/>
                              <a:gd name="T8" fmla="*/ 2147483647 w 260"/>
                              <a:gd name="T9" fmla="*/ 2147483647 h 236"/>
                              <a:gd name="T10" fmla="*/ 2147483647 w 260"/>
                              <a:gd name="T11" fmla="*/ 2147483647 h 236"/>
                              <a:gd name="T12" fmla="*/ 2147483647 w 260"/>
                              <a:gd name="T13" fmla="*/ 2147483647 h 236"/>
                              <a:gd name="T14" fmla="*/ 2147483647 w 260"/>
                              <a:gd name="T15" fmla="*/ 2147483647 h 236"/>
                              <a:gd name="T16" fmla="*/ 2147483647 w 260"/>
                              <a:gd name="T17" fmla="*/ 2147483647 h 236"/>
                              <a:gd name="T18" fmla="*/ 2147483647 w 260"/>
                              <a:gd name="T19" fmla="*/ 2147483647 h 236"/>
                              <a:gd name="T20" fmla="*/ 2147483647 w 260"/>
                              <a:gd name="T21" fmla="*/ 2147483647 h 236"/>
                              <a:gd name="T22" fmla="*/ 2147483647 w 260"/>
                              <a:gd name="T23" fmla="*/ 2147483647 h 236"/>
                              <a:gd name="T24" fmla="*/ 2147483647 w 260"/>
                              <a:gd name="T25" fmla="*/ 2147483647 h 236"/>
                              <a:gd name="T26" fmla="*/ 2147483647 w 260"/>
                              <a:gd name="T27" fmla="*/ 2147483647 h 236"/>
                              <a:gd name="T28" fmla="*/ 2147483647 w 260"/>
                              <a:gd name="T29" fmla="*/ 2147483647 h 236"/>
                              <a:gd name="T30" fmla="*/ 2147483647 w 260"/>
                              <a:gd name="T31" fmla="*/ 2147483647 h 236"/>
                              <a:gd name="T32" fmla="*/ 2147483647 w 260"/>
                              <a:gd name="T33" fmla="*/ 2147483647 h 236"/>
                              <a:gd name="T34" fmla="*/ 2147483647 w 260"/>
                              <a:gd name="T35" fmla="*/ 2147483647 h 236"/>
                              <a:gd name="T36" fmla="*/ 2147483647 w 260"/>
                              <a:gd name="T37" fmla="*/ 2147483647 h 236"/>
                              <a:gd name="T38" fmla="*/ 2147483647 w 260"/>
                              <a:gd name="T39" fmla="*/ 2147483647 h 236"/>
                              <a:gd name="T40" fmla="*/ 2147483647 w 260"/>
                              <a:gd name="T41" fmla="*/ 2147483647 h 236"/>
                              <a:gd name="T42" fmla="*/ 2147483647 w 260"/>
                              <a:gd name="T43" fmla="*/ 2147483647 h 236"/>
                              <a:gd name="T44" fmla="*/ 2147483647 w 260"/>
                              <a:gd name="T45" fmla="*/ 2147483647 h 236"/>
                              <a:gd name="T46" fmla="*/ 2147483647 w 260"/>
                              <a:gd name="T47" fmla="*/ 2147483647 h 236"/>
                              <a:gd name="T48" fmla="*/ 2147483647 w 260"/>
                              <a:gd name="T49" fmla="*/ 2147483647 h 236"/>
                              <a:gd name="T50" fmla="*/ 2147483647 w 260"/>
                              <a:gd name="T51" fmla="*/ 2147483647 h 236"/>
                              <a:gd name="T52" fmla="*/ 2147483647 w 260"/>
                              <a:gd name="T53" fmla="*/ 2147483647 h 236"/>
                              <a:gd name="T54" fmla="*/ 2147483647 w 260"/>
                              <a:gd name="T55" fmla="*/ 2147483647 h 236"/>
                              <a:gd name="T56" fmla="*/ 2147483647 w 260"/>
                              <a:gd name="T57" fmla="*/ 2147483647 h 236"/>
                              <a:gd name="T58" fmla="*/ 0 w 260"/>
                              <a:gd name="T59" fmla="*/ 2147483647 h 236"/>
                              <a:gd name="T60" fmla="*/ 2147483647 w 260"/>
                              <a:gd name="T61" fmla="*/ 2147483647 h 236"/>
                              <a:gd name="T62" fmla="*/ 2147483647 w 260"/>
                              <a:gd name="T63" fmla="*/ 2147483647 h 236"/>
                              <a:gd name="T64" fmla="*/ 2147483647 w 260"/>
                              <a:gd name="T65" fmla="*/ 2147483647 h 236"/>
                              <a:gd name="T66" fmla="*/ 2147483647 w 260"/>
                              <a:gd name="T67" fmla="*/ 2147483647 h 2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260"/>
                              <a:gd name="T103" fmla="*/ 0 h 236"/>
                              <a:gd name="T104" fmla="*/ 260 w 260"/>
                              <a:gd name="T105" fmla="*/ 236 h 2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260" h="236">
                                <a:moveTo>
                                  <a:pt x="124" y="43"/>
                                </a:moveTo>
                                <a:lnTo>
                                  <a:pt x="184" y="0"/>
                                </a:lnTo>
                                <a:lnTo>
                                  <a:pt x="209" y="13"/>
                                </a:lnTo>
                                <a:lnTo>
                                  <a:pt x="229" y="45"/>
                                </a:lnTo>
                                <a:lnTo>
                                  <a:pt x="248" y="72"/>
                                </a:lnTo>
                                <a:lnTo>
                                  <a:pt x="260" y="96"/>
                                </a:lnTo>
                                <a:lnTo>
                                  <a:pt x="238" y="134"/>
                                </a:lnTo>
                                <a:lnTo>
                                  <a:pt x="227" y="165"/>
                                </a:lnTo>
                                <a:lnTo>
                                  <a:pt x="206" y="198"/>
                                </a:lnTo>
                                <a:lnTo>
                                  <a:pt x="193" y="236"/>
                                </a:lnTo>
                                <a:lnTo>
                                  <a:pt x="183" y="224"/>
                                </a:lnTo>
                                <a:lnTo>
                                  <a:pt x="163" y="212"/>
                                </a:lnTo>
                                <a:lnTo>
                                  <a:pt x="144" y="163"/>
                                </a:lnTo>
                                <a:lnTo>
                                  <a:pt x="128" y="173"/>
                                </a:lnTo>
                                <a:lnTo>
                                  <a:pt x="108" y="188"/>
                                </a:lnTo>
                                <a:lnTo>
                                  <a:pt x="103" y="174"/>
                                </a:lnTo>
                                <a:lnTo>
                                  <a:pt x="105" y="164"/>
                                </a:lnTo>
                                <a:lnTo>
                                  <a:pt x="96" y="158"/>
                                </a:lnTo>
                                <a:lnTo>
                                  <a:pt x="103" y="144"/>
                                </a:lnTo>
                                <a:lnTo>
                                  <a:pt x="85" y="144"/>
                                </a:lnTo>
                                <a:lnTo>
                                  <a:pt x="76" y="137"/>
                                </a:lnTo>
                                <a:lnTo>
                                  <a:pt x="51" y="128"/>
                                </a:lnTo>
                                <a:lnTo>
                                  <a:pt x="45" y="117"/>
                                </a:lnTo>
                                <a:lnTo>
                                  <a:pt x="61" y="113"/>
                                </a:lnTo>
                                <a:lnTo>
                                  <a:pt x="54" y="101"/>
                                </a:lnTo>
                                <a:lnTo>
                                  <a:pt x="40" y="99"/>
                                </a:lnTo>
                                <a:lnTo>
                                  <a:pt x="19" y="81"/>
                                </a:lnTo>
                                <a:lnTo>
                                  <a:pt x="28" y="65"/>
                                </a:lnTo>
                                <a:lnTo>
                                  <a:pt x="15" y="57"/>
                                </a:lnTo>
                                <a:lnTo>
                                  <a:pt x="0" y="53"/>
                                </a:lnTo>
                                <a:lnTo>
                                  <a:pt x="18" y="36"/>
                                </a:lnTo>
                                <a:lnTo>
                                  <a:pt x="54" y="27"/>
                                </a:lnTo>
                                <a:lnTo>
                                  <a:pt x="79" y="16"/>
                                </a:lnTo>
                                <a:lnTo>
                                  <a:pt x="124" y="43"/>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8" name="Freeform 122"/>
                        <wps:cNvSpPr>
                          <a:spLocks/>
                        </wps:cNvSpPr>
                        <wps:spPr bwMode="auto">
                          <a:xfrm>
                            <a:off x="3629721" y="2232955"/>
                            <a:ext cx="113673" cy="101215"/>
                          </a:xfrm>
                          <a:custGeom>
                            <a:avLst/>
                            <a:gdLst>
                              <a:gd name="T0" fmla="*/ 0 w 364"/>
                              <a:gd name="T1" fmla="*/ 2147483647 h 326"/>
                              <a:gd name="T2" fmla="*/ 0 w 364"/>
                              <a:gd name="T3" fmla="*/ 2147483647 h 326"/>
                              <a:gd name="T4" fmla="*/ 2147483647 w 364"/>
                              <a:gd name="T5" fmla="*/ 2147483647 h 326"/>
                              <a:gd name="T6" fmla="*/ 2147483647 w 364"/>
                              <a:gd name="T7" fmla="*/ 2147483647 h 326"/>
                              <a:gd name="T8" fmla="*/ 2147483647 w 364"/>
                              <a:gd name="T9" fmla="*/ 2147483647 h 326"/>
                              <a:gd name="T10" fmla="*/ 2147483647 w 364"/>
                              <a:gd name="T11" fmla="*/ 2147483647 h 326"/>
                              <a:gd name="T12" fmla="*/ 2147483647 w 364"/>
                              <a:gd name="T13" fmla="*/ 2147483647 h 326"/>
                              <a:gd name="T14" fmla="*/ 0 w 364"/>
                              <a:gd name="T15" fmla="*/ 2147483647 h 326"/>
                              <a:gd name="T16" fmla="*/ 2147483647 w 364"/>
                              <a:gd name="T17" fmla="*/ 2147483647 h 326"/>
                              <a:gd name="T18" fmla="*/ 2147483647 w 364"/>
                              <a:gd name="T19" fmla="*/ 2147483647 h 326"/>
                              <a:gd name="T20" fmla="*/ 2147483647 w 364"/>
                              <a:gd name="T21" fmla="*/ 2147483647 h 326"/>
                              <a:gd name="T22" fmla="*/ 2147483647 w 364"/>
                              <a:gd name="T23" fmla="*/ 2147483647 h 326"/>
                              <a:gd name="T24" fmla="*/ 2147483647 w 364"/>
                              <a:gd name="T25" fmla="*/ 2147483647 h 326"/>
                              <a:gd name="T26" fmla="*/ 2147483647 w 364"/>
                              <a:gd name="T27" fmla="*/ 2147483647 h 326"/>
                              <a:gd name="T28" fmla="*/ 2147483647 w 364"/>
                              <a:gd name="T29" fmla="*/ 2147483647 h 326"/>
                              <a:gd name="T30" fmla="*/ 2147483647 w 364"/>
                              <a:gd name="T31" fmla="*/ 2147483647 h 326"/>
                              <a:gd name="T32" fmla="*/ 2147483647 w 364"/>
                              <a:gd name="T33" fmla="*/ 2147483647 h 326"/>
                              <a:gd name="T34" fmla="*/ 2147483647 w 364"/>
                              <a:gd name="T35" fmla="*/ 2147483647 h 326"/>
                              <a:gd name="T36" fmla="*/ 2147483647 w 364"/>
                              <a:gd name="T37" fmla="*/ 2147483647 h 326"/>
                              <a:gd name="T38" fmla="*/ 2147483647 w 364"/>
                              <a:gd name="T39" fmla="*/ 2147483647 h 326"/>
                              <a:gd name="T40" fmla="*/ 2147483647 w 364"/>
                              <a:gd name="T41" fmla="*/ 2147483647 h 326"/>
                              <a:gd name="T42" fmla="*/ 2147483647 w 364"/>
                              <a:gd name="T43" fmla="*/ 2147483647 h 326"/>
                              <a:gd name="T44" fmla="*/ 2147483647 w 364"/>
                              <a:gd name="T45" fmla="*/ 2147483647 h 326"/>
                              <a:gd name="T46" fmla="*/ 2147483647 w 364"/>
                              <a:gd name="T47" fmla="*/ 0 h 326"/>
                              <a:gd name="T48" fmla="*/ 2147483647 w 364"/>
                              <a:gd name="T49" fmla="*/ 2147483647 h 326"/>
                              <a:gd name="T50" fmla="*/ 2147483647 w 364"/>
                              <a:gd name="T51" fmla="*/ 2147483647 h 326"/>
                              <a:gd name="T52" fmla="*/ 2147483647 w 364"/>
                              <a:gd name="T53" fmla="*/ 2147483647 h 326"/>
                              <a:gd name="T54" fmla="*/ 2147483647 w 364"/>
                              <a:gd name="T55" fmla="*/ 2147483647 h 326"/>
                              <a:gd name="T56" fmla="*/ 2147483647 w 364"/>
                              <a:gd name="T57" fmla="*/ 2147483647 h 326"/>
                              <a:gd name="T58" fmla="*/ 2147483647 w 364"/>
                              <a:gd name="T59" fmla="*/ 2147483647 h 326"/>
                              <a:gd name="T60" fmla="*/ 2147483647 w 364"/>
                              <a:gd name="T61" fmla="*/ 2147483647 h 326"/>
                              <a:gd name="T62" fmla="*/ 0 w 364"/>
                              <a:gd name="T63" fmla="*/ 2147483647 h 3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64"/>
                              <a:gd name="T97" fmla="*/ 0 h 326"/>
                              <a:gd name="T98" fmla="*/ 364 w 364"/>
                              <a:gd name="T99" fmla="*/ 326 h 32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64" h="326">
                                <a:moveTo>
                                  <a:pt x="0" y="94"/>
                                </a:moveTo>
                                <a:lnTo>
                                  <a:pt x="0" y="139"/>
                                </a:lnTo>
                                <a:lnTo>
                                  <a:pt x="10" y="174"/>
                                </a:lnTo>
                                <a:lnTo>
                                  <a:pt x="18" y="189"/>
                                </a:lnTo>
                                <a:lnTo>
                                  <a:pt x="31" y="204"/>
                                </a:lnTo>
                                <a:lnTo>
                                  <a:pt x="28" y="228"/>
                                </a:lnTo>
                                <a:lnTo>
                                  <a:pt x="3" y="261"/>
                                </a:lnTo>
                                <a:lnTo>
                                  <a:pt x="0" y="299"/>
                                </a:lnTo>
                                <a:lnTo>
                                  <a:pt x="21" y="315"/>
                                </a:lnTo>
                                <a:lnTo>
                                  <a:pt x="53" y="326"/>
                                </a:lnTo>
                                <a:lnTo>
                                  <a:pt x="80" y="300"/>
                                </a:lnTo>
                                <a:lnTo>
                                  <a:pt x="114" y="297"/>
                                </a:lnTo>
                                <a:lnTo>
                                  <a:pt x="135" y="264"/>
                                </a:lnTo>
                                <a:lnTo>
                                  <a:pt x="184" y="229"/>
                                </a:lnTo>
                                <a:lnTo>
                                  <a:pt x="228" y="207"/>
                                </a:lnTo>
                                <a:lnTo>
                                  <a:pt x="266" y="189"/>
                                </a:lnTo>
                                <a:lnTo>
                                  <a:pt x="304" y="185"/>
                                </a:lnTo>
                                <a:lnTo>
                                  <a:pt x="298" y="148"/>
                                </a:lnTo>
                                <a:lnTo>
                                  <a:pt x="284" y="115"/>
                                </a:lnTo>
                                <a:lnTo>
                                  <a:pt x="308" y="95"/>
                                </a:lnTo>
                                <a:lnTo>
                                  <a:pt x="316" y="43"/>
                                </a:lnTo>
                                <a:lnTo>
                                  <a:pt x="364" y="5"/>
                                </a:lnTo>
                                <a:lnTo>
                                  <a:pt x="334" y="3"/>
                                </a:lnTo>
                                <a:lnTo>
                                  <a:pt x="273" y="0"/>
                                </a:lnTo>
                                <a:lnTo>
                                  <a:pt x="238" y="13"/>
                                </a:lnTo>
                                <a:lnTo>
                                  <a:pt x="202" y="15"/>
                                </a:lnTo>
                                <a:lnTo>
                                  <a:pt x="150" y="24"/>
                                </a:lnTo>
                                <a:lnTo>
                                  <a:pt x="84" y="17"/>
                                </a:lnTo>
                                <a:lnTo>
                                  <a:pt x="50" y="32"/>
                                </a:lnTo>
                                <a:lnTo>
                                  <a:pt x="43" y="68"/>
                                </a:lnTo>
                                <a:lnTo>
                                  <a:pt x="8" y="58"/>
                                </a:lnTo>
                                <a:lnTo>
                                  <a:pt x="0" y="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9" name="Freeform 123"/>
                        <wps:cNvSpPr>
                          <a:spLocks/>
                        </wps:cNvSpPr>
                        <wps:spPr bwMode="auto">
                          <a:xfrm>
                            <a:off x="3821251" y="2387114"/>
                            <a:ext cx="28029" cy="29585"/>
                          </a:xfrm>
                          <a:custGeom>
                            <a:avLst/>
                            <a:gdLst>
                              <a:gd name="T0" fmla="*/ 18 w 176213"/>
                              <a:gd name="T1" fmla="*/ 9 h 184150"/>
                              <a:gd name="T2" fmla="*/ 16 w 176213"/>
                              <a:gd name="T3" fmla="*/ 11 h 184150"/>
                              <a:gd name="T4" fmla="*/ 19 w 176213"/>
                              <a:gd name="T5" fmla="*/ 13 h 184150"/>
                              <a:gd name="T6" fmla="*/ 20 w 176213"/>
                              <a:gd name="T7" fmla="*/ 21 h 184150"/>
                              <a:gd name="T8" fmla="*/ 16 w 176213"/>
                              <a:gd name="T9" fmla="*/ 22 h 184150"/>
                              <a:gd name="T10" fmla="*/ 9 w 176213"/>
                              <a:gd name="T11" fmla="*/ 16 h 184150"/>
                              <a:gd name="T12" fmla="*/ 0 w 176213"/>
                              <a:gd name="T13" fmla="*/ 12 h 184150"/>
                              <a:gd name="T14" fmla="*/ 1 w 176213"/>
                              <a:gd name="T15" fmla="*/ 0 h 184150"/>
                              <a:gd name="T16" fmla="*/ 10 w 176213"/>
                              <a:gd name="T17" fmla="*/ 1 h 184150"/>
                              <a:gd name="T18" fmla="*/ 16 w 176213"/>
                              <a:gd name="T19" fmla="*/ 2 h 184150"/>
                              <a:gd name="T20" fmla="*/ 18 w 176213"/>
                              <a:gd name="T21" fmla="*/ 9 h 18415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76213"/>
                              <a:gd name="T34" fmla="*/ 0 h 184150"/>
                              <a:gd name="T35" fmla="*/ 176213 w 176213"/>
                              <a:gd name="T36" fmla="*/ 184150 h 18415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76213" h="184150">
                                <a:moveTo>
                                  <a:pt x="157163" y="74613"/>
                                </a:moveTo>
                                <a:lnTo>
                                  <a:pt x="142875" y="96838"/>
                                </a:lnTo>
                                <a:lnTo>
                                  <a:pt x="171450" y="114300"/>
                                </a:lnTo>
                                <a:lnTo>
                                  <a:pt x="176213" y="176213"/>
                                </a:lnTo>
                                <a:lnTo>
                                  <a:pt x="138113" y="184150"/>
                                </a:lnTo>
                                <a:lnTo>
                                  <a:pt x="84138" y="131763"/>
                                </a:lnTo>
                                <a:lnTo>
                                  <a:pt x="0" y="103188"/>
                                </a:lnTo>
                                <a:lnTo>
                                  <a:pt x="12700" y="0"/>
                                </a:lnTo>
                                <a:lnTo>
                                  <a:pt x="88044" y="12949"/>
                                </a:lnTo>
                                <a:lnTo>
                                  <a:pt x="146050" y="14288"/>
                                </a:lnTo>
                                <a:lnTo>
                                  <a:pt x="157163" y="74613"/>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0" name="Freeform 124"/>
                        <wps:cNvSpPr>
                          <a:spLocks/>
                        </wps:cNvSpPr>
                        <wps:spPr bwMode="auto">
                          <a:xfrm>
                            <a:off x="3565878" y="2270327"/>
                            <a:ext cx="31143" cy="20243"/>
                          </a:xfrm>
                          <a:custGeom>
                            <a:avLst/>
                            <a:gdLst>
                              <a:gd name="T0" fmla="*/ 2147483647 w 122"/>
                              <a:gd name="T1" fmla="*/ 0 h 78"/>
                              <a:gd name="T2" fmla="*/ 2147483647 w 122"/>
                              <a:gd name="T3" fmla="*/ 2147483647 h 78"/>
                              <a:gd name="T4" fmla="*/ 2147483647 w 122"/>
                              <a:gd name="T5" fmla="*/ 2147483647 h 78"/>
                              <a:gd name="T6" fmla="*/ 0 w 122"/>
                              <a:gd name="T7" fmla="*/ 2147483647 h 78"/>
                              <a:gd name="T8" fmla="*/ 2147483647 w 122"/>
                              <a:gd name="T9" fmla="*/ 2147483647 h 78"/>
                              <a:gd name="T10" fmla="*/ 2147483647 w 122"/>
                              <a:gd name="T11" fmla="*/ 2147483647 h 78"/>
                              <a:gd name="T12" fmla="*/ 2147483647 w 122"/>
                              <a:gd name="T13" fmla="*/ 2147483647 h 78"/>
                              <a:gd name="T14" fmla="*/ 2147483647 w 122"/>
                              <a:gd name="T15" fmla="*/ 2147483647 h 78"/>
                              <a:gd name="T16" fmla="*/ 2147483647 w 122"/>
                              <a:gd name="T17" fmla="*/ 2147483647 h 78"/>
                              <a:gd name="T18" fmla="*/ 2147483647 w 122"/>
                              <a:gd name="T19" fmla="*/ 2147483647 h 78"/>
                              <a:gd name="T20" fmla="*/ 2147483647 w 122"/>
                              <a:gd name="T21" fmla="*/ 0 h 7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22"/>
                              <a:gd name="T34" fmla="*/ 0 h 78"/>
                              <a:gd name="T35" fmla="*/ 122 w 122"/>
                              <a:gd name="T36" fmla="*/ 78 h 78"/>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22" h="78">
                                <a:moveTo>
                                  <a:pt x="92" y="0"/>
                                </a:moveTo>
                                <a:lnTo>
                                  <a:pt x="50" y="1"/>
                                </a:lnTo>
                                <a:lnTo>
                                  <a:pt x="20" y="7"/>
                                </a:lnTo>
                                <a:lnTo>
                                  <a:pt x="0" y="50"/>
                                </a:lnTo>
                                <a:lnTo>
                                  <a:pt x="29" y="78"/>
                                </a:lnTo>
                                <a:lnTo>
                                  <a:pt x="51" y="78"/>
                                </a:lnTo>
                                <a:lnTo>
                                  <a:pt x="76" y="67"/>
                                </a:lnTo>
                                <a:lnTo>
                                  <a:pt x="101" y="50"/>
                                </a:lnTo>
                                <a:lnTo>
                                  <a:pt x="121" y="29"/>
                                </a:lnTo>
                                <a:lnTo>
                                  <a:pt x="122" y="7"/>
                                </a:lnTo>
                                <a:lnTo>
                                  <a:pt x="92"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1" name="Freeform 125"/>
                        <wps:cNvSpPr>
                          <a:spLocks/>
                        </wps:cNvSpPr>
                        <wps:spPr bwMode="auto">
                          <a:xfrm>
                            <a:off x="3617264" y="2324828"/>
                            <a:ext cx="54501" cy="77858"/>
                          </a:xfrm>
                          <a:custGeom>
                            <a:avLst/>
                            <a:gdLst>
                              <a:gd name="T0" fmla="*/ 2147483647 w 175"/>
                              <a:gd name="T1" fmla="*/ 2147483647 h 248"/>
                              <a:gd name="T2" fmla="*/ 2147483647 w 175"/>
                              <a:gd name="T3" fmla="*/ 2147483647 h 248"/>
                              <a:gd name="T4" fmla="*/ 2147483647 w 175"/>
                              <a:gd name="T5" fmla="*/ 2147483647 h 248"/>
                              <a:gd name="T6" fmla="*/ 2147483647 w 175"/>
                              <a:gd name="T7" fmla="*/ 2147483647 h 248"/>
                              <a:gd name="T8" fmla="*/ 2147483647 w 175"/>
                              <a:gd name="T9" fmla="*/ 2147483647 h 248"/>
                              <a:gd name="T10" fmla="*/ 2147483647 w 175"/>
                              <a:gd name="T11" fmla="*/ 2147483647 h 248"/>
                              <a:gd name="T12" fmla="*/ 2147483647 w 175"/>
                              <a:gd name="T13" fmla="*/ 2147483647 h 248"/>
                              <a:gd name="T14" fmla="*/ 2147483647 w 175"/>
                              <a:gd name="T15" fmla="*/ 2147483647 h 248"/>
                              <a:gd name="T16" fmla="*/ 0 w 175"/>
                              <a:gd name="T17" fmla="*/ 2147483647 h 248"/>
                              <a:gd name="T18" fmla="*/ 2147483647 w 175"/>
                              <a:gd name="T19" fmla="*/ 2147483647 h 248"/>
                              <a:gd name="T20" fmla="*/ 2147483647 w 175"/>
                              <a:gd name="T21" fmla="*/ 2147483647 h 248"/>
                              <a:gd name="T22" fmla="*/ 2147483647 w 175"/>
                              <a:gd name="T23" fmla="*/ 2147483647 h 248"/>
                              <a:gd name="T24" fmla="*/ 2147483647 w 175"/>
                              <a:gd name="T25" fmla="*/ 2147483647 h 248"/>
                              <a:gd name="T26" fmla="*/ 2147483647 w 175"/>
                              <a:gd name="T27" fmla="*/ 2147483647 h 248"/>
                              <a:gd name="T28" fmla="*/ 2147483647 w 175"/>
                              <a:gd name="T29" fmla="*/ 2147483647 h 248"/>
                              <a:gd name="T30" fmla="*/ 2147483647 w 175"/>
                              <a:gd name="T31" fmla="*/ 2147483647 h 248"/>
                              <a:gd name="T32" fmla="*/ 2147483647 w 175"/>
                              <a:gd name="T33" fmla="*/ 2147483647 h 248"/>
                              <a:gd name="T34" fmla="*/ 2147483647 w 175"/>
                              <a:gd name="T35" fmla="*/ 2147483647 h 248"/>
                              <a:gd name="T36" fmla="*/ 2147483647 w 175"/>
                              <a:gd name="T37" fmla="*/ 2147483647 h 248"/>
                              <a:gd name="T38" fmla="*/ 2147483647 w 175"/>
                              <a:gd name="T39" fmla="*/ 2147483647 h 248"/>
                              <a:gd name="T40" fmla="*/ 2147483647 w 175"/>
                              <a:gd name="T41" fmla="*/ 0 h 248"/>
                              <a:gd name="T42" fmla="*/ 2147483647 w 175"/>
                              <a:gd name="T43" fmla="*/ 2147483647 h 248"/>
                              <a:gd name="T44" fmla="*/ 2147483647 w 175"/>
                              <a:gd name="T45" fmla="*/ 2147483647 h 248"/>
                              <a:gd name="T46" fmla="*/ 2147483647 w 175"/>
                              <a:gd name="T47" fmla="*/ 2147483647 h 248"/>
                              <a:gd name="T48" fmla="*/ 2147483647 w 175"/>
                              <a:gd name="T49" fmla="*/ 2147483647 h 248"/>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75"/>
                              <a:gd name="T76" fmla="*/ 0 h 248"/>
                              <a:gd name="T77" fmla="*/ 175 w 175"/>
                              <a:gd name="T78" fmla="*/ 248 h 248"/>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75" h="248">
                                <a:moveTo>
                                  <a:pt x="39" y="3"/>
                                </a:moveTo>
                                <a:lnTo>
                                  <a:pt x="20" y="30"/>
                                </a:lnTo>
                                <a:lnTo>
                                  <a:pt x="22" y="45"/>
                                </a:lnTo>
                                <a:lnTo>
                                  <a:pt x="20" y="61"/>
                                </a:lnTo>
                                <a:lnTo>
                                  <a:pt x="13" y="78"/>
                                </a:lnTo>
                                <a:lnTo>
                                  <a:pt x="8" y="101"/>
                                </a:lnTo>
                                <a:lnTo>
                                  <a:pt x="5" y="126"/>
                                </a:lnTo>
                                <a:lnTo>
                                  <a:pt x="8" y="175"/>
                                </a:lnTo>
                                <a:lnTo>
                                  <a:pt x="0" y="209"/>
                                </a:lnTo>
                                <a:lnTo>
                                  <a:pt x="2" y="240"/>
                                </a:lnTo>
                                <a:lnTo>
                                  <a:pt x="49" y="248"/>
                                </a:lnTo>
                                <a:lnTo>
                                  <a:pt x="75" y="232"/>
                                </a:lnTo>
                                <a:lnTo>
                                  <a:pt x="105" y="222"/>
                                </a:lnTo>
                                <a:lnTo>
                                  <a:pt x="129" y="192"/>
                                </a:lnTo>
                                <a:lnTo>
                                  <a:pt x="145" y="168"/>
                                </a:lnTo>
                                <a:lnTo>
                                  <a:pt x="112" y="112"/>
                                </a:lnTo>
                                <a:lnTo>
                                  <a:pt x="110" y="86"/>
                                </a:lnTo>
                                <a:lnTo>
                                  <a:pt x="158" y="75"/>
                                </a:lnTo>
                                <a:lnTo>
                                  <a:pt x="175" y="66"/>
                                </a:lnTo>
                                <a:lnTo>
                                  <a:pt x="171" y="37"/>
                                </a:lnTo>
                                <a:lnTo>
                                  <a:pt x="158" y="0"/>
                                </a:lnTo>
                                <a:lnTo>
                                  <a:pt x="122" y="1"/>
                                </a:lnTo>
                                <a:lnTo>
                                  <a:pt x="96" y="27"/>
                                </a:lnTo>
                                <a:lnTo>
                                  <a:pt x="65" y="21"/>
                                </a:lnTo>
                                <a:lnTo>
                                  <a:pt x="39" y="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2" name="Freeform 126"/>
                        <wps:cNvSpPr>
                          <a:spLocks/>
                        </wps:cNvSpPr>
                        <wps:spPr bwMode="gray">
                          <a:xfrm>
                            <a:off x="3620378" y="2292127"/>
                            <a:ext cx="18686" cy="28029"/>
                          </a:xfrm>
                          <a:custGeom>
                            <a:avLst/>
                            <a:gdLst>
                              <a:gd name="T0" fmla="*/ 2147483647 w 61"/>
                              <a:gd name="T1" fmla="*/ 2147483647 h 92"/>
                              <a:gd name="T2" fmla="*/ 2147483647 w 61"/>
                              <a:gd name="T3" fmla="*/ 2147483647 h 92"/>
                              <a:gd name="T4" fmla="*/ 2147483647 w 61"/>
                              <a:gd name="T5" fmla="*/ 2147483647 h 92"/>
                              <a:gd name="T6" fmla="*/ 0 w 61"/>
                              <a:gd name="T7" fmla="*/ 2147483647 h 92"/>
                              <a:gd name="T8" fmla="*/ 2147483647 w 61"/>
                              <a:gd name="T9" fmla="*/ 2147483647 h 92"/>
                              <a:gd name="T10" fmla="*/ 2147483647 w 61"/>
                              <a:gd name="T11" fmla="*/ 2147483647 h 92"/>
                              <a:gd name="T12" fmla="*/ 2147483647 w 61"/>
                              <a:gd name="T13" fmla="*/ 2147483647 h 92"/>
                              <a:gd name="T14" fmla="*/ 2147483647 w 61"/>
                              <a:gd name="T15" fmla="*/ 2147483647 h 92"/>
                              <a:gd name="T16" fmla="*/ 2147483647 w 61"/>
                              <a:gd name="T17" fmla="*/ 2147483647 h 92"/>
                              <a:gd name="T18" fmla="*/ 2147483647 w 61"/>
                              <a:gd name="T19" fmla="*/ 2147483647 h 92"/>
                              <a:gd name="T20" fmla="*/ 2147483647 w 61"/>
                              <a:gd name="T21" fmla="*/ 0 h 92"/>
                              <a:gd name="T22" fmla="*/ 2147483647 w 61"/>
                              <a:gd name="T23" fmla="*/ 2147483647 h 92"/>
                              <a:gd name="T24" fmla="*/ 2147483647 w 61"/>
                              <a:gd name="T25" fmla="*/ 2147483647 h 92"/>
                              <a:gd name="T26" fmla="*/ 2147483647 w 61"/>
                              <a:gd name="T27" fmla="*/ 2147483647 h 92"/>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61"/>
                              <a:gd name="T43" fmla="*/ 0 h 92"/>
                              <a:gd name="T44" fmla="*/ 61 w 61"/>
                              <a:gd name="T45" fmla="*/ 92 h 92"/>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61" h="92">
                                <a:moveTo>
                                  <a:pt x="33" y="78"/>
                                </a:moveTo>
                                <a:lnTo>
                                  <a:pt x="12" y="73"/>
                                </a:lnTo>
                                <a:lnTo>
                                  <a:pt x="3" y="92"/>
                                </a:lnTo>
                                <a:lnTo>
                                  <a:pt x="0" y="73"/>
                                </a:lnTo>
                                <a:lnTo>
                                  <a:pt x="5" y="58"/>
                                </a:lnTo>
                                <a:lnTo>
                                  <a:pt x="11" y="46"/>
                                </a:lnTo>
                                <a:lnTo>
                                  <a:pt x="17" y="35"/>
                                </a:lnTo>
                                <a:lnTo>
                                  <a:pt x="22" y="24"/>
                                </a:lnTo>
                                <a:lnTo>
                                  <a:pt x="25" y="14"/>
                                </a:lnTo>
                                <a:lnTo>
                                  <a:pt x="42" y="5"/>
                                </a:lnTo>
                                <a:lnTo>
                                  <a:pt x="47" y="0"/>
                                </a:lnTo>
                                <a:lnTo>
                                  <a:pt x="61" y="13"/>
                                </a:lnTo>
                                <a:lnTo>
                                  <a:pt x="58" y="39"/>
                                </a:lnTo>
                                <a:lnTo>
                                  <a:pt x="33" y="7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3" name="Freeform 127"/>
                        <wps:cNvSpPr>
                          <a:spLocks/>
                        </wps:cNvSpPr>
                        <wps:spPr bwMode="auto">
                          <a:xfrm>
                            <a:off x="3601692" y="2315485"/>
                            <a:ext cx="28029" cy="76300"/>
                          </a:xfrm>
                          <a:custGeom>
                            <a:avLst/>
                            <a:gdLst>
                              <a:gd name="T0" fmla="*/ 2147483647 w 89"/>
                              <a:gd name="T1" fmla="*/ 2147483647 h 245"/>
                              <a:gd name="T2" fmla="*/ 2147483647 w 89"/>
                              <a:gd name="T3" fmla="*/ 2147483647 h 245"/>
                              <a:gd name="T4" fmla="*/ 2147483647 w 89"/>
                              <a:gd name="T5" fmla="*/ 2147483647 h 245"/>
                              <a:gd name="T6" fmla="*/ 2147483647 w 89"/>
                              <a:gd name="T7" fmla="*/ 0 h 245"/>
                              <a:gd name="T8" fmla="*/ 2147483647 w 89"/>
                              <a:gd name="T9" fmla="*/ 2147483647 h 245"/>
                              <a:gd name="T10" fmla="*/ 2147483647 w 89"/>
                              <a:gd name="T11" fmla="*/ 2147483647 h 245"/>
                              <a:gd name="T12" fmla="*/ 2147483647 w 89"/>
                              <a:gd name="T13" fmla="*/ 2147483647 h 245"/>
                              <a:gd name="T14" fmla="*/ 2147483647 w 89"/>
                              <a:gd name="T15" fmla="*/ 2147483647 h 245"/>
                              <a:gd name="T16" fmla="*/ 2147483647 w 89"/>
                              <a:gd name="T17" fmla="*/ 2147483647 h 245"/>
                              <a:gd name="T18" fmla="*/ 2147483647 w 89"/>
                              <a:gd name="T19" fmla="*/ 2147483647 h 245"/>
                              <a:gd name="T20" fmla="*/ 2147483647 w 89"/>
                              <a:gd name="T21" fmla="*/ 2147483647 h 245"/>
                              <a:gd name="T22" fmla="*/ 2147483647 w 89"/>
                              <a:gd name="T23" fmla="*/ 2147483647 h 245"/>
                              <a:gd name="T24" fmla="*/ 2147483647 w 89"/>
                              <a:gd name="T25" fmla="*/ 2147483647 h 245"/>
                              <a:gd name="T26" fmla="*/ 2147483647 w 89"/>
                              <a:gd name="T27" fmla="*/ 2147483647 h 245"/>
                              <a:gd name="T28" fmla="*/ 2147483647 w 89"/>
                              <a:gd name="T29" fmla="*/ 2147483647 h 245"/>
                              <a:gd name="T30" fmla="*/ 2147483647 w 89"/>
                              <a:gd name="T31" fmla="*/ 2147483647 h 245"/>
                              <a:gd name="T32" fmla="*/ 2147483647 w 89"/>
                              <a:gd name="T33" fmla="*/ 2147483647 h 245"/>
                              <a:gd name="T34" fmla="*/ 0 w 89"/>
                              <a:gd name="T35" fmla="*/ 2147483647 h 245"/>
                              <a:gd name="T36" fmla="*/ 2147483647 w 89"/>
                              <a:gd name="T37" fmla="*/ 2147483647 h 245"/>
                              <a:gd name="T38" fmla="*/ 2147483647 w 89"/>
                              <a:gd name="T39" fmla="*/ 2147483647 h 245"/>
                              <a:gd name="T40" fmla="*/ 2147483647 w 89"/>
                              <a:gd name="T41" fmla="*/ 2147483647 h 245"/>
                              <a:gd name="T42" fmla="*/ 2147483647 w 89"/>
                              <a:gd name="T43" fmla="*/ 2147483647 h 245"/>
                              <a:gd name="T44" fmla="*/ 2147483647 w 89"/>
                              <a:gd name="T45" fmla="*/ 2147483647 h 245"/>
                              <a:gd name="T46" fmla="*/ 2147483647 w 89"/>
                              <a:gd name="T47" fmla="*/ 2147483647 h 245"/>
                              <a:gd name="T48" fmla="*/ 2147483647 w 89"/>
                              <a:gd name="T49" fmla="*/ 2147483647 h 245"/>
                              <a:gd name="T50" fmla="*/ 2147483647 w 89"/>
                              <a:gd name="T51" fmla="*/ 2147483647 h 245"/>
                              <a:gd name="T52" fmla="*/ 2147483647 w 89"/>
                              <a:gd name="T53" fmla="*/ 2147483647 h 245"/>
                              <a:gd name="T54" fmla="*/ 2147483647 w 89"/>
                              <a:gd name="T55" fmla="*/ 2147483647 h 245"/>
                              <a:gd name="T56" fmla="*/ 2147483647 w 89"/>
                              <a:gd name="T57" fmla="*/ 2147483647 h 245"/>
                              <a:gd name="T58" fmla="*/ 2147483647 w 89"/>
                              <a:gd name="T59" fmla="*/ 2147483647 h 245"/>
                              <a:gd name="T60" fmla="*/ 2147483647 w 89"/>
                              <a:gd name="T61" fmla="*/ 2147483647 h 245"/>
                              <a:gd name="T62" fmla="*/ 2147483647 w 89"/>
                              <a:gd name="T63" fmla="*/ 2147483647 h 245"/>
                              <a:gd name="T64" fmla="*/ 2147483647 w 89"/>
                              <a:gd name="T65" fmla="*/ 2147483647 h 245"/>
                              <a:gd name="T66" fmla="*/ 2147483647 w 89"/>
                              <a:gd name="T67" fmla="*/ 2147483647 h 245"/>
                              <a:gd name="T68" fmla="*/ 2147483647 w 89"/>
                              <a:gd name="T69" fmla="*/ 2147483647 h 245"/>
                              <a:gd name="T70" fmla="*/ 2147483647 w 89"/>
                              <a:gd name="T71" fmla="*/ 2147483647 h 245"/>
                              <a:gd name="T72" fmla="*/ 2147483647 w 89"/>
                              <a:gd name="T73" fmla="*/ 2147483647 h 245"/>
                              <a:gd name="T74" fmla="*/ 2147483647 w 89"/>
                              <a:gd name="T75" fmla="*/ 2147483647 h 245"/>
                              <a:gd name="T76" fmla="*/ 2147483647 w 89"/>
                              <a:gd name="T77" fmla="*/ 2147483647 h 245"/>
                              <a:gd name="T78" fmla="*/ 2147483647 w 89"/>
                              <a:gd name="T79" fmla="*/ 2147483647 h 245"/>
                              <a:gd name="T80" fmla="*/ 2147483647 w 89"/>
                              <a:gd name="T81" fmla="*/ 2147483647 h 245"/>
                              <a:gd name="T82" fmla="*/ 2147483647 w 89"/>
                              <a:gd name="T83" fmla="*/ 2147483647 h 245"/>
                              <a:gd name="T84" fmla="*/ 2147483647 w 89"/>
                              <a:gd name="T85" fmla="*/ 2147483647 h 245"/>
                              <a:gd name="T86" fmla="*/ 2147483647 w 89"/>
                              <a:gd name="T87" fmla="*/ 2147483647 h 245"/>
                              <a:gd name="T88" fmla="*/ 2147483647 w 89"/>
                              <a:gd name="T89" fmla="*/ 2147483647 h 245"/>
                              <a:gd name="T90" fmla="*/ 2147483647 w 89"/>
                              <a:gd name="T91" fmla="*/ 2147483647 h 245"/>
                              <a:gd name="T92" fmla="*/ 2147483647 w 89"/>
                              <a:gd name="T93" fmla="*/ 2147483647 h 245"/>
                              <a:gd name="T94" fmla="*/ 2147483647 w 89"/>
                              <a:gd name="T95" fmla="*/ 2147483647 h 245"/>
                              <a:gd name="T96" fmla="*/ 2147483647 w 89"/>
                              <a:gd name="T97" fmla="*/ 2147483647 h 245"/>
                              <a:gd name="T98" fmla="*/ 2147483647 w 89"/>
                              <a:gd name="T99" fmla="*/ 2147483647 h 245"/>
                              <a:gd name="T100" fmla="*/ 2147483647 w 89"/>
                              <a:gd name="T101" fmla="*/ 2147483647 h 245"/>
                              <a:gd name="T102" fmla="*/ 2147483647 w 89"/>
                              <a:gd name="T103" fmla="*/ 2147483647 h 245"/>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89"/>
                              <a:gd name="T157" fmla="*/ 0 h 245"/>
                              <a:gd name="T158" fmla="*/ 89 w 89"/>
                              <a:gd name="T159" fmla="*/ 245 h 245"/>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89" h="245">
                                <a:moveTo>
                                  <a:pt x="80" y="49"/>
                                </a:moveTo>
                                <a:lnTo>
                                  <a:pt x="88" y="40"/>
                                </a:lnTo>
                                <a:lnTo>
                                  <a:pt x="89" y="4"/>
                                </a:lnTo>
                                <a:lnTo>
                                  <a:pt x="72" y="0"/>
                                </a:lnTo>
                                <a:lnTo>
                                  <a:pt x="61" y="12"/>
                                </a:lnTo>
                                <a:lnTo>
                                  <a:pt x="56" y="25"/>
                                </a:lnTo>
                                <a:lnTo>
                                  <a:pt x="52" y="35"/>
                                </a:lnTo>
                                <a:lnTo>
                                  <a:pt x="50" y="46"/>
                                </a:lnTo>
                                <a:lnTo>
                                  <a:pt x="46" y="61"/>
                                </a:lnTo>
                                <a:lnTo>
                                  <a:pt x="40" y="73"/>
                                </a:lnTo>
                                <a:lnTo>
                                  <a:pt x="35" y="83"/>
                                </a:lnTo>
                                <a:lnTo>
                                  <a:pt x="30" y="94"/>
                                </a:lnTo>
                                <a:lnTo>
                                  <a:pt x="24" y="99"/>
                                </a:lnTo>
                                <a:lnTo>
                                  <a:pt x="19" y="105"/>
                                </a:lnTo>
                                <a:lnTo>
                                  <a:pt x="16" y="111"/>
                                </a:lnTo>
                                <a:lnTo>
                                  <a:pt x="27" y="120"/>
                                </a:lnTo>
                                <a:lnTo>
                                  <a:pt x="10" y="135"/>
                                </a:lnTo>
                                <a:lnTo>
                                  <a:pt x="0" y="153"/>
                                </a:lnTo>
                                <a:lnTo>
                                  <a:pt x="48" y="245"/>
                                </a:lnTo>
                                <a:lnTo>
                                  <a:pt x="50" y="227"/>
                                </a:lnTo>
                                <a:lnTo>
                                  <a:pt x="55" y="202"/>
                                </a:lnTo>
                                <a:lnTo>
                                  <a:pt x="51" y="156"/>
                                </a:lnTo>
                                <a:lnTo>
                                  <a:pt x="57" y="124"/>
                                </a:lnTo>
                                <a:lnTo>
                                  <a:pt x="63" y="106"/>
                                </a:lnTo>
                                <a:lnTo>
                                  <a:pt x="59" y="110"/>
                                </a:lnTo>
                                <a:lnTo>
                                  <a:pt x="57" y="112"/>
                                </a:lnTo>
                                <a:lnTo>
                                  <a:pt x="54" y="113"/>
                                </a:lnTo>
                                <a:lnTo>
                                  <a:pt x="51" y="113"/>
                                </a:lnTo>
                                <a:lnTo>
                                  <a:pt x="48" y="114"/>
                                </a:lnTo>
                                <a:lnTo>
                                  <a:pt x="46" y="111"/>
                                </a:lnTo>
                                <a:lnTo>
                                  <a:pt x="49" y="105"/>
                                </a:lnTo>
                                <a:lnTo>
                                  <a:pt x="49" y="102"/>
                                </a:lnTo>
                                <a:lnTo>
                                  <a:pt x="50" y="99"/>
                                </a:lnTo>
                                <a:lnTo>
                                  <a:pt x="53" y="95"/>
                                </a:lnTo>
                                <a:lnTo>
                                  <a:pt x="55" y="94"/>
                                </a:lnTo>
                                <a:lnTo>
                                  <a:pt x="57" y="94"/>
                                </a:lnTo>
                                <a:lnTo>
                                  <a:pt x="58" y="92"/>
                                </a:lnTo>
                                <a:lnTo>
                                  <a:pt x="52" y="90"/>
                                </a:lnTo>
                                <a:lnTo>
                                  <a:pt x="50" y="91"/>
                                </a:lnTo>
                                <a:lnTo>
                                  <a:pt x="48" y="89"/>
                                </a:lnTo>
                                <a:lnTo>
                                  <a:pt x="51" y="87"/>
                                </a:lnTo>
                                <a:lnTo>
                                  <a:pt x="50" y="84"/>
                                </a:lnTo>
                                <a:lnTo>
                                  <a:pt x="49" y="74"/>
                                </a:lnTo>
                                <a:lnTo>
                                  <a:pt x="51" y="70"/>
                                </a:lnTo>
                                <a:lnTo>
                                  <a:pt x="50" y="68"/>
                                </a:lnTo>
                                <a:lnTo>
                                  <a:pt x="50" y="66"/>
                                </a:lnTo>
                                <a:lnTo>
                                  <a:pt x="52" y="61"/>
                                </a:lnTo>
                                <a:lnTo>
                                  <a:pt x="56" y="57"/>
                                </a:lnTo>
                                <a:lnTo>
                                  <a:pt x="58" y="58"/>
                                </a:lnTo>
                                <a:lnTo>
                                  <a:pt x="63" y="59"/>
                                </a:lnTo>
                                <a:lnTo>
                                  <a:pt x="64" y="63"/>
                                </a:lnTo>
                                <a:lnTo>
                                  <a:pt x="80" y="4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4" name="Freeform 128"/>
                        <wps:cNvSpPr>
                          <a:spLocks/>
                        </wps:cNvSpPr>
                        <wps:spPr bwMode="auto">
                          <a:xfrm>
                            <a:off x="3615707" y="2332613"/>
                            <a:ext cx="6229" cy="18686"/>
                          </a:xfrm>
                          <a:custGeom>
                            <a:avLst/>
                            <a:gdLst>
                              <a:gd name="T0" fmla="*/ 2147483647 w 26"/>
                              <a:gd name="T1" fmla="*/ 2147483647 h 68"/>
                              <a:gd name="T2" fmla="*/ 2147483647 w 26"/>
                              <a:gd name="T3" fmla="*/ 2147483647 h 68"/>
                              <a:gd name="T4" fmla="*/ 2147483647 w 26"/>
                              <a:gd name="T5" fmla="*/ 2147483647 h 68"/>
                              <a:gd name="T6" fmla="*/ 2147483647 w 26"/>
                              <a:gd name="T7" fmla="*/ 2147483647 h 68"/>
                              <a:gd name="T8" fmla="*/ 2147483647 w 26"/>
                              <a:gd name="T9" fmla="*/ 2147483647 h 68"/>
                              <a:gd name="T10" fmla="*/ 2147483647 w 26"/>
                              <a:gd name="T11" fmla="*/ 0 h 68"/>
                              <a:gd name="T12" fmla="*/ 2147483647 w 26"/>
                              <a:gd name="T13" fmla="*/ 2147483647 h 68"/>
                              <a:gd name="T14" fmla="*/ 2147483647 w 26"/>
                              <a:gd name="T15" fmla="*/ 2147483647 h 68"/>
                              <a:gd name="T16" fmla="*/ 2147483647 w 26"/>
                              <a:gd name="T17" fmla="*/ 2147483647 h 68"/>
                              <a:gd name="T18" fmla="*/ 2147483647 w 26"/>
                              <a:gd name="T19" fmla="*/ 2147483647 h 68"/>
                              <a:gd name="T20" fmla="*/ 2147483647 w 26"/>
                              <a:gd name="T21" fmla="*/ 2147483647 h 68"/>
                              <a:gd name="T22" fmla="*/ 2147483647 w 26"/>
                              <a:gd name="T23" fmla="*/ 2147483647 h 68"/>
                              <a:gd name="T24" fmla="*/ 2147483647 w 26"/>
                              <a:gd name="T25" fmla="*/ 2147483647 h 68"/>
                              <a:gd name="T26" fmla="*/ 2147483647 w 26"/>
                              <a:gd name="T27" fmla="*/ 2147483647 h 68"/>
                              <a:gd name="T28" fmla="*/ 2147483647 w 26"/>
                              <a:gd name="T29" fmla="*/ 2147483647 h 68"/>
                              <a:gd name="T30" fmla="*/ 2147483647 w 26"/>
                              <a:gd name="T31" fmla="*/ 2147483647 h 68"/>
                              <a:gd name="T32" fmla="*/ 2147483647 w 26"/>
                              <a:gd name="T33" fmla="*/ 2147483647 h 68"/>
                              <a:gd name="T34" fmla="*/ 2147483647 w 26"/>
                              <a:gd name="T35" fmla="*/ 2147483647 h 68"/>
                              <a:gd name="T36" fmla="*/ 2147483647 w 26"/>
                              <a:gd name="T37" fmla="*/ 2147483647 h 68"/>
                              <a:gd name="T38" fmla="*/ 2147483647 w 26"/>
                              <a:gd name="T39" fmla="*/ 2147483647 h 68"/>
                              <a:gd name="T40" fmla="*/ 2147483647 w 26"/>
                              <a:gd name="T41" fmla="*/ 2147483647 h 68"/>
                              <a:gd name="T42" fmla="*/ 2147483647 w 26"/>
                              <a:gd name="T43" fmla="*/ 2147483647 h 68"/>
                              <a:gd name="T44" fmla="*/ 2147483647 w 26"/>
                              <a:gd name="T45" fmla="*/ 2147483647 h 68"/>
                              <a:gd name="T46" fmla="*/ 2147483647 w 26"/>
                              <a:gd name="T47" fmla="*/ 2147483647 h 68"/>
                              <a:gd name="T48" fmla="*/ 2147483647 w 26"/>
                              <a:gd name="T49" fmla="*/ 2147483647 h 68"/>
                              <a:gd name="T50" fmla="*/ 2147483647 w 26"/>
                              <a:gd name="T51" fmla="*/ 2147483647 h 68"/>
                              <a:gd name="T52" fmla="*/ 2147483647 w 26"/>
                              <a:gd name="T53" fmla="*/ 2147483647 h 68"/>
                              <a:gd name="T54" fmla="*/ 0 w 26"/>
                              <a:gd name="T55" fmla="*/ 2147483647 h 68"/>
                              <a:gd name="T56" fmla="*/ 2147483647 w 26"/>
                              <a:gd name="T57" fmla="*/ 2147483647 h 68"/>
                              <a:gd name="T58" fmla="*/ 2147483647 w 26"/>
                              <a:gd name="T59" fmla="*/ 2147483647 h 68"/>
                              <a:gd name="T60" fmla="*/ 2147483647 w 26"/>
                              <a:gd name="T61" fmla="*/ 2147483647 h 68"/>
                              <a:gd name="T62" fmla="*/ 2147483647 w 26"/>
                              <a:gd name="T63" fmla="*/ 2147483647 h 68"/>
                              <a:gd name="T64" fmla="*/ 2147483647 w 26"/>
                              <a:gd name="T65" fmla="*/ 2147483647 h 68"/>
                              <a:gd name="T66" fmla="*/ 2147483647 w 26"/>
                              <a:gd name="T67" fmla="*/ 2147483647 h 68"/>
                              <a:gd name="T68" fmla="*/ 2147483647 w 26"/>
                              <a:gd name="T69" fmla="*/ 2147483647 h 68"/>
                              <a:gd name="T70" fmla="*/ 2147483647 w 26"/>
                              <a:gd name="T71" fmla="*/ 2147483647 h 68"/>
                              <a:gd name="T72" fmla="*/ 2147483647 w 26"/>
                              <a:gd name="T73" fmla="*/ 2147483647 h 68"/>
                              <a:gd name="T74" fmla="*/ 2147483647 w 26"/>
                              <a:gd name="T75" fmla="*/ 2147483647 h 68"/>
                              <a:gd name="T76" fmla="*/ 2147483647 w 26"/>
                              <a:gd name="T77" fmla="*/ 2147483647 h 68"/>
                              <a:gd name="T78" fmla="*/ 2147483647 w 26"/>
                              <a:gd name="T79" fmla="*/ 2147483647 h 68"/>
                              <a:gd name="T80" fmla="*/ 2147483647 w 26"/>
                              <a:gd name="T81" fmla="*/ 2147483647 h 6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26"/>
                              <a:gd name="T124" fmla="*/ 0 h 68"/>
                              <a:gd name="T125" fmla="*/ 26 w 26"/>
                              <a:gd name="T126" fmla="*/ 68 h 68"/>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26" h="68">
                                <a:moveTo>
                                  <a:pt x="24" y="9"/>
                                </a:moveTo>
                                <a:lnTo>
                                  <a:pt x="21" y="7"/>
                                </a:lnTo>
                                <a:lnTo>
                                  <a:pt x="20" y="3"/>
                                </a:lnTo>
                                <a:lnTo>
                                  <a:pt x="16" y="2"/>
                                </a:lnTo>
                                <a:lnTo>
                                  <a:pt x="14" y="2"/>
                                </a:lnTo>
                                <a:lnTo>
                                  <a:pt x="12" y="0"/>
                                </a:lnTo>
                                <a:lnTo>
                                  <a:pt x="10" y="2"/>
                                </a:lnTo>
                                <a:lnTo>
                                  <a:pt x="6" y="5"/>
                                </a:lnTo>
                                <a:lnTo>
                                  <a:pt x="5" y="10"/>
                                </a:lnTo>
                                <a:lnTo>
                                  <a:pt x="4" y="11"/>
                                </a:lnTo>
                                <a:lnTo>
                                  <a:pt x="4" y="15"/>
                                </a:lnTo>
                                <a:lnTo>
                                  <a:pt x="6" y="17"/>
                                </a:lnTo>
                                <a:lnTo>
                                  <a:pt x="3" y="21"/>
                                </a:lnTo>
                                <a:lnTo>
                                  <a:pt x="3" y="28"/>
                                </a:lnTo>
                                <a:lnTo>
                                  <a:pt x="4" y="33"/>
                                </a:lnTo>
                                <a:lnTo>
                                  <a:pt x="6" y="36"/>
                                </a:lnTo>
                                <a:lnTo>
                                  <a:pt x="2" y="39"/>
                                </a:lnTo>
                                <a:lnTo>
                                  <a:pt x="4" y="42"/>
                                </a:lnTo>
                                <a:lnTo>
                                  <a:pt x="7" y="39"/>
                                </a:lnTo>
                                <a:lnTo>
                                  <a:pt x="11" y="41"/>
                                </a:lnTo>
                                <a:lnTo>
                                  <a:pt x="14" y="42"/>
                                </a:lnTo>
                                <a:lnTo>
                                  <a:pt x="12" y="45"/>
                                </a:lnTo>
                                <a:lnTo>
                                  <a:pt x="11" y="45"/>
                                </a:lnTo>
                                <a:lnTo>
                                  <a:pt x="8" y="47"/>
                                </a:lnTo>
                                <a:lnTo>
                                  <a:pt x="4" y="51"/>
                                </a:lnTo>
                                <a:lnTo>
                                  <a:pt x="2" y="54"/>
                                </a:lnTo>
                                <a:lnTo>
                                  <a:pt x="3" y="58"/>
                                </a:lnTo>
                                <a:lnTo>
                                  <a:pt x="0" y="66"/>
                                </a:lnTo>
                                <a:lnTo>
                                  <a:pt x="1" y="67"/>
                                </a:lnTo>
                                <a:lnTo>
                                  <a:pt x="2" y="68"/>
                                </a:lnTo>
                                <a:lnTo>
                                  <a:pt x="6" y="67"/>
                                </a:lnTo>
                                <a:lnTo>
                                  <a:pt x="10" y="68"/>
                                </a:lnTo>
                                <a:lnTo>
                                  <a:pt x="14" y="66"/>
                                </a:lnTo>
                                <a:lnTo>
                                  <a:pt x="20" y="59"/>
                                </a:lnTo>
                                <a:lnTo>
                                  <a:pt x="21" y="51"/>
                                </a:lnTo>
                                <a:lnTo>
                                  <a:pt x="24" y="46"/>
                                </a:lnTo>
                                <a:lnTo>
                                  <a:pt x="26" y="42"/>
                                </a:lnTo>
                                <a:lnTo>
                                  <a:pt x="26" y="32"/>
                                </a:lnTo>
                                <a:lnTo>
                                  <a:pt x="26" y="17"/>
                                </a:lnTo>
                                <a:lnTo>
                                  <a:pt x="25" y="12"/>
                                </a:lnTo>
                                <a:lnTo>
                                  <a:pt x="24" y="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5" name="Freeform 129"/>
                        <wps:cNvSpPr>
                          <a:spLocks/>
                        </wps:cNvSpPr>
                        <wps:spPr bwMode="auto">
                          <a:xfrm>
                            <a:off x="2893189" y="1635009"/>
                            <a:ext cx="137029" cy="281845"/>
                          </a:xfrm>
                          <a:custGeom>
                            <a:avLst/>
                            <a:gdLst>
                              <a:gd name="T0" fmla="*/ 2147483647 w 514"/>
                              <a:gd name="T1" fmla="*/ 2147483647 h 1066"/>
                              <a:gd name="T2" fmla="*/ 2147483647 w 514"/>
                              <a:gd name="T3" fmla="*/ 2147483647 h 1066"/>
                              <a:gd name="T4" fmla="*/ 2147483647 w 514"/>
                              <a:gd name="T5" fmla="*/ 2147483647 h 1066"/>
                              <a:gd name="T6" fmla="*/ 2147483647 w 514"/>
                              <a:gd name="T7" fmla="*/ 2147483647 h 1066"/>
                              <a:gd name="T8" fmla="*/ 2147483647 w 514"/>
                              <a:gd name="T9" fmla="*/ 2147483647 h 1066"/>
                              <a:gd name="T10" fmla="*/ 2147483647 w 514"/>
                              <a:gd name="T11" fmla="*/ 2147483647 h 1066"/>
                              <a:gd name="T12" fmla="*/ 2147483647 w 514"/>
                              <a:gd name="T13" fmla="*/ 2147483647 h 1066"/>
                              <a:gd name="T14" fmla="*/ 2147483647 w 514"/>
                              <a:gd name="T15" fmla="*/ 2147483647 h 1066"/>
                              <a:gd name="T16" fmla="*/ 2147483647 w 514"/>
                              <a:gd name="T17" fmla="*/ 2147483647 h 1066"/>
                              <a:gd name="T18" fmla="*/ 2147483647 w 514"/>
                              <a:gd name="T19" fmla="*/ 2147483647 h 1066"/>
                              <a:gd name="T20" fmla="*/ 2147483647 w 514"/>
                              <a:gd name="T21" fmla="*/ 2147483647 h 1066"/>
                              <a:gd name="T22" fmla="*/ 2147483647 w 514"/>
                              <a:gd name="T23" fmla="*/ 2147483647 h 1066"/>
                              <a:gd name="T24" fmla="*/ 2147483647 w 514"/>
                              <a:gd name="T25" fmla="*/ 2147483647 h 1066"/>
                              <a:gd name="T26" fmla="*/ 2147483647 w 514"/>
                              <a:gd name="T27" fmla="*/ 2147483647 h 1066"/>
                              <a:gd name="T28" fmla="*/ 2147483647 w 514"/>
                              <a:gd name="T29" fmla="*/ 2147483647 h 1066"/>
                              <a:gd name="T30" fmla="*/ 2147483647 w 514"/>
                              <a:gd name="T31" fmla="*/ 2147483647 h 1066"/>
                              <a:gd name="T32" fmla="*/ 2147483647 w 514"/>
                              <a:gd name="T33" fmla="*/ 2147483647 h 1066"/>
                              <a:gd name="T34" fmla="*/ 2147483647 w 514"/>
                              <a:gd name="T35" fmla="*/ 2147483647 h 1066"/>
                              <a:gd name="T36" fmla="*/ 2147483647 w 514"/>
                              <a:gd name="T37" fmla="*/ 2147483647 h 1066"/>
                              <a:gd name="T38" fmla="*/ 2147483647 w 514"/>
                              <a:gd name="T39" fmla="*/ 2147483647 h 1066"/>
                              <a:gd name="T40" fmla="*/ 2147483647 w 514"/>
                              <a:gd name="T41" fmla="*/ 2147483647 h 1066"/>
                              <a:gd name="T42" fmla="*/ 2147483647 w 514"/>
                              <a:gd name="T43" fmla="*/ 2147483647 h 1066"/>
                              <a:gd name="T44" fmla="*/ 2147483647 w 514"/>
                              <a:gd name="T45" fmla="*/ 2147483647 h 1066"/>
                              <a:gd name="T46" fmla="*/ 2147483647 w 514"/>
                              <a:gd name="T47" fmla="*/ 2147483647 h 1066"/>
                              <a:gd name="T48" fmla="*/ 2147483647 w 514"/>
                              <a:gd name="T49" fmla="*/ 2147483647 h 1066"/>
                              <a:gd name="T50" fmla="*/ 2147483647 w 514"/>
                              <a:gd name="T51" fmla="*/ 2147483647 h 1066"/>
                              <a:gd name="T52" fmla="*/ 2147483647 w 514"/>
                              <a:gd name="T53" fmla="*/ 2147483647 h 1066"/>
                              <a:gd name="T54" fmla="*/ 2147483647 w 514"/>
                              <a:gd name="T55" fmla="*/ 2147483647 h 1066"/>
                              <a:gd name="T56" fmla="*/ 2147483647 w 514"/>
                              <a:gd name="T57" fmla="*/ 2147483647 h 1066"/>
                              <a:gd name="T58" fmla="*/ 0 w 514"/>
                              <a:gd name="T59" fmla="*/ 2147483647 h 1066"/>
                              <a:gd name="T60" fmla="*/ 2147483647 w 514"/>
                              <a:gd name="T61" fmla="*/ 2147483647 h 1066"/>
                              <a:gd name="T62" fmla="*/ 2147483647 w 514"/>
                              <a:gd name="T63" fmla="*/ 2147483647 h 1066"/>
                              <a:gd name="T64" fmla="*/ 2147483647 w 514"/>
                              <a:gd name="T65" fmla="*/ 2147483647 h 1066"/>
                              <a:gd name="T66" fmla="*/ 2147483647 w 514"/>
                              <a:gd name="T67" fmla="*/ 2147483647 h 1066"/>
                              <a:gd name="T68" fmla="*/ 2147483647 w 514"/>
                              <a:gd name="T69" fmla="*/ 2147483647 h 1066"/>
                              <a:gd name="T70" fmla="*/ 2147483647 w 514"/>
                              <a:gd name="T71" fmla="*/ 2147483647 h 1066"/>
                              <a:gd name="T72" fmla="*/ 2147483647 w 514"/>
                              <a:gd name="T73" fmla="*/ 2147483647 h 1066"/>
                              <a:gd name="T74" fmla="*/ 2147483647 w 514"/>
                              <a:gd name="T75" fmla="*/ 2147483647 h 1066"/>
                              <a:gd name="T76" fmla="*/ 2147483647 w 514"/>
                              <a:gd name="T77" fmla="*/ 2147483647 h 1066"/>
                              <a:gd name="T78" fmla="*/ 2147483647 w 514"/>
                              <a:gd name="T79" fmla="*/ 2147483647 h 1066"/>
                              <a:gd name="T80" fmla="*/ 2147483647 w 514"/>
                              <a:gd name="T81" fmla="*/ 2147483647 h 1066"/>
                              <a:gd name="T82" fmla="*/ 2147483647 w 514"/>
                              <a:gd name="T83" fmla="*/ 2147483647 h 1066"/>
                              <a:gd name="T84" fmla="*/ 2147483647 w 514"/>
                              <a:gd name="T85" fmla="*/ 2147483647 h 1066"/>
                              <a:gd name="T86" fmla="*/ 2147483647 w 514"/>
                              <a:gd name="T87" fmla="*/ 2147483647 h 1066"/>
                              <a:gd name="T88" fmla="*/ 2147483647 w 514"/>
                              <a:gd name="T89" fmla="*/ 2147483647 h 1066"/>
                              <a:gd name="T90" fmla="*/ 2147483647 w 514"/>
                              <a:gd name="T91" fmla="*/ 2147483647 h 1066"/>
                              <a:gd name="T92" fmla="*/ 2147483647 w 514"/>
                              <a:gd name="T93" fmla="*/ 2147483647 h 1066"/>
                              <a:gd name="T94" fmla="*/ 2147483647 w 514"/>
                              <a:gd name="T95" fmla="*/ 2147483647 h 1066"/>
                              <a:gd name="T96" fmla="*/ 2147483647 w 514"/>
                              <a:gd name="T97" fmla="*/ 2147483647 h 1066"/>
                              <a:gd name="T98" fmla="*/ 2147483647 w 514"/>
                              <a:gd name="T99" fmla="*/ 2147483647 h 1066"/>
                              <a:gd name="T100" fmla="*/ 2147483647 w 514"/>
                              <a:gd name="T101" fmla="*/ 2147483647 h 1066"/>
                              <a:gd name="T102" fmla="*/ 2147483647 w 514"/>
                              <a:gd name="T103" fmla="*/ 2147483647 h 1066"/>
                              <a:gd name="T104" fmla="*/ 2147483647 w 514"/>
                              <a:gd name="T105" fmla="*/ 2147483647 h 1066"/>
                              <a:gd name="T106" fmla="*/ 2147483647 w 514"/>
                              <a:gd name="T107" fmla="*/ 2147483647 h 1066"/>
                              <a:gd name="T108" fmla="*/ 2147483647 w 514"/>
                              <a:gd name="T109" fmla="*/ 2147483647 h 1066"/>
                              <a:gd name="T110" fmla="*/ 2147483647 w 514"/>
                              <a:gd name="T111" fmla="*/ 2147483647 h 1066"/>
                              <a:gd name="T112" fmla="*/ 2147483647 w 514"/>
                              <a:gd name="T113" fmla="*/ 2147483647 h 106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514"/>
                              <a:gd name="T172" fmla="*/ 0 h 1066"/>
                              <a:gd name="T173" fmla="*/ 514 w 514"/>
                              <a:gd name="T174" fmla="*/ 1066 h 106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514" h="1066">
                                <a:moveTo>
                                  <a:pt x="169" y="0"/>
                                </a:moveTo>
                                <a:lnTo>
                                  <a:pt x="204" y="11"/>
                                </a:lnTo>
                                <a:lnTo>
                                  <a:pt x="234" y="8"/>
                                </a:lnTo>
                                <a:lnTo>
                                  <a:pt x="285" y="4"/>
                                </a:lnTo>
                                <a:lnTo>
                                  <a:pt x="285" y="31"/>
                                </a:lnTo>
                                <a:lnTo>
                                  <a:pt x="260" y="49"/>
                                </a:lnTo>
                                <a:lnTo>
                                  <a:pt x="230" y="77"/>
                                </a:lnTo>
                                <a:lnTo>
                                  <a:pt x="161" y="103"/>
                                </a:lnTo>
                                <a:lnTo>
                                  <a:pt x="182" y="147"/>
                                </a:lnTo>
                                <a:lnTo>
                                  <a:pt x="210" y="131"/>
                                </a:lnTo>
                                <a:lnTo>
                                  <a:pt x="257" y="123"/>
                                </a:lnTo>
                                <a:lnTo>
                                  <a:pt x="314" y="136"/>
                                </a:lnTo>
                                <a:lnTo>
                                  <a:pt x="347" y="137"/>
                                </a:lnTo>
                                <a:lnTo>
                                  <a:pt x="366" y="160"/>
                                </a:lnTo>
                                <a:lnTo>
                                  <a:pt x="349" y="182"/>
                                </a:lnTo>
                                <a:lnTo>
                                  <a:pt x="331" y="212"/>
                                </a:lnTo>
                                <a:lnTo>
                                  <a:pt x="313" y="243"/>
                                </a:lnTo>
                                <a:lnTo>
                                  <a:pt x="264" y="295"/>
                                </a:lnTo>
                                <a:lnTo>
                                  <a:pt x="251" y="323"/>
                                </a:lnTo>
                                <a:lnTo>
                                  <a:pt x="222" y="339"/>
                                </a:lnTo>
                                <a:lnTo>
                                  <a:pt x="262" y="351"/>
                                </a:lnTo>
                                <a:lnTo>
                                  <a:pt x="287" y="355"/>
                                </a:lnTo>
                                <a:lnTo>
                                  <a:pt x="316" y="378"/>
                                </a:lnTo>
                                <a:lnTo>
                                  <a:pt x="335" y="412"/>
                                </a:lnTo>
                                <a:lnTo>
                                  <a:pt x="347" y="453"/>
                                </a:lnTo>
                                <a:lnTo>
                                  <a:pt x="366" y="500"/>
                                </a:lnTo>
                                <a:lnTo>
                                  <a:pt x="378" y="538"/>
                                </a:lnTo>
                                <a:lnTo>
                                  <a:pt x="413" y="575"/>
                                </a:lnTo>
                                <a:lnTo>
                                  <a:pt x="396" y="619"/>
                                </a:lnTo>
                                <a:lnTo>
                                  <a:pt x="385" y="652"/>
                                </a:lnTo>
                                <a:lnTo>
                                  <a:pt x="394" y="681"/>
                                </a:lnTo>
                                <a:lnTo>
                                  <a:pt x="412" y="705"/>
                                </a:lnTo>
                                <a:lnTo>
                                  <a:pt x="440" y="736"/>
                                </a:lnTo>
                                <a:lnTo>
                                  <a:pt x="440" y="763"/>
                                </a:lnTo>
                                <a:lnTo>
                                  <a:pt x="472" y="745"/>
                                </a:lnTo>
                                <a:lnTo>
                                  <a:pt x="514" y="759"/>
                                </a:lnTo>
                                <a:lnTo>
                                  <a:pt x="504" y="778"/>
                                </a:lnTo>
                                <a:lnTo>
                                  <a:pt x="507" y="817"/>
                                </a:lnTo>
                                <a:lnTo>
                                  <a:pt x="481" y="850"/>
                                </a:lnTo>
                                <a:lnTo>
                                  <a:pt x="451" y="876"/>
                                </a:lnTo>
                                <a:lnTo>
                                  <a:pt x="433" y="909"/>
                                </a:lnTo>
                                <a:lnTo>
                                  <a:pt x="474" y="907"/>
                                </a:lnTo>
                                <a:lnTo>
                                  <a:pt x="478" y="936"/>
                                </a:lnTo>
                                <a:lnTo>
                                  <a:pt x="456" y="966"/>
                                </a:lnTo>
                                <a:lnTo>
                                  <a:pt x="434" y="998"/>
                                </a:lnTo>
                                <a:lnTo>
                                  <a:pt x="394" y="1002"/>
                                </a:lnTo>
                                <a:lnTo>
                                  <a:pt x="349" y="987"/>
                                </a:lnTo>
                                <a:lnTo>
                                  <a:pt x="309" y="984"/>
                                </a:lnTo>
                                <a:lnTo>
                                  <a:pt x="285" y="996"/>
                                </a:lnTo>
                                <a:lnTo>
                                  <a:pt x="250" y="993"/>
                                </a:lnTo>
                                <a:lnTo>
                                  <a:pt x="235" y="1010"/>
                                </a:lnTo>
                                <a:lnTo>
                                  <a:pt x="204" y="994"/>
                                </a:lnTo>
                                <a:lnTo>
                                  <a:pt x="171" y="986"/>
                                </a:lnTo>
                                <a:lnTo>
                                  <a:pt x="131" y="985"/>
                                </a:lnTo>
                                <a:lnTo>
                                  <a:pt x="119" y="1008"/>
                                </a:lnTo>
                                <a:lnTo>
                                  <a:pt x="107" y="1036"/>
                                </a:lnTo>
                                <a:lnTo>
                                  <a:pt x="71" y="1028"/>
                                </a:lnTo>
                                <a:lnTo>
                                  <a:pt x="57" y="1047"/>
                                </a:lnTo>
                                <a:lnTo>
                                  <a:pt x="13" y="1066"/>
                                </a:lnTo>
                                <a:lnTo>
                                  <a:pt x="0" y="1047"/>
                                </a:lnTo>
                                <a:lnTo>
                                  <a:pt x="15" y="1024"/>
                                </a:lnTo>
                                <a:lnTo>
                                  <a:pt x="37" y="996"/>
                                </a:lnTo>
                                <a:lnTo>
                                  <a:pt x="66" y="975"/>
                                </a:lnTo>
                                <a:lnTo>
                                  <a:pt x="82" y="939"/>
                                </a:lnTo>
                                <a:lnTo>
                                  <a:pt x="99" y="928"/>
                                </a:lnTo>
                                <a:lnTo>
                                  <a:pt x="137" y="926"/>
                                </a:lnTo>
                                <a:lnTo>
                                  <a:pt x="170" y="931"/>
                                </a:lnTo>
                                <a:lnTo>
                                  <a:pt x="196" y="915"/>
                                </a:lnTo>
                                <a:lnTo>
                                  <a:pt x="210" y="890"/>
                                </a:lnTo>
                                <a:lnTo>
                                  <a:pt x="188" y="890"/>
                                </a:lnTo>
                                <a:lnTo>
                                  <a:pt x="160" y="896"/>
                                </a:lnTo>
                                <a:lnTo>
                                  <a:pt x="126" y="898"/>
                                </a:lnTo>
                                <a:lnTo>
                                  <a:pt x="92" y="873"/>
                                </a:lnTo>
                                <a:lnTo>
                                  <a:pt x="66" y="889"/>
                                </a:lnTo>
                                <a:lnTo>
                                  <a:pt x="34" y="894"/>
                                </a:lnTo>
                                <a:lnTo>
                                  <a:pt x="9" y="864"/>
                                </a:lnTo>
                                <a:lnTo>
                                  <a:pt x="60" y="829"/>
                                </a:lnTo>
                                <a:lnTo>
                                  <a:pt x="89" y="796"/>
                                </a:lnTo>
                                <a:lnTo>
                                  <a:pt x="119" y="761"/>
                                </a:lnTo>
                                <a:lnTo>
                                  <a:pt x="96" y="747"/>
                                </a:lnTo>
                                <a:lnTo>
                                  <a:pt x="69" y="739"/>
                                </a:lnTo>
                                <a:lnTo>
                                  <a:pt x="75" y="697"/>
                                </a:lnTo>
                                <a:lnTo>
                                  <a:pt x="99" y="703"/>
                                </a:lnTo>
                                <a:lnTo>
                                  <a:pt x="124" y="709"/>
                                </a:lnTo>
                                <a:lnTo>
                                  <a:pt x="153" y="703"/>
                                </a:lnTo>
                                <a:lnTo>
                                  <a:pt x="180" y="666"/>
                                </a:lnTo>
                                <a:lnTo>
                                  <a:pt x="192" y="686"/>
                                </a:lnTo>
                                <a:lnTo>
                                  <a:pt x="223" y="686"/>
                                </a:lnTo>
                                <a:lnTo>
                                  <a:pt x="227" y="662"/>
                                </a:lnTo>
                                <a:lnTo>
                                  <a:pt x="208" y="647"/>
                                </a:lnTo>
                                <a:lnTo>
                                  <a:pt x="211" y="613"/>
                                </a:lnTo>
                                <a:lnTo>
                                  <a:pt x="201" y="569"/>
                                </a:lnTo>
                                <a:lnTo>
                                  <a:pt x="179" y="533"/>
                                </a:lnTo>
                                <a:lnTo>
                                  <a:pt x="179" y="479"/>
                                </a:lnTo>
                                <a:lnTo>
                                  <a:pt x="133" y="474"/>
                                </a:lnTo>
                                <a:lnTo>
                                  <a:pt x="84" y="485"/>
                                </a:lnTo>
                                <a:lnTo>
                                  <a:pt x="76" y="440"/>
                                </a:lnTo>
                                <a:lnTo>
                                  <a:pt x="101" y="420"/>
                                </a:lnTo>
                                <a:lnTo>
                                  <a:pt x="123" y="393"/>
                                </a:lnTo>
                                <a:lnTo>
                                  <a:pt x="108" y="355"/>
                                </a:lnTo>
                                <a:lnTo>
                                  <a:pt x="130" y="331"/>
                                </a:lnTo>
                                <a:lnTo>
                                  <a:pt x="100" y="328"/>
                                </a:lnTo>
                                <a:lnTo>
                                  <a:pt x="69" y="333"/>
                                </a:lnTo>
                                <a:lnTo>
                                  <a:pt x="60" y="312"/>
                                </a:lnTo>
                                <a:lnTo>
                                  <a:pt x="64" y="261"/>
                                </a:lnTo>
                                <a:lnTo>
                                  <a:pt x="33" y="224"/>
                                </a:lnTo>
                                <a:lnTo>
                                  <a:pt x="60" y="197"/>
                                </a:lnTo>
                                <a:lnTo>
                                  <a:pt x="91" y="168"/>
                                </a:lnTo>
                                <a:lnTo>
                                  <a:pt x="88" y="139"/>
                                </a:lnTo>
                                <a:lnTo>
                                  <a:pt x="72" y="98"/>
                                </a:lnTo>
                                <a:lnTo>
                                  <a:pt x="96" y="81"/>
                                </a:lnTo>
                                <a:lnTo>
                                  <a:pt x="123" y="57"/>
                                </a:lnTo>
                                <a:lnTo>
                                  <a:pt x="142" y="37"/>
                                </a:lnTo>
                                <a:lnTo>
                                  <a:pt x="140" y="2"/>
                                </a:lnTo>
                                <a:lnTo>
                                  <a:pt x="1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6" name="Freeform 130"/>
                        <wps:cNvSpPr>
                          <a:spLocks/>
                        </wps:cNvSpPr>
                        <wps:spPr bwMode="auto">
                          <a:xfrm rot="290201">
                            <a:off x="2802874" y="1754910"/>
                            <a:ext cx="85643" cy="124572"/>
                          </a:xfrm>
                          <a:custGeom>
                            <a:avLst/>
                            <a:gdLst>
                              <a:gd name="T0" fmla="*/ 2147483647 w 1176"/>
                              <a:gd name="T1" fmla="*/ 2147483647 h 1616"/>
                              <a:gd name="T2" fmla="*/ 2147483647 w 1176"/>
                              <a:gd name="T3" fmla="*/ 2147483647 h 1616"/>
                              <a:gd name="T4" fmla="*/ 2147483647 w 1176"/>
                              <a:gd name="T5" fmla="*/ 2147483647 h 1616"/>
                              <a:gd name="T6" fmla="*/ 2147483647 w 1176"/>
                              <a:gd name="T7" fmla="*/ 2147483647 h 1616"/>
                              <a:gd name="T8" fmla="*/ 2147483647 w 1176"/>
                              <a:gd name="T9" fmla="*/ 2147483647 h 1616"/>
                              <a:gd name="T10" fmla="*/ 2147483647 w 1176"/>
                              <a:gd name="T11" fmla="*/ 2147483647 h 1616"/>
                              <a:gd name="T12" fmla="*/ 2147483647 w 1176"/>
                              <a:gd name="T13" fmla="*/ 2147483647 h 1616"/>
                              <a:gd name="T14" fmla="*/ 2147483647 w 1176"/>
                              <a:gd name="T15" fmla="*/ 0 h 1616"/>
                              <a:gd name="T16" fmla="*/ 2147483647 w 1176"/>
                              <a:gd name="T17" fmla="*/ 2147483647 h 1616"/>
                              <a:gd name="T18" fmla="*/ 2147483647 w 1176"/>
                              <a:gd name="T19" fmla="*/ 2147483647 h 1616"/>
                              <a:gd name="T20" fmla="*/ 2147483647 w 1176"/>
                              <a:gd name="T21" fmla="*/ 2147483647 h 1616"/>
                              <a:gd name="T22" fmla="*/ 2147483647 w 1176"/>
                              <a:gd name="T23" fmla="*/ 2147483647 h 1616"/>
                              <a:gd name="T24" fmla="*/ 2147483647 w 1176"/>
                              <a:gd name="T25" fmla="*/ 2147483647 h 1616"/>
                              <a:gd name="T26" fmla="*/ 2147483647 w 1176"/>
                              <a:gd name="T27" fmla="*/ 2147483647 h 1616"/>
                              <a:gd name="T28" fmla="*/ 2147483647 w 1176"/>
                              <a:gd name="T29" fmla="*/ 2147483647 h 1616"/>
                              <a:gd name="T30" fmla="*/ 2147483647 w 1176"/>
                              <a:gd name="T31" fmla="*/ 2147483647 h 1616"/>
                              <a:gd name="T32" fmla="*/ 2147483647 w 1176"/>
                              <a:gd name="T33" fmla="*/ 2147483647 h 1616"/>
                              <a:gd name="T34" fmla="*/ 2147483647 w 1176"/>
                              <a:gd name="T35" fmla="*/ 2147483647 h 1616"/>
                              <a:gd name="T36" fmla="*/ 2147483647 w 1176"/>
                              <a:gd name="T37" fmla="*/ 2147483647 h 1616"/>
                              <a:gd name="T38" fmla="*/ 2147483647 w 1176"/>
                              <a:gd name="T39" fmla="*/ 2147483647 h 1616"/>
                              <a:gd name="T40" fmla="*/ 2147483647 w 1176"/>
                              <a:gd name="T41" fmla="*/ 2147483647 h 1616"/>
                              <a:gd name="T42" fmla="*/ 2147483647 w 1176"/>
                              <a:gd name="T43" fmla="*/ 2147483647 h 1616"/>
                              <a:gd name="T44" fmla="*/ 2147483647 w 1176"/>
                              <a:gd name="T45" fmla="*/ 2147483647 h 1616"/>
                              <a:gd name="T46" fmla="*/ 2147483647 w 1176"/>
                              <a:gd name="T47" fmla="*/ 2147483647 h 1616"/>
                              <a:gd name="T48" fmla="*/ 2147483647 w 1176"/>
                              <a:gd name="T49" fmla="*/ 2147483647 h 1616"/>
                              <a:gd name="T50" fmla="*/ 2147483647 w 1176"/>
                              <a:gd name="T51" fmla="*/ 2147483647 h 1616"/>
                              <a:gd name="T52" fmla="*/ 2147483647 w 1176"/>
                              <a:gd name="T53" fmla="*/ 2147483647 h 1616"/>
                              <a:gd name="T54" fmla="*/ 2147483647 w 1176"/>
                              <a:gd name="T55" fmla="*/ 2147483647 h 1616"/>
                              <a:gd name="T56" fmla="*/ 2147483647 w 1176"/>
                              <a:gd name="T57" fmla="*/ 2147483647 h 1616"/>
                              <a:gd name="T58" fmla="*/ 2147483647 w 1176"/>
                              <a:gd name="T59" fmla="*/ 2147483647 h 1616"/>
                              <a:gd name="T60" fmla="*/ 2147483647 w 1176"/>
                              <a:gd name="T61" fmla="*/ 2147483647 h 1616"/>
                              <a:gd name="T62" fmla="*/ 2147483647 w 1176"/>
                              <a:gd name="T63" fmla="*/ 2147483647 h 1616"/>
                              <a:gd name="T64" fmla="*/ 2147483647 w 1176"/>
                              <a:gd name="T65" fmla="*/ 2147483647 h 1616"/>
                              <a:gd name="T66" fmla="*/ 2147483647 w 1176"/>
                              <a:gd name="T67" fmla="*/ 2147483647 h 1616"/>
                              <a:gd name="T68" fmla="*/ 0 w 1176"/>
                              <a:gd name="T69" fmla="*/ 2147483647 h 1616"/>
                              <a:gd name="T70" fmla="*/ 2147483647 w 1176"/>
                              <a:gd name="T71" fmla="*/ 2147483647 h 1616"/>
                              <a:gd name="T72" fmla="*/ 2147483647 w 1176"/>
                              <a:gd name="T73" fmla="*/ 2147483647 h 1616"/>
                              <a:gd name="T74" fmla="*/ 2147483647 w 1176"/>
                              <a:gd name="T75" fmla="*/ 2147483647 h 1616"/>
                              <a:gd name="T76" fmla="*/ 2147483647 w 1176"/>
                              <a:gd name="T77" fmla="*/ 2147483647 h 1616"/>
                              <a:gd name="T78" fmla="*/ 2147483647 w 1176"/>
                              <a:gd name="T79" fmla="*/ 2147483647 h 1616"/>
                              <a:gd name="T80" fmla="*/ 2147483647 w 1176"/>
                              <a:gd name="T81" fmla="*/ 2147483647 h 1616"/>
                              <a:gd name="T82" fmla="*/ 2147483647 w 1176"/>
                              <a:gd name="T83" fmla="*/ 2147483647 h 1616"/>
                              <a:gd name="T84" fmla="*/ 2147483647 w 1176"/>
                              <a:gd name="T85" fmla="*/ 2147483647 h 1616"/>
                              <a:gd name="T86" fmla="*/ 2147483647 w 1176"/>
                              <a:gd name="T87" fmla="*/ 2147483647 h 1616"/>
                              <a:gd name="T88" fmla="*/ 2147483647 w 1176"/>
                              <a:gd name="T89" fmla="*/ 2147483647 h 1616"/>
                              <a:gd name="T90" fmla="*/ 2147483647 w 1176"/>
                              <a:gd name="T91" fmla="*/ 2147483647 h 1616"/>
                              <a:gd name="T92" fmla="*/ 2147483647 w 1176"/>
                              <a:gd name="T93" fmla="*/ 2147483647 h 1616"/>
                              <a:gd name="T94" fmla="*/ 2147483647 w 1176"/>
                              <a:gd name="T95" fmla="*/ 2147483647 h 1616"/>
                              <a:gd name="T96" fmla="*/ 2147483647 w 1176"/>
                              <a:gd name="T97" fmla="*/ 2147483647 h 1616"/>
                              <a:gd name="T98" fmla="*/ 2147483647 w 1176"/>
                              <a:gd name="T99" fmla="*/ 2147483647 h 1616"/>
                              <a:gd name="T100" fmla="*/ 2147483647 w 1176"/>
                              <a:gd name="T101" fmla="*/ 2147483647 h 1616"/>
                              <a:gd name="T102" fmla="*/ 2147483647 w 1176"/>
                              <a:gd name="T103" fmla="*/ 2147483647 h 1616"/>
                              <a:gd name="T104" fmla="*/ 2147483647 w 1176"/>
                              <a:gd name="T105" fmla="*/ 2147483647 h 1616"/>
                              <a:gd name="T106" fmla="*/ 2147483647 w 1176"/>
                              <a:gd name="T107" fmla="*/ 2147483647 h 1616"/>
                              <a:gd name="T108" fmla="*/ 2147483647 w 1176"/>
                              <a:gd name="T109" fmla="*/ 2147483647 h 1616"/>
                              <a:gd name="T110" fmla="*/ 2147483647 w 1176"/>
                              <a:gd name="T111" fmla="*/ 2147483647 h 1616"/>
                              <a:gd name="T112" fmla="*/ 2147483647 w 1176"/>
                              <a:gd name="T113" fmla="*/ 2147483647 h 161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176"/>
                              <a:gd name="T172" fmla="*/ 0 h 1616"/>
                              <a:gd name="T173" fmla="*/ 1176 w 1176"/>
                              <a:gd name="T174" fmla="*/ 1616 h 161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176" h="1616">
                                <a:moveTo>
                                  <a:pt x="664" y="464"/>
                                </a:moveTo>
                                <a:lnTo>
                                  <a:pt x="608" y="320"/>
                                </a:lnTo>
                                <a:lnTo>
                                  <a:pt x="664" y="256"/>
                                </a:lnTo>
                                <a:lnTo>
                                  <a:pt x="744" y="264"/>
                                </a:lnTo>
                                <a:lnTo>
                                  <a:pt x="792" y="168"/>
                                </a:lnTo>
                                <a:lnTo>
                                  <a:pt x="928" y="112"/>
                                </a:lnTo>
                                <a:lnTo>
                                  <a:pt x="952" y="32"/>
                                </a:lnTo>
                                <a:lnTo>
                                  <a:pt x="904" y="0"/>
                                </a:lnTo>
                                <a:lnTo>
                                  <a:pt x="856" y="64"/>
                                </a:lnTo>
                                <a:lnTo>
                                  <a:pt x="813" y="147"/>
                                </a:lnTo>
                                <a:lnTo>
                                  <a:pt x="768" y="160"/>
                                </a:lnTo>
                                <a:lnTo>
                                  <a:pt x="760" y="48"/>
                                </a:lnTo>
                                <a:lnTo>
                                  <a:pt x="632" y="48"/>
                                </a:lnTo>
                                <a:lnTo>
                                  <a:pt x="584" y="104"/>
                                </a:lnTo>
                                <a:lnTo>
                                  <a:pt x="584" y="184"/>
                                </a:lnTo>
                                <a:lnTo>
                                  <a:pt x="480" y="256"/>
                                </a:lnTo>
                                <a:lnTo>
                                  <a:pt x="560" y="280"/>
                                </a:lnTo>
                                <a:lnTo>
                                  <a:pt x="584" y="336"/>
                                </a:lnTo>
                                <a:lnTo>
                                  <a:pt x="544" y="424"/>
                                </a:lnTo>
                                <a:lnTo>
                                  <a:pt x="504" y="496"/>
                                </a:lnTo>
                                <a:lnTo>
                                  <a:pt x="432" y="432"/>
                                </a:lnTo>
                                <a:lnTo>
                                  <a:pt x="384" y="496"/>
                                </a:lnTo>
                                <a:lnTo>
                                  <a:pt x="280" y="432"/>
                                </a:lnTo>
                                <a:lnTo>
                                  <a:pt x="195" y="457"/>
                                </a:lnTo>
                                <a:lnTo>
                                  <a:pt x="152" y="552"/>
                                </a:lnTo>
                                <a:lnTo>
                                  <a:pt x="184" y="632"/>
                                </a:lnTo>
                                <a:lnTo>
                                  <a:pt x="120" y="680"/>
                                </a:lnTo>
                                <a:lnTo>
                                  <a:pt x="144" y="856"/>
                                </a:lnTo>
                                <a:lnTo>
                                  <a:pt x="192" y="896"/>
                                </a:lnTo>
                                <a:lnTo>
                                  <a:pt x="240" y="976"/>
                                </a:lnTo>
                                <a:lnTo>
                                  <a:pt x="216" y="1080"/>
                                </a:lnTo>
                                <a:lnTo>
                                  <a:pt x="216" y="1168"/>
                                </a:lnTo>
                                <a:lnTo>
                                  <a:pt x="88" y="1200"/>
                                </a:lnTo>
                                <a:lnTo>
                                  <a:pt x="40" y="1288"/>
                                </a:lnTo>
                                <a:lnTo>
                                  <a:pt x="0" y="1448"/>
                                </a:lnTo>
                                <a:lnTo>
                                  <a:pt x="40" y="1552"/>
                                </a:lnTo>
                                <a:lnTo>
                                  <a:pt x="120" y="1528"/>
                                </a:lnTo>
                                <a:lnTo>
                                  <a:pt x="160" y="1616"/>
                                </a:lnTo>
                                <a:lnTo>
                                  <a:pt x="288" y="1616"/>
                                </a:lnTo>
                                <a:lnTo>
                                  <a:pt x="424" y="1552"/>
                                </a:lnTo>
                                <a:lnTo>
                                  <a:pt x="520" y="1456"/>
                                </a:lnTo>
                                <a:lnTo>
                                  <a:pt x="624" y="1448"/>
                                </a:lnTo>
                                <a:lnTo>
                                  <a:pt x="728" y="1376"/>
                                </a:lnTo>
                                <a:lnTo>
                                  <a:pt x="1006" y="1327"/>
                                </a:lnTo>
                                <a:lnTo>
                                  <a:pt x="1048" y="1224"/>
                                </a:lnTo>
                                <a:lnTo>
                                  <a:pt x="1112" y="1112"/>
                                </a:lnTo>
                                <a:lnTo>
                                  <a:pt x="1160" y="1000"/>
                                </a:lnTo>
                                <a:lnTo>
                                  <a:pt x="1144" y="888"/>
                                </a:lnTo>
                                <a:lnTo>
                                  <a:pt x="1176" y="768"/>
                                </a:lnTo>
                                <a:lnTo>
                                  <a:pt x="1136" y="664"/>
                                </a:lnTo>
                                <a:lnTo>
                                  <a:pt x="1088" y="568"/>
                                </a:lnTo>
                                <a:lnTo>
                                  <a:pt x="1024" y="528"/>
                                </a:lnTo>
                                <a:lnTo>
                                  <a:pt x="984" y="456"/>
                                </a:lnTo>
                                <a:lnTo>
                                  <a:pt x="912" y="440"/>
                                </a:lnTo>
                                <a:lnTo>
                                  <a:pt x="848" y="496"/>
                                </a:lnTo>
                                <a:lnTo>
                                  <a:pt x="776" y="528"/>
                                </a:lnTo>
                                <a:lnTo>
                                  <a:pt x="664" y="4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7" name="Freeform 131"/>
                        <wps:cNvSpPr>
                          <a:spLocks/>
                        </wps:cNvSpPr>
                        <wps:spPr bwMode="auto">
                          <a:xfrm>
                            <a:off x="2849588" y="1761139"/>
                            <a:ext cx="49829" cy="40486"/>
                          </a:xfrm>
                          <a:custGeom>
                            <a:avLst/>
                            <a:gdLst>
                              <a:gd name="T0" fmla="*/ 2147483647 w 161"/>
                              <a:gd name="T1" fmla="*/ 0 h 130"/>
                              <a:gd name="T2" fmla="*/ 2147483647 w 161"/>
                              <a:gd name="T3" fmla="*/ 2147483647 h 130"/>
                              <a:gd name="T4" fmla="*/ 2147483647 w 161"/>
                              <a:gd name="T5" fmla="*/ 2147483647 h 130"/>
                              <a:gd name="T6" fmla="*/ 2147483647 w 161"/>
                              <a:gd name="T7" fmla="*/ 2147483647 h 130"/>
                              <a:gd name="T8" fmla="*/ 2147483647 w 161"/>
                              <a:gd name="T9" fmla="*/ 2147483647 h 130"/>
                              <a:gd name="T10" fmla="*/ 2147483647 w 161"/>
                              <a:gd name="T11" fmla="*/ 2147483647 h 130"/>
                              <a:gd name="T12" fmla="*/ 2147483647 w 161"/>
                              <a:gd name="T13" fmla="*/ 2147483647 h 130"/>
                              <a:gd name="T14" fmla="*/ 0 w 161"/>
                              <a:gd name="T15" fmla="*/ 2147483647 h 130"/>
                              <a:gd name="T16" fmla="*/ 2147483647 w 161"/>
                              <a:gd name="T17" fmla="*/ 2147483647 h 130"/>
                              <a:gd name="T18" fmla="*/ 2147483647 w 161"/>
                              <a:gd name="T19" fmla="*/ 2147483647 h 130"/>
                              <a:gd name="T20" fmla="*/ 2147483647 w 161"/>
                              <a:gd name="T21" fmla="*/ 2147483647 h 130"/>
                              <a:gd name="T22" fmla="*/ 2147483647 w 161"/>
                              <a:gd name="T23" fmla="*/ 2147483647 h 130"/>
                              <a:gd name="T24" fmla="*/ 2147483647 w 161"/>
                              <a:gd name="T25" fmla="*/ 2147483647 h 130"/>
                              <a:gd name="T26" fmla="*/ 2147483647 w 161"/>
                              <a:gd name="T27" fmla="*/ 2147483647 h 130"/>
                              <a:gd name="T28" fmla="*/ 2147483647 w 161"/>
                              <a:gd name="T29" fmla="*/ 2147483647 h 130"/>
                              <a:gd name="T30" fmla="*/ 2147483647 w 161"/>
                              <a:gd name="T31" fmla="*/ 2147483647 h 130"/>
                              <a:gd name="T32" fmla="*/ 2147483647 w 161"/>
                              <a:gd name="T33" fmla="*/ 2147483647 h 130"/>
                              <a:gd name="T34" fmla="*/ 2147483647 w 161"/>
                              <a:gd name="T35" fmla="*/ 2147483647 h 130"/>
                              <a:gd name="T36" fmla="*/ 2147483647 w 161"/>
                              <a:gd name="T37" fmla="*/ 2147483647 h 130"/>
                              <a:gd name="T38" fmla="*/ 2147483647 w 161"/>
                              <a:gd name="T39" fmla="*/ 2147483647 h 130"/>
                              <a:gd name="T40" fmla="*/ 2147483647 w 161"/>
                              <a:gd name="T41" fmla="*/ 2147483647 h 130"/>
                              <a:gd name="T42" fmla="*/ 2147483647 w 161"/>
                              <a:gd name="T43" fmla="*/ 2147483647 h 130"/>
                              <a:gd name="T44" fmla="*/ 2147483647 w 161"/>
                              <a:gd name="T45" fmla="*/ 2147483647 h 130"/>
                              <a:gd name="T46" fmla="*/ 2147483647 w 161"/>
                              <a:gd name="T47" fmla="*/ 2147483647 h 130"/>
                              <a:gd name="T48" fmla="*/ 2147483647 w 161"/>
                              <a:gd name="T49" fmla="*/ 2147483647 h 130"/>
                              <a:gd name="T50" fmla="*/ 2147483647 w 161"/>
                              <a:gd name="T51" fmla="*/ 0 h 130"/>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
                              <a:gd name="T79" fmla="*/ 0 h 130"/>
                              <a:gd name="T80" fmla="*/ 161 w 161"/>
                              <a:gd name="T81" fmla="*/ 130 h 130"/>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 h="130">
                                <a:moveTo>
                                  <a:pt x="138" y="0"/>
                                </a:moveTo>
                                <a:lnTo>
                                  <a:pt x="124" y="9"/>
                                </a:lnTo>
                                <a:lnTo>
                                  <a:pt x="106" y="8"/>
                                </a:lnTo>
                                <a:lnTo>
                                  <a:pt x="77" y="14"/>
                                </a:lnTo>
                                <a:lnTo>
                                  <a:pt x="45" y="26"/>
                                </a:lnTo>
                                <a:lnTo>
                                  <a:pt x="32" y="48"/>
                                </a:lnTo>
                                <a:lnTo>
                                  <a:pt x="13" y="45"/>
                                </a:lnTo>
                                <a:lnTo>
                                  <a:pt x="0" y="58"/>
                                </a:lnTo>
                                <a:lnTo>
                                  <a:pt x="9" y="96"/>
                                </a:lnTo>
                                <a:lnTo>
                                  <a:pt x="32" y="114"/>
                                </a:lnTo>
                                <a:lnTo>
                                  <a:pt x="53" y="111"/>
                                </a:lnTo>
                                <a:lnTo>
                                  <a:pt x="69" y="97"/>
                                </a:lnTo>
                                <a:lnTo>
                                  <a:pt x="84" y="101"/>
                                </a:lnTo>
                                <a:lnTo>
                                  <a:pt x="91" y="118"/>
                                </a:lnTo>
                                <a:lnTo>
                                  <a:pt x="105" y="130"/>
                                </a:lnTo>
                                <a:lnTo>
                                  <a:pt x="117" y="124"/>
                                </a:lnTo>
                                <a:lnTo>
                                  <a:pt x="128" y="123"/>
                                </a:lnTo>
                                <a:lnTo>
                                  <a:pt x="142" y="116"/>
                                </a:lnTo>
                                <a:lnTo>
                                  <a:pt x="158" y="103"/>
                                </a:lnTo>
                                <a:lnTo>
                                  <a:pt x="161" y="93"/>
                                </a:lnTo>
                                <a:lnTo>
                                  <a:pt x="160" y="79"/>
                                </a:lnTo>
                                <a:lnTo>
                                  <a:pt x="149" y="68"/>
                                </a:lnTo>
                                <a:lnTo>
                                  <a:pt x="154" y="58"/>
                                </a:lnTo>
                                <a:lnTo>
                                  <a:pt x="157" y="40"/>
                                </a:lnTo>
                                <a:lnTo>
                                  <a:pt x="146" y="23"/>
                                </a:lnTo>
                                <a:lnTo>
                                  <a:pt x="138"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8" name="Freeform 132"/>
                        <wps:cNvSpPr>
                          <a:spLocks/>
                        </wps:cNvSpPr>
                        <wps:spPr bwMode="auto">
                          <a:xfrm>
                            <a:off x="3385249" y="1851453"/>
                            <a:ext cx="314545" cy="216444"/>
                          </a:xfrm>
                          <a:custGeom>
                            <a:avLst/>
                            <a:gdLst>
                              <a:gd name="T0" fmla="*/ 35 w 1879600"/>
                              <a:gd name="T1" fmla="*/ 11 h 1290637"/>
                              <a:gd name="T2" fmla="*/ 25 w 1879600"/>
                              <a:gd name="T3" fmla="*/ 31 h 1290637"/>
                              <a:gd name="T4" fmla="*/ 16 w 1879600"/>
                              <a:gd name="T5" fmla="*/ 53 h 1290637"/>
                              <a:gd name="T6" fmla="*/ 6 w 1879600"/>
                              <a:gd name="T7" fmla="*/ 76 h 1290637"/>
                              <a:gd name="T8" fmla="*/ 5 w 1879600"/>
                              <a:gd name="T9" fmla="*/ 99 h 1290637"/>
                              <a:gd name="T10" fmla="*/ 32 w 1879600"/>
                              <a:gd name="T11" fmla="*/ 107 h 1290637"/>
                              <a:gd name="T12" fmla="*/ 59 w 1879600"/>
                              <a:gd name="T13" fmla="*/ 99 h 1290637"/>
                              <a:gd name="T14" fmla="*/ 84 w 1879600"/>
                              <a:gd name="T15" fmla="*/ 95 h 1290637"/>
                              <a:gd name="T16" fmla="*/ 108 w 1879600"/>
                              <a:gd name="T17" fmla="*/ 105 h 1290637"/>
                              <a:gd name="T18" fmla="*/ 122 w 1879600"/>
                              <a:gd name="T19" fmla="*/ 132 h 1290637"/>
                              <a:gd name="T20" fmla="*/ 115 w 1879600"/>
                              <a:gd name="T21" fmla="*/ 143 h 1290637"/>
                              <a:gd name="T22" fmla="*/ 102 w 1879600"/>
                              <a:gd name="T23" fmla="*/ 152 h 1290637"/>
                              <a:gd name="T24" fmla="*/ 95 w 1879600"/>
                              <a:gd name="T25" fmla="*/ 163 h 1290637"/>
                              <a:gd name="T26" fmla="*/ 114 w 1879600"/>
                              <a:gd name="T27" fmla="*/ 166 h 1290637"/>
                              <a:gd name="T28" fmla="*/ 128 w 1879600"/>
                              <a:gd name="T29" fmla="*/ 148 h 1290637"/>
                              <a:gd name="T30" fmla="*/ 143 w 1879600"/>
                              <a:gd name="T31" fmla="*/ 136 h 1290637"/>
                              <a:gd name="T32" fmla="*/ 153 w 1879600"/>
                              <a:gd name="T33" fmla="*/ 143 h 1290637"/>
                              <a:gd name="T34" fmla="*/ 170 w 1879600"/>
                              <a:gd name="T35" fmla="*/ 145 h 1290637"/>
                              <a:gd name="T36" fmla="*/ 173 w 1879600"/>
                              <a:gd name="T37" fmla="*/ 156 h 1290637"/>
                              <a:gd name="T38" fmla="*/ 167 w 1879600"/>
                              <a:gd name="T39" fmla="*/ 165 h 1290637"/>
                              <a:gd name="T40" fmla="*/ 175 w 1879600"/>
                              <a:gd name="T41" fmla="*/ 176 h 1290637"/>
                              <a:gd name="T42" fmla="*/ 185 w 1879600"/>
                              <a:gd name="T43" fmla="*/ 186 h 1290637"/>
                              <a:gd name="T44" fmla="*/ 207 w 1879600"/>
                              <a:gd name="T45" fmla="*/ 174 h 1290637"/>
                              <a:gd name="T46" fmla="*/ 218 w 1879600"/>
                              <a:gd name="T47" fmla="*/ 167 h 1290637"/>
                              <a:gd name="T48" fmla="*/ 209 w 1879600"/>
                              <a:gd name="T49" fmla="*/ 166 h 1290637"/>
                              <a:gd name="T50" fmla="*/ 196 w 1879600"/>
                              <a:gd name="T51" fmla="*/ 161 h 1290637"/>
                              <a:gd name="T52" fmla="*/ 195 w 1879600"/>
                              <a:gd name="T53" fmla="*/ 145 h 1290637"/>
                              <a:gd name="T54" fmla="*/ 214 w 1879600"/>
                              <a:gd name="T55" fmla="*/ 138 h 1290637"/>
                              <a:gd name="T56" fmla="*/ 234 w 1879600"/>
                              <a:gd name="T57" fmla="*/ 129 h 1290637"/>
                              <a:gd name="T58" fmla="*/ 249 w 1879600"/>
                              <a:gd name="T59" fmla="*/ 118 h 1290637"/>
                              <a:gd name="T60" fmla="*/ 269 w 1879600"/>
                              <a:gd name="T61" fmla="*/ 91 h 1290637"/>
                              <a:gd name="T62" fmla="*/ 265 w 1879600"/>
                              <a:gd name="T63" fmla="*/ 65 h 1290637"/>
                              <a:gd name="T64" fmla="*/ 243 w 1879600"/>
                              <a:gd name="T65" fmla="*/ 63 h 1290637"/>
                              <a:gd name="T66" fmla="*/ 215 w 1879600"/>
                              <a:gd name="T67" fmla="*/ 48 h 1290637"/>
                              <a:gd name="T68" fmla="*/ 196 w 1879600"/>
                              <a:gd name="T69" fmla="*/ 31 h 1290637"/>
                              <a:gd name="T70" fmla="*/ 179 w 1879600"/>
                              <a:gd name="T71" fmla="*/ 1 h 1290637"/>
                              <a:gd name="T72" fmla="*/ 148 w 1879600"/>
                              <a:gd name="T73" fmla="*/ 7 h 1290637"/>
                              <a:gd name="T74" fmla="*/ 134 w 1879600"/>
                              <a:gd name="T75" fmla="*/ 11 h 1290637"/>
                              <a:gd name="T76" fmla="*/ 130 w 1879600"/>
                              <a:gd name="T77" fmla="*/ 21 h 1290637"/>
                              <a:gd name="T78" fmla="*/ 113 w 1879600"/>
                              <a:gd name="T79" fmla="*/ 19 h 1290637"/>
                              <a:gd name="T80" fmla="*/ 103 w 1879600"/>
                              <a:gd name="T81" fmla="*/ 16 h 1290637"/>
                              <a:gd name="T82" fmla="*/ 88 w 1879600"/>
                              <a:gd name="T83" fmla="*/ 12 h 1290637"/>
                              <a:gd name="T84" fmla="*/ 66 w 1879600"/>
                              <a:gd name="T85" fmla="*/ 8 h 129063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879600"/>
                              <a:gd name="T130" fmla="*/ 0 h 1290637"/>
                              <a:gd name="T131" fmla="*/ 1879600 w 1879600"/>
                              <a:gd name="T132" fmla="*/ 1290637 h 129063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879600" h="1290637">
                                <a:moveTo>
                                  <a:pt x="331788" y="61912"/>
                                </a:moveTo>
                                <a:lnTo>
                                  <a:pt x="277813" y="77787"/>
                                </a:lnTo>
                                <a:lnTo>
                                  <a:pt x="239713" y="77787"/>
                                </a:lnTo>
                                <a:lnTo>
                                  <a:pt x="207963" y="92075"/>
                                </a:lnTo>
                                <a:lnTo>
                                  <a:pt x="182563" y="133350"/>
                                </a:lnTo>
                                <a:lnTo>
                                  <a:pt x="174625" y="209550"/>
                                </a:lnTo>
                                <a:lnTo>
                                  <a:pt x="201613" y="290512"/>
                                </a:lnTo>
                                <a:lnTo>
                                  <a:pt x="165100" y="328612"/>
                                </a:lnTo>
                                <a:lnTo>
                                  <a:pt x="111125" y="363537"/>
                                </a:lnTo>
                                <a:lnTo>
                                  <a:pt x="61913" y="392112"/>
                                </a:lnTo>
                                <a:lnTo>
                                  <a:pt x="57150" y="444500"/>
                                </a:lnTo>
                                <a:lnTo>
                                  <a:pt x="39688" y="522287"/>
                                </a:lnTo>
                                <a:lnTo>
                                  <a:pt x="0" y="555625"/>
                                </a:lnTo>
                                <a:lnTo>
                                  <a:pt x="25400" y="649287"/>
                                </a:lnTo>
                                <a:lnTo>
                                  <a:pt x="36451" y="676525"/>
                                </a:lnTo>
                                <a:lnTo>
                                  <a:pt x="69850" y="725487"/>
                                </a:lnTo>
                                <a:lnTo>
                                  <a:pt x="136525" y="733425"/>
                                </a:lnTo>
                                <a:lnTo>
                                  <a:pt x="220663" y="728662"/>
                                </a:lnTo>
                                <a:lnTo>
                                  <a:pt x="288925" y="738187"/>
                                </a:lnTo>
                                <a:lnTo>
                                  <a:pt x="360363" y="725487"/>
                                </a:lnTo>
                                <a:lnTo>
                                  <a:pt x="407988" y="679450"/>
                                </a:lnTo>
                                <a:lnTo>
                                  <a:pt x="477838" y="668337"/>
                                </a:lnTo>
                                <a:lnTo>
                                  <a:pt x="517525" y="639762"/>
                                </a:lnTo>
                                <a:lnTo>
                                  <a:pt x="584200" y="647700"/>
                                </a:lnTo>
                                <a:lnTo>
                                  <a:pt x="646113" y="657225"/>
                                </a:lnTo>
                                <a:lnTo>
                                  <a:pt x="715963" y="688975"/>
                                </a:lnTo>
                                <a:lnTo>
                                  <a:pt x="749300" y="719137"/>
                                </a:lnTo>
                                <a:lnTo>
                                  <a:pt x="765175" y="801687"/>
                                </a:lnTo>
                                <a:lnTo>
                                  <a:pt x="806450" y="847725"/>
                                </a:lnTo>
                                <a:lnTo>
                                  <a:pt x="846138" y="904875"/>
                                </a:lnTo>
                                <a:lnTo>
                                  <a:pt x="841375" y="963612"/>
                                </a:lnTo>
                                <a:lnTo>
                                  <a:pt x="820738" y="981075"/>
                                </a:lnTo>
                                <a:lnTo>
                                  <a:pt x="796925" y="981075"/>
                                </a:lnTo>
                                <a:lnTo>
                                  <a:pt x="758825" y="957262"/>
                                </a:lnTo>
                                <a:lnTo>
                                  <a:pt x="720725" y="963612"/>
                                </a:lnTo>
                                <a:lnTo>
                                  <a:pt x="701675" y="1042987"/>
                                </a:lnTo>
                                <a:lnTo>
                                  <a:pt x="684213" y="1073150"/>
                                </a:lnTo>
                                <a:lnTo>
                                  <a:pt x="665163" y="1092200"/>
                                </a:lnTo>
                                <a:lnTo>
                                  <a:pt x="657225" y="1116012"/>
                                </a:lnTo>
                                <a:lnTo>
                                  <a:pt x="696913" y="1135062"/>
                                </a:lnTo>
                                <a:lnTo>
                                  <a:pt x="741363" y="1138237"/>
                                </a:lnTo>
                                <a:lnTo>
                                  <a:pt x="792163" y="1138237"/>
                                </a:lnTo>
                                <a:lnTo>
                                  <a:pt x="820738" y="1077912"/>
                                </a:lnTo>
                                <a:lnTo>
                                  <a:pt x="849313" y="1054100"/>
                                </a:lnTo>
                                <a:lnTo>
                                  <a:pt x="889000" y="1016000"/>
                                </a:lnTo>
                                <a:lnTo>
                                  <a:pt x="915988" y="981075"/>
                                </a:lnTo>
                                <a:lnTo>
                                  <a:pt x="963613" y="949325"/>
                                </a:lnTo>
                                <a:lnTo>
                                  <a:pt x="987425" y="933450"/>
                                </a:lnTo>
                                <a:lnTo>
                                  <a:pt x="1016000" y="903287"/>
                                </a:lnTo>
                                <a:lnTo>
                                  <a:pt x="1046163" y="923925"/>
                                </a:lnTo>
                                <a:lnTo>
                                  <a:pt x="1057275" y="977900"/>
                                </a:lnTo>
                                <a:lnTo>
                                  <a:pt x="1082675" y="1004887"/>
                                </a:lnTo>
                                <a:lnTo>
                                  <a:pt x="1120775" y="996950"/>
                                </a:lnTo>
                                <a:lnTo>
                                  <a:pt x="1174750" y="992187"/>
                                </a:lnTo>
                                <a:lnTo>
                                  <a:pt x="1217613" y="1009650"/>
                                </a:lnTo>
                                <a:lnTo>
                                  <a:pt x="1238250" y="1047750"/>
                                </a:lnTo>
                                <a:lnTo>
                                  <a:pt x="1198563" y="1066800"/>
                                </a:lnTo>
                                <a:lnTo>
                                  <a:pt x="1165225" y="1082675"/>
                                </a:lnTo>
                                <a:lnTo>
                                  <a:pt x="1147763" y="1100137"/>
                                </a:lnTo>
                                <a:lnTo>
                                  <a:pt x="1152525" y="1131887"/>
                                </a:lnTo>
                                <a:lnTo>
                                  <a:pt x="1187450" y="1146175"/>
                                </a:lnTo>
                                <a:lnTo>
                                  <a:pt x="1222375" y="1163637"/>
                                </a:lnTo>
                                <a:lnTo>
                                  <a:pt x="1211263" y="1206500"/>
                                </a:lnTo>
                                <a:lnTo>
                                  <a:pt x="1222375" y="1258887"/>
                                </a:lnTo>
                                <a:lnTo>
                                  <a:pt x="1236663" y="1290637"/>
                                </a:lnTo>
                                <a:lnTo>
                                  <a:pt x="1281113" y="1270000"/>
                                </a:lnTo>
                                <a:lnTo>
                                  <a:pt x="1311275" y="1235075"/>
                                </a:lnTo>
                                <a:lnTo>
                                  <a:pt x="1381125" y="1203325"/>
                                </a:lnTo>
                                <a:lnTo>
                                  <a:pt x="1430338" y="1190625"/>
                                </a:lnTo>
                                <a:lnTo>
                                  <a:pt x="1473200" y="1185862"/>
                                </a:lnTo>
                                <a:lnTo>
                                  <a:pt x="1512888" y="1181100"/>
                                </a:lnTo>
                                <a:lnTo>
                                  <a:pt x="1511300" y="1144587"/>
                                </a:lnTo>
                                <a:lnTo>
                                  <a:pt x="1508125" y="1104900"/>
                                </a:lnTo>
                                <a:lnTo>
                                  <a:pt x="1477963" y="1100137"/>
                                </a:lnTo>
                                <a:lnTo>
                                  <a:pt x="1446213" y="1133475"/>
                                </a:lnTo>
                                <a:lnTo>
                                  <a:pt x="1411288" y="1143000"/>
                                </a:lnTo>
                                <a:lnTo>
                                  <a:pt x="1387475" y="1143000"/>
                                </a:lnTo>
                                <a:lnTo>
                                  <a:pt x="1355725" y="1101725"/>
                                </a:lnTo>
                                <a:lnTo>
                                  <a:pt x="1328738" y="1077912"/>
                                </a:lnTo>
                                <a:lnTo>
                                  <a:pt x="1333500" y="1041400"/>
                                </a:lnTo>
                                <a:lnTo>
                                  <a:pt x="1346200" y="995362"/>
                                </a:lnTo>
                                <a:lnTo>
                                  <a:pt x="1395413" y="965200"/>
                                </a:lnTo>
                                <a:lnTo>
                                  <a:pt x="1438275" y="952500"/>
                                </a:lnTo>
                                <a:lnTo>
                                  <a:pt x="1482725" y="947737"/>
                                </a:lnTo>
                                <a:lnTo>
                                  <a:pt x="1533525" y="911225"/>
                                </a:lnTo>
                                <a:lnTo>
                                  <a:pt x="1585913" y="915987"/>
                                </a:lnTo>
                                <a:lnTo>
                                  <a:pt x="1616075" y="882650"/>
                                </a:lnTo>
                                <a:lnTo>
                                  <a:pt x="1671638" y="874712"/>
                                </a:lnTo>
                                <a:lnTo>
                                  <a:pt x="1706563" y="842962"/>
                                </a:lnTo>
                                <a:lnTo>
                                  <a:pt x="1722438" y="806450"/>
                                </a:lnTo>
                                <a:lnTo>
                                  <a:pt x="1849438" y="752475"/>
                                </a:lnTo>
                                <a:lnTo>
                                  <a:pt x="1879600" y="685800"/>
                                </a:lnTo>
                                <a:lnTo>
                                  <a:pt x="1860550" y="623887"/>
                                </a:lnTo>
                                <a:lnTo>
                                  <a:pt x="1865313" y="530225"/>
                                </a:lnTo>
                                <a:lnTo>
                                  <a:pt x="1879600" y="471487"/>
                                </a:lnTo>
                                <a:lnTo>
                                  <a:pt x="1836738" y="444500"/>
                                </a:lnTo>
                                <a:lnTo>
                                  <a:pt x="1797050" y="454025"/>
                                </a:lnTo>
                                <a:lnTo>
                                  <a:pt x="1728788" y="423862"/>
                                </a:lnTo>
                                <a:lnTo>
                                  <a:pt x="1679575" y="428625"/>
                                </a:lnTo>
                                <a:lnTo>
                                  <a:pt x="1614488" y="342900"/>
                                </a:lnTo>
                                <a:lnTo>
                                  <a:pt x="1544638" y="330200"/>
                                </a:lnTo>
                                <a:lnTo>
                                  <a:pt x="1487488" y="330200"/>
                                </a:lnTo>
                                <a:lnTo>
                                  <a:pt x="1439863" y="268287"/>
                                </a:lnTo>
                                <a:lnTo>
                                  <a:pt x="1403350" y="239712"/>
                                </a:lnTo>
                                <a:lnTo>
                                  <a:pt x="1354138" y="209550"/>
                                </a:lnTo>
                                <a:lnTo>
                                  <a:pt x="1265238" y="166687"/>
                                </a:lnTo>
                                <a:lnTo>
                                  <a:pt x="1282700" y="90487"/>
                                </a:lnTo>
                                <a:lnTo>
                                  <a:pt x="1239838" y="9525"/>
                                </a:lnTo>
                                <a:lnTo>
                                  <a:pt x="1184275" y="0"/>
                                </a:lnTo>
                                <a:lnTo>
                                  <a:pt x="1116013" y="47625"/>
                                </a:lnTo>
                                <a:lnTo>
                                  <a:pt x="1020763" y="47625"/>
                                </a:lnTo>
                                <a:lnTo>
                                  <a:pt x="996950" y="14287"/>
                                </a:lnTo>
                                <a:lnTo>
                                  <a:pt x="947738" y="42862"/>
                                </a:lnTo>
                                <a:lnTo>
                                  <a:pt x="923925" y="73025"/>
                                </a:lnTo>
                                <a:lnTo>
                                  <a:pt x="920750" y="109537"/>
                                </a:lnTo>
                                <a:lnTo>
                                  <a:pt x="927100" y="142875"/>
                                </a:lnTo>
                                <a:lnTo>
                                  <a:pt x="896938" y="146050"/>
                                </a:lnTo>
                                <a:lnTo>
                                  <a:pt x="863600" y="111125"/>
                                </a:lnTo>
                                <a:lnTo>
                                  <a:pt x="814388" y="107950"/>
                                </a:lnTo>
                                <a:lnTo>
                                  <a:pt x="784225" y="131762"/>
                                </a:lnTo>
                                <a:lnTo>
                                  <a:pt x="763588" y="85725"/>
                                </a:lnTo>
                                <a:lnTo>
                                  <a:pt x="735013" y="92075"/>
                                </a:lnTo>
                                <a:lnTo>
                                  <a:pt x="712788" y="112712"/>
                                </a:lnTo>
                                <a:lnTo>
                                  <a:pt x="692150" y="82550"/>
                                </a:lnTo>
                                <a:lnTo>
                                  <a:pt x="655638" y="82550"/>
                                </a:lnTo>
                                <a:lnTo>
                                  <a:pt x="609600" y="85725"/>
                                </a:lnTo>
                                <a:lnTo>
                                  <a:pt x="558800" y="57150"/>
                                </a:lnTo>
                                <a:lnTo>
                                  <a:pt x="511175" y="82550"/>
                                </a:lnTo>
                                <a:lnTo>
                                  <a:pt x="458788" y="53975"/>
                                </a:lnTo>
                                <a:lnTo>
                                  <a:pt x="392113" y="53975"/>
                                </a:lnTo>
                                <a:lnTo>
                                  <a:pt x="331788" y="6191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9" name="Freeform 133"/>
                        <wps:cNvSpPr>
                          <a:spLocks/>
                        </wps:cNvSpPr>
                        <wps:spPr bwMode="auto">
                          <a:xfrm>
                            <a:off x="3408605" y="1734667"/>
                            <a:ext cx="161944" cy="141701"/>
                          </a:xfrm>
                          <a:custGeom>
                            <a:avLst/>
                            <a:gdLst>
                              <a:gd name="T0" fmla="*/ 2147483647 w 610"/>
                              <a:gd name="T1" fmla="*/ 2147483647 h 532"/>
                              <a:gd name="T2" fmla="*/ 2147483647 w 610"/>
                              <a:gd name="T3" fmla="*/ 2147483647 h 532"/>
                              <a:gd name="T4" fmla="*/ 2147483647 w 610"/>
                              <a:gd name="T5" fmla="*/ 2147483647 h 532"/>
                              <a:gd name="T6" fmla="*/ 2147483647 w 610"/>
                              <a:gd name="T7" fmla="*/ 2147483647 h 532"/>
                              <a:gd name="T8" fmla="*/ 2147483647 w 610"/>
                              <a:gd name="T9" fmla="*/ 2147483647 h 532"/>
                              <a:gd name="T10" fmla="*/ 2147483647 w 610"/>
                              <a:gd name="T11" fmla="*/ 2147483647 h 532"/>
                              <a:gd name="T12" fmla="*/ 2147483647 w 610"/>
                              <a:gd name="T13" fmla="*/ 2147483647 h 532"/>
                              <a:gd name="T14" fmla="*/ 2147483647 w 610"/>
                              <a:gd name="T15" fmla="*/ 2147483647 h 532"/>
                              <a:gd name="T16" fmla="*/ 2147483647 w 610"/>
                              <a:gd name="T17" fmla="*/ 2147483647 h 532"/>
                              <a:gd name="T18" fmla="*/ 2147483647 w 610"/>
                              <a:gd name="T19" fmla="*/ 2147483647 h 532"/>
                              <a:gd name="T20" fmla="*/ 2147483647 w 610"/>
                              <a:gd name="T21" fmla="*/ 2147483647 h 532"/>
                              <a:gd name="T22" fmla="*/ 2147483647 w 610"/>
                              <a:gd name="T23" fmla="*/ 2147483647 h 532"/>
                              <a:gd name="T24" fmla="*/ 2147483647 w 610"/>
                              <a:gd name="T25" fmla="*/ 2147483647 h 532"/>
                              <a:gd name="T26" fmla="*/ 2147483647 w 610"/>
                              <a:gd name="T27" fmla="*/ 2147483647 h 532"/>
                              <a:gd name="T28" fmla="*/ 2147483647 w 610"/>
                              <a:gd name="T29" fmla="*/ 2147483647 h 532"/>
                              <a:gd name="T30" fmla="*/ 2147483647 w 610"/>
                              <a:gd name="T31" fmla="*/ 2147483647 h 532"/>
                              <a:gd name="T32" fmla="*/ 2147483647 w 610"/>
                              <a:gd name="T33" fmla="*/ 2147483647 h 532"/>
                              <a:gd name="T34" fmla="*/ 2147483647 w 610"/>
                              <a:gd name="T35" fmla="*/ 2147483647 h 532"/>
                              <a:gd name="T36" fmla="*/ 2147483647 w 610"/>
                              <a:gd name="T37" fmla="*/ 2147483647 h 532"/>
                              <a:gd name="T38" fmla="*/ 2147483647 w 610"/>
                              <a:gd name="T39" fmla="*/ 2147483647 h 532"/>
                              <a:gd name="T40" fmla="*/ 2147483647 w 610"/>
                              <a:gd name="T41" fmla="*/ 2147483647 h 532"/>
                              <a:gd name="T42" fmla="*/ 2147483647 w 610"/>
                              <a:gd name="T43" fmla="*/ 2147483647 h 532"/>
                              <a:gd name="T44" fmla="*/ 2147483647 w 610"/>
                              <a:gd name="T45" fmla="*/ 2147483647 h 532"/>
                              <a:gd name="T46" fmla="*/ 2147483647 w 610"/>
                              <a:gd name="T47" fmla="*/ 2147483647 h 532"/>
                              <a:gd name="T48" fmla="*/ 2147483647 w 610"/>
                              <a:gd name="T49" fmla="*/ 2147483647 h 532"/>
                              <a:gd name="T50" fmla="*/ 2147483647 w 610"/>
                              <a:gd name="T51" fmla="*/ 2147483647 h 532"/>
                              <a:gd name="T52" fmla="*/ 2147483647 w 610"/>
                              <a:gd name="T53" fmla="*/ 2147483647 h 532"/>
                              <a:gd name="T54" fmla="*/ 2147483647 w 610"/>
                              <a:gd name="T55" fmla="*/ 0 h 532"/>
                              <a:gd name="T56" fmla="*/ 2147483647 w 610"/>
                              <a:gd name="T57" fmla="*/ 2147483647 h 532"/>
                              <a:gd name="T58" fmla="*/ 2147483647 w 610"/>
                              <a:gd name="T59" fmla="*/ 2147483647 h 532"/>
                              <a:gd name="T60" fmla="*/ 2147483647 w 610"/>
                              <a:gd name="T61" fmla="*/ 2147483647 h 532"/>
                              <a:gd name="T62" fmla="*/ 2147483647 w 610"/>
                              <a:gd name="T63" fmla="*/ 2147483647 h 532"/>
                              <a:gd name="T64" fmla="*/ 2147483647 w 610"/>
                              <a:gd name="T65" fmla="*/ 2147483647 h 532"/>
                              <a:gd name="T66" fmla="*/ 2147483647 w 610"/>
                              <a:gd name="T67" fmla="*/ 2147483647 h 532"/>
                              <a:gd name="T68" fmla="*/ 2147483647 w 610"/>
                              <a:gd name="T69" fmla="*/ 2147483647 h 532"/>
                              <a:gd name="T70" fmla="*/ 2147483647 w 610"/>
                              <a:gd name="T71" fmla="*/ 2147483647 h 532"/>
                              <a:gd name="T72" fmla="*/ 2147483647 w 610"/>
                              <a:gd name="T73" fmla="*/ 2147483647 h 532"/>
                              <a:gd name="T74" fmla="*/ 2147483647 w 610"/>
                              <a:gd name="T75" fmla="*/ 2147483647 h 532"/>
                              <a:gd name="T76" fmla="*/ 2147483647 w 610"/>
                              <a:gd name="T77" fmla="*/ 2147483647 h 532"/>
                              <a:gd name="T78" fmla="*/ 2147483647 w 610"/>
                              <a:gd name="T79" fmla="*/ 2147483647 h 532"/>
                              <a:gd name="T80" fmla="*/ 2147483647 w 610"/>
                              <a:gd name="T81" fmla="*/ 2147483647 h 532"/>
                              <a:gd name="T82" fmla="*/ 2147483647 w 610"/>
                              <a:gd name="T83" fmla="*/ 2147483647 h 532"/>
                              <a:gd name="T84" fmla="*/ 2147483647 w 610"/>
                              <a:gd name="T85" fmla="*/ 2147483647 h 532"/>
                              <a:gd name="T86" fmla="*/ 2147483647 w 610"/>
                              <a:gd name="T87" fmla="*/ 2147483647 h 532"/>
                              <a:gd name="T88" fmla="*/ 2147483647 w 610"/>
                              <a:gd name="T89" fmla="*/ 2147483647 h 532"/>
                              <a:gd name="T90" fmla="*/ 2147483647 w 610"/>
                              <a:gd name="T91" fmla="*/ 2147483647 h 532"/>
                              <a:gd name="T92" fmla="*/ 2147483647 w 610"/>
                              <a:gd name="T93" fmla="*/ 2147483647 h 532"/>
                              <a:gd name="T94" fmla="*/ 2147483647 w 610"/>
                              <a:gd name="T95" fmla="*/ 2147483647 h 532"/>
                              <a:gd name="T96" fmla="*/ 0 w 610"/>
                              <a:gd name="T97" fmla="*/ 2147483647 h 532"/>
                              <a:gd name="T98" fmla="*/ 2147483647 w 610"/>
                              <a:gd name="T99" fmla="*/ 2147483647 h 532"/>
                              <a:gd name="T100" fmla="*/ 2147483647 w 610"/>
                              <a:gd name="T101" fmla="*/ 2147483647 h 532"/>
                              <a:gd name="T102" fmla="*/ 2147483647 w 610"/>
                              <a:gd name="T103" fmla="*/ 2147483647 h 532"/>
                              <a:gd name="T104" fmla="*/ 2147483647 w 610"/>
                              <a:gd name="T105" fmla="*/ 2147483647 h 532"/>
                              <a:gd name="T106" fmla="*/ 2147483647 w 610"/>
                              <a:gd name="T107" fmla="*/ 2147483647 h 532"/>
                              <a:gd name="T108" fmla="*/ 2147483647 w 610"/>
                              <a:gd name="T109" fmla="*/ 2147483647 h 532"/>
                              <a:gd name="T110" fmla="*/ 2147483647 w 610"/>
                              <a:gd name="T111" fmla="*/ 2147483647 h 532"/>
                              <a:gd name="T112" fmla="*/ 2147483647 w 610"/>
                              <a:gd name="T113" fmla="*/ 2147483647 h 532"/>
                              <a:gd name="T114" fmla="*/ 2147483647 w 610"/>
                              <a:gd name="T115" fmla="*/ 2147483647 h 532"/>
                              <a:gd name="T116" fmla="*/ 2147483647 w 610"/>
                              <a:gd name="T117" fmla="*/ 2147483647 h 532"/>
                              <a:gd name="T118" fmla="*/ 2147483647 w 610"/>
                              <a:gd name="T119" fmla="*/ 2147483647 h 532"/>
                              <a:gd name="T120" fmla="*/ 2147483647 w 610"/>
                              <a:gd name="T121" fmla="*/ 2147483647 h 53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610"/>
                              <a:gd name="T184" fmla="*/ 0 h 532"/>
                              <a:gd name="T185" fmla="*/ 610 w 610"/>
                              <a:gd name="T186" fmla="*/ 532 h 532"/>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610" h="532">
                                <a:moveTo>
                                  <a:pt x="346" y="492"/>
                                </a:moveTo>
                                <a:lnTo>
                                  <a:pt x="361" y="510"/>
                                </a:lnTo>
                                <a:lnTo>
                                  <a:pt x="373" y="501"/>
                                </a:lnTo>
                                <a:lnTo>
                                  <a:pt x="390" y="492"/>
                                </a:lnTo>
                                <a:lnTo>
                                  <a:pt x="405" y="525"/>
                                </a:lnTo>
                                <a:lnTo>
                                  <a:pt x="424" y="510"/>
                                </a:lnTo>
                                <a:lnTo>
                                  <a:pt x="453" y="508"/>
                                </a:lnTo>
                                <a:lnTo>
                                  <a:pt x="478" y="532"/>
                                </a:lnTo>
                                <a:lnTo>
                                  <a:pt x="499" y="531"/>
                                </a:lnTo>
                                <a:lnTo>
                                  <a:pt x="493" y="514"/>
                                </a:lnTo>
                                <a:lnTo>
                                  <a:pt x="495" y="489"/>
                                </a:lnTo>
                                <a:lnTo>
                                  <a:pt x="508" y="468"/>
                                </a:lnTo>
                                <a:lnTo>
                                  <a:pt x="537" y="451"/>
                                </a:lnTo>
                                <a:lnTo>
                                  <a:pt x="526" y="423"/>
                                </a:lnTo>
                                <a:lnTo>
                                  <a:pt x="517" y="382"/>
                                </a:lnTo>
                                <a:lnTo>
                                  <a:pt x="571" y="366"/>
                                </a:lnTo>
                                <a:lnTo>
                                  <a:pt x="610" y="348"/>
                                </a:lnTo>
                                <a:lnTo>
                                  <a:pt x="592" y="310"/>
                                </a:lnTo>
                                <a:lnTo>
                                  <a:pt x="558" y="292"/>
                                </a:lnTo>
                                <a:lnTo>
                                  <a:pt x="552" y="255"/>
                                </a:lnTo>
                                <a:lnTo>
                                  <a:pt x="529" y="223"/>
                                </a:lnTo>
                                <a:lnTo>
                                  <a:pt x="495" y="183"/>
                                </a:lnTo>
                                <a:lnTo>
                                  <a:pt x="480" y="148"/>
                                </a:lnTo>
                                <a:lnTo>
                                  <a:pt x="495" y="97"/>
                                </a:lnTo>
                                <a:lnTo>
                                  <a:pt x="474" y="66"/>
                                </a:lnTo>
                                <a:lnTo>
                                  <a:pt x="414" y="40"/>
                                </a:lnTo>
                                <a:lnTo>
                                  <a:pt x="349" y="27"/>
                                </a:lnTo>
                                <a:lnTo>
                                  <a:pt x="288" y="0"/>
                                </a:lnTo>
                                <a:lnTo>
                                  <a:pt x="255" y="27"/>
                                </a:lnTo>
                                <a:lnTo>
                                  <a:pt x="226" y="64"/>
                                </a:lnTo>
                                <a:lnTo>
                                  <a:pt x="222" y="101"/>
                                </a:lnTo>
                                <a:lnTo>
                                  <a:pt x="202" y="130"/>
                                </a:lnTo>
                                <a:lnTo>
                                  <a:pt x="187" y="150"/>
                                </a:lnTo>
                                <a:lnTo>
                                  <a:pt x="154" y="154"/>
                                </a:lnTo>
                                <a:lnTo>
                                  <a:pt x="151" y="181"/>
                                </a:lnTo>
                                <a:lnTo>
                                  <a:pt x="159" y="210"/>
                                </a:lnTo>
                                <a:lnTo>
                                  <a:pt x="142" y="229"/>
                                </a:lnTo>
                                <a:lnTo>
                                  <a:pt x="117" y="247"/>
                                </a:lnTo>
                                <a:lnTo>
                                  <a:pt x="90" y="256"/>
                                </a:lnTo>
                                <a:lnTo>
                                  <a:pt x="47" y="253"/>
                                </a:lnTo>
                                <a:lnTo>
                                  <a:pt x="18" y="265"/>
                                </a:lnTo>
                                <a:lnTo>
                                  <a:pt x="10" y="288"/>
                                </a:lnTo>
                                <a:lnTo>
                                  <a:pt x="21" y="318"/>
                                </a:lnTo>
                                <a:lnTo>
                                  <a:pt x="45" y="346"/>
                                </a:lnTo>
                                <a:lnTo>
                                  <a:pt x="27" y="363"/>
                                </a:lnTo>
                                <a:lnTo>
                                  <a:pt x="13" y="384"/>
                                </a:lnTo>
                                <a:lnTo>
                                  <a:pt x="25" y="406"/>
                                </a:lnTo>
                                <a:lnTo>
                                  <a:pt x="12" y="424"/>
                                </a:lnTo>
                                <a:lnTo>
                                  <a:pt x="0" y="451"/>
                                </a:lnTo>
                                <a:lnTo>
                                  <a:pt x="13" y="486"/>
                                </a:lnTo>
                                <a:lnTo>
                                  <a:pt x="27" y="520"/>
                                </a:lnTo>
                                <a:lnTo>
                                  <a:pt x="43" y="499"/>
                                </a:lnTo>
                                <a:lnTo>
                                  <a:pt x="64" y="489"/>
                                </a:lnTo>
                                <a:lnTo>
                                  <a:pt x="90" y="489"/>
                                </a:lnTo>
                                <a:lnTo>
                                  <a:pt x="124" y="478"/>
                                </a:lnTo>
                                <a:lnTo>
                                  <a:pt x="159" y="477"/>
                                </a:lnTo>
                                <a:lnTo>
                                  <a:pt x="198" y="474"/>
                                </a:lnTo>
                                <a:lnTo>
                                  <a:pt x="231" y="492"/>
                                </a:lnTo>
                                <a:lnTo>
                                  <a:pt x="264" y="475"/>
                                </a:lnTo>
                                <a:lnTo>
                                  <a:pt x="295" y="493"/>
                                </a:lnTo>
                                <a:lnTo>
                                  <a:pt x="346" y="4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0" name="Freeform 134"/>
                        <wps:cNvSpPr>
                          <a:spLocks/>
                        </wps:cNvSpPr>
                        <wps:spPr bwMode="auto">
                          <a:xfrm>
                            <a:off x="3405491" y="1619437"/>
                            <a:ext cx="82530" cy="70072"/>
                          </a:xfrm>
                          <a:custGeom>
                            <a:avLst/>
                            <a:gdLst>
                              <a:gd name="T0" fmla="*/ 2147483647 w 307"/>
                              <a:gd name="T1" fmla="*/ 2147483647 h 265"/>
                              <a:gd name="T2" fmla="*/ 2147483647 w 307"/>
                              <a:gd name="T3" fmla="*/ 2147483647 h 265"/>
                              <a:gd name="T4" fmla="*/ 2147483647 w 307"/>
                              <a:gd name="T5" fmla="*/ 2147483647 h 265"/>
                              <a:gd name="T6" fmla="*/ 2147483647 w 307"/>
                              <a:gd name="T7" fmla="*/ 2147483647 h 265"/>
                              <a:gd name="T8" fmla="*/ 2147483647 w 307"/>
                              <a:gd name="T9" fmla="*/ 2147483647 h 265"/>
                              <a:gd name="T10" fmla="*/ 2147483647 w 307"/>
                              <a:gd name="T11" fmla="*/ 2147483647 h 265"/>
                              <a:gd name="T12" fmla="*/ 2147483647 w 307"/>
                              <a:gd name="T13" fmla="*/ 2147483647 h 265"/>
                              <a:gd name="T14" fmla="*/ 2147483647 w 307"/>
                              <a:gd name="T15" fmla="*/ 0 h 265"/>
                              <a:gd name="T16" fmla="*/ 2147483647 w 307"/>
                              <a:gd name="T17" fmla="*/ 2147483647 h 265"/>
                              <a:gd name="T18" fmla="*/ 2147483647 w 307"/>
                              <a:gd name="T19" fmla="*/ 2147483647 h 265"/>
                              <a:gd name="T20" fmla="*/ 2147483647 w 307"/>
                              <a:gd name="T21" fmla="*/ 2147483647 h 265"/>
                              <a:gd name="T22" fmla="*/ 2147483647 w 307"/>
                              <a:gd name="T23" fmla="*/ 2147483647 h 265"/>
                              <a:gd name="T24" fmla="*/ 0 w 307"/>
                              <a:gd name="T25" fmla="*/ 2147483647 h 265"/>
                              <a:gd name="T26" fmla="*/ 2147483647 w 307"/>
                              <a:gd name="T27" fmla="*/ 2147483647 h 265"/>
                              <a:gd name="T28" fmla="*/ 2147483647 w 307"/>
                              <a:gd name="T29" fmla="*/ 2147483647 h 265"/>
                              <a:gd name="T30" fmla="*/ 2147483647 w 307"/>
                              <a:gd name="T31" fmla="*/ 2147483647 h 265"/>
                              <a:gd name="T32" fmla="*/ 2147483647 w 307"/>
                              <a:gd name="T33" fmla="*/ 2147483647 h 265"/>
                              <a:gd name="T34" fmla="*/ 2147483647 w 307"/>
                              <a:gd name="T35" fmla="*/ 2147483647 h 265"/>
                              <a:gd name="T36" fmla="*/ 2147483647 w 307"/>
                              <a:gd name="T37" fmla="*/ 2147483647 h 265"/>
                              <a:gd name="T38" fmla="*/ 2147483647 w 307"/>
                              <a:gd name="T39" fmla="*/ 2147483647 h 265"/>
                              <a:gd name="T40" fmla="*/ 2147483647 w 307"/>
                              <a:gd name="T41" fmla="*/ 2147483647 h 265"/>
                              <a:gd name="T42" fmla="*/ 2147483647 w 307"/>
                              <a:gd name="T43" fmla="*/ 2147483647 h 265"/>
                              <a:gd name="T44" fmla="*/ 2147483647 w 307"/>
                              <a:gd name="T45" fmla="*/ 2147483647 h 265"/>
                              <a:gd name="T46" fmla="*/ 2147483647 w 307"/>
                              <a:gd name="T47" fmla="*/ 2147483647 h 265"/>
                              <a:gd name="T48" fmla="*/ 2147483647 w 307"/>
                              <a:gd name="T49" fmla="*/ 2147483647 h 265"/>
                              <a:gd name="T50" fmla="*/ 2147483647 w 307"/>
                              <a:gd name="T51" fmla="*/ 2147483647 h 265"/>
                              <a:gd name="T52" fmla="*/ 2147483647 w 307"/>
                              <a:gd name="T53" fmla="*/ 2147483647 h 265"/>
                              <a:gd name="T54" fmla="*/ 2147483647 w 307"/>
                              <a:gd name="T55" fmla="*/ 2147483647 h 265"/>
                              <a:gd name="T56" fmla="*/ 2147483647 w 307"/>
                              <a:gd name="T57" fmla="*/ 2147483647 h 265"/>
                              <a:gd name="T58" fmla="*/ 2147483647 w 307"/>
                              <a:gd name="T59" fmla="*/ 2147483647 h 265"/>
                              <a:gd name="T60" fmla="*/ 2147483647 w 307"/>
                              <a:gd name="T61" fmla="*/ 2147483647 h 265"/>
                              <a:gd name="T62" fmla="*/ 2147483647 w 307"/>
                              <a:gd name="T63" fmla="*/ 2147483647 h 26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7"/>
                              <a:gd name="T97" fmla="*/ 0 h 265"/>
                              <a:gd name="T98" fmla="*/ 307 w 307"/>
                              <a:gd name="T99" fmla="*/ 265 h 265"/>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7" h="265">
                                <a:moveTo>
                                  <a:pt x="307" y="41"/>
                                </a:moveTo>
                                <a:lnTo>
                                  <a:pt x="271" y="31"/>
                                </a:lnTo>
                                <a:lnTo>
                                  <a:pt x="237" y="23"/>
                                </a:lnTo>
                                <a:lnTo>
                                  <a:pt x="216" y="6"/>
                                </a:lnTo>
                                <a:lnTo>
                                  <a:pt x="188" y="2"/>
                                </a:lnTo>
                                <a:lnTo>
                                  <a:pt x="155" y="3"/>
                                </a:lnTo>
                                <a:lnTo>
                                  <a:pt x="140" y="16"/>
                                </a:lnTo>
                                <a:lnTo>
                                  <a:pt x="107" y="0"/>
                                </a:lnTo>
                                <a:lnTo>
                                  <a:pt x="73" y="7"/>
                                </a:lnTo>
                                <a:lnTo>
                                  <a:pt x="59" y="25"/>
                                </a:lnTo>
                                <a:lnTo>
                                  <a:pt x="31" y="31"/>
                                </a:lnTo>
                                <a:lnTo>
                                  <a:pt x="4" y="46"/>
                                </a:lnTo>
                                <a:lnTo>
                                  <a:pt x="0" y="83"/>
                                </a:lnTo>
                                <a:lnTo>
                                  <a:pt x="18" y="102"/>
                                </a:lnTo>
                                <a:lnTo>
                                  <a:pt x="12" y="134"/>
                                </a:lnTo>
                                <a:lnTo>
                                  <a:pt x="35" y="149"/>
                                </a:lnTo>
                                <a:lnTo>
                                  <a:pt x="52" y="151"/>
                                </a:lnTo>
                                <a:lnTo>
                                  <a:pt x="75" y="148"/>
                                </a:lnTo>
                                <a:lnTo>
                                  <a:pt x="85" y="162"/>
                                </a:lnTo>
                                <a:lnTo>
                                  <a:pt x="92" y="182"/>
                                </a:lnTo>
                                <a:lnTo>
                                  <a:pt x="106" y="188"/>
                                </a:lnTo>
                                <a:lnTo>
                                  <a:pt x="137" y="194"/>
                                </a:lnTo>
                                <a:lnTo>
                                  <a:pt x="155" y="226"/>
                                </a:lnTo>
                                <a:lnTo>
                                  <a:pt x="179" y="241"/>
                                </a:lnTo>
                                <a:lnTo>
                                  <a:pt x="202" y="236"/>
                                </a:lnTo>
                                <a:lnTo>
                                  <a:pt x="227" y="253"/>
                                </a:lnTo>
                                <a:lnTo>
                                  <a:pt x="253" y="256"/>
                                </a:lnTo>
                                <a:lnTo>
                                  <a:pt x="269" y="265"/>
                                </a:lnTo>
                                <a:lnTo>
                                  <a:pt x="289" y="193"/>
                                </a:lnTo>
                                <a:lnTo>
                                  <a:pt x="287" y="166"/>
                                </a:lnTo>
                                <a:lnTo>
                                  <a:pt x="290" y="116"/>
                                </a:lnTo>
                                <a:lnTo>
                                  <a:pt x="307" y="4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1" name="Freeform 135"/>
                        <wps:cNvSpPr>
                          <a:spLocks/>
                        </wps:cNvSpPr>
                        <wps:spPr bwMode="auto">
                          <a:xfrm>
                            <a:off x="3358776" y="1717538"/>
                            <a:ext cx="116787" cy="87201"/>
                          </a:xfrm>
                          <a:custGeom>
                            <a:avLst/>
                            <a:gdLst>
                              <a:gd name="T0" fmla="*/ 2147483647 w 439"/>
                              <a:gd name="T1" fmla="*/ 2147483647 h 324"/>
                              <a:gd name="T2" fmla="*/ 2147483647 w 439"/>
                              <a:gd name="T3" fmla="*/ 2147483647 h 324"/>
                              <a:gd name="T4" fmla="*/ 2147483647 w 439"/>
                              <a:gd name="T5" fmla="*/ 2147483647 h 324"/>
                              <a:gd name="T6" fmla="*/ 2147483647 w 439"/>
                              <a:gd name="T7" fmla="*/ 2147483647 h 324"/>
                              <a:gd name="T8" fmla="*/ 2147483647 w 439"/>
                              <a:gd name="T9" fmla="*/ 2147483647 h 324"/>
                              <a:gd name="T10" fmla="*/ 2147483647 w 439"/>
                              <a:gd name="T11" fmla="*/ 2147483647 h 324"/>
                              <a:gd name="T12" fmla="*/ 2147483647 w 439"/>
                              <a:gd name="T13" fmla="*/ 2147483647 h 324"/>
                              <a:gd name="T14" fmla="*/ 2147483647 w 439"/>
                              <a:gd name="T15" fmla="*/ 2147483647 h 324"/>
                              <a:gd name="T16" fmla="*/ 2147483647 w 439"/>
                              <a:gd name="T17" fmla="*/ 2147483647 h 324"/>
                              <a:gd name="T18" fmla="*/ 2147483647 w 439"/>
                              <a:gd name="T19" fmla="*/ 2147483647 h 324"/>
                              <a:gd name="T20" fmla="*/ 2147483647 w 439"/>
                              <a:gd name="T21" fmla="*/ 2147483647 h 324"/>
                              <a:gd name="T22" fmla="*/ 2147483647 w 439"/>
                              <a:gd name="T23" fmla="*/ 2147483647 h 324"/>
                              <a:gd name="T24" fmla="*/ 2147483647 w 439"/>
                              <a:gd name="T25" fmla="*/ 0 h 324"/>
                              <a:gd name="T26" fmla="*/ 2147483647 w 439"/>
                              <a:gd name="T27" fmla="*/ 2147483647 h 324"/>
                              <a:gd name="T28" fmla="*/ 2147483647 w 439"/>
                              <a:gd name="T29" fmla="*/ 2147483647 h 324"/>
                              <a:gd name="T30" fmla="*/ 2147483647 w 439"/>
                              <a:gd name="T31" fmla="*/ 2147483647 h 324"/>
                              <a:gd name="T32" fmla="*/ 2147483647 w 439"/>
                              <a:gd name="T33" fmla="*/ 2147483647 h 324"/>
                              <a:gd name="T34" fmla="*/ 2147483647 w 439"/>
                              <a:gd name="T35" fmla="*/ 2147483647 h 324"/>
                              <a:gd name="T36" fmla="*/ 2147483647 w 439"/>
                              <a:gd name="T37" fmla="*/ 2147483647 h 324"/>
                              <a:gd name="T38" fmla="*/ 2147483647 w 439"/>
                              <a:gd name="T39" fmla="*/ 2147483647 h 324"/>
                              <a:gd name="T40" fmla="*/ 0 w 439"/>
                              <a:gd name="T41" fmla="*/ 2147483647 h 324"/>
                              <a:gd name="T42" fmla="*/ 2147483647 w 439"/>
                              <a:gd name="T43" fmla="*/ 2147483647 h 324"/>
                              <a:gd name="T44" fmla="*/ 2147483647 w 439"/>
                              <a:gd name="T45" fmla="*/ 2147483647 h 324"/>
                              <a:gd name="T46" fmla="*/ 2147483647 w 439"/>
                              <a:gd name="T47" fmla="*/ 2147483647 h 324"/>
                              <a:gd name="T48" fmla="*/ 2147483647 w 439"/>
                              <a:gd name="T49" fmla="*/ 2147483647 h 324"/>
                              <a:gd name="T50" fmla="*/ 2147483647 w 439"/>
                              <a:gd name="T51" fmla="*/ 2147483647 h 324"/>
                              <a:gd name="T52" fmla="*/ 2147483647 w 439"/>
                              <a:gd name="T53" fmla="*/ 2147483647 h 324"/>
                              <a:gd name="T54" fmla="*/ 2147483647 w 439"/>
                              <a:gd name="T55" fmla="*/ 2147483647 h 324"/>
                              <a:gd name="T56" fmla="*/ 2147483647 w 439"/>
                              <a:gd name="T57" fmla="*/ 2147483647 h 324"/>
                              <a:gd name="T58" fmla="*/ 2147483647 w 439"/>
                              <a:gd name="T59" fmla="*/ 2147483647 h 324"/>
                              <a:gd name="T60" fmla="*/ 2147483647 w 439"/>
                              <a:gd name="T61" fmla="*/ 2147483647 h 324"/>
                              <a:gd name="T62" fmla="*/ 2147483647 w 439"/>
                              <a:gd name="T63" fmla="*/ 2147483647 h 324"/>
                              <a:gd name="T64" fmla="*/ 2147483647 w 439"/>
                              <a:gd name="T65" fmla="*/ 2147483647 h 324"/>
                              <a:gd name="T66" fmla="*/ 2147483647 w 439"/>
                              <a:gd name="T67" fmla="*/ 2147483647 h 324"/>
                              <a:gd name="T68" fmla="*/ 2147483647 w 439"/>
                              <a:gd name="T69" fmla="*/ 2147483647 h 324"/>
                              <a:gd name="T70" fmla="*/ 2147483647 w 439"/>
                              <a:gd name="T71" fmla="*/ 2147483647 h 324"/>
                              <a:gd name="T72" fmla="*/ 2147483647 w 439"/>
                              <a:gd name="T73" fmla="*/ 2147483647 h 324"/>
                              <a:gd name="T74" fmla="*/ 2147483647 w 439"/>
                              <a:gd name="T75" fmla="*/ 2147483647 h 324"/>
                              <a:gd name="T76" fmla="*/ 2147483647 w 439"/>
                              <a:gd name="T77" fmla="*/ 2147483647 h 324"/>
                              <a:gd name="T78" fmla="*/ 2147483647 w 439"/>
                              <a:gd name="T79" fmla="*/ 2147483647 h 324"/>
                              <a:gd name="T80" fmla="*/ 2147483647 w 439"/>
                              <a:gd name="T81" fmla="*/ 2147483647 h 324"/>
                              <a:gd name="T82" fmla="*/ 2147483647 w 439"/>
                              <a:gd name="T83" fmla="*/ 2147483647 h 324"/>
                              <a:gd name="T84" fmla="*/ 2147483647 w 439"/>
                              <a:gd name="T85" fmla="*/ 2147483647 h 324"/>
                              <a:gd name="T86" fmla="*/ 2147483647 w 439"/>
                              <a:gd name="T87" fmla="*/ 2147483647 h 324"/>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39"/>
                              <a:gd name="T133" fmla="*/ 0 h 324"/>
                              <a:gd name="T134" fmla="*/ 439 w 439"/>
                              <a:gd name="T135" fmla="*/ 324 h 324"/>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39" h="324">
                                <a:moveTo>
                                  <a:pt x="406" y="164"/>
                                </a:moveTo>
                                <a:lnTo>
                                  <a:pt x="415" y="122"/>
                                </a:lnTo>
                                <a:lnTo>
                                  <a:pt x="439" y="90"/>
                                </a:lnTo>
                                <a:lnTo>
                                  <a:pt x="400" y="93"/>
                                </a:lnTo>
                                <a:lnTo>
                                  <a:pt x="341" y="39"/>
                                </a:lnTo>
                                <a:lnTo>
                                  <a:pt x="319" y="34"/>
                                </a:lnTo>
                                <a:lnTo>
                                  <a:pt x="305" y="6"/>
                                </a:lnTo>
                                <a:lnTo>
                                  <a:pt x="286" y="20"/>
                                </a:lnTo>
                                <a:lnTo>
                                  <a:pt x="257" y="23"/>
                                </a:lnTo>
                                <a:lnTo>
                                  <a:pt x="227" y="6"/>
                                </a:lnTo>
                                <a:lnTo>
                                  <a:pt x="205" y="6"/>
                                </a:lnTo>
                                <a:lnTo>
                                  <a:pt x="190" y="12"/>
                                </a:lnTo>
                                <a:lnTo>
                                  <a:pt x="164" y="0"/>
                                </a:lnTo>
                                <a:lnTo>
                                  <a:pt x="125" y="2"/>
                                </a:lnTo>
                                <a:lnTo>
                                  <a:pt x="76" y="11"/>
                                </a:lnTo>
                                <a:lnTo>
                                  <a:pt x="61" y="30"/>
                                </a:lnTo>
                                <a:lnTo>
                                  <a:pt x="37" y="47"/>
                                </a:lnTo>
                                <a:lnTo>
                                  <a:pt x="19" y="57"/>
                                </a:lnTo>
                                <a:lnTo>
                                  <a:pt x="7" y="78"/>
                                </a:lnTo>
                                <a:lnTo>
                                  <a:pt x="13" y="106"/>
                                </a:lnTo>
                                <a:lnTo>
                                  <a:pt x="0" y="126"/>
                                </a:lnTo>
                                <a:lnTo>
                                  <a:pt x="28" y="137"/>
                                </a:lnTo>
                                <a:lnTo>
                                  <a:pt x="63" y="150"/>
                                </a:lnTo>
                                <a:lnTo>
                                  <a:pt x="87" y="175"/>
                                </a:lnTo>
                                <a:lnTo>
                                  <a:pt x="107" y="164"/>
                                </a:lnTo>
                                <a:lnTo>
                                  <a:pt x="122" y="169"/>
                                </a:lnTo>
                                <a:lnTo>
                                  <a:pt x="138" y="191"/>
                                </a:lnTo>
                                <a:lnTo>
                                  <a:pt x="121" y="236"/>
                                </a:lnTo>
                                <a:lnTo>
                                  <a:pt x="126" y="249"/>
                                </a:lnTo>
                                <a:lnTo>
                                  <a:pt x="144" y="242"/>
                                </a:lnTo>
                                <a:lnTo>
                                  <a:pt x="149" y="261"/>
                                </a:lnTo>
                                <a:lnTo>
                                  <a:pt x="164" y="271"/>
                                </a:lnTo>
                                <a:lnTo>
                                  <a:pt x="185" y="275"/>
                                </a:lnTo>
                                <a:lnTo>
                                  <a:pt x="182" y="314"/>
                                </a:lnTo>
                                <a:lnTo>
                                  <a:pt x="206" y="324"/>
                                </a:lnTo>
                                <a:lnTo>
                                  <a:pt x="236" y="312"/>
                                </a:lnTo>
                                <a:lnTo>
                                  <a:pt x="275" y="315"/>
                                </a:lnTo>
                                <a:lnTo>
                                  <a:pt x="310" y="303"/>
                                </a:lnTo>
                                <a:lnTo>
                                  <a:pt x="328" y="290"/>
                                </a:lnTo>
                                <a:lnTo>
                                  <a:pt x="346" y="270"/>
                                </a:lnTo>
                                <a:lnTo>
                                  <a:pt x="337" y="243"/>
                                </a:lnTo>
                                <a:lnTo>
                                  <a:pt x="341" y="215"/>
                                </a:lnTo>
                                <a:lnTo>
                                  <a:pt x="374" y="207"/>
                                </a:lnTo>
                                <a:lnTo>
                                  <a:pt x="406" y="1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2" name="Freeform 136"/>
                        <wps:cNvSpPr>
                          <a:spLocks/>
                        </wps:cNvSpPr>
                        <wps:spPr bwMode="auto">
                          <a:xfrm>
                            <a:off x="3368119" y="1669266"/>
                            <a:ext cx="118344" cy="74743"/>
                          </a:xfrm>
                          <a:custGeom>
                            <a:avLst/>
                            <a:gdLst>
                              <a:gd name="T0" fmla="*/ 2147483647 w 380"/>
                              <a:gd name="T1" fmla="*/ 2147483647 h 241"/>
                              <a:gd name="T2" fmla="*/ 2147483647 w 380"/>
                              <a:gd name="T3" fmla="*/ 2147483647 h 241"/>
                              <a:gd name="T4" fmla="*/ 2147483647 w 380"/>
                              <a:gd name="T5" fmla="*/ 2147483647 h 241"/>
                              <a:gd name="T6" fmla="*/ 2147483647 w 380"/>
                              <a:gd name="T7" fmla="*/ 2147483647 h 241"/>
                              <a:gd name="T8" fmla="*/ 2147483647 w 380"/>
                              <a:gd name="T9" fmla="*/ 2147483647 h 241"/>
                              <a:gd name="T10" fmla="*/ 0 w 380"/>
                              <a:gd name="T11" fmla="*/ 2147483647 h 241"/>
                              <a:gd name="T12" fmla="*/ 2147483647 w 380"/>
                              <a:gd name="T13" fmla="*/ 2147483647 h 241"/>
                              <a:gd name="T14" fmla="*/ 2147483647 w 380"/>
                              <a:gd name="T15" fmla="*/ 2147483647 h 241"/>
                              <a:gd name="T16" fmla="*/ 2147483647 w 380"/>
                              <a:gd name="T17" fmla="*/ 2147483647 h 241"/>
                              <a:gd name="T18" fmla="*/ 2147483647 w 380"/>
                              <a:gd name="T19" fmla="*/ 2147483647 h 241"/>
                              <a:gd name="T20" fmla="*/ 2147483647 w 380"/>
                              <a:gd name="T21" fmla="*/ 2147483647 h 241"/>
                              <a:gd name="T22" fmla="*/ 2147483647 w 380"/>
                              <a:gd name="T23" fmla="*/ 2147483647 h 241"/>
                              <a:gd name="T24" fmla="*/ 2147483647 w 380"/>
                              <a:gd name="T25" fmla="*/ 2147483647 h 241"/>
                              <a:gd name="T26" fmla="*/ 2147483647 w 380"/>
                              <a:gd name="T27" fmla="*/ 2147483647 h 241"/>
                              <a:gd name="T28" fmla="*/ 2147483647 w 380"/>
                              <a:gd name="T29" fmla="*/ 2147483647 h 241"/>
                              <a:gd name="T30" fmla="*/ 2147483647 w 380"/>
                              <a:gd name="T31" fmla="*/ 2147483647 h 241"/>
                              <a:gd name="T32" fmla="*/ 2147483647 w 380"/>
                              <a:gd name="T33" fmla="*/ 2147483647 h 241"/>
                              <a:gd name="T34" fmla="*/ 2147483647 w 380"/>
                              <a:gd name="T35" fmla="*/ 2147483647 h 241"/>
                              <a:gd name="T36" fmla="*/ 2147483647 w 380"/>
                              <a:gd name="T37" fmla="*/ 2147483647 h 241"/>
                              <a:gd name="T38" fmla="*/ 2147483647 w 380"/>
                              <a:gd name="T39" fmla="*/ 2147483647 h 241"/>
                              <a:gd name="T40" fmla="*/ 2147483647 w 380"/>
                              <a:gd name="T41" fmla="*/ 2147483647 h 241"/>
                              <a:gd name="T42" fmla="*/ 2147483647 w 380"/>
                              <a:gd name="T43" fmla="*/ 2147483647 h 241"/>
                              <a:gd name="T44" fmla="*/ 2147483647 w 380"/>
                              <a:gd name="T45" fmla="*/ 2147483647 h 241"/>
                              <a:gd name="T46" fmla="*/ 2147483647 w 380"/>
                              <a:gd name="T47" fmla="*/ 2147483647 h 241"/>
                              <a:gd name="T48" fmla="*/ 2147483647 w 380"/>
                              <a:gd name="T49" fmla="*/ 2147483647 h 241"/>
                              <a:gd name="T50" fmla="*/ 2147483647 w 380"/>
                              <a:gd name="T51" fmla="*/ 2147483647 h 241"/>
                              <a:gd name="T52" fmla="*/ 2147483647 w 380"/>
                              <a:gd name="T53" fmla="*/ 2147483647 h 241"/>
                              <a:gd name="T54" fmla="*/ 2147483647 w 380"/>
                              <a:gd name="T55" fmla="*/ 2147483647 h 241"/>
                              <a:gd name="T56" fmla="*/ 2147483647 w 380"/>
                              <a:gd name="T57" fmla="*/ 2147483647 h 241"/>
                              <a:gd name="T58" fmla="*/ 2147483647 w 380"/>
                              <a:gd name="T59" fmla="*/ 2147483647 h 241"/>
                              <a:gd name="T60" fmla="*/ 2147483647 w 380"/>
                              <a:gd name="T61" fmla="*/ 2147483647 h 241"/>
                              <a:gd name="T62" fmla="*/ 2147483647 w 380"/>
                              <a:gd name="T63" fmla="*/ 2147483647 h 241"/>
                              <a:gd name="T64" fmla="*/ 2147483647 w 380"/>
                              <a:gd name="T65" fmla="*/ 2147483647 h 241"/>
                              <a:gd name="T66" fmla="*/ 2147483647 w 380"/>
                              <a:gd name="T67" fmla="*/ 2147483647 h 241"/>
                              <a:gd name="T68" fmla="*/ 2147483647 w 380"/>
                              <a:gd name="T69" fmla="*/ 2147483647 h 241"/>
                              <a:gd name="T70" fmla="*/ 2147483647 w 380"/>
                              <a:gd name="T71" fmla="*/ 0 h 241"/>
                              <a:gd name="T72" fmla="*/ 2147483647 w 380"/>
                              <a:gd name="T73" fmla="*/ 2147483647 h 241"/>
                              <a:gd name="T74" fmla="*/ 2147483647 w 380"/>
                              <a:gd name="T75" fmla="*/ 2147483647 h 241"/>
                              <a:gd name="T76" fmla="*/ 2147483647 w 380"/>
                              <a:gd name="T77" fmla="*/ 2147483647 h 241"/>
                              <a:gd name="T78" fmla="*/ 2147483647 w 380"/>
                              <a:gd name="T79" fmla="*/ 2147483647 h 241"/>
                              <a:gd name="T80" fmla="*/ 2147483647 w 380"/>
                              <a:gd name="T81" fmla="*/ 2147483647 h 241"/>
                              <a:gd name="T82" fmla="*/ 2147483647 w 380"/>
                              <a:gd name="T83" fmla="*/ 2147483647 h 241"/>
                              <a:gd name="T84" fmla="*/ 2147483647 w 380"/>
                              <a:gd name="T85" fmla="*/ 2147483647 h 241"/>
                              <a:gd name="T86" fmla="*/ 2147483647 w 380"/>
                              <a:gd name="T87" fmla="*/ 2147483647 h 241"/>
                              <a:gd name="T88" fmla="*/ 2147483647 w 380"/>
                              <a:gd name="T89" fmla="*/ 2147483647 h 241"/>
                              <a:gd name="T90" fmla="*/ 2147483647 w 380"/>
                              <a:gd name="T91" fmla="*/ 2147483647 h 241"/>
                              <a:gd name="T92" fmla="*/ 2147483647 w 380"/>
                              <a:gd name="T93" fmla="*/ 2147483647 h 241"/>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80"/>
                              <a:gd name="T142" fmla="*/ 0 h 241"/>
                              <a:gd name="T143" fmla="*/ 380 w 380"/>
                              <a:gd name="T144" fmla="*/ 241 h 241"/>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80" h="241">
                                <a:moveTo>
                                  <a:pt x="65" y="39"/>
                                </a:moveTo>
                                <a:lnTo>
                                  <a:pt x="42" y="56"/>
                                </a:lnTo>
                                <a:lnTo>
                                  <a:pt x="34" y="94"/>
                                </a:lnTo>
                                <a:lnTo>
                                  <a:pt x="16" y="119"/>
                                </a:lnTo>
                                <a:lnTo>
                                  <a:pt x="1" y="141"/>
                                </a:lnTo>
                                <a:lnTo>
                                  <a:pt x="0" y="165"/>
                                </a:lnTo>
                                <a:lnTo>
                                  <a:pt x="5" y="196"/>
                                </a:lnTo>
                                <a:lnTo>
                                  <a:pt x="19" y="187"/>
                                </a:lnTo>
                                <a:lnTo>
                                  <a:pt x="33" y="172"/>
                                </a:lnTo>
                                <a:lnTo>
                                  <a:pt x="56" y="167"/>
                                </a:lnTo>
                                <a:lnTo>
                                  <a:pt x="84" y="162"/>
                                </a:lnTo>
                                <a:lnTo>
                                  <a:pt x="108" y="162"/>
                                </a:lnTo>
                                <a:lnTo>
                                  <a:pt x="131" y="174"/>
                                </a:lnTo>
                                <a:lnTo>
                                  <a:pt x="143" y="166"/>
                                </a:lnTo>
                                <a:lnTo>
                                  <a:pt x="159" y="166"/>
                                </a:lnTo>
                                <a:lnTo>
                                  <a:pt x="180" y="178"/>
                                </a:lnTo>
                                <a:lnTo>
                                  <a:pt x="196" y="182"/>
                                </a:lnTo>
                                <a:lnTo>
                                  <a:pt x="215" y="178"/>
                                </a:lnTo>
                                <a:lnTo>
                                  <a:pt x="229" y="169"/>
                                </a:lnTo>
                                <a:lnTo>
                                  <a:pt x="241" y="193"/>
                                </a:lnTo>
                                <a:lnTo>
                                  <a:pt x="259" y="195"/>
                                </a:lnTo>
                                <a:lnTo>
                                  <a:pt x="277" y="209"/>
                                </a:lnTo>
                                <a:lnTo>
                                  <a:pt x="299" y="228"/>
                                </a:lnTo>
                                <a:lnTo>
                                  <a:pt x="312" y="241"/>
                                </a:lnTo>
                                <a:lnTo>
                                  <a:pt x="331" y="239"/>
                                </a:lnTo>
                                <a:lnTo>
                                  <a:pt x="349" y="238"/>
                                </a:lnTo>
                                <a:lnTo>
                                  <a:pt x="380" y="211"/>
                                </a:lnTo>
                                <a:lnTo>
                                  <a:pt x="377" y="113"/>
                                </a:lnTo>
                                <a:lnTo>
                                  <a:pt x="357" y="71"/>
                                </a:lnTo>
                                <a:lnTo>
                                  <a:pt x="338" y="63"/>
                                </a:lnTo>
                                <a:lnTo>
                                  <a:pt x="318" y="61"/>
                                </a:lnTo>
                                <a:lnTo>
                                  <a:pt x="298" y="47"/>
                                </a:lnTo>
                                <a:lnTo>
                                  <a:pt x="277" y="48"/>
                                </a:lnTo>
                                <a:lnTo>
                                  <a:pt x="256" y="38"/>
                                </a:lnTo>
                                <a:lnTo>
                                  <a:pt x="242" y="3"/>
                                </a:lnTo>
                                <a:lnTo>
                                  <a:pt x="207" y="0"/>
                                </a:lnTo>
                                <a:lnTo>
                                  <a:pt x="200" y="21"/>
                                </a:lnTo>
                                <a:lnTo>
                                  <a:pt x="193" y="37"/>
                                </a:lnTo>
                                <a:lnTo>
                                  <a:pt x="183" y="66"/>
                                </a:lnTo>
                                <a:lnTo>
                                  <a:pt x="193" y="93"/>
                                </a:lnTo>
                                <a:lnTo>
                                  <a:pt x="174" y="108"/>
                                </a:lnTo>
                                <a:lnTo>
                                  <a:pt x="160" y="126"/>
                                </a:lnTo>
                                <a:lnTo>
                                  <a:pt x="138" y="129"/>
                                </a:lnTo>
                                <a:lnTo>
                                  <a:pt x="121" y="103"/>
                                </a:lnTo>
                                <a:lnTo>
                                  <a:pt x="112" y="80"/>
                                </a:lnTo>
                                <a:lnTo>
                                  <a:pt x="81" y="58"/>
                                </a:lnTo>
                                <a:lnTo>
                                  <a:pt x="65"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3" name="Freeform 137"/>
                        <wps:cNvSpPr>
                          <a:spLocks/>
                        </wps:cNvSpPr>
                        <wps:spPr bwMode="auto">
                          <a:xfrm>
                            <a:off x="3319848" y="1744009"/>
                            <a:ext cx="76300" cy="37372"/>
                          </a:xfrm>
                          <a:custGeom>
                            <a:avLst/>
                            <a:gdLst>
                              <a:gd name="T0" fmla="*/ 2147483647 w 284"/>
                              <a:gd name="T1" fmla="*/ 2147483647 h 138"/>
                              <a:gd name="T2" fmla="*/ 2147483647 w 284"/>
                              <a:gd name="T3" fmla="*/ 0 h 138"/>
                              <a:gd name="T4" fmla="*/ 2147483647 w 284"/>
                              <a:gd name="T5" fmla="*/ 2147483647 h 138"/>
                              <a:gd name="T6" fmla="*/ 2147483647 w 284"/>
                              <a:gd name="T7" fmla="*/ 2147483647 h 138"/>
                              <a:gd name="T8" fmla="*/ 2147483647 w 284"/>
                              <a:gd name="T9" fmla="*/ 2147483647 h 138"/>
                              <a:gd name="T10" fmla="*/ 2147483647 w 284"/>
                              <a:gd name="T11" fmla="*/ 2147483647 h 138"/>
                              <a:gd name="T12" fmla="*/ 2147483647 w 284"/>
                              <a:gd name="T13" fmla="*/ 2147483647 h 138"/>
                              <a:gd name="T14" fmla="*/ 2147483647 w 284"/>
                              <a:gd name="T15" fmla="*/ 2147483647 h 138"/>
                              <a:gd name="T16" fmla="*/ 2147483647 w 284"/>
                              <a:gd name="T17" fmla="*/ 2147483647 h 138"/>
                              <a:gd name="T18" fmla="*/ 2147483647 w 284"/>
                              <a:gd name="T19" fmla="*/ 2147483647 h 138"/>
                              <a:gd name="T20" fmla="*/ 2147483647 w 284"/>
                              <a:gd name="T21" fmla="*/ 2147483647 h 138"/>
                              <a:gd name="T22" fmla="*/ 2147483647 w 284"/>
                              <a:gd name="T23" fmla="*/ 2147483647 h 138"/>
                              <a:gd name="T24" fmla="*/ 2147483647 w 284"/>
                              <a:gd name="T25" fmla="*/ 2147483647 h 138"/>
                              <a:gd name="T26" fmla="*/ 0 w 284"/>
                              <a:gd name="T27" fmla="*/ 2147483647 h 138"/>
                              <a:gd name="T28" fmla="*/ 2147483647 w 284"/>
                              <a:gd name="T29" fmla="*/ 2147483647 h 138"/>
                              <a:gd name="T30" fmla="*/ 2147483647 w 284"/>
                              <a:gd name="T31" fmla="*/ 2147483647 h 138"/>
                              <a:gd name="T32" fmla="*/ 2147483647 w 284"/>
                              <a:gd name="T33" fmla="*/ 2147483647 h 138"/>
                              <a:gd name="T34" fmla="*/ 2147483647 w 284"/>
                              <a:gd name="T35" fmla="*/ 2147483647 h 138"/>
                              <a:gd name="T36" fmla="*/ 2147483647 w 284"/>
                              <a:gd name="T37" fmla="*/ 2147483647 h 138"/>
                              <a:gd name="T38" fmla="*/ 2147483647 w 284"/>
                              <a:gd name="T39" fmla="*/ 2147483647 h 138"/>
                              <a:gd name="T40" fmla="*/ 2147483647 w 284"/>
                              <a:gd name="T41" fmla="*/ 2147483647 h 138"/>
                              <a:gd name="T42" fmla="*/ 2147483647 w 284"/>
                              <a:gd name="T43" fmla="*/ 2147483647 h 138"/>
                              <a:gd name="T44" fmla="*/ 2147483647 w 284"/>
                              <a:gd name="T45" fmla="*/ 2147483647 h 138"/>
                              <a:gd name="T46" fmla="*/ 2147483647 w 284"/>
                              <a:gd name="T47" fmla="*/ 2147483647 h 138"/>
                              <a:gd name="T48" fmla="*/ 2147483647 w 284"/>
                              <a:gd name="T49" fmla="*/ 2147483647 h 138"/>
                              <a:gd name="T50" fmla="*/ 2147483647 w 284"/>
                              <a:gd name="T51" fmla="*/ 2147483647 h 138"/>
                              <a:gd name="T52" fmla="*/ 2147483647 w 284"/>
                              <a:gd name="T53" fmla="*/ 2147483647 h 138"/>
                              <a:gd name="T54" fmla="*/ 2147483647 w 284"/>
                              <a:gd name="T55" fmla="*/ 2147483647 h 138"/>
                              <a:gd name="T56" fmla="*/ 2147483647 w 284"/>
                              <a:gd name="T57" fmla="*/ 2147483647 h 138"/>
                              <a:gd name="T58" fmla="*/ 2147483647 w 284"/>
                              <a:gd name="T59" fmla="*/ 2147483647 h 138"/>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284"/>
                              <a:gd name="T91" fmla="*/ 0 h 138"/>
                              <a:gd name="T92" fmla="*/ 284 w 284"/>
                              <a:gd name="T93" fmla="*/ 138 h 138"/>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284" h="138">
                                <a:moveTo>
                                  <a:pt x="119" y="7"/>
                                </a:moveTo>
                                <a:lnTo>
                                  <a:pt x="86" y="0"/>
                                </a:lnTo>
                                <a:lnTo>
                                  <a:pt x="72" y="12"/>
                                </a:lnTo>
                                <a:lnTo>
                                  <a:pt x="59" y="11"/>
                                </a:lnTo>
                                <a:lnTo>
                                  <a:pt x="58" y="25"/>
                                </a:lnTo>
                                <a:lnTo>
                                  <a:pt x="46" y="24"/>
                                </a:lnTo>
                                <a:lnTo>
                                  <a:pt x="20" y="22"/>
                                </a:lnTo>
                                <a:lnTo>
                                  <a:pt x="19" y="36"/>
                                </a:lnTo>
                                <a:lnTo>
                                  <a:pt x="18" y="49"/>
                                </a:lnTo>
                                <a:lnTo>
                                  <a:pt x="29" y="50"/>
                                </a:lnTo>
                                <a:lnTo>
                                  <a:pt x="41" y="59"/>
                                </a:lnTo>
                                <a:lnTo>
                                  <a:pt x="28" y="71"/>
                                </a:lnTo>
                                <a:lnTo>
                                  <a:pt x="19" y="80"/>
                                </a:lnTo>
                                <a:lnTo>
                                  <a:pt x="0" y="97"/>
                                </a:lnTo>
                                <a:lnTo>
                                  <a:pt x="24" y="117"/>
                                </a:lnTo>
                                <a:lnTo>
                                  <a:pt x="48" y="114"/>
                                </a:lnTo>
                                <a:lnTo>
                                  <a:pt x="62" y="133"/>
                                </a:lnTo>
                                <a:lnTo>
                                  <a:pt x="107" y="123"/>
                                </a:lnTo>
                                <a:lnTo>
                                  <a:pt x="164" y="130"/>
                                </a:lnTo>
                                <a:lnTo>
                                  <a:pt x="201" y="130"/>
                                </a:lnTo>
                                <a:lnTo>
                                  <a:pt x="231" y="129"/>
                                </a:lnTo>
                                <a:lnTo>
                                  <a:pt x="269" y="138"/>
                                </a:lnTo>
                                <a:lnTo>
                                  <a:pt x="284" y="94"/>
                                </a:lnTo>
                                <a:lnTo>
                                  <a:pt x="272" y="70"/>
                                </a:lnTo>
                                <a:lnTo>
                                  <a:pt x="254" y="69"/>
                                </a:lnTo>
                                <a:lnTo>
                                  <a:pt x="233" y="78"/>
                                </a:lnTo>
                                <a:lnTo>
                                  <a:pt x="213" y="51"/>
                                </a:lnTo>
                                <a:lnTo>
                                  <a:pt x="188" y="43"/>
                                </a:lnTo>
                                <a:lnTo>
                                  <a:pt x="153" y="28"/>
                                </a:lnTo>
                                <a:lnTo>
                                  <a:pt x="119" y="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4" name="Freeform 138"/>
                        <wps:cNvSpPr>
                          <a:spLocks/>
                        </wps:cNvSpPr>
                        <wps:spPr bwMode="auto">
                          <a:xfrm>
                            <a:off x="3243547" y="1753352"/>
                            <a:ext cx="177515" cy="189973"/>
                          </a:xfrm>
                          <a:custGeom>
                            <a:avLst/>
                            <a:gdLst>
                              <a:gd name="T0" fmla="*/ 78 w 1058863"/>
                              <a:gd name="T1" fmla="*/ 18 h 1138238"/>
                              <a:gd name="T2" fmla="*/ 65 w 1058863"/>
                              <a:gd name="T3" fmla="*/ 14 h 1138238"/>
                              <a:gd name="T4" fmla="*/ 52 w 1058863"/>
                              <a:gd name="T5" fmla="*/ 0 h 1138238"/>
                              <a:gd name="T6" fmla="*/ 40 w 1058863"/>
                              <a:gd name="T7" fmla="*/ 10 h 1138238"/>
                              <a:gd name="T8" fmla="*/ 38 w 1058863"/>
                              <a:gd name="T9" fmla="*/ 25 h 1138238"/>
                              <a:gd name="T10" fmla="*/ 20 w 1058863"/>
                              <a:gd name="T11" fmla="*/ 36 h 1138238"/>
                              <a:gd name="T12" fmla="*/ 2 w 1058863"/>
                              <a:gd name="T13" fmla="*/ 43 h 1138238"/>
                              <a:gd name="T14" fmla="*/ 1 w 1058863"/>
                              <a:gd name="T15" fmla="*/ 59 h 1138238"/>
                              <a:gd name="T16" fmla="*/ 2 w 1058863"/>
                              <a:gd name="T17" fmla="*/ 72 h 1138238"/>
                              <a:gd name="T18" fmla="*/ 2 w 1058863"/>
                              <a:gd name="T19" fmla="*/ 90 h 1138238"/>
                              <a:gd name="T20" fmla="*/ 5 w 1058863"/>
                              <a:gd name="T21" fmla="*/ 106 h 1138238"/>
                              <a:gd name="T22" fmla="*/ 10 w 1058863"/>
                              <a:gd name="T23" fmla="*/ 120 h 1138238"/>
                              <a:gd name="T24" fmla="*/ 21 w 1058863"/>
                              <a:gd name="T25" fmla="*/ 117 h 1138238"/>
                              <a:gd name="T26" fmla="*/ 29 w 1058863"/>
                              <a:gd name="T27" fmla="*/ 121 h 1138238"/>
                              <a:gd name="T28" fmla="*/ 50 w 1058863"/>
                              <a:gd name="T29" fmla="*/ 132 h 1138238"/>
                              <a:gd name="T30" fmla="*/ 64 w 1058863"/>
                              <a:gd name="T31" fmla="*/ 143 h 1138238"/>
                              <a:gd name="T32" fmla="*/ 73 w 1058863"/>
                              <a:gd name="T33" fmla="*/ 147 h 1138238"/>
                              <a:gd name="T34" fmla="*/ 89 w 1058863"/>
                              <a:gd name="T35" fmla="*/ 151 h 1138238"/>
                              <a:gd name="T36" fmla="*/ 106 w 1058863"/>
                              <a:gd name="T37" fmla="*/ 153 h 1138238"/>
                              <a:gd name="T38" fmla="*/ 116 w 1058863"/>
                              <a:gd name="T39" fmla="*/ 156 h 1138238"/>
                              <a:gd name="T40" fmla="*/ 129 w 1058863"/>
                              <a:gd name="T41" fmla="*/ 158 h 1138238"/>
                              <a:gd name="T42" fmla="*/ 132 w 1058863"/>
                              <a:gd name="T43" fmla="*/ 139 h 1138238"/>
                              <a:gd name="T44" fmla="*/ 153 w 1058863"/>
                              <a:gd name="T45" fmla="*/ 125 h 1138238"/>
                              <a:gd name="T46" fmla="*/ 150 w 1058863"/>
                              <a:gd name="T47" fmla="*/ 102 h 1138238"/>
                              <a:gd name="T48" fmla="*/ 144 w 1058863"/>
                              <a:gd name="T49" fmla="*/ 87 h 1138238"/>
                              <a:gd name="T50" fmla="*/ 150 w 1058863"/>
                              <a:gd name="T51" fmla="*/ 76 h 1138238"/>
                              <a:gd name="T52" fmla="*/ 150 w 1058863"/>
                              <a:gd name="T53" fmla="*/ 66 h 1138238"/>
                              <a:gd name="T54" fmla="*/ 149 w 1058863"/>
                              <a:gd name="T55" fmla="*/ 56 h 1138238"/>
                              <a:gd name="T56" fmla="*/ 148 w 1058863"/>
                              <a:gd name="T57" fmla="*/ 44 h 1138238"/>
                              <a:gd name="T58" fmla="*/ 144 w 1058863"/>
                              <a:gd name="T59" fmla="*/ 33 h 1138238"/>
                              <a:gd name="T60" fmla="*/ 135 w 1058863"/>
                              <a:gd name="T61" fmla="*/ 29 h 1138238"/>
                              <a:gd name="T62" fmla="*/ 130 w 1058863"/>
                              <a:gd name="T63" fmla="*/ 27 h 1138238"/>
                              <a:gd name="T64" fmla="*/ 120 w 1058863"/>
                              <a:gd name="T65" fmla="*/ 22 h 1138238"/>
                              <a:gd name="T66" fmla="*/ 101 w 1058863"/>
                              <a:gd name="T67" fmla="*/ 21 h 1138238"/>
                              <a:gd name="T68" fmla="*/ 81 w 1058863"/>
                              <a:gd name="T69" fmla="*/ 23 h 113823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1058863"/>
                              <a:gd name="T106" fmla="*/ 0 h 1138238"/>
                              <a:gd name="T107" fmla="*/ 1058863 w 1058863"/>
                              <a:gd name="T108" fmla="*/ 1138238 h 113823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1058863" h="1138238">
                                <a:moveTo>
                                  <a:pt x="552450" y="163513"/>
                                </a:moveTo>
                                <a:lnTo>
                                  <a:pt x="533400" y="128588"/>
                                </a:lnTo>
                                <a:lnTo>
                                  <a:pt x="493713" y="133350"/>
                                </a:lnTo>
                                <a:lnTo>
                                  <a:pt x="444500" y="95250"/>
                                </a:lnTo>
                                <a:lnTo>
                                  <a:pt x="431800" y="38100"/>
                                </a:lnTo>
                                <a:lnTo>
                                  <a:pt x="354013" y="0"/>
                                </a:lnTo>
                                <a:lnTo>
                                  <a:pt x="287338" y="15875"/>
                                </a:lnTo>
                                <a:lnTo>
                                  <a:pt x="271463" y="66675"/>
                                </a:lnTo>
                                <a:lnTo>
                                  <a:pt x="300038" y="128588"/>
                                </a:lnTo>
                                <a:lnTo>
                                  <a:pt x="263525" y="177800"/>
                                </a:lnTo>
                                <a:lnTo>
                                  <a:pt x="211138" y="223838"/>
                                </a:lnTo>
                                <a:lnTo>
                                  <a:pt x="138113" y="254000"/>
                                </a:lnTo>
                                <a:lnTo>
                                  <a:pt x="77788" y="271463"/>
                                </a:lnTo>
                                <a:lnTo>
                                  <a:pt x="14288" y="303213"/>
                                </a:lnTo>
                                <a:lnTo>
                                  <a:pt x="0" y="344488"/>
                                </a:lnTo>
                                <a:lnTo>
                                  <a:pt x="6350" y="411163"/>
                                </a:lnTo>
                                <a:lnTo>
                                  <a:pt x="20638" y="457200"/>
                                </a:lnTo>
                                <a:lnTo>
                                  <a:pt x="15875" y="506413"/>
                                </a:lnTo>
                                <a:lnTo>
                                  <a:pt x="19050" y="560388"/>
                                </a:lnTo>
                                <a:lnTo>
                                  <a:pt x="15875" y="628650"/>
                                </a:lnTo>
                                <a:lnTo>
                                  <a:pt x="39688" y="688975"/>
                                </a:lnTo>
                                <a:lnTo>
                                  <a:pt x="38100" y="741363"/>
                                </a:lnTo>
                                <a:lnTo>
                                  <a:pt x="44450" y="790575"/>
                                </a:lnTo>
                                <a:lnTo>
                                  <a:pt x="67011" y="840831"/>
                                </a:lnTo>
                                <a:lnTo>
                                  <a:pt x="104775" y="838200"/>
                                </a:lnTo>
                                <a:lnTo>
                                  <a:pt x="145592" y="817019"/>
                                </a:lnTo>
                                <a:lnTo>
                                  <a:pt x="176548" y="812256"/>
                                </a:lnTo>
                                <a:lnTo>
                                  <a:pt x="200025" y="850900"/>
                                </a:lnTo>
                                <a:lnTo>
                                  <a:pt x="277813" y="914400"/>
                                </a:lnTo>
                                <a:lnTo>
                                  <a:pt x="342900" y="922338"/>
                                </a:lnTo>
                                <a:lnTo>
                                  <a:pt x="395288" y="958850"/>
                                </a:lnTo>
                                <a:lnTo>
                                  <a:pt x="441325" y="1004888"/>
                                </a:lnTo>
                                <a:lnTo>
                                  <a:pt x="463550" y="1058863"/>
                                </a:lnTo>
                                <a:lnTo>
                                  <a:pt x="501650" y="1031875"/>
                                </a:lnTo>
                                <a:lnTo>
                                  <a:pt x="561975" y="1081088"/>
                                </a:lnTo>
                                <a:lnTo>
                                  <a:pt x="609600" y="1055688"/>
                                </a:lnTo>
                                <a:lnTo>
                                  <a:pt x="669925" y="1090613"/>
                                </a:lnTo>
                                <a:lnTo>
                                  <a:pt x="723900" y="1073150"/>
                                </a:lnTo>
                                <a:lnTo>
                                  <a:pt x="758825" y="1076325"/>
                                </a:lnTo>
                                <a:lnTo>
                                  <a:pt x="793750" y="1093788"/>
                                </a:lnTo>
                                <a:lnTo>
                                  <a:pt x="842963" y="1138238"/>
                                </a:lnTo>
                                <a:lnTo>
                                  <a:pt x="882650" y="1111250"/>
                                </a:lnTo>
                                <a:lnTo>
                                  <a:pt x="900113" y="1035050"/>
                                </a:lnTo>
                                <a:lnTo>
                                  <a:pt x="906463" y="976313"/>
                                </a:lnTo>
                                <a:lnTo>
                                  <a:pt x="1009650" y="915988"/>
                                </a:lnTo>
                                <a:lnTo>
                                  <a:pt x="1049338" y="877888"/>
                                </a:lnTo>
                                <a:lnTo>
                                  <a:pt x="1020763" y="795338"/>
                                </a:lnTo>
                                <a:lnTo>
                                  <a:pt x="1028700" y="715963"/>
                                </a:lnTo>
                                <a:lnTo>
                                  <a:pt x="1009650" y="668338"/>
                                </a:lnTo>
                                <a:lnTo>
                                  <a:pt x="987425" y="609600"/>
                                </a:lnTo>
                                <a:lnTo>
                                  <a:pt x="1004888" y="557213"/>
                                </a:lnTo>
                                <a:lnTo>
                                  <a:pt x="1028700" y="534988"/>
                                </a:lnTo>
                                <a:lnTo>
                                  <a:pt x="1006475" y="492125"/>
                                </a:lnTo>
                                <a:lnTo>
                                  <a:pt x="1030288" y="463550"/>
                                </a:lnTo>
                                <a:lnTo>
                                  <a:pt x="1058863" y="439738"/>
                                </a:lnTo>
                                <a:lnTo>
                                  <a:pt x="1023938" y="395288"/>
                                </a:lnTo>
                                <a:lnTo>
                                  <a:pt x="1001713" y="347663"/>
                                </a:lnTo>
                                <a:lnTo>
                                  <a:pt x="1016000" y="306388"/>
                                </a:lnTo>
                                <a:lnTo>
                                  <a:pt x="973138" y="290513"/>
                                </a:lnTo>
                                <a:lnTo>
                                  <a:pt x="985838" y="230188"/>
                                </a:lnTo>
                                <a:lnTo>
                                  <a:pt x="952500" y="225425"/>
                                </a:lnTo>
                                <a:lnTo>
                                  <a:pt x="925513" y="204788"/>
                                </a:lnTo>
                                <a:lnTo>
                                  <a:pt x="920750" y="177800"/>
                                </a:lnTo>
                                <a:lnTo>
                                  <a:pt x="890588" y="190500"/>
                                </a:lnTo>
                                <a:lnTo>
                                  <a:pt x="876300" y="165100"/>
                                </a:lnTo>
                                <a:lnTo>
                                  <a:pt x="823913" y="153988"/>
                                </a:lnTo>
                                <a:lnTo>
                                  <a:pt x="769938" y="157163"/>
                                </a:lnTo>
                                <a:lnTo>
                                  <a:pt x="692150" y="150813"/>
                                </a:lnTo>
                                <a:lnTo>
                                  <a:pt x="630238" y="142875"/>
                                </a:lnTo>
                                <a:lnTo>
                                  <a:pt x="552450" y="163513"/>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5" name="Freeform 139"/>
                        <wps:cNvSpPr>
                          <a:spLocks/>
                        </wps:cNvSpPr>
                        <wps:spPr bwMode="auto">
                          <a:xfrm>
                            <a:off x="3098733" y="1778267"/>
                            <a:ext cx="155715" cy="205544"/>
                          </a:xfrm>
                          <a:custGeom>
                            <a:avLst/>
                            <a:gdLst>
                              <a:gd name="T0" fmla="*/ 2147483647 w 500"/>
                              <a:gd name="T1" fmla="*/ 2147483647 h 662"/>
                              <a:gd name="T2" fmla="*/ 2147483647 w 500"/>
                              <a:gd name="T3" fmla="*/ 2147483647 h 662"/>
                              <a:gd name="T4" fmla="*/ 2147483647 w 500"/>
                              <a:gd name="T5" fmla="*/ 2147483647 h 662"/>
                              <a:gd name="T6" fmla="*/ 2147483647 w 500"/>
                              <a:gd name="T7" fmla="*/ 2147483647 h 662"/>
                              <a:gd name="T8" fmla="*/ 2147483647 w 500"/>
                              <a:gd name="T9" fmla="*/ 2147483647 h 662"/>
                              <a:gd name="T10" fmla="*/ 2147483647 w 500"/>
                              <a:gd name="T11" fmla="*/ 2147483647 h 662"/>
                              <a:gd name="T12" fmla="*/ 2147483647 w 500"/>
                              <a:gd name="T13" fmla="*/ 2147483647 h 662"/>
                              <a:gd name="T14" fmla="*/ 2147483647 w 500"/>
                              <a:gd name="T15" fmla="*/ 2147483647 h 662"/>
                              <a:gd name="T16" fmla="*/ 2147483647 w 500"/>
                              <a:gd name="T17" fmla="*/ 2147483647 h 662"/>
                              <a:gd name="T18" fmla="*/ 2147483647 w 500"/>
                              <a:gd name="T19" fmla="*/ 2147483647 h 662"/>
                              <a:gd name="T20" fmla="*/ 0 w 500"/>
                              <a:gd name="T21" fmla="*/ 2147483647 h 662"/>
                              <a:gd name="T22" fmla="*/ 2147483647 w 500"/>
                              <a:gd name="T23" fmla="*/ 2147483647 h 662"/>
                              <a:gd name="T24" fmla="*/ 2147483647 w 500"/>
                              <a:gd name="T25" fmla="*/ 2147483647 h 662"/>
                              <a:gd name="T26" fmla="*/ 2147483647 w 500"/>
                              <a:gd name="T27" fmla="*/ 2147483647 h 662"/>
                              <a:gd name="T28" fmla="*/ 2147483647 w 500"/>
                              <a:gd name="T29" fmla="*/ 2147483647 h 662"/>
                              <a:gd name="T30" fmla="*/ 2147483647 w 500"/>
                              <a:gd name="T31" fmla="*/ 2147483647 h 662"/>
                              <a:gd name="T32" fmla="*/ 2147483647 w 500"/>
                              <a:gd name="T33" fmla="*/ 2147483647 h 662"/>
                              <a:gd name="T34" fmla="*/ 2147483647 w 500"/>
                              <a:gd name="T35" fmla="*/ 2147483647 h 662"/>
                              <a:gd name="T36" fmla="*/ 2147483647 w 500"/>
                              <a:gd name="T37" fmla="*/ 2147483647 h 662"/>
                              <a:gd name="T38" fmla="*/ 2147483647 w 500"/>
                              <a:gd name="T39" fmla="*/ 2147483647 h 662"/>
                              <a:gd name="T40" fmla="*/ 2147483647 w 500"/>
                              <a:gd name="T41" fmla="*/ 2147483647 h 662"/>
                              <a:gd name="T42" fmla="*/ 2147483647 w 500"/>
                              <a:gd name="T43" fmla="*/ 2147483647 h 662"/>
                              <a:gd name="T44" fmla="*/ 2147483647 w 500"/>
                              <a:gd name="T45" fmla="*/ 2147483647 h 662"/>
                              <a:gd name="T46" fmla="*/ 2147483647 w 500"/>
                              <a:gd name="T47" fmla="*/ 2147483647 h 662"/>
                              <a:gd name="T48" fmla="*/ 2147483647 w 500"/>
                              <a:gd name="T49" fmla="*/ 2147483647 h 662"/>
                              <a:gd name="T50" fmla="*/ 2147483647 w 500"/>
                              <a:gd name="T51" fmla="*/ 2147483647 h 662"/>
                              <a:gd name="T52" fmla="*/ 2147483647 w 500"/>
                              <a:gd name="T53" fmla="*/ 2147483647 h 662"/>
                              <a:gd name="T54" fmla="*/ 2147483647 w 500"/>
                              <a:gd name="T55" fmla="*/ 2147483647 h 662"/>
                              <a:gd name="T56" fmla="*/ 2147483647 w 500"/>
                              <a:gd name="T57" fmla="*/ 2147483647 h 662"/>
                              <a:gd name="T58" fmla="*/ 2147483647 w 500"/>
                              <a:gd name="T59" fmla="*/ 2147483647 h 662"/>
                              <a:gd name="T60" fmla="*/ 2147483647 w 500"/>
                              <a:gd name="T61" fmla="*/ 2147483647 h 662"/>
                              <a:gd name="T62" fmla="*/ 2147483647 w 500"/>
                              <a:gd name="T63" fmla="*/ 2147483647 h 662"/>
                              <a:gd name="T64" fmla="*/ 2147483647 w 500"/>
                              <a:gd name="T65" fmla="*/ 2147483647 h 662"/>
                              <a:gd name="T66" fmla="*/ 2147483647 w 500"/>
                              <a:gd name="T67" fmla="*/ 2147483647 h 662"/>
                              <a:gd name="T68" fmla="*/ 2147483647 w 500"/>
                              <a:gd name="T69" fmla="*/ 2147483647 h 662"/>
                              <a:gd name="T70" fmla="*/ 2147483647 w 500"/>
                              <a:gd name="T71" fmla="*/ 2147483647 h 662"/>
                              <a:gd name="T72" fmla="*/ 2147483647 w 500"/>
                              <a:gd name="T73" fmla="*/ 2147483647 h 662"/>
                              <a:gd name="T74" fmla="*/ 2147483647 w 500"/>
                              <a:gd name="T75" fmla="*/ 2147483647 h 662"/>
                              <a:gd name="T76" fmla="*/ 2147483647 w 500"/>
                              <a:gd name="T77" fmla="*/ 2147483647 h 662"/>
                              <a:gd name="T78" fmla="*/ 2147483647 w 500"/>
                              <a:gd name="T79" fmla="*/ 2147483647 h 662"/>
                              <a:gd name="T80" fmla="*/ 2147483647 w 500"/>
                              <a:gd name="T81" fmla="*/ 2147483647 h 662"/>
                              <a:gd name="T82" fmla="*/ 2147483647 w 500"/>
                              <a:gd name="T83" fmla="*/ 2147483647 h 662"/>
                              <a:gd name="T84" fmla="*/ 2147483647 w 500"/>
                              <a:gd name="T85" fmla="*/ 2147483647 h 662"/>
                              <a:gd name="T86" fmla="*/ 2147483647 w 500"/>
                              <a:gd name="T87" fmla="*/ 2147483647 h 662"/>
                              <a:gd name="T88" fmla="*/ 2147483647 w 500"/>
                              <a:gd name="T89" fmla="*/ 2147483647 h 662"/>
                              <a:gd name="T90" fmla="*/ 2147483647 w 500"/>
                              <a:gd name="T91" fmla="*/ 2147483647 h 662"/>
                              <a:gd name="T92" fmla="*/ 2147483647 w 500"/>
                              <a:gd name="T93" fmla="*/ 2147483647 h 662"/>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500"/>
                              <a:gd name="T142" fmla="*/ 0 h 662"/>
                              <a:gd name="T143" fmla="*/ 927436 w 500"/>
                              <a:gd name="T144" fmla="*/ 1259681 h 662"/>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500" h="662">
                                <a:moveTo>
                                  <a:pt x="155" y="0"/>
                                </a:moveTo>
                                <a:lnTo>
                                  <a:pt x="162" y="28"/>
                                </a:lnTo>
                                <a:lnTo>
                                  <a:pt x="169" y="51"/>
                                </a:lnTo>
                                <a:lnTo>
                                  <a:pt x="172" y="80"/>
                                </a:lnTo>
                                <a:lnTo>
                                  <a:pt x="167" y="102"/>
                                </a:lnTo>
                                <a:lnTo>
                                  <a:pt x="155" y="117"/>
                                </a:lnTo>
                                <a:lnTo>
                                  <a:pt x="137" y="111"/>
                                </a:lnTo>
                                <a:lnTo>
                                  <a:pt x="110" y="110"/>
                                </a:lnTo>
                                <a:lnTo>
                                  <a:pt x="89" y="99"/>
                                </a:lnTo>
                                <a:lnTo>
                                  <a:pt x="72" y="113"/>
                                </a:lnTo>
                                <a:lnTo>
                                  <a:pt x="56" y="135"/>
                                </a:lnTo>
                                <a:lnTo>
                                  <a:pt x="58" y="171"/>
                                </a:lnTo>
                                <a:lnTo>
                                  <a:pt x="56" y="200"/>
                                </a:lnTo>
                                <a:lnTo>
                                  <a:pt x="61" y="230"/>
                                </a:lnTo>
                                <a:lnTo>
                                  <a:pt x="46" y="247"/>
                                </a:lnTo>
                                <a:lnTo>
                                  <a:pt x="40" y="271"/>
                                </a:lnTo>
                                <a:lnTo>
                                  <a:pt x="13" y="281"/>
                                </a:lnTo>
                                <a:lnTo>
                                  <a:pt x="23" y="306"/>
                                </a:lnTo>
                                <a:lnTo>
                                  <a:pt x="33" y="325"/>
                                </a:lnTo>
                                <a:lnTo>
                                  <a:pt x="21" y="341"/>
                                </a:lnTo>
                                <a:lnTo>
                                  <a:pt x="3" y="347"/>
                                </a:lnTo>
                                <a:lnTo>
                                  <a:pt x="0" y="369"/>
                                </a:lnTo>
                                <a:lnTo>
                                  <a:pt x="6" y="387"/>
                                </a:lnTo>
                                <a:lnTo>
                                  <a:pt x="24" y="403"/>
                                </a:lnTo>
                                <a:lnTo>
                                  <a:pt x="12" y="415"/>
                                </a:lnTo>
                                <a:lnTo>
                                  <a:pt x="4" y="444"/>
                                </a:lnTo>
                                <a:lnTo>
                                  <a:pt x="7" y="458"/>
                                </a:lnTo>
                                <a:lnTo>
                                  <a:pt x="13" y="464"/>
                                </a:lnTo>
                                <a:lnTo>
                                  <a:pt x="29" y="503"/>
                                </a:lnTo>
                                <a:lnTo>
                                  <a:pt x="46" y="517"/>
                                </a:lnTo>
                                <a:lnTo>
                                  <a:pt x="71" y="520"/>
                                </a:lnTo>
                                <a:lnTo>
                                  <a:pt x="95" y="536"/>
                                </a:lnTo>
                                <a:lnTo>
                                  <a:pt x="95" y="574"/>
                                </a:lnTo>
                                <a:lnTo>
                                  <a:pt x="80" y="606"/>
                                </a:lnTo>
                                <a:lnTo>
                                  <a:pt x="78" y="634"/>
                                </a:lnTo>
                                <a:lnTo>
                                  <a:pt x="76" y="655"/>
                                </a:lnTo>
                                <a:lnTo>
                                  <a:pt x="103" y="650"/>
                                </a:lnTo>
                                <a:lnTo>
                                  <a:pt x="125" y="648"/>
                                </a:lnTo>
                                <a:lnTo>
                                  <a:pt x="144" y="645"/>
                                </a:lnTo>
                                <a:lnTo>
                                  <a:pt x="173" y="647"/>
                                </a:lnTo>
                                <a:lnTo>
                                  <a:pt x="200" y="651"/>
                                </a:lnTo>
                                <a:lnTo>
                                  <a:pt x="228" y="660"/>
                                </a:lnTo>
                                <a:lnTo>
                                  <a:pt x="249" y="656"/>
                                </a:lnTo>
                                <a:lnTo>
                                  <a:pt x="296" y="662"/>
                                </a:lnTo>
                                <a:lnTo>
                                  <a:pt x="347" y="654"/>
                                </a:lnTo>
                                <a:lnTo>
                                  <a:pt x="368" y="650"/>
                                </a:lnTo>
                                <a:lnTo>
                                  <a:pt x="419" y="639"/>
                                </a:lnTo>
                                <a:lnTo>
                                  <a:pt x="406" y="626"/>
                                </a:lnTo>
                                <a:lnTo>
                                  <a:pt x="402" y="600"/>
                                </a:lnTo>
                                <a:lnTo>
                                  <a:pt x="425" y="579"/>
                                </a:lnTo>
                                <a:lnTo>
                                  <a:pt x="436" y="554"/>
                                </a:lnTo>
                                <a:lnTo>
                                  <a:pt x="420" y="531"/>
                                </a:lnTo>
                                <a:lnTo>
                                  <a:pt x="400" y="511"/>
                                </a:lnTo>
                                <a:lnTo>
                                  <a:pt x="383" y="495"/>
                                </a:lnTo>
                                <a:lnTo>
                                  <a:pt x="370" y="475"/>
                                </a:lnTo>
                                <a:lnTo>
                                  <a:pt x="364" y="444"/>
                                </a:lnTo>
                                <a:lnTo>
                                  <a:pt x="389" y="435"/>
                                </a:lnTo>
                                <a:lnTo>
                                  <a:pt x="413" y="419"/>
                                </a:lnTo>
                                <a:lnTo>
                                  <a:pt x="446" y="408"/>
                                </a:lnTo>
                                <a:lnTo>
                                  <a:pt x="464" y="393"/>
                                </a:lnTo>
                                <a:lnTo>
                                  <a:pt x="482" y="396"/>
                                </a:lnTo>
                                <a:lnTo>
                                  <a:pt x="498" y="397"/>
                                </a:lnTo>
                                <a:lnTo>
                                  <a:pt x="500" y="372"/>
                                </a:lnTo>
                                <a:lnTo>
                                  <a:pt x="488" y="344"/>
                                </a:lnTo>
                                <a:lnTo>
                                  <a:pt x="486" y="318"/>
                                </a:lnTo>
                                <a:lnTo>
                                  <a:pt x="485" y="290"/>
                                </a:lnTo>
                                <a:lnTo>
                                  <a:pt x="474" y="259"/>
                                </a:lnTo>
                                <a:lnTo>
                                  <a:pt x="475" y="228"/>
                                </a:lnTo>
                                <a:lnTo>
                                  <a:pt x="472" y="194"/>
                                </a:lnTo>
                                <a:lnTo>
                                  <a:pt x="475" y="167"/>
                                </a:lnTo>
                                <a:lnTo>
                                  <a:pt x="469" y="142"/>
                                </a:lnTo>
                                <a:lnTo>
                                  <a:pt x="464" y="110"/>
                                </a:lnTo>
                                <a:lnTo>
                                  <a:pt x="469" y="87"/>
                                </a:lnTo>
                                <a:lnTo>
                                  <a:pt x="443" y="59"/>
                                </a:lnTo>
                                <a:lnTo>
                                  <a:pt x="436" y="36"/>
                                </a:lnTo>
                                <a:lnTo>
                                  <a:pt x="413" y="36"/>
                                </a:lnTo>
                                <a:lnTo>
                                  <a:pt x="387" y="39"/>
                                </a:lnTo>
                                <a:lnTo>
                                  <a:pt x="369" y="56"/>
                                </a:lnTo>
                                <a:lnTo>
                                  <a:pt x="354" y="75"/>
                                </a:lnTo>
                                <a:lnTo>
                                  <a:pt x="341" y="93"/>
                                </a:lnTo>
                                <a:lnTo>
                                  <a:pt x="332" y="106"/>
                                </a:lnTo>
                                <a:lnTo>
                                  <a:pt x="316" y="109"/>
                                </a:lnTo>
                                <a:lnTo>
                                  <a:pt x="294" y="110"/>
                                </a:lnTo>
                                <a:lnTo>
                                  <a:pt x="293" y="96"/>
                                </a:lnTo>
                                <a:lnTo>
                                  <a:pt x="310" y="77"/>
                                </a:lnTo>
                                <a:lnTo>
                                  <a:pt x="312" y="59"/>
                                </a:lnTo>
                                <a:lnTo>
                                  <a:pt x="295" y="61"/>
                                </a:lnTo>
                                <a:lnTo>
                                  <a:pt x="282" y="67"/>
                                </a:lnTo>
                                <a:lnTo>
                                  <a:pt x="263" y="59"/>
                                </a:lnTo>
                                <a:lnTo>
                                  <a:pt x="247" y="53"/>
                                </a:lnTo>
                                <a:lnTo>
                                  <a:pt x="256" y="37"/>
                                </a:lnTo>
                                <a:lnTo>
                                  <a:pt x="229" y="20"/>
                                </a:lnTo>
                                <a:lnTo>
                                  <a:pt x="202" y="5"/>
                                </a:lnTo>
                                <a:lnTo>
                                  <a:pt x="15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6" name="Freeform 141"/>
                        <wps:cNvSpPr>
                          <a:spLocks/>
                        </wps:cNvSpPr>
                        <wps:spPr bwMode="auto">
                          <a:xfrm>
                            <a:off x="3039561" y="1873254"/>
                            <a:ext cx="66957" cy="56057"/>
                          </a:xfrm>
                          <a:custGeom>
                            <a:avLst/>
                            <a:gdLst>
                              <a:gd name="T0" fmla="*/ 51 w 402767"/>
                              <a:gd name="T1" fmla="*/ 11 h 339079"/>
                              <a:gd name="T2" fmla="*/ 47 w 402767"/>
                              <a:gd name="T3" fmla="*/ 6 h 339079"/>
                              <a:gd name="T4" fmla="*/ 42 w 402767"/>
                              <a:gd name="T5" fmla="*/ 3 h 339079"/>
                              <a:gd name="T6" fmla="*/ 37 w 402767"/>
                              <a:gd name="T7" fmla="*/ 0 h 339079"/>
                              <a:gd name="T8" fmla="*/ 31 w 402767"/>
                              <a:gd name="T9" fmla="*/ 0 h 339079"/>
                              <a:gd name="T10" fmla="*/ 24 w 402767"/>
                              <a:gd name="T11" fmla="*/ 1 h 339079"/>
                              <a:gd name="T12" fmla="*/ 18 w 402767"/>
                              <a:gd name="T13" fmla="*/ 1 h 339079"/>
                              <a:gd name="T14" fmla="*/ 10 w 402767"/>
                              <a:gd name="T15" fmla="*/ 2 h 339079"/>
                              <a:gd name="T16" fmla="*/ 6 w 402767"/>
                              <a:gd name="T17" fmla="*/ 5 h 339079"/>
                              <a:gd name="T18" fmla="*/ 0 w 402767"/>
                              <a:gd name="T19" fmla="*/ 7 h 339079"/>
                              <a:gd name="T20" fmla="*/ 7 w 402767"/>
                              <a:gd name="T21" fmla="*/ 11 h 339079"/>
                              <a:gd name="T22" fmla="*/ 9 w 402767"/>
                              <a:gd name="T23" fmla="*/ 16 h 339079"/>
                              <a:gd name="T24" fmla="*/ 15 w 402767"/>
                              <a:gd name="T25" fmla="*/ 18 h 339079"/>
                              <a:gd name="T26" fmla="*/ 18 w 402767"/>
                              <a:gd name="T27" fmla="*/ 23 h 339079"/>
                              <a:gd name="T28" fmla="*/ 23 w 402767"/>
                              <a:gd name="T29" fmla="*/ 28 h 339079"/>
                              <a:gd name="T30" fmla="*/ 28 w 402767"/>
                              <a:gd name="T31" fmla="*/ 31 h 339079"/>
                              <a:gd name="T32" fmla="*/ 34 w 402767"/>
                              <a:gd name="T33" fmla="*/ 31 h 339079"/>
                              <a:gd name="T34" fmla="*/ 36 w 402767"/>
                              <a:gd name="T35" fmla="*/ 39 h 339079"/>
                              <a:gd name="T36" fmla="*/ 41 w 402767"/>
                              <a:gd name="T37" fmla="*/ 43 h 339079"/>
                              <a:gd name="T38" fmla="*/ 47 w 402767"/>
                              <a:gd name="T39" fmla="*/ 46 h 339079"/>
                              <a:gd name="T40" fmla="*/ 48 w 402767"/>
                              <a:gd name="T41" fmla="*/ 45 h 339079"/>
                              <a:gd name="T42" fmla="*/ 48 w 402767"/>
                              <a:gd name="T43" fmla="*/ 42 h 339079"/>
                              <a:gd name="T44" fmla="*/ 48 w 402767"/>
                              <a:gd name="T45" fmla="*/ 39 h 339079"/>
                              <a:gd name="T46" fmla="*/ 49 w 402767"/>
                              <a:gd name="T47" fmla="*/ 37 h 339079"/>
                              <a:gd name="T48" fmla="*/ 51 w 402767"/>
                              <a:gd name="T49" fmla="*/ 36 h 339079"/>
                              <a:gd name="T50" fmla="*/ 53 w 402767"/>
                              <a:gd name="T51" fmla="*/ 29 h 339079"/>
                              <a:gd name="T52" fmla="*/ 56 w 402767"/>
                              <a:gd name="T53" fmla="*/ 25 h 339079"/>
                              <a:gd name="T54" fmla="*/ 52 w 402767"/>
                              <a:gd name="T55" fmla="*/ 21 h 339079"/>
                              <a:gd name="T56" fmla="*/ 50 w 402767"/>
                              <a:gd name="T57" fmla="*/ 18 h 339079"/>
                              <a:gd name="T58" fmla="*/ 51 w 402767"/>
                              <a:gd name="T59" fmla="*/ 11 h 339079"/>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2767"/>
                              <a:gd name="T91" fmla="*/ 0 h 339079"/>
                              <a:gd name="T92" fmla="*/ 402767 w 402767"/>
                              <a:gd name="T93" fmla="*/ 339079 h 339079"/>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2767" h="339079">
                                <a:moveTo>
                                  <a:pt x="364667" y="79772"/>
                                </a:moveTo>
                                <a:lnTo>
                                  <a:pt x="336092" y="46435"/>
                                </a:lnTo>
                                <a:lnTo>
                                  <a:pt x="303213" y="24754"/>
                                </a:lnTo>
                                <a:lnTo>
                                  <a:pt x="262273" y="2382"/>
                                </a:lnTo>
                                <a:lnTo>
                                  <a:pt x="222982" y="0"/>
                                </a:lnTo>
                                <a:lnTo>
                                  <a:pt x="173038" y="10467"/>
                                </a:lnTo>
                                <a:lnTo>
                                  <a:pt x="128588" y="10467"/>
                                </a:lnTo>
                                <a:lnTo>
                                  <a:pt x="73025" y="12054"/>
                                </a:lnTo>
                                <a:lnTo>
                                  <a:pt x="46038" y="39042"/>
                                </a:lnTo>
                                <a:lnTo>
                                  <a:pt x="0" y="50154"/>
                                </a:lnTo>
                                <a:lnTo>
                                  <a:pt x="47625" y="83492"/>
                                </a:lnTo>
                                <a:lnTo>
                                  <a:pt x="65088" y="118417"/>
                                </a:lnTo>
                                <a:lnTo>
                                  <a:pt x="104775" y="132704"/>
                                </a:lnTo>
                                <a:lnTo>
                                  <a:pt x="127000" y="170804"/>
                                </a:lnTo>
                                <a:lnTo>
                                  <a:pt x="161925" y="208904"/>
                                </a:lnTo>
                                <a:lnTo>
                                  <a:pt x="200025" y="229542"/>
                                </a:lnTo>
                                <a:lnTo>
                                  <a:pt x="246063" y="226367"/>
                                </a:lnTo>
                                <a:lnTo>
                                  <a:pt x="255588" y="285104"/>
                                </a:lnTo>
                                <a:lnTo>
                                  <a:pt x="290513" y="316854"/>
                                </a:lnTo>
                                <a:lnTo>
                                  <a:pt x="338138" y="339079"/>
                                </a:lnTo>
                                <a:lnTo>
                                  <a:pt x="342900" y="327967"/>
                                </a:lnTo>
                                <a:lnTo>
                                  <a:pt x="346075" y="307329"/>
                                </a:lnTo>
                                <a:lnTo>
                                  <a:pt x="342900" y="289867"/>
                                </a:lnTo>
                                <a:lnTo>
                                  <a:pt x="352425" y="269229"/>
                                </a:lnTo>
                                <a:lnTo>
                                  <a:pt x="363538" y="267642"/>
                                </a:lnTo>
                                <a:lnTo>
                                  <a:pt x="381336" y="211932"/>
                                </a:lnTo>
                                <a:lnTo>
                                  <a:pt x="402767" y="185738"/>
                                </a:lnTo>
                                <a:lnTo>
                                  <a:pt x="371811" y="157163"/>
                                </a:lnTo>
                                <a:lnTo>
                                  <a:pt x="358775" y="129529"/>
                                </a:lnTo>
                                <a:lnTo>
                                  <a:pt x="364667" y="7977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7" name="Freeform 142"/>
                        <wps:cNvSpPr>
                          <a:spLocks/>
                        </wps:cNvSpPr>
                        <wps:spPr bwMode="auto">
                          <a:xfrm>
                            <a:off x="3059803" y="1818753"/>
                            <a:ext cx="59172" cy="68515"/>
                          </a:xfrm>
                          <a:custGeom>
                            <a:avLst/>
                            <a:gdLst>
                              <a:gd name="T0" fmla="*/ 50 w 352425"/>
                              <a:gd name="T1" fmla="*/ 0 h 401637"/>
                              <a:gd name="T2" fmla="*/ 45 w 352425"/>
                              <a:gd name="T3" fmla="*/ 3 h 401637"/>
                              <a:gd name="T4" fmla="*/ 39 w 352425"/>
                              <a:gd name="T5" fmla="*/ 3 h 401637"/>
                              <a:gd name="T6" fmla="*/ 34 w 352425"/>
                              <a:gd name="T7" fmla="*/ 0 h 401637"/>
                              <a:gd name="T8" fmla="*/ 33 w 352425"/>
                              <a:gd name="T9" fmla="*/ 5 h 401637"/>
                              <a:gd name="T10" fmla="*/ 35 w 352425"/>
                              <a:gd name="T11" fmla="*/ 8 h 401637"/>
                              <a:gd name="T12" fmla="*/ 35 w 352425"/>
                              <a:gd name="T13" fmla="*/ 14 h 401637"/>
                              <a:gd name="T14" fmla="*/ 37 w 352425"/>
                              <a:gd name="T15" fmla="*/ 18 h 401637"/>
                              <a:gd name="T16" fmla="*/ 36 w 352425"/>
                              <a:gd name="T17" fmla="*/ 22 h 401637"/>
                              <a:gd name="T18" fmla="*/ 31 w 352425"/>
                              <a:gd name="T19" fmla="*/ 25 h 401637"/>
                              <a:gd name="T20" fmla="*/ 29 w 352425"/>
                              <a:gd name="T21" fmla="*/ 22 h 401637"/>
                              <a:gd name="T22" fmla="*/ 29 w 352425"/>
                              <a:gd name="T23" fmla="*/ 17 h 401637"/>
                              <a:gd name="T24" fmla="*/ 28 w 352425"/>
                              <a:gd name="T25" fmla="*/ 13 h 401637"/>
                              <a:gd name="T26" fmla="*/ 24 w 352425"/>
                              <a:gd name="T27" fmla="*/ 14 h 401637"/>
                              <a:gd name="T28" fmla="*/ 17 w 352425"/>
                              <a:gd name="T29" fmla="*/ 23 h 401637"/>
                              <a:gd name="T30" fmla="*/ 15 w 352425"/>
                              <a:gd name="T31" fmla="*/ 29 h 401637"/>
                              <a:gd name="T32" fmla="*/ 13 w 352425"/>
                              <a:gd name="T33" fmla="*/ 32 h 401637"/>
                              <a:gd name="T34" fmla="*/ 13 w 352425"/>
                              <a:gd name="T35" fmla="*/ 37 h 401637"/>
                              <a:gd name="T36" fmla="*/ 9 w 352425"/>
                              <a:gd name="T37" fmla="*/ 40 h 401637"/>
                              <a:gd name="T38" fmla="*/ 7 w 352425"/>
                              <a:gd name="T39" fmla="*/ 44 h 401637"/>
                              <a:gd name="T40" fmla="*/ 0 w 352425"/>
                              <a:gd name="T41" fmla="*/ 52 h 401637"/>
                              <a:gd name="T42" fmla="*/ 9 w 352425"/>
                              <a:gd name="T43" fmla="*/ 53 h 401637"/>
                              <a:gd name="T44" fmla="*/ 15 w 352425"/>
                              <a:gd name="T45" fmla="*/ 51 h 401637"/>
                              <a:gd name="T46" fmla="*/ 21 w 352425"/>
                              <a:gd name="T47" fmla="*/ 52 h 401637"/>
                              <a:gd name="T48" fmla="*/ 27 w 352425"/>
                              <a:gd name="T49" fmla="*/ 55 h 401637"/>
                              <a:gd name="T50" fmla="*/ 32 w 352425"/>
                              <a:gd name="T51" fmla="*/ 58 h 401637"/>
                              <a:gd name="T52" fmla="*/ 36 w 352425"/>
                              <a:gd name="T53" fmla="*/ 64 h 401637"/>
                              <a:gd name="T54" fmla="*/ 41 w 352425"/>
                              <a:gd name="T55" fmla="*/ 62 h 401637"/>
                              <a:gd name="T56" fmla="*/ 44 w 352425"/>
                              <a:gd name="T57" fmla="*/ 57 h 401637"/>
                              <a:gd name="T58" fmla="*/ 41 w 352425"/>
                              <a:gd name="T59" fmla="*/ 51 h 401637"/>
                              <a:gd name="T60" fmla="*/ 39 w 352425"/>
                              <a:gd name="T61" fmla="*/ 45 h 401637"/>
                              <a:gd name="T62" fmla="*/ 46 w 352425"/>
                              <a:gd name="T63" fmla="*/ 42 h 401637"/>
                              <a:gd name="T64" fmla="*/ 48 w 352425"/>
                              <a:gd name="T65" fmla="*/ 35 h 401637"/>
                              <a:gd name="T66" fmla="*/ 52 w 352425"/>
                              <a:gd name="T67" fmla="*/ 29 h 401637"/>
                              <a:gd name="T68" fmla="*/ 51 w 352425"/>
                              <a:gd name="T69" fmla="*/ 22 h 401637"/>
                              <a:gd name="T70" fmla="*/ 51 w 352425"/>
                              <a:gd name="T71" fmla="*/ 13 h 401637"/>
                              <a:gd name="T72" fmla="*/ 51 w 352425"/>
                              <a:gd name="T73" fmla="*/ 7 h 401637"/>
                              <a:gd name="T74" fmla="*/ 50 w 352425"/>
                              <a:gd name="T75" fmla="*/ 0 h 401637"/>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52425"/>
                              <a:gd name="T115" fmla="*/ 0 h 401637"/>
                              <a:gd name="T116" fmla="*/ 352425 w 352425"/>
                              <a:gd name="T117" fmla="*/ 401637 h 401637"/>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52425" h="401637">
                                <a:moveTo>
                                  <a:pt x="342900" y="1587"/>
                                </a:moveTo>
                                <a:lnTo>
                                  <a:pt x="306388" y="17462"/>
                                </a:lnTo>
                                <a:lnTo>
                                  <a:pt x="268288" y="17462"/>
                                </a:lnTo>
                                <a:lnTo>
                                  <a:pt x="231775" y="0"/>
                                </a:lnTo>
                                <a:lnTo>
                                  <a:pt x="227013" y="31750"/>
                                </a:lnTo>
                                <a:lnTo>
                                  <a:pt x="236538" y="47625"/>
                                </a:lnTo>
                                <a:lnTo>
                                  <a:pt x="236538" y="87312"/>
                                </a:lnTo>
                                <a:lnTo>
                                  <a:pt x="254000" y="114300"/>
                                </a:lnTo>
                                <a:lnTo>
                                  <a:pt x="246063" y="141287"/>
                                </a:lnTo>
                                <a:lnTo>
                                  <a:pt x="214313" y="153987"/>
                                </a:lnTo>
                                <a:lnTo>
                                  <a:pt x="200025" y="141287"/>
                                </a:lnTo>
                                <a:lnTo>
                                  <a:pt x="200025" y="104775"/>
                                </a:lnTo>
                                <a:lnTo>
                                  <a:pt x="190500" y="79375"/>
                                </a:lnTo>
                                <a:lnTo>
                                  <a:pt x="160338" y="87312"/>
                                </a:lnTo>
                                <a:lnTo>
                                  <a:pt x="114300" y="142875"/>
                                </a:lnTo>
                                <a:lnTo>
                                  <a:pt x="101600" y="179387"/>
                                </a:lnTo>
                                <a:lnTo>
                                  <a:pt x="90488" y="200025"/>
                                </a:lnTo>
                                <a:lnTo>
                                  <a:pt x="87313" y="234950"/>
                                </a:lnTo>
                                <a:lnTo>
                                  <a:pt x="58738" y="250825"/>
                                </a:lnTo>
                                <a:lnTo>
                                  <a:pt x="47625" y="276225"/>
                                </a:lnTo>
                                <a:lnTo>
                                  <a:pt x="0" y="328612"/>
                                </a:lnTo>
                                <a:lnTo>
                                  <a:pt x="58738" y="331787"/>
                                </a:lnTo>
                                <a:lnTo>
                                  <a:pt x="104775" y="320675"/>
                                </a:lnTo>
                                <a:lnTo>
                                  <a:pt x="142875" y="325437"/>
                                </a:lnTo>
                                <a:lnTo>
                                  <a:pt x="184150" y="344487"/>
                                </a:lnTo>
                                <a:lnTo>
                                  <a:pt x="215900" y="366712"/>
                                </a:lnTo>
                                <a:lnTo>
                                  <a:pt x="246063" y="401637"/>
                                </a:lnTo>
                                <a:lnTo>
                                  <a:pt x="276225" y="392112"/>
                                </a:lnTo>
                                <a:lnTo>
                                  <a:pt x="300373" y="360612"/>
                                </a:lnTo>
                                <a:lnTo>
                                  <a:pt x="278941" y="322512"/>
                                </a:lnTo>
                                <a:lnTo>
                                  <a:pt x="265113" y="282575"/>
                                </a:lnTo>
                                <a:lnTo>
                                  <a:pt x="312738" y="263525"/>
                                </a:lnTo>
                                <a:lnTo>
                                  <a:pt x="325438" y="217487"/>
                                </a:lnTo>
                                <a:lnTo>
                                  <a:pt x="352425" y="184150"/>
                                </a:lnTo>
                                <a:lnTo>
                                  <a:pt x="344488" y="138112"/>
                                </a:lnTo>
                                <a:lnTo>
                                  <a:pt x="349250" y="84137"/>
                                </a:lnTo>
                                <a:lnTo>
                                  <a:pt x="349250" y="42862"/>
                                </a:lnTo>
                                <a:lnTo>
                                  <a:pt x="342900" y="158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8" name="Freeform 143"/>
                        <wps:cNvSpPr>
                          <a:spLocks/>
                        </wps:cNvSpPr>
                        <wps:spPr bwMode="auto">
                          <a:xfrm>
                            <a:off x="3129876" y="1687952"/>
                            <a:ext cx="57614" cy="91872"/>
                          </a:xfrm>
                          <a:custGeom>
                            <a:avLst/>
                            <a:gdLst>
                              <a:gd name="T0" fmla="*/ 23 w 341166"/>
                              <a:gd name="T1" fmla="*/ 76 h 554288"/>
                              <a:gd name="T2" fmla="*/ 29 w 341166"/>
                              <a:gd name="T3" fmla="*/ 76 h 554288"/>
                              <a:gd name="T4" fmla="*/ 29 w 341166"/>
                              <a:gd name="T5" fmla="*/ 70 h 554288"/>
                              <a:gd name="T6" fmla="*/ 29 w 341166"/>
                              <a:gd name="T7" fmla="*/ 65 h 554288"/>
                              <a:gd name="T8" fmla="*/ 34 w 341166"/>
                              <a:gd name="T9" fmla="*/ 68 h 554288"/>
                              <a:gd name="T10" fmla="*/ 36 w 341166"/>
                              <a:gd name="T11" fmla="*/ 70 h 554288"/>
                              <a:gd name="T12" fmla="*/ 40 w 341166"/>
                              <a:gd name="T13" fmla="*/ 74 h 554288"/>
                              <a:gd name="T14" fmla="*/ 45 w 341166"/>
                              <a:gd name="T15" fmla="*/ 70 h 554288"/>
                              <a:gd name="T16" fmla="*/ 46 w 341166"/>
                              <a:gd name="T17" fmla="*/ 65 h 554288"/>
                              <a:gd name="T18" fmla="*/ 46 w 341166"/>
                              <a:gd name="T19" fmla="*/ 58 h 554288"/>
                              <a:gd name="T20" fmla="*/ 40 w 341166"/>
                              <a:gd name="T21" fmla="*/ 57 h 554288"/>
                              <a:gd name="T22" fmla="*/ 35 w 341166"/>
                              <a:gd name="T23" fmla="*/ 53 h 554288"/>
                              <a:gd name="T24" fmla="*/ 36 w 341166"/>
                              <a:gd name="T25" fmla="*/ 49 h 554288"/>
                              <a:gd name="T26" fmla="*/ 38 w 341166"/>
                              <a:gd name="T27" fmla="*/ 42 h 554288"/>
                              <a:gd name="T28" fmla="*/ 41 w 341166"/>
                              <a:gd name="T29" fmla="*/ 38 h 554288"/>
                              <a:gd name="T30" fmla="*/ 47 w 341166"/>
                              <a:gd name="T31" fmla="*/ 37 h 554288"/>
                              <a:gd name="T32" fmla="*/ 52 w 341166"/>
                              <a:gd name="T33" fmla="*/ 37 h 554288"/>
                              <a:gd name="T34" fmla="*/ 51 w 341166"/>
                              <a:gd name="T35" fmla="*/ 32 h 554288"/>
                              <a:gd name="T36" fmla="*/ 45 w 341166"/>
                              <a:gd name="T37" fmla="*/ 31 h 554288"/>
                              <a:gd name="T38" fmla="*/ 40 w 341166"/>
                              <a:gd name="T39" fmla="*/ 28 h 554288"/>
                              <a:gd name="T40" fmla="*/ 41 w 341166"/>
                              <a:gd name="T41" fmla="*/ 24 h 554288"/>
                              <a:gd name="T42" fmla="*/ 39 w 341166"/>
                              <a:gd name="T43" fmla="*/ 17 h 554288"/>
                              <a:gd name="T44" fmla="*/ 44 w 341166"/>
                              <a:gd name="T45" fmla="*/ 14 h 554288"/>
                              <a:gd name="T46" fmla="*/ 47 w 341166"/>
                              <a:gd name="T47" fmla="*/ 6 h 554288"/>
                              <a:gd name="T48" fmla="*/ 44 w 341166"/>
                              <a:gd name="T49" fmla="*/ 0 h 554288"/>
                              <a:gd name="T50" fmla="*/ 38 w 341166"/>
                              <a:gd name="T51" fmla="*/ 1 h 554288"/>
                              <a:gd name="T52" fmla="*/ 34 w 341166"/>
                              <a:gd name="T53" fmla="*/ 3 h 554288"/>
                              <a:gd name="T54" fmla="*/ 31 w 341166"/>
                              <a:gd name="T55" fmla="*/ 7 h 554288"/>
                              <a:gd name="T56" fmla="*/ 27 w 341166"/>
                              <a:gd name="T57" fmla="*/ 11 h 554288"/>
                              <a:gd name="T58" fmla="*/ 22 w 341166"/>
                              <a:gd name="T59" fmla="*/ 9 h 554288"/>
                              <a:gd name="T60" fmla="*/ 16 w 341166"/>
                              <a:gd name="T61" fmla="*/ 9 h 554288"/>
                              <a:gd name="T62" fmla="*/ 11 w 341166"/>
                              <a:gd name="T63" fmla="*/ 13 h 554288"/>
                              <a:gd name="T64" fmla="*/ 9 w 341166"/>
                              <a:gd name="T65" fmla="*/ 19 h 554288"/>
                              <a:gd name="T66" fmla="*/ 7 w 341166"/>
                              <a:gd name="T67" fmla="*/ 26 h 554288"/>
                              <a:gd name="T68" fmla="*/ 1 w 341166"/>
                              <a:gd name="T69" fmla="*/ 28 h 554288"/>
                              <a:gd name="T70" fmla="*/ 0 w 341166"/>
                              <a:gd name="T71" fmla="*/ 35 h 554288"/>
                              <a:gd name="T72" fmla="*/ 1 w 341166"/>
                              <a:gd name="T73" fmla="*/ 41 h 554288"/>
                              <a:gd name="T74" fmla="*/ 1 w 341166"/>
                              <a:gd name="T75" fmla="*/ 47 h 554288"/>
                              <a:gd name="T76" fmla="*/ 4 w 341166"/>
                              <a:gd name="T77" fmla="*/ 52 h 554288"/>
                              <a:gd name="T78" fmla="*/ 7 w 341166"/>
                              <a:gd name="T79" fmla="*/ 62 h 554288"/>
                              <a:gd name="T80" fmla="*/ 15 w 341166"/>
                              <a:gd name="T81" fmla="*/ 66 h 554288"/>
                              <a:gd name="T82" fmla="*/ 13 w 341166"/>
                              <a:gd name="T83" fmla="*/ 70 h 554288"/>
                              <a:gd name="T84" fmla="*/ 16 w 341166"/>
                              <a:gd name="T85" fmla="*/ 75 h 554288"/>
                              <a:gd name="T86" fmla="*/ 23 w 341166"/>
                              <a:gd name="T87" fmla="*/ 76 h 554288"/>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41166"/>
                              <a:gd name="T133" fmla="*/ 0 h 554288"/>
                              <a:gd name="T134" fmla="*/ 341166 w 341166"/>
                              <a:gd name="T135" fmla="*/ 554288 h 554288"/>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41166" h="554288">
                                <a:moveTo>
                                  <a:pt x="151988" y="547966"/>
                                </a:moveTo>
                                <a:lnTo>
                                  <a:pt x="194804" y="554288"/>
                                </a:lnTo>
                                <a:lnTo>
                                  <a:pt x="194804" y="511425"/>
                                </a:lnTo>
                                <a:lnTo>
                                  <a:pt x="190794" y="471543"/>
                                </a:lnTo>
                                <a:lnTo>
                                  <a:pt x="221515" y="495933"/>
                                </a:lnTo>
                                <a:lnTo>
                                  <a:pt x="239301" y="510567"/>
                                </a:lnTo>
                                <a:lnTo>
                                  <a:pt x="266788" y="533332"/>
                                </a:lnTo>
                                <a:lnTo>
                                  <a:pt x="297509" y="507315"/>
                                </a:lnTo>
                                <a:lnTo>
                                  <a:pt x="307211" y="473169"/>
                                </a:lnTo>
                                <a:lnTo>
                                  <a:pt x="307211" y="422763"/>
                                </a:lnTo>
                                <a:lnTo>
                                  <a:pt x="261938" y="413007"/>
                                </a:lnTo>
                                <a:lnTo>
                                  <a:pt x="231216" y="383739"/>
                                </a:lnTo>
                                <a:lnTo>
                                  <a:pt x="236067" y="354470"/>
                                </a:lnTo>
                                <a:lnTo>
                                  <a:pt x="249002" y="304064"/>
                                </a:lnTo>
                                <a:lnTo>
                                  <a:pt x="268405" y="276422"/>
                                </a:lnTo>
                                <a:lnTo>
                                  <a:pt x="308828" y="271544"/>
                                </a:lnTo>
                                <a:lnTo>
                                  <a:pt x="341166" y="269918"/>
                                </a:lnTo>
                                <a:lnTo>
                                  <a:pt x="339549" y="230894"/>
                                </a:lnTo>
                                <a:lnTo>
                                  <a:pt x="299126" y="224389"/>
                                </a:lnTo>
                                <a:lnTo>
                                  <a:pt x="265171" y="203251"/>
                                </a:lnTo>
                                <a:lnTo>
                                  <a:pt x="273256" y="172357"/>
                                </a:lnTo>
                                <a:lnTo>
                                  <a:pt x="260321" y="121951"/>
                                </a:lnTo>
                                <a:lnTo>
                                  <a:pt x="287808" y="100813"/>
                                </a:lnTo>
                                <a:lnTo>
                                  <a:pt x="310444" y="47154"/>
                                </a:lnTo>
                                <a:lnTo>
                                  <a:pt x="291042" y="0"/>
                                </a:lnTo>
                                <a:lnTo>
                                  <a:pt x="250619" y="4878"/>
                                </a:lnTo>
                                <a:lnTo>
                                  <a:pt x="221515" y="21138"/>
                                </a:lnTo>
                                <a:lnTo>
                                  <a:pt x="206963" y="52032"/>
                                </a:lnTo>
                                <a:lnTo>
                                  <a:pt x="181093" y="79675"/>
                                </a:lnTo>
                                <a:lnTo>
                                  <a:pt x="143904" y="68292"/>
                                </a:lnTo>
                                <a:lnTo>
                                  <a:pt x="106715" y="68292"/>
                                </a:lnTo>
                                <a:lnTo>
                                  <a:pt x="69527" y="95935"/>
                                </a:lnTo>
                                <a:lnTo>
                                  <a:pt x="61442" y="138211"/>
                                </a:lnTo>
                                <a:lnTo>
                                  <a:pt x="46890" y="185365"/>
                                </a:lnTo>
                                <a:lnTo>
                                  <a:pt x="8084" y="203251"/>
                                </a:lnTo>
                                <a:lnTo>
                                  <a:pt x="0" y="253658"/>
                                </a:lnTo>
                                <a:lnTo>
                                  <a:pt x="4851" y="295934"/>
                                </a:lnTo>
                                <a:lnTo>
                                  <a:pt x="8084" y="343088"/>
                                </a:lnTo>
                                <a:lnTo>
                                  <a:pt x="29104" y="378861"/>
                                </a:lnTo>
                                <a:lnTo>
                                  <a:pt x="48507" y="447153"/>
                                </a:lnTo>
                                <a:lnTo>
                                  <a:pt x="99554" y="478088"/>
                                </a:lnTo>
                                <a:lnTo>
                                  <a:pt x="87648" y="511425"/>
                                </a:lnTo>
                                <a:lnTo>
                                  <a:pt x="104316" y="547144"/>
                                </a:lnTo>
                                <a:lnTo>
                                  <a:pt x="151988" y="54796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9" name="Freeform 144"/>
                        <wps:cNvSpPr>
                          <a:spLocks/>
                        </wps:cNvSpPr>
                        <wps:spPr bwMode="auto">
                          <a:xfrm>
                            <a:off x="3464663" y="1958896"/>
                            <a:ext cx="62286" cy="79415"/>
                          </a:xfrm>
                          <a:custGeom>
                            <a:avLst/>
                            <a:gdLst>
                              <a:gd name="T0" fmla="*/ 0 w 366713"/>
                              <a:gd name="T1" fmla="*/ 4 h 477294"/>
                              <a:gd name="T2" fmla="*/ 5 w 366713"/>
                              <a:gd name="T3" fmla="*/ 7 h 477294"/>
                              <a:gd name="T4" fmla="*/ 8 w 366713"/>
                              <a:gd name="T5" fmla="*/ 11 h 477294"/>
                              <a:gd name="T6" fmla="*/ 12 w 366713"/>
                              <a:gd name="T7" fmla="*/ 11 h 477294"/>
                              <a:gd name="T8" fmla="*/ 12 w 366713"/>
                              <a:gd name="T9" fmla="*/ 17 h 477294"/>
                              <a:gd name="T10" fmla="*/ 13 w 366713"/>
                              <a:gd name="T11" fmla="*/ 23 h 477294"/>
                              <a:gd name="T12" fmla="*/ 17 w 366713"/>
                              <a:gd name="T13" fmla="*/ 25 h 477294"/>
                              <a:gd name="T14" fmla="*/ 18 w 366713"/>
                              <a:gd name="T15" fmla="*/ 30 h 477294"/>
                              <a:gd name="T16" fmla="*/ 22 w 366713"/>
                              <a:gd name="T17" fmla="*/ 32 h 477294"/>
                              <a:gd name="T18" fmla="*/ 26 w 366713"/>
                              <a:gd name="T19" fmla="*/ 35 h 477294"/>
                              <a:gd name="T20" fmla="*/ 25 w 366713"/>
                              <a:gd name="T21" fmla="*/ 42 h 477294"/>
                              <a:gd name="T22" fmla="*/ 27 w 366713"/>
                              <a:gd name="T23" fmla="*/ 46 h 477294"/>
                              <a:gd name="T24" fmla="*/ 25 w 366713"/>
                              <a:gd name="T25" fmla="*/ 49 h 477294"/>
                              <a:gd name="T26" fmla="*/ 27 w 366713"/>
                              <a:gd name="T27" fmla="*/ 53 h 477294"/>
                              <a:gd name="T28" fmla="*/ 24 w 366713"/>
                              <a:gd name="T29" fmla="*/ 58 h 477294"/>
                              <a:gd name="T30" fmla="*/ 24 w 366713"/>
                              <a:gd name="T31" fmla="*/ 63 h 477294"/>
                              <a:gd name="T32" fmla="*/ 28 w 366713"/>
                              <a:gd name="T33" fmla="*/ 67 h 477294"/>
                              <a:gd name="T34" fmla="*/ 29 w 366713"/>
                              <a:gd name="T35" fmla="*/ 64 h 477294"/>
                              <a:gd name="T36" fmla="*/ 33 w 366713"/>
                              <a:gd name="T37" fmla="*/ 60 h 477294"/>
                              <a:gd name="T38" fmla="*/ 35 w 366713"/>
                              <a:gd name="T39" fmla="*/ 56 h 477294"/>
                              <a:gd name="T40" fmla="*/ 37 w 366713"/>
                              <a:gd name="T41" fmla="*/ 50 h 477294"/>
                              <a:gd name="T42" fmla="*/ 38 w 366713"/>
                              <a:gd name="T43" fmla="*/ 46 h 477294"/>
                              <a:gd name="T44" fmla="*/ 44 w 366713"/>
                              <a:gd name="T45" fmla="*/ 45 h 477294"/>
                              <a:gd name="T46" fmla="*/ 50 w 366713"/>
                              <a:gd name="T47" fmla="*/ 48 h 477294"/>
                              <a:gd name="T48" fmla="*/ 53 w 366713"/>
                              <a:gd name="T49" fmla="*/ 48 h 477294"/>
                              <a:gd name="T50" fmla="*/ 57 w 366713"/>
                              <a:gd name="T51" fmla="*/ 45 h 477294"/>
                              <a:gd name="T52" fmla="*/ 57 w 366713"/>
                              <a:gd name="T53" fmla="*/ 37 h 477294"/>
                              <a:gd name="T54" fmla="*/ 51 w 366713"/>
                              <a:gd name="T55" fmla="*/ 29 h 477294"/>
                              <a:gd name="T56" fmla="*/ 45 w 366713"/>
                              <a:gd name="T57" fmla="*/ 23 h 477294"/>
                              <a:gd name="T58" fmla="*/ 42 w 366713"/>
                              <a:gd name="T59" fmla="*/ 11 h 477294"/>
                              <a:gd name="T60" fmla="*/ 37 w 366713"/>
                              <a:gd name="T61" fmla="*/ 6 h 477294"/>
                              <a:gd name="T62" fmla="*/ 25 w 366713"/>
                              <a:gd name="T63" fmla="*/ 2 h 477294"/>
                              <a:gd name="T64" fmla="*/ 16 w 366713"/>
                              <a:gd name="T65" fmla="*/ 1 h 477294"/>
                              <a:gd name="T66" fmla="*/ 7 w 366713"/>
                              <a:gd name="T67" fmla="*/ 0 h 477294"/>
                              <a:gd name="T68" fmla="*/ 0 w 366713"/>
                              <a:gd name="T69" fmla="*/ 4 h 477294"/>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66713"/>
                              <a:gd name="T106" fmla="*/ 0 h 477294"/>
                              <a:gd name="T107" fmla="*/ 366713 w 366713"/>
                              <a:gd name="T108" fmla="*/ 477294 h 477294"/>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66713" h="477294">
                                <a:moveTo>
                                  <a:pt x="0" y="25400"/>
                                </a:moveTo>
                                <a:lnTo>
                                  <a:pt x="33338" y="47625"/>
                                </a:lnTo>
                                <a:lnTo>
                                  <a:pt x="53975" y="77788"/>
                                </a:lnTo>
                                <a:lnTo>
                                  <a:pt x="77788" y="79375"/>
                                </a:lnTo>
                                <a:lnTo>
                                  <a:pt x="76200" y="123825"/>
                                </a:lnTo>
                                <a:lnTo>
                                  <a:pt x="85725" y="161925"/>
                                </a:lnTo>
                                <a:lnTo>
                                  <a:pt x="112713" y="180975"/>
                                </a:lnTo>
                                <a:lnTo>
                                  <a:pt x="117475" y="209550"/>
                                </a:lnTo>
                                <a:lnTo>
                                  <a:pt x="139700" y="225425"/>
                                </a:lnTo>
                                <a:lnTo>
                                  <a:pt x="165100" y="252413"/>
                                </a:lnTo>
                                <a:lnTo>
                                  <a:pt x="158750" y="300038"/>
                                </a:lnTo>
                                <a:lnTo>
                                  <a:pt x="173038" y="327025"/>
                                </a:lnTo>
                                <a:lnTo>
                                  <a:pt x="163513" y="349250"/>
                                </a:lnTo>
                                <a:lnTo>
                                  <a:pt x="171450" y="379413"/>
                                </a:lnTo>
                                <a:lnTo>
                                  <a:pt x="152400" y="411163"/>
                                </a:lnTo>
                                <a:lnTo>
                                  <a:pt x="155575" y="450850"/>
                                </a:lnTo>
                                <a:lnTo>
                                  <a:pt x="181311" y="477294"/>
                                </a:lnTo>
                                <a:lnTo>
                                  <a:pt x="184150" y="457200"/>
                                </a:lnTo>
                                <a:lnTo>
                                  <a:pt x="211138" y="428625"/>
                                </a:lnTo>
                                <a:lnTo>
                                  <a:pt x="225364" y="401094"/>
                                </a:lnTo>
                                <a:lnTo>
                                  <a:pt x="234950" y="354013"/>
                                </a:lnTo>
                                <a:lnTo>
                                  <a:pt x="243223" y="326084"/>
                                </a:lnTo>
                                <a:lnTo>
                                  <a:pt x="280988" y="317500"/>
                                </a:lnTo>
                                <a:lnTo>
                                  <a:pt x="319423" y="340372"/>
                                </a:lnTo>
                                <a:lnTo>
                                  <a:pt x="339725" y="344488"/>
                                </a:lnTo>
                                <a:lnTo>
                                  <a:pt x="364667" y="323703"/>
                                </a:lnTo>
                                <a:lnTo>
                                  <a:pt x="366713" y="261938"/>
                                </a:lnTo>
                                <a:lnTo>
                                  <a:pt x="330139" y="209403"/>
                                </a:lnTo>
                                <a:lnTo>
                                  <a:pt x="285750" y="161925"/>
                                </a:lnTo>
                                <a:lnTo>
                                  <a:pt x="271463" y="79375"/>
                                </a:lnTo>
                                <a:lnTo>
                                  <a:pt x="234950" y="46038"/>
                                </a:lnTo>
                                <a:lnTo>
                                  <a:pt x="163513" y="17463"/>
                                </a:lnTo>
                                <a:lnTo>
                                  <a:pt x="104775" y="7938"/>
                                </a:lnTo>
                                <a:lnTo>
                                  <a:pt x="42863" y="0"/>
                                </a:lnTo>
                                <a:lnTo>
                                  <a:pt x="0" y="254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0" name="Freeform 145"/>
                        <wps:cNvSpPr>
                          <a:spLocks/>
                        </wps:cNvSpPr>
                        <wps:spPr bwMode="auto">
                          <a:xfrm>
                            <a:off x="3358776" y="1962011"/>
                            <a:ext cx="160387" cy="118344"/>
                          </a:xfrm>
                          <a:custGeom>
                            <a:avLst/>
                            <a:gdLst>
                              <a:gd name="T0" fmla="*/ 82 w 953356"/>
                              <a:gd name="T1" fmla="*/ 104 h 699837"/>
                              <a:gd name="T2" fmla="*/ 92 w 953356"/>
                              <a:gd name="T3" fmla="*/ 103 h 699837"/>
                              <a:gd name="T4" fmla="*/ 99 w 953356"/>
                              <a:gd name="T5" fmla="*/ 99 h 699837"/>
                              <a:gd name="T6" fmla="*/ 110 w 953356"/>
                              <a:gd name="T7" fmla="*/ 101 h 699837"/>
                              <a:gd name="T8" fmla="*/ 116 w 953356"/>
                              <a:gd name="T9" fmla="*/ 102 h 699837"/>
                              <a:gd name="T10" fmla="*/ 120 w 953356"/>
                              <a:gd name="T11" fmla="*/ 105 h 699837"/>
                              <a:gd name="T12" fmla="*/ 123 w 953356"/>
                              <a:gd name="T13" fmla="*/ 100 h 699837"/>
                              <a:gd name="T14" fmla="*/ 128 w 953356"/>
                              <a:gd name="T15" fmla="*/ 97 h 699837"/>
                              <a:gd name="T16" fmla="*/ 127 w 953356"/>
                              <a:gd name="T17" fmla="*/ 94 h 699837"/>
                              <a:gd name="T18" fmla="*/ 129 w 953356"/>
                              <a:gd name="T19" fmla="*/ 88 h 699837"/>
                              <a:gd name="T20" fmla="*/ 132 w 953356"/>
                              <a:gd name="T21" fmla="*/ 83 h 699837"/>
                              <a:gd name="T22" fmla="*/ 135 w 953356"/>
                              <a:gd name="T23" fmla="*/ 78 h 699837"/>
                              <a:gd name="T24" fmla="*/ 141 w 953356"/>
                              <a:gd name="T25" fmla="*/ 72 h 699837"/>
                              <a:gd name="T26" fmla="*/ 132 w 953356"/>
                              <a:gd name="T27" fmla="*/ 72 h 699837"/>
                              <a:gd name="T28" fmla="*/ 127 w 953356"/>
                              <a:gd name="T29" fmla="*/ 71 h 699837"/>
                              <a:gd name="T30" fmla="*/ 121 w 953356"/>
                              <a:gd name="T31" fmla="*/ 69 h 699837"/>
                              <a:gd name="T32" fmla="*/ 117 w 953356"/>
                              <a:gd name="T33" fmla="*/ 64 h 699837"/>
                              <a:gd name="T34" fmla="*/ 117 w 953356"/>
                              <a:gd name="T35" fmla="*/ 59 h 699837"/>
                              <a:gd name="T36" fmla="*/ 120 w 953356"/>
                              <a:gd name="T37" fmla="*/ 54 h 699837"/>
                              <a:gd name="T38" fmla="*/ 119 w 953356"/>
                              <a:gd name="T39" fmla="*/ 49 h 699837"/>
                              <a:gd name="T40" fmla="*/ 120 w 953356"/>
                              <a:gd name="T41" fmla="*/ 46 h 699837"/>
                              <a:gd name="T42" fmla="*/ 117 w 953356"/>
                              <a:gd name="T43" fmla="*/ 42 h 699837"/>
                              <a:gd name="T44" fmla="*/ 119 w 953356"/>
                              <a:gd name="T45" fmla="*/ 35 h 699837"/>
                              <a:gd name="T46" fmla="*/ 116 w 953356"/>
                              <a:gd name="T47" fmla="*/ 31 h 699837"/>
                              <a:gd name="T48" fmla="*/ 111 w 953356"/>
                              <a:gd name="T49" fmla="*/ 27 h 699837"/>
                              <a:gd name="T50" fmla="*/ 110 w 953356"/>
                              <a:gd name="T51" fmla="*/ 23 h 699837"/>
                              <a:gd name="T52" fmla="*/ 107 w 953356"/>
                              <a:gd name="T53" fmla="*/ 21 h 699837"/>
                              <a:gd name="T54" fmla="*/ 106 w 953356"/>
                              <a:gd name="T55" fmla="*/ 14 h 699837"/>
                              <a:gd name="T56" fmla="*/ 105 w 953356"/>
                              <a:gd name="T57" fmla="*/ 8 h 699837"/>
                              <a:gd name="T58" fmla="*/ 103 w 953356"/>
                              <a:gd name="T59" fmla="*/ 8 h 699837"/>
                              <a:gd name="T60" fmla="*/ 99 w 953356"/>
                              <a:gd name="T61" fmla="*/ 4 h 699837"/>
                              <a:gd name="T62" fmla="*/ 95 w 953356"/>
                              <a:gd name="T63" fmla="*/ 0 h 699837"/>
                              <a:gd name="T64" fmla="*/ 83 w 953356"/>
                              <a:gd name="T65" fmla="*/ 2 h 699837"/>
                              <a:gd name="T66" fmla="*/ 77 w 953356"/>
                              <a:gd name="T67" fmla="*/ 8 h 699837"/>
                              <a:gd name="T68" fmla="*/ 72 w 953356"/>
                              <a:gd name="T69" fmla="*/ 10 h 699837"/>
                              <a:gd name="T70" fmla="*/ 65 w 953356"/>
                              <a:gd name="T71" fmla="*/ 11 h 699837"/>
                              <a:gd name="T72" fmla="*/ 55 w 953356"/>
                              <a:gd name="T73" fmla="*/ 9 h 699837"/>
                              <a:gd name="T74" fmla="*/ 43 w 953356"/>
                              <a:gd name="T75" fmla="*/ 10 h 699837"/>
                              <a:gd name="T76" fmla="*/ 34 w 953356"/>
                              <a:gd name="T77" fmla="*/ 9 h 699837"/>
                              <a:gd name="T78" fmla="*/ 29 w 953356"/>
                              <a:gd name="T79" fmla="*/ 12 h 699837"/>
                              <a:gd name="T80" fmla="*/ 28 w 953356"/>
                              <a:gd name="T81" fmla="*/ 16 h 699837"/>
                              <a:gd name="T82" fmla="*/ 22 w 953356"/>
                              <a:gd name="T83" fmla="*/ 22 h 699837"/>
                              <a:gd name="T84" fmla="*/ 17 w 953356"/>
                              <a:gd name="T85" fmla="*/ 29 h 699837"/>
                              <a:gd name="T86" fmla="*/ 14 w 953356"/>
                              <a:gd name="T87" fmla="*/ 36 h 699837"/>
                              <a:gd name="T88" fmla="*/ 8 w 953356"/>
                              <a:gd name="T89" fmla="*/ 44 h 699837"/>
                              <a:gd name="T90" fmla="*/ 6 w 953356"/>
                              <a:gd name="T91" fmla="*/ 51 h 699837"/>
                              <a:gd name="T92" fmla="*/ 0 w 953356"/>
                              <a:gd name="T93" fmla="*/ 58 h 699837"/>
                              <a:gd name="T94" fmla="*/ 7 w 953356"/>
                              <a:gd name="T95" fmla="*/ 66 h 699837"/>
                              <a:gd name="T96" fmla="*/ 12 w 953356"/>
                              <a:gd name="T97" fmla="*/ 73 h 699837"/>
                              <a:gd name="T98" fmla="*/ 18 w 953356"/>
                              <a:gd name="T99" fmla="*/ 81 h 699837"/>
                              <a:gd name="T100" fmla="*/ 27 w 953356"/>
                              <a:gd name="T101" fmla="*/ 86 h 699837"/>
                              <a:gd name="T102" fmla="*/ 32 w 953356"/>
                              <a:gd name="T103" fmla="*/ 93 h 699837"/>
                              <a:gd name="T104" fmla="*/ 37 w 953356"/>
                              <a:gd name="T105" fmla="*/ 103 h 699837"/>
                              <a:gd name="T106" fmla="*/ 44 w 953356"/>
                              <a:gd name="T107" fmla="*/ 105 h 699837"/>
                              <a:gd name="T108" fmla="*/ 56 w 953356"/>
                              <a:gd name="T109" fmla="*/ 107 h 699837"/>
                              <a:gd name="T110" fmla="*/ 63 w 953356"/>
                              <a:gd name="T111" fmla="*/ 105 h 699837"/>
                              <a:gd name="T112" fmla="*/ 73 w 953356"/>
                              <a:gd name="T113" fmla="*/ 106 h 699837"/>
                              <a:gd name="T114" fmla="*/ 82 w 953356"/>
                              <a:gd name="T115" fmla="*/ 104 h 6998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953356"/>
                              <a:gd name="T175" fmla="*/ 0 h 699837"/>
                              <a:gd name="T176" fmla="*/ 953356 w 953356"/>
                              <a:gd name="T177" fmla="*/ 699837 h 6998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953356" h="699837">
                                <a:moveTo>
                                  <a:pt x="553306" y="685550"/>
                                </a:moveTo>
                                <a:lnTo>
                                  <a:pt x="621569" y="677612"/>
                                </a:lnTo>
                                <a:lnTo>
                                  <a:pt x="664431" y="652212"/>
                                </a:lnTo>
                                <a:lnTo>
                                  <a:pt x="739044" y="663325"/>
                                </a:lnTo>
                                <a:lnTo>
                                  <a:pt x="778731" y="671262"/>
                                </a:lnTo>
                                <a:lnTo>
                                  <a:pt x="805719" y="690312"/>
                                </a:lnTo>
                                <a:lnTo>
                                  <a:pt x="826356" y="656975"/>
                                </a:lnTo>
                                <a:lnTo>
                                  <a:pt x="864456" y="636337"/>
                                </a:lnTo>
                                <a:lnTo>
                                  <a:pt x="853344" y="614112"/>
                                </a:lnTo>
                                <a:lnTo>
                                  <a:pt x="869219" y="580775"/>
                                </a:lnTo>
                                <a:lnTo>
                                  <a:pt x="891444" y="545850"/>
                                </a:lnTo>
                                <a:lnTo>
                                  <a:pt x="910494" y="509337"/>
                                </a:lnTo>
                                <a:lnTo>
                                  <a:pt x="953356" y="471237"/>
                                </a:lnTo>
                                <a:lnTo>
                                  <a:pt x="888269" y="471237"/>
                                </a:lnTo>
                                <a:lnTo>
                                  <a:pt x="853344" y="468062"/>
                                </a:lnTo>
                                <a:lnTo>
                                  <a:pt x="816769" y="450056"/>
                                </a:lnTo>
                                <a:lnTo>
                                  <a:pt x="788194" y="421481"/>
                                </a:lnTo>
                                <a:lnTo>
                                  <a:pt x="788256" y="385512"/>
                                </a:lnTo>
                                <a:lnTo>
                                  <a:pt x="806054" y="354806"/>
                                </a:lnTo>
                                <a:lnTo>
                                  <a:pt x="798910" y="322659"/>
                                </a:lnTo>
                                <a:lnTo>
                                  <a:pt x="806054" y="298846"/>
                                </a:lnTo>
                                <a:lnTo>
                                  <a:pt x="791431" y="272800"/>
                                </a:lnTo>
                                <a:lnTo>
                                  <a:pt x="800956" y="229937"/>
                                </a:lnTo>
                                <a:lnTo>
                                  <a:pt x="778669" y="202406"/>
                                </a:lnTo>
                                <a:lnTo>
                                  <a:pt x="750156" y="177550"/>
                                </a:lnTo>
                                <a:lnTo>
                                  <a:pt x="743806" y="153737"/>
                                </a:lnTo>
                                <a:lnTo>
                                  <a:pt x="719994" y="134687"/>
                                </a:lnTo>
                                <a:lnTo>
                                  <a:pt x="711994" y="92868"/>
                                </a:lnTo>
                                <a:lnTo>
                                  <a:pt x="710469" y="53725"/>
                                </a:lnTo>
                                <a:lnTo>
                                  <a:pt x="691419" y="53725"/>
                                </a:lnTo>
                                <a:lnTo>
                                  <a:pt x="669194" y="23562"/>
                                </a:lnTo>
                                <a:lnTo>
                                  <a:pt x="639366" y="0"/>
                                </a:lnTo>
                                <a:lnTo>
                                  <a:pt x="559656" y="14037"/>
                                </a:lnTo>
                                <a:lnTo>
                                  <a:pt x="517922" y="55959"/>
                                </a:lnTo>
                                <a:lnTo>
                                  <a:pt x="481869" y="66425"/>
                                </a:lnTo>
                                <a:lnTo>
                                  <a:pt x="439341" y="71437"/>
                                </a:lnTo>
                                <a:lnTo>
                                  <a:pt x="370285" y="61912"/>
                                </a:lnTo>
                                <a:lnTo>
                                  <a:pt x="292956" y="66425"/>
                                </a:lnTo>
                                <a:lnTo>
                                  <a:pt x="229456" y="58487"/>
                                </a:lnTo>
                                <a:lnTo>
                                  <a:pt x="196119" y="75950"/>
                                </a:lnTo>
                                <a:lnTo>
                                  <a:pt x="186594" y="106112"/>
                                </a:lnTo>
                                <a:lnTo>
                                  <a:pt x="145319" y="144212"/>
                                </a:lnTo>
                                <a:lnTo>
                                  <a:pt x="116744" y="191837"/>
                                </a:lnTo>
                                <a:lnTo>
                                  <a:pt x="96106" y="233112"/>
                                </a:lnTo>
                                <a:lnTo>
                                  <a:pt x="53244" y="287087"/>
                                </a:lnTo>
                                <a:lnTo>
                                  <a:pt x="38956" y="334712"/>
                                </a:lnTo>
                                <a:lnTo>
                                  <a:pt x="0" y="383381"/>
                                </a:lnTo>
                                <a:lnTo>
                                  <a:pt x="50069" y="433137"/>
                                </a:lnTo>
                                <a:lnTo>
                                  <a:pt x="83406" y="480762"/>
                                </a:lnTo>
                                <a:lnTo>
                                  <a:pt x="121506" y="533150"/>
                                </a:lnTo>
                                <a:lnTo>
                                  <a:pt x="183419" y="561725"/>
                                </a:lnTo>
                                <a:lnTo>
                                  <a:pt x="211994" y="610937"/>
                                </a:lnTo>
                                <a:lnTo>
                                  <a:pt x="248506" y="676025"/>
                                </a:lnTo>
                                <a:lnTo>
                                  <a:pt x="296131" y="690312"/>
                                </a:lnTo>
                                <a:lnTo>
                                  <a:pt x="378681" y="699837"/>
                                </a:lnTo>
                                <a:lnTo>
                                  <a:pt x="426306" y="691900"/>
                                </a:lnTo>
                                <a:lnTo>
                                  <a:pt x="491394" y="695075"/>
                                </a:lnTo>
                                <a:lnTo>
                                  <a:pt x="553306" y="68555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1" name="Freeform 146"/>
                        <wps:cNvSpPr>
                          <a:spLocks/>
                        </wps:cNvSpPr>
                        <wps:spPr bwMode="auto">
                          <a:xfrm>
                            <a:off x="3386805" y="2072569"/>
                            <a:ext cx="107444" cy="71629"/>
                          </a:xfrm>
                          <a:custGeom>
                            <a:avLst/>
                            <a:gdLst>
                              <a:gd name="T0" fmla="*/ 2147483647 w 343"/>
                              <a:gd name="T1" fmla="*/ 2147483647 h 228"/>
                              <a:gd name="T2" fmla="*/ 2147483647 w 343"/>
                              <a:gd name="T3" fmla="*/ 2147483647 h 228"/>
                              <a:gd name="T4" fmla="*/ 2147483647 w 343"/>
                              <a:gd name="T5" fmla="*/ 2147483647 h 228"/>
                              <a:gd name="T6" fmla="*/ 2147483647 w 343"/>
                              <a:gd name="T7" fmla="*/ 2147483647 h 228"/>
                              <a:gd name="T8" fmla="*/ 2147483647 w 343"/>
                              <a:gd name="T9" fmla="*/ 2147483647 h 228"/>
                              <a:gd name="T10" fmla="*/ 2147483647 w 343"/>
                              <a:gd name="T11" fmla="*/ 2147483647 h 228"/>
                              <a:gd name="T12" fmla="*/ 2147483647 w 343"/>
                              <a:gd name="T13" fmla="*/ 2147483647 h 228"/>
                              <a:gd name="T14" fmla="*/ 2147483647 w 343"/>
                              <a:gd name="T15" fmla="*/ 2147483647 h 228"/>
                              <a:gd name="T16" fmla="*/ 2147483647 w 343"/>
                              <a:gd name="T17" fmla="*/ 2147483647 h 228"/>
                              <a:gd name="T18" fmla="*/ 2147483647 w 343"/>
                              <a:gd name="T19" fmla="*/ 2147483647 h 228"/>
                              <a:gd name="T20" fmla="*/ 2147483647 w 343"/>
                              <a:gd name="T21" fmla="*/ 2147483647 h 228"/>
                              <a:gd name="T22" fmla="*/ 2147483647 w 343"/>
                              <a:gd name="T23" fmla="*/ 0 h 228"/>
                              <a:gd name="T24" fmla="*/ 2147483647 w 343"/>
                              <a:gd name="T25" fmla="*/ 2147483647 h 228"/>
                              <a:gd name="T26" fmla="*/ 2147483647 w 343"/>
                              <a:gd name="T27" fmla="*/ 2147483647 h 228"/>
                              <a:gd name="T28" fmla="*/ 2147483647 w 343"/>
                              <a:gd name="T29" fmla="*/ 2147483647 h 228"/>
                              <a:gd name="T30" fmla="*/ 2147483647 w 343"/>
                              <a:gd name="T31" fmla="*/ 2147483647 h 228"/>
                              <a:gd name="T32" fmla="*/ 2147483647 w 343"/>
                              <a:gd name="T33" fmla="*/ 2147483647 h 228"/>
                              <a:gd name="T34" fmla="*/ 2147483647 w 343"/>
                              <a:gd name="T35" fmla="*/ 2147483647 h 228"/>
                              <a:gd name="T36" fmla="*/ 2147483647 w 343"/>
                              <a:gd name="T37" fmla="*/ 2147483647 h 228"/>
                              <a:gd name="T38" fmla="*/ 0 w 343"/>
                              <a:gd name="T39" fmla="*/ 2147483647 h 228"/>
                              <a:gd name="T40" fmla="*/ 2147483647 w 343"/>
                              <a:gd name="T41" fmla="*/ 2147483647 h 228"/>
                              <a:gd name="T42" fmla="*/ 2147483647 w 343"/>
                              <a:gd name="T43" fmla="*/ 2147483647 h 228"/>
                              <a:gd name="T44" fmla="*/ 2147483647 w 343"/>
                              <a:gd name="T45" fmla="*/ 2147483647 h 228"/>
                              <a:gd name="T46" fmla="*/ 2147483647 w 343"/>
                              <a:gd name="T47" fmla="*/ 2147483647 h 228"/>
                              <a:gd name="T48" fmla="*/ 2147483647 w 343"/>
                              <a:gd name="T49" fmla="*/ 2147483647 h 228"/>
                              <a:gd name="T50" fmla="*/ 2147483647 w 343"/>
                              <a:gd name="T51" fmla="*/ 2147483647 h 228"/>
                              <a:gd name="T52" fmla="*/ 2147483647 w 343"/>
                              <a:gd name="T53" fmla="*/ 2147483647 h 228"/>
                              <a:gd name="T54" fmla="*/ 2147483647 w 343"/>
                              <a:gd name="T55" fmla="*/ 2147483647 h 228"/>
                              <a:gd name="T56" fmla="*/ 2147483647 w 343"/>
                              <a:gd name="T57" fmla="*/ 2147483647 h 228"/>
                              <a:gd name="T58" fmla="*/ 2147483647 w 343"/>
                              <a:gd name="T59" fmla="*/ 2147483647 h 228"/>
                              <a:gd name="T60" fmla="*/ 2147483647 w 343"/>
                              <a:gd name="T61" fmla="*/ 2147483647 h 228"/>
                              <a:gd name="T62" fmla="*/ 2147483647 w 343"/>
                              <a:gd name="T63" fmla="*/ 2147483647 h 228"/>
                              <a:gd name="T64" fmla="*/ 2147483647 w 343"/>
                              <a:gd name="T65" fmla="*/ 2147483647 h 228"/>
                              <a:gd name="T66" fmla="*/ 2147483647 w 343"/>
                              <a:gd name="T67" fmla="*/ 2147483647 h 228"/>
                              <a:gd name="T68" fmla="*/ 2147483647 w 343"/>
                              <a:gd name="T69" fmla="*/ 2147483647 h 228"/>
                              <a:gd name="T70" fmla="*/ 2147483647 w 343"/>
                              <a:gd name="T71" fmla="*/ 2147483647 h 228"/>
                              <a:gd name="T72" fmla="*/ 2147483647 w 343"/>
                              <a:gd name="T73" fmla="*/ 2147483647 h 228"/>
                              <a:gd name="T74" fmla="*/ 2147483647 w 343"/>
                              <a:gd name="T75" fmla="*/ 2147483647 h 228"/>
                              <a:gd name="T76" fmla="*/ 2147483647 w 343"/>
                              <a:gd name="T77" fmla="*/ 2147483647 h 228"/>
                              <a:gd name="T78" fmla="*/ 2147483647 w 343"/>
                              <a:gd name="T79" fmla="*/ 2147483647 h 228"/>
                              <a:gd name="T80" fmla="*/ 2147483647 w 343"/>
                              <a:gd name="T81" fmla="*/ 2147483647 h 228"/>
                              <a:gd name="T82" fmla="*/ 2147483647 w 343"/>
                              <a:gd name="T83" fmla="*/ 2147483647 h 228"/>
                              <a:gd name="T84" fmla="*/ 2147483647 w 343"/>
                              <a:gd name="T85" fmla="*/ 2147483647 h 228"/>
                              <a:gd name="T86" fmla="*/ 2147483647 w 343"/>
                              <a:gd name="T87" fmla="*/ 2147483647 h 228"/>
                              <a:gd name="T88" fmla="*/ 2147483647 w 343"/>
                              <a:gd name="T89" fmla="*/ 2147483647 h 228"/>
                              <a:gd name="T90" fmla="*/ 2147483647 w 343"/>
                              <a:gd name="T91" fmla="*/ 2147483647 h 228"/>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43"/>
                              <a:gd name="T139" fmla="*/ 0 h 228"/>
                              <a:gd name="T140" fmla="*/ 343 w 343"/>
                              <a:gd name="T141" fmla="*/ 228 h 228"/>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43" h="228">
                                <a:moveTo>
                                  <a:pt x="343" y="21"/>
                                </a:moveTo>
                                <a:lnTo>
                                  <a:pt x="328" y="11"/>
                                </a:lnTo>
                                <a:lnTo>
                                  <a:pt x="304" y="6"/>
                                </a:lnTo>
                                <a:lnTo>
                                  <a:pt x="263" y="1"/>
                                </a:lnTo>
                                <a:lnTo>
                                  <a:pt x="243" y="14"/>
                                </a:lnTo>
                                <a:lnTo>
                                  <a:pt x="212" y="18"/>
                                </a:lnTo>
                                <a:lnTo>
                                  <a:pt x="165" y="24"/>
                                </a:lnTo>
                                <a:lnTo>
                                  <a:pt x="134" y="22"/>
                                </a:lnTo>
                                <a:lnTo>
                                  <a:pt x="108" y="27"/>
                                </a:lnTo>
                                <a:lnTo>
                                  <a:pt x="69" y="21"/>
                                </a:lnTo>
                                <a:lnTo>
                                  <a:pt x="40" y="13"/>
                                </a:lnTo>
                                <a:lnTo>
                                  <a:pt x="33" y="0"/>
                                </a:lnTo>
                                <a:lnTo>
                                  <a:pt x="13" y="23"/>
                                </a:lnTo>
                                <a:lnTo>
                                  <a:pt x="25" y="41"/>
                                </a:lnTo>
                                <a:lnTo>
                                  <a:pt x="38" y="47"/>
                                </a:lnTo>
                                <a:lnTo>
                                  <a:pt x="45" y="68"/>
                                </a:lnTo>
                                <a:lnTo>
                                  <a:pt x="33" y="92"/>
                                </a:lnTo>
                                <a:lnTo>
                                  <a:pt x="17" y="109"/>
                                </a:lnTo>
                                <a:lnTo>
                                  <a:pt x="2" y="131"/>
                                </a:lnTo>
                                <a:lnTo>
                                  <a:pt x="0" y="150"/>
                                </a:lnTo>
                                <a:lnTo>
                                  <a:pt x="12" y="150"/>
                                </a:lnTo>
                                <a:lnTo>
                                  <a:pt x="20" y="167"/>
                                </a:lnTo>
                                <a:lnTo>
                                  <a:pt x="30" y="180"/>
                                </a:lnTo>
                                <a:lnTo>
                                  <a:pt x="38" y="198"/>
                                </a:lnTo>
                                <a:lnTo>
                                  <a:pt x="39" y="228"/>
                                </a:lnTo>
                                <a:lnTo>
                                  <a:pt x="57" y="216"/>
                                </a:lnTo>
                                <a:lnTo>
                                  <a:pt x="73" y="206"/>
                                </a:lnTo>
                                <a:lnTo>
                                  <a:pt x="98" y="204"/>
                                </a:lnTo>
                                <a:lnTo>
                                  <a:pt x="125" y="185"/>
                                </a:lnTo>
                                <a:lnTo>
                                  <a:pt x="147" y="200"/>
                                </a:lnTo>
                                <a:lnTo>
                                  <a:pt x="167" y="207"/>
                                </a:lnTo>
                                <a:lnTo>
                                  <a:pt x="182" y="208"/>
                                </a:lnTo>
                                <a:lnTo>
                                  <a:pt x="215" y="207"/>
                                </a:lnTo>
                                <a:lnTo>
                                  <a:pt x="225" y="174"/>
                                </a:lnTo>
                                <a:lnTo>
                                  <a:pt x="243" y="166"/>
                                </a:lnTo>
                                <a:lnTo>
                                  <a:pt x="261" y="156"/>
                                </a:lnTo>
                                <a:lnTo>
                                  <a:pt x="283" y="159"/>
                                </a:lnTo>
                                <a:lnTo>
                                  <a:pt x="300" y="174"/>
                                </a:lnTo>
                                <a:lnTo>
                                  <a:pt x="317" y="165"/>
                                </a:lnTo>
                                <a:lnTo>
                                  <a:pt x="314" y="152"/>
                                </a:lnTo>
                                <a:lnTo>
                                  <a:pt x="309" y="129"/>
                                </a:lnTo>
                                <a:lnTo>
                                  <a:pt x="310" y="103"/>
                                </a:lnTo>
                                <a:lnTo>
                                  <a:pt x="310" y="74"/>
                                </a:lnTo>
                                <a:lnTo>
                                  <a:pt x="321" y="64"/>
                                </a:lnTo>
                                <a:lnTo>
                                  <a:pt x="338" y="59"/>
                                </a:lnTo>
                                <a:lnTo>
                                  <a:pt x="343" y="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4" name="Freeform 147"/>
                        <wps:cNvSpPr>
                          <a:spLocks/>
                        </wps:cNvSpPr>
                        <wps:spPr bwMode="auto">
                          <a:xfrm>
                            <a:off x="3346318" y="2127069"/>
                            <a:ext cx="116787" cy="121458"/>
                          </a:xfrm>
                          <a:custGeom>
                            <a:avLst/>
                            <a:gdLst>
                              <a:gd name="T0" fmla="*/ 2147483647 w 375"/>
                              <a:gd name="T1" fmla="*/ 2147483647 h 391"/>
                              <a:gd name="T2" fmla="*/ 2147483647 w 375"/>
                              <a:gd name="T3" fmla="*/ 2147483647 h 391"/>
                              <a:gd name="T4" fmla="*/ 2147483647 w 375"/>
                              <a:gd name="T5" fmla="*/ 2147483647 h 391"/>
                              <a:gd name="T6" fmla="*/ 2147483647 w 375"/>
                              <a:gd name="T7" fmla="*/ 2147483647 h 391"/>
                              <a:gd name="T8" fmla="*/ 2147483647 w 375"/>
                              <a:gd name="T9" fmla="*/ 2147483647 h 391"/>
                              <a:gd name="T10" fmla="*/ 2147483647 w 375"/>
                              <a:gd name="T11" fmla="*/ 2147483647 h 391"/>
                              <a:gd name="T12" fmla="*/ 2147483647 w 375"/>
                              <a:gd name="T13" fmla="*/ 2147483647 h 391"/>
                              <a:gd name="T14" fmla="*/ 2147483647 w 375"/>
                              <a:gd name="T15" fmla="*/ 2147483647 h 391"/>
                              <a:gd name="T16" fmla="*/ 2147483647 w 375"/>
                              <a:gd name="T17" fmla="*/ 2147483647 h 391"/>
                              <a:gd name="T18" fmla="*/ 2147483647 w 375"/>
                              <a:gd name="T19" fmla="*/ 2147483647 h 391"/>
                              <a:gd name="T20" fmla="*/ 0 w 375"/>
                              <a:gd name="T21" fmla="*/ 2147483647 h 391"/>
                              <a:gd name="T22" fmla="*/ 2147483647 w 375"/>
                              <a:gd name="T23" fmla="*/ 2147483647 h 391"/>
                              <a:gd name="T24" fmla="*/ 2147483647 w 375"/>
                              <a:gd name="T25" fmla="*/ 2147483647 h 391"/>
                              <a:gd name="T26" fmla="*/ 2147483647 w 375"/>
                              <a:gd name="T27" fmla="*/ 2147483647 h 391"/>
                              <a:gd name="T28" fmla="*/ 2147483647 w 375"/>
                              <a:gd name="T29" fmla="*/ 2147483647 h 391"/>
                              <a:gd name="T30" fmla="*/ 2147483647 w 375"/>
                              <a:gd name="T31" fmla="*/ 2147483647 h 391"/>
                              <a:gd name="T32" fmla="*/ 2147483647 w 375"/>
                              <a:gd name="T33" fmla="*/ 2147483647 h 391"/>
                              <a:gd name="T34" fmla="*/ 2147483647 w 375"/>
                              <a:gd name="T35" fmla="*/ 2147483647 h 391"/>
                              <a:gd name="T36" fmla="*/ 2147483647 w 375"/>
                              <a:gd name="T37" fmla="*/ 2147483647 h 391"/>
                              <a:gd name="T38" fmla="*/ 2147483647 w 375"/>
                              <a:gd name="T39" fmla="*/ 2147483647 h 391"/>
                              <a:gd name="T40" fmla="*/ 2147483647 w 375"/>
                              <a:gd name="T41" fmla="*/ 2147483647 h 391"/>
                              <a:gd name="T42" fmla="*/ 2147483647 w 375"/>
                              <a:gd name="T43" fmla="*/ 2147483647 h 391"/>
                              <a:gd name="T44" fmla="*/ 2147483647 w 375"/>
                              <a:gd name="T45" fmla="*/ 2147483647 h 391"/>
                              <a:gd name="T46" fmla="*/ 2147483647 w 375"/>
                              <a:gd name="T47" fmla="*/ 2147483647 h 391"/>
                              <a:gd name="T48" fmla="*/ 2147483647 w 375"/>
                              <a:gd name="T49" fmla="*/ 2147483647 h 391"/>
                              <a:gd name="T50" fmla="*/ 2147483647 w 375"/>
                              <a:gd name="T51" fmla="*/ 2147483647 h 391"/>
                              <a:gd name="T52" fmla="*/ 2147483647 w 375"/>
                              <a:gd name="T53" fmla="*/ 2147483647 h 391"/>
                              <a:gd name="T54" fmla="*/ 2147483647 w 375"/>
                              <a:gd name="T55" fmla="*/ 2147483647 h 391"/>
                              <a:gd name="T56" fmla="*/ 2147483647 w 375"/>
                              <a:gd name="T57" fmla="*/ 2147483647 h 391"/>
                              <a:gd name="T58" fmla="*/ 2147483647 w 375"/>
                              <a:gd name="T59" fmla="*/ 2147483647 h 391"/>
                              <a:gd name="T60" fmla="*/ 2147483647 w 375"/>
                              <a:gd name="T61" fmla="*/ 2147483647 h 391"/>
                              <a:gd name="T62" fmla="*/ 2147483647 w 375"/>
                              <a:gd name="T63" fmla="*/ 2147483647 h 391"/>
                              <a:gd name="T64" fmla="*/ 2147483647 w 375"/>
                              <a:gd name="T65" fmla="*/ 2147483647 h 391"/>
                              <a:gd name="T66" fmla="*/ 2147483647 w 375"/>
                              <a:gd name="T67" fmla="*/ 2147483647 h 391"/>
                              <a:gd name="T68" fmla="*/ 2147483647 w 375"/>
                              <a:gd name="T69" fmla="*/ 2147483647 h 391"/>
                              <a:gd name="T70" fmla="*/ 2147483647 w 375"/>
                              <a:gd name="T71" fmla="*/ 2147483647 h 391"/>
                              <a:gd name="T72" fmla="*/ 2147483647 w 375"/>
                              <a:gd name="T73" fmla="*/ 2147483647 h 391"/>
                              <a:gd name="T74" fmla="*/ 2147483647 w 375"/>
                              <a:gd name="T75" fmla="*/ 2147483647 h 39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75"/>
                              <a:gd name="T115" fmla="*/ 0 h 391"/>
                              <a:gd name="T116" fmla="*/ 375 w 375"/>
                              <a:gd name="T117" fmla="*/ 391 h 39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75" h="391">
                                <a:moveTo>
                                  <a:pt x="355" y="46"/>
                                </a:moveTo>
                                <a:lnTo>
                                  <a:pt x="375" y="32"/>
                                </a:lnTo>
                                <a:lnTo>
                                  <a:pt x="357" y="0"/>
                                </a:lnTo>
                                <a:lnTo>
                                  <a:pt x="349" y="28"/>
                                </a:lnTo>
                                <a:lnTo>
                                  <a:pt x="324" y="31"/>
                                </a:lnTo>
                                <a:lnTo>
                                  <a:pt x="305" y="31"/>
                                </a:lnTo>
                                <a:lnTo>
                                  <a:pt x="280" y="23"/>
                                </a:lnTo>
                                <a:lnTo>
                                  <a:pt x="257" y="8"/>
                                </a:lnTo>
                                <a:lnTo>
                                  <a:pt x="230" y="29"/>
                                </a:lnTo>
                                <a:lnTo>
                                  <a:pt x="205" y="31"/>
                                </a:lnTo>
                                <a:lnTo>
                                  <a:pt x="184" y="43"/>
                                </a:lnTo>
                                <a:lnTo>
                                  <a:pt x="173" y="50"/>
                                </a:lnTo>
                                <a:lnTo>
                                  <a:pt x="161" y="58"/>
                                </a:lnTo>
                                <a:lnTo>
                                  <a:pt x="143" y="76"/>
                                </a:lnTo>
                                <a:lnTo>
                                  <a:pt x="114" y="74"/>
                                </a:lnTo>
                                <a:lnTo>
                                  <a:pt x="98" y="82"/>
                                </a:lnTo>
                                <a:lnTo>
                                  <a:pt x="71" y="89"/>
                                </a:lnTo>
                                <a:lnTo>
                                  <a:pt x="52" y="83"/>
                                </a:lnTo>
                                <a:lnTo>
                                  <a:pt x="47" y="112"/>
                                </a:lnTo>
                                <a:lnTo>
                                  <a:pt x="42" y="131"/>
                                </a:lnTo>
                                <a:lnTo>
                                  <a:pt x="26" y="147"/>
                                </a:lnTo>
                                <a:lnTo>
                                  <a:pt x="0" y="170"/>
                                </a:lnTo>
                                <a:lnTo>
                                  <a:pt x="8" y="186"/>
                                </a:lnTo>
                                <a:lnTo>
                                  <a:pt x="26" y="200"/>
                                </a:lnTo>
                                <a:lnTo>
                                  <a:pt x="49" y="201"/>
                                </a:lnTo>
                                <a:lnTo>
                                  <a:pt x="60" y="231"/>
                                </a:lnTo>
                                <a:lnTo>
                                  <a:pt x="70" y="258"/>
                                </a:lnTo>
                                <a:lnTo>
                                  <a:pt x="90" y="261"/>
                                </a:lnTo>
                                <a:lnTo>
                                  <a:pt x="90" y="278"/>
                                </a:lnTo>
                                <a:lnTo>
                                  <a:pt x="83" y="288"/>
                                </a:lnTo>
                                <a:lnTo>
                                  <a:pt x="79" y="299"/>
                                </a:lnTo>
                                <a:lnTo>
                                  <a:pt x="106" y="340"/>
                                </a:lnTo>
                                <a:lnTo>
                                  <a:pt x="99" y="353"/>
                                </a:lnTo>
                                <a:lnTo>
                                  <a:pt x="117" y="366"/>
                                </a:lnTo>
                                <a:lnTo>
                                  <a:pt x="119" y="375"/>
                                </a:lnTo>
                                <a:lnTo>
                                  <a:pt x="134" y="374"/>
                                </a:lnTo>
                                <a:lnTo>
                                  <a:pt x="153" y="375"/>
                                </a:lnTo>
                                <a:lnTo>
                                  <a:pt x="168" y="386"/>
                                </a:lnTo>
                                <a:lnTo>
                                  <a:pt x="181" y="391"/>
                                </a:lnTo>
                                <a:lnTo>
                                  <a:pt x="195" y="374"/>
                                </a:lnTo>
                                <a:lnTo>
                                  <a:pt x="183" y="355"/>
                                </a:lnTo>
                                <a:lnTo>
                                  <a:pt x="178" y="337"/>
                                </a:lnTo>
                                <a:lnTo>
                                  <a:pt x="186" y="314"/>
                                </a:lnTo>
                                <a:lnTo>
                                  <a:pt x="206" y="301"/>
                                </a:lnTo>
                                <a:lnTo>
                                  <a:pt x="222" y="301"/>
                                </a:lnTo>
                                <a:lnTo>
                                  <a:pt x="224" y="282"/>
                                </a:lnTo>
                                <a:lnTo>
                                  <a:pt x="207" y="276"/>
                                </a:lnTo>
                                <a:lnTo>
                                  <a:pt x="189" y="268"/>
                                </a:lnTo>
                                <a:lnTo>
                                  <a:pt x="272" y="279"/>
                                </a:lnTo>
                                <a:lnTo>
                                  <a:pt x="264" y="264"/>
                                </a:lnTo>
                                <a:lnTo>
                                  <a:pt x="248" y="254"/>
                                </a:lnTo>
                                <a:lnTo>
                                  <a:pt x="231" y="240"/>
                                </a:lnTo>
                                <a:lnTo>
                                  <a:pt x="202" y="223"/>
                                </a:lnTo>
                                <a:lnTo>
                                  <a:pt x="191" y="215"/>
                                </a:lnTo>
                                <a:lnTo>
                                  <a:pt x="181" y="204"/>
                                </a:lnTo>
                                <a:lnTo>
                                  <a:pt x="174" y="189"/>
                                </a:lnTo>
                                <a:lnTo>
                                  <a:pt x="171" y="171"/>
                                </a:lnTo>
                                <a:lnTo>
                                  <a:pt x="164" y="150"/>
                                </a:lnTo>
                                <a:lnTo>
                                  <a:pt x="150" y="137"/>
                                </a:lnTo>
                                <a:lnTo>
                                  <a:pt x="145" y="127"/>
                                </a:lnTo>
                                <a:lnTo>
                                  <a:pt x="149" y="115"/>
                                </a:lnTo>
                                <a:lnTo>
                                  <a:pt x="161" y="103"/>
                                </a:lnTo>
                                <a:lnTo>
                                  <a:pt x="178" y="109"/>
                                </a:lnTo>
                                <a:lnTo>
                                  <a:pt x="187" y="123"/>
                                </a:lnTo>
                                <a:lnTo>
                                  <a:pt x="201" y="119"/>
                                </a:lnTo>
                                <a:lnTo>
                                  <a:pt x="218" y="119"/>
                                </a:lnTo>
                                <a:lnTo>
                                  <a:pt x="231" y="110"/>
                                </a:lnTo>
                                <a:lnTo>
                                  <a:pt x="227" y="88"/>
                                </a:lnTo>
                                <a:lnTo>
                                  <a:pt x="243" y="77"/>
                                </a:lnTo>
                                <a:lnTo>
                                  <a:pt x="259" y="69"/>
                                </a:lnTo>
                                <a:lnTo>
                                  <a:pt x="275" y="62"/>
                                </a:lnTo>
                                <a:lnTo>
                                  <a:pt x="296" y="72"/>
                                </a:lnTo>
                                <a:lnTo>
                                  <a:pt x="311" y="70"/>
                                </a:lnTo>
                                <a:lnTo>
                                  <a:pt x="327" y="70"/>
                                </a:lnTo>
                                <a:lnTo>
                                  <a:pt x="336" y="67"/>
                                </a:lnTo>
                                <a:lnTo>
                                  <a:pt x="349" y="61"/>
                                </a:lnTo>
                                <a:lnTo>
                                  <a:pt x="355" y="4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5" name="Freeform 148"/>
                        <wps:cNvSpPr>
                          <a:spLocks/>
                        </wps:cNvSpPr>
                        <wps:spPr bwMode="auto">
                          <a:xfrm>
                            <a:off x="3288705" y="1958896"/>
                            <a:ext cx="107443" cy="73187"/>
                          </a:xfrm>
                          <a:custGeom>
                            <a:avLst/>
                            <a:gdLst>
                              <a:gd name="T0" fmla="*/ 2147483647 w 347"/>
                              <a:gd name="T1" fmla="*/ 2147483647 h 235"/>
                              <a:gd name="T2" fmla="*/ 2147483647 w 347"/>
                              <a:gd name="T3" fmla="*/ 2147483647 h 235"/>
                              <a:gd name="T4" fmla="*/ 2147483647 w 347"/>
                              <a:gd name="T5" fmla="*/ 2147483647 h 235"/>
                              <a:gd name="T6" fmla="*/ 2147483647 w 347"/>
                              <a:gd name="T7" fmla="*/ 2147483647 h 235"/>
                              <a:gd name="T8" fmla="*/ 2147483647 w 347"/>
                              <a:gd name="T9" fmla="*/ 2147483647 h 235"/>
                              <a:gd name="T10" fmla="*/ 2147483647 w 347"/>
                              <a:gd name="T11" fmla="*/ 2147483647 h 235"/>
                              <a:gd name="T12" fmla="*/ 2147483647 w 347"/>
                              <a:gd name="T13" fmla="*/ 2147483647 h 235"/>
                              <a:gd name="T14" fmla="*/ 2147483647 w 347"/>
                              <a:gd name="T15" fmla="*/ 2147483647 h 235"/>
                              <a:gd name="T16" fmla="*/ 2147483647 w 347"/>
                              <a:gd name="T17" fmla="*/ 2147483647 h 235"/>
                              <a:gd name="T18" fmla="*/ 2147483647 w 347"/>
                              <a:gd name="T19" fmla="*/ 2147483647 h 235"/>
                              <a:gd name="T20" fmla="*/ 0 w 347"/>
                              <a:gd name="T21" fmla="*/ 2147483647 h 235"/>
                              <a:gd name="T22" fmla="*/ 2147483647 w 347"/>
                              <a:gd name="T23" fmla="*/ 2147483647 h 235"/>
                              <a:gd name="T24" fmla="*/ 2147483647 w 347"/>
                              <a:gd name="T25" fmla="*/ 2147483647 h 235"/>
                              <a:gd name="T26" fmla="*/ 2147483647 w 347"/>
                              <a:gd name="T27" fmla="*/ 2147483647 h 235"/>
                              <a:gd name="T28" fmla="*/ 2147483647 w 347"/>
                              <a:gd name="T29" fmla="*/ 2147483647 h 235"/>
                              <a:gd name="T30" fmla="*/ 2147483647 w 347"/>
                              <a:gd name="T31" fmla="*/ 2147483647 h 235"/>
                              <a:gd name="T32" fmla="*/ 2147483647 w 347"/>
                              <a:gd name="T33" fmla="*/ 2147483647 h 235"/>
                              <a:gd name="T34" fmla="*/ 2147483647 w 347"/>
                              <a:gd name="T35" fmla="*/ 2147483647 h 235"/>
                              <a:gd name="T36" fmla="*/ 2147483647 w 347"/>
                              <a:gd name="T37" fmla="*/ 2147483647 h 235"/>
                              <a:gd name="T38" fmla="*/ 2147483647 w 347"/>
                              <a:gd name="T39" fmla="*/ 2147483647 h 235"/>
                              <a:gd name="T40" fmla="*/ 2147483647 w 347"/>
                              <a:gd name="T41" fmla="*/ 2147483647 h 235"/>
                              <a:gd name="T42" fmla="*/ 2147483647 w 347"/>
                              <a:gd name="T43" fmla="*/ 2147483647 h 235"/>
                              <a:gd name="T44" fmla="*/ 2147483647 w 347"/>
                              <a:gd name="T45" fmla="*/ 2147483647 h 235"/>
                              <a:gd name="T46" fmla="*/ 2147483647 w 347"/>
                              <a:gd name="T47" fmla="*/ 2147483647 h 235"/>
                              <a:gd name="T48" fmla="*/ 2147483647 w 347"/>
                              <a:gd name="T49" fmla="*/ 2147483647 h 235"/>
                              <a:gd name="T50" fmla="*/ 2147483647 w 347"/>
                              <a:gd name="T51" fmla="*/ 2147483647 h 235"/>
                              <a:gd name="T52" fmla="*/ 2147483647 w 347"/>
                              <a:gd name="T53" fmla="*/ 2147483647 h 235"/>
                              <a:gd name="T54" fmla="*/ 2147483647 w 347"/>
                              <a:gd name="T55" fmla="*/ 2147483647 h 235"/>
                              <a:gd name="T56" fmla="*/ 2147483647 w 347"/>
                              <a:gd name="T57" fmla="*/ 2147483647 h 235"/>
                              <a:gd name="T58" fmla="*/ 2147483647 w 347"/>
                              <a:gd name="T59" fmla="*/ 2147483647 h 235"/>
                              <a:gd name="T60" fmla="*/ 2147483647 w 347"/>
                              <a:gd name="T61" fmla="*/ 2147483647 h 235"/>
                              <a:gd name="T62" fmla="*/ 2147483647 w 347"/>
                              <a:gd name="T63" fmla="*/ 0 h 235"/>
                              <a:gd name="T64" fmla="*/ 2147483647 w 347"/>
                              <a:gd name="T65" fmla="*/ 2147483647 h 235"/>
                              <a:gd name="T66" fmla="*/ 2147483647 w 347"/>
                              <a:gd name="T67" fmla="*/ 2147483647 h 235"/>
                              <a:gd name="T68" fmla="*/ 2147483647 w 347"/>
                              <a:gd name="T69" fmla="*/ 2147483647 h 23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47"/>
                              <a:gd name="T106" fmla="*/ 0 h 235"/>
                              <a:gd name="T107" fmla="*/ 351 w 347"/>
                              <a:gd name="T108" fmla="*/ 234 h 23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47" h="235">
                                <a:moveTo>
                                  <a:pt x="191" y="32"/>
                                </a:moveTo>
                                <a:lnTo>
                                  <a:pt x="160" y="46"/>
                                </a:lnTo>
                                <a:lnTo>
                                  <a:pt x="142" y="60"/>
                                </a:lnTo>
                                <a:lnTo>
                                  <a:pt x="116" y="64"/>
                                </a:lnTo>
                                <a:lnTo>
                                  <a:pt x="90" y="58"/>
                                </a:lnTo>
                                <a:lnTo>
                                  <a:pt x="64" y="46"/>
                                </a:lnTo>
                                <a:lnTo>
                                  <a:pt x="42" y="55"/>
                                </a:lnTo>
                                <a:lnTo>
                                  <a:pt x="9" y="67"/>
                                </a:lnTo>
                                <a:lnTo>
                                  <a:pt x="9" y="99"/>
                                </a:lnTo>
                                <a:lnTo>
                                  <a:pt x="3" y="123"/>
                                </a:lnTo>
                                <a:lnTo>
                                  <a:pt x="0" y="145"/>
                                </a:lnTo>
                                <a:lnTo>
                                  <a:pt x="7" y="166"/>
                                </a:lnTo>
                                <a:lnTo>
                                  <a:pt x="31" y="196"/>
                                </a:lnTo>
                                <a:lnTo>
                                  <a:pt x="51" y="210"/>
                                </a:lnTo>
                                <a:lnTo>
                                  <a:pt x="71" y="230"/>
                                </a:lnTo>
                                <a:lnTo>
                                  <a:pt x="107" y="235"/>
                                </a:lnTo>
                                <a:lnTo>
                                  <a:pt x="127" y="232"/>
                                </a:lnTo>
                                <a:lnTo>
                                  <a:pt x="148" y="219"/>
                                </a:lnTo>
                                <a:lnTo>
                                  <a:pt x="184" y="217"/>
                                </a:lnTo>
                                <a:lnTo>
                                  <a:pt x="208" y="210"/>
                                </a:lnTo>
                                <a:lnTo>
                                  <a:pt x="226" y="220"/>
                                </a:lnTo>
                                <a:lnTo>
                                  <a:pt x="246" y="193"/>
                                </a:lnTo>
                                <a:lnTo>
                                  <a:pt x="251" y="174"/>
                                </a:lnTo>
                                <a:lnTo>
                                  <a:pt x="277" y="141"/>
                                </a:lnTo>
                                <a:lnTo>
                                  <a:pt x="290" y="115"/>
                                </a:lnTo>
                                <a:lnTo>
                                  <a:pt x="303" y="92"/>
                                </a:lnTo>
                                <a:lnTo>
                                  <a:pt x="324" y="73"/>
                                </a:lnTo>
                                <a:lnTo>
                                  <a:pt x="329" y="57"/>
                                </a:lnTo>
                                <a:lnTo>
                                  <a:pt x="347" y="48"/>
                                </a:lnTo>
                                <a:lnTo>
                                  <a:pt x="333" y="16"/>
                                </a:lnTo>
                                <a:lnTo>
                                  <a:pt x="295" y="10"/>
                                </a:lnTo>
                                <a:lnTo>
                                  <a:pt x="261" y="0"/>
                                </a:lnTo>
                                <a:lnTo>
                                  <a:pt x="237" y="8"/>
                                </a:lnTo>
                                <a:lnTo>
                                  <a:pt x="220" y="31"/>
                                </a:lnTo>
                                <a:lnTo>
                                  <a:pt x="191" y="3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6" name="Freeform 149"/>
                        <wps:cNvSpPr>
                          <a:spLocks/>
                        </wps:cNvSpPr>
                        <wps:spPr bwMode="auto">
                          <a:xfrm>
                            <a:off x="3296489" y="1930868"/>
                            <a:ext cx="94987" cy="48272"/>
                          </a:xfrm>
                          <a:custGeom>
                            <a:avLst/>
                            <a:gdLst>
                              <a:gd name="T0" fmla="*/ 2147483647 w 307"/>
                              <a:gd name="T1" fmla="*/ 2147483647 h 155"/>
                              <a:gd name="T2" fmla="*/ 2147483647 w 307"/>
                              <a:gd name="T3" fmla="*/ 2147483647 h 155"/>
                              <a:gd name="T4" fmla="*/ 2147483647 w 307"/>
                              <a:gd name="T5" fmla="*/ 2147483647 h 155"/>
                              <a:gd name="T6" fmla="*/ 2147483647 w 307"/>
                              <a:gd name="T7" fmla="*/ 2147483647 h 155"/>
                              <a:gd name="T8" fmla="*/ 2147483647 w 307"/>
                              <a:gd name="T9" fmla="*/ 2147483647 h 155"/>
                              <a:gd name="T10" fmla="*/ 2147483647 w 307"/>
                              <a:gd name="T11" fmla="*/ 2147483647 h 155"/>
                              <a:gd name="T12" fmla="*/ 2147483647 w 307"/>
                              <a:gd name="T13" fmla="*/ 2147483647 h 155"/>
                              <a:gd name="T14" fmla="*/ 2147483647 w 307"/>
                              <a:gd name="T15" fmla="*/ 2147483647 h 155"/>
                              <a:gd name="T16" fmla="*/ 2147483647 w 307"/>
                              <a:gd name="T17" fmla="*/ 2147483647 h 155"/>
                              <a:gd name="T18" fmla="*/ 2147483647 w 307"/>
                              <a:gd name="T19" fmla="*/ 2147483647 h 155"/>
                              <a:gd name="T20" fmla="*/ 0 w 307"/>
                              <a:gd name="T21" fmla="*/ 2147483647 h 155"/>
                              <a:gd name="T22" fmla="*/ 2147483647 w 307"/>
                              <a:gd name="T23" fmla="*/ 2147483647 h 155"/>
                              <a:gd name="T24" fmla="*/ 2147483647 w 307"/>
                              <a:gd name="T25" fmla="*/ 2147483647 h 155"/>
                              <a:gd name="T26" fmla="*/ 2147483647 w 307"/>
                              <a:gd name="T27" fmla="*/ 2147483647 h 155"/>
                              <a:gd name="T28" fmla="*/ 2147483647 w 307"/>
                              <a:gd name="T29" fmla="*/ 2147483647 h 155"/>
                              <a:gd name="T30" fmla="*/ 2147483647 w 307"/>
                              <a:gd name="T31" fmla="*/ 2147483647 h 155"/>
                              <a:gd name="T32" fmla="*/ 2147483647 w 307"/>
                              <a:gd name="T33" fmla="*/ 2147483647 h 155"/>
                              <a:gd name="T34" fmla="*/ 2147483647 w 307"/>
                              <a:gd name="T35" fmla="*/ 2147483647 h 155"/>
                              <a:gd name="T36" fmla="*/ 2147483647 w 307"/>
                              <a:gd name="T37" fmla="*/ 2147483647 h 155"/>
                              <a:gd name="T38" fmla="*/ 2147483647 w 307"/>
                              <a:gd name="T39" fmla="*/ 2147483647 h 155"/>
                              <a:gd name="T40" fmla="*/ 2147483647 w 307"/>
                              <a:gd name="T41" fmla="*/ 2147483647 h 155"/>
                              <a:gd name="T42" fmla="*/ 2147483647 w 307"/>
                              <a:gd name="T43" fmla="*/ 2147483647 h 155"/>
                              <a:gd name="T44" fmla="*/ 2147483647 w 307"/>
                              <a:gd name="T45" fmla="*/ 2147483647 h 155"/>
                              <a:gd name="T46" fmla="*/ 2147483647 w 307"/>
                              <a:gd name="T47" fmla="*/ 2147483647 h 155"/>
                              <a:gd name="T48" fmla="*/ 2147483647 w 307"/>
                              <a:gd name="T49" fmla="*/ 2147483647 h 155"/>
                              <a:gd name="T50" fmla="*/ 2147483647 w 307"/>
                              <a:gd name="T51" fmla="*/ 2147483647 h 155"/>
                              <a:gd name="T52" fmla="*/ 2147483647 w 307"/>
                              <a:gd name="T53" fmla="*/ 2147483647 h 155"/>
                              <a:gd name="T54" fmla="*/ 2147483647 w 307"/>
                              <a:gd name="T55" fmla="*/ 2147483647 h 155"/>
                              <a:gd name="T56" fmla="*/ 2147483647 w 307"/>
                              <a:gd name="T57" fmla="*/ 2147483647 h 155"/>
                              <a:gd name="T58" fmla="*/ 2147483647 w 307"/>
                              <a:gd name="T59" fmla="*/ 2147483647 h 155"/>
                              <a:gd name="T60" fmla="*/ 2147483647 w 307"/>
                              <a:gd name="T61" fmla="*/ 2147483647 h 155"/>
                              <a:gd name="T62" fmla="*/ 2147483647 w 307"/>
                              <a:gd name="T63" fmla="*/ 0 h 155"/>
                              <a:gd name="T64" fmla="*/ 2147483647 w 307"/>
                              <a:gd name="T65" fmla="*/ 2147483647 h 155"/>
                              <a:gd name="T66" fmla="*/ 2147483647 w 307"/>
                              <a:gd name="T67" fmla="*/ 2147483647 h 155"/>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307"/>
                              <a:gd name="T103" fmla="*/ 0 h 155"/>
                              <a:gd name="T104" fmla="*/ 558800 w 307"/>
                              <a:gd name="T105" fmla="*/ 295275 h 155"/>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307" h="155">
                                <a:moveTo>
                                  <a:pt x="137" y="25"/>
                                </a:moveTo>
                                <a:lnTo>
                                  <a:pt x="120" y="19"/>
                                </a:lnTo>
                                <a:lnTo>
                                  <a:pt x="102" y="22"/>
                                </a:lnTo>
                                <a:lnTo>
                                  <a:pt x="82" y="34"/>
                                </a:lnTo>
                                <a:lnTo>
                                  <a:pt x="74" y="48"/>
                                </a:lnTo>
                                <a:lnTo>
                                  <a:pt x="69" y="66"/>
                                </a:lnTo>
                                <a:lnTo>
                                  <a:pt x="51" y="62"/>
                                </a:lnTo>
                                <a:lnTo>
                                  <a:pt x="29" y="67"/>
                                </a:lnTo>
                                <a:lnTo>
                                  <a:pt x="5" y="68"/>
                                </a:lnTo>
                                <a:lnTo>
                                  <a:pt x="2" y="82"/>
                                </a:lnTo>
                                <a:lnTo>
                                  <a:pt x="0" y="98"/>
                                </a:lnTo>
                                <a:lnTo>
                                  <a:pt x="4" y="120"/>
                                </a:lnTo>
                                <a:lnTo>
                                  <a:pt x="12" y="131"/>
                                </a:lnTo>
                                <a:lnTo>
                                  <a:pt x="40" y="138"/>
                                </a:lnTo>
                                <a:lnTo>
                                  <a:pt x="61" y="149"/>
                                </a:lnTo>
                                <a:lnTo>
                                  <a:pt x="91" y="155"/>
                                </a:lnTo>
                                <a:lnTo>
                                  <a:pt x="118" y="149"/>
                                </a:lnTo>
                                <a:lnTo>
                                  <a:pt x="134" y="133"/>
                                </a:lnTo>
                                <a:lnTo>
                                  <a:pt x="164" y="124"/>
                                </a:lnTo>
                                <a:lnTo>
                                  <a:pt x="197" y="117"/>
                                </a:lnTo>
                                <a:lnTo>
                                  <a:pt x="214" y="95"/>
                                </a:lnTo>
                                <a:lnTo>
                                  <a:pt x="236" y="89"/>
                                </a:lnTo>
                                <a:lnTo>
                                  <a:pt x="269" y="104"/>
                                </a:lnTo>
                                <a:lnTo>
                                  <a:pt x="307" y="107"/>
                                </a:lnTo>
                                <a:lnTo>
                                  <a:pt x="302" y="91"/>
                                </a:lnTo>
                                <a:lnTo>
                                  <a:pt x="286" y="42"/>
                                </a:lnTo>
                                <a:lnTo>
                                  <a:pt x="271" y="30"/>
                                </a:lnTo>
                                <a:lnTo>
                                  <a:pt x="261" y="18"/>
                                </a:lnTo>
                                <a:lnTo>
                                  <a:pt x="240" y="10"/>
                                </a:lnTo>
                                <a:lnTo>
                                  <a:pt x="221" y="10"/>
                                </a:lnTo>
                                <a:lnTo>
                                  <a:pt x="193" y="16"/>
                                </a:lnTo>
                                <a:lnTo>
                                  <a:pt x="158" y="0"/>
                                </a:lnTo>
                                <a:lnTo>
                                  <a:pt x="134" y="10"/>
                                </a:lnTo>
                                <a:lnTo>
                                  <a:pt x="137"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7" name="Freeform 151"/>
                        <wps:cNvSpPr>
                          <a:spLocks/>
                        </wps:cNvSpPr>
                        <wps:spPr bwMode="auto">
                          <a:xfrm>
                            <a:off x="3212404" y="1888825"/>
                            <a:ext cx="126130" cy="70071"/>
                          </a:xfrm>
                          <a:custGeom>
                            <a:avLst/>
                            <a:gdLst>
                              <a:gd name="T0" fmla="*/ 2147483647 w 405"/>
                              <a:gd name="T1" fmla="*/ 0 h 223"/>
                              <a:gd name="T2" fmla="*/ 2147483647 w 405"/>
                              <a:gd name="T3" fmla="*/ 2147483647 h 223"/>
                              <a:gd name="T4" fmla="*/ 2147483647 w 405"/>
                              <a:gd name="T5" fmla="*/ 2147483647 h 223"/>
                              <a:gd name="T6" fmla="*/ 2147483647 w 405"/>
                              <a:gd name="T7" fmla="*/ 2147483647 h 223"/>
                              <a:gd name="T8" fmla="*/ 2147483647 w 405"/>
                              <a:gd name="T9" fmla="*/ 2147483647 h 223"/>
                              <a:gd name="T10" fmla="*/ 2147483647 w 405"/>
                              <a:gd name="T11" fmla="*/ 2147483647 h 223"/>
                              <a:gd name="T12" fmla="*/ 2147483647 w 405"/>
                              <a:gd name="T13" fmla="*/ 2147483647 h 223"/>
                              <a:gd name="T14" fmla="*/ 2147483647 w 405"/>
                              <a:gd name="T15" fmla="*/ 2147483647 h 223"/>
                              <a:gd name="T16" fmla="*/ 2147483647 w 405"/>
                              <a:gd name="T17" fmla="*/ 2147483647 h 223"/>
                              <a:gd name="T18" fmla="*/ 2147483647 w 405"/>
                              <a:gd name="T19" fmla="*/ 2147483647 h 223"/>
                              <a:gd name="T20" fmla="*/ 0 w 405"/>
                              <a:gd name="T21" fmla="*/ 2147483647 h 223"/>
                              <a:gd name="T22" fmla="*/ 2147483647 w 405"/>
                              <a:gd name="T23" fmla="*/ 2147483647 h 223"/>
                              <a:gd name="T24" fmla="*/ 2147483647 w 405"/>
                              <a:gd name="T25" fmla="*/ 2147483647 h 223"/>
                              <a:gd name="T26" fmla="*/ 2147483647 w 405"/>
                              <a:gd name="T27" fmla="*/ 2147483647 h 223"/>
                              <a:gd name="T28" fmla="*/ 2147483647 w 405"/>
                              <a:gd name="T29" fmla="*/ 2147483647 h 223"/>
                              <a:gd name="T30" fmla="*/ 2147483647 w 405"/>
                              <a:gd name="T31" fmla="*/ 2147483647 h 223"/>
                              <a:gd name="T32" fmla="*/ 2147483647 w 405"/>
                              <a:gd name="T33" fmla="*/ 2147483647 h 223"/>
                              <a:gd name="T34" fmla="*/ 2147483647 w 405"/>
                              <a:gd name="T35" fmla="*/ 2147483647 h 223"/>
                              <a:gd name="T36" fmla="*/ 2147483647 w 405"/>
                              <a:gd name="T37" fmla="*/ 2147483647 h 223"/>
                              <a:gd name="T38" fmla="*/ 2147483647 w 405"/>
                              <a:gd name="T39" fmla="*/ 2147483647 h 223"/>
                              <a:gd name="T40" fmla="*/ 2147483647 w 405"/>
                              <a:gd name="T41" fmla="*/ 2147483647 h 223"/>
                              <a:gd name="T42" fmla="*/ 2147483647 w 405"/>
                              <a:gd name="T43" fmla="*/ 2147483647 h 223"/>
                              <a:gd name="T44" fmla="*/ 2147483647 w 405"/>
                              <a:gd name="T45" fmla="*/ 2147483647 h 223"/>
                              <a:gd name="T46" fmla="*/ 2147483647 w 405"/>
                              <a:gd name="T47" fmla="*/ 2147483647 h 223"/>
                              <a:gd name="T48" fmla="*/ 2147483647 w 405"/>
                              <a:gd name="T49" fmla="*/ 2147483647 h 223"/>
                              <a:gd name="T50" fmla="*/ 2147483647 w 405"/>
                              <a:gd name="T51" fmla="*/ 2147483647 h 223"/>
                              <a:gd name="T52" fmla="*/ 2147483647 w 405"/>
                              <a:gd name="T53" fmla="*/ 2147483647 h 223"/>
                              <a:gd name="T54" fmla="*/ 2147483647 w 405"/>
                              <a:gd name="T55" fmla="*/ 2147483647 h 223"/>
                              <a:gd name="T56" fmla="*/ 2147483647 w 405"/>
                              <a:gd name="T57" fmla="*/ 2147483647 h 223"/>
                              <a:gd name="T58" fmla="*/ 2147483647 w 405"/>
                              <a:gd name="T59" fmla="*/ 2147483647 h 223"/>
                              <a:gd name="T60" fmla="*/ 2147483647 w 405"/>
                              <a:gd name="T61" fmla="*/ 2147483647 h 223"/>
                              <a:gd name="T62" fmla="*/ 2147483647 w 405"/>
                              <a:gd name="T63" fmla="*/ 2147483647 h 223"/>
                              <a:gd name="T64" fmla="*/ 2147483647 w 405"/>
                              <a:gd name="T65" fmla="*/ 2147483647 h 223"/>
                              <a:gd name="T66" fmla="*/ 2147483647 w 405"/>
                              <a:gd name="T67" fmla="*/ 2147483647 h 223"/>
                              <a:gd name="T68" fmla="*/ 2147483647 w 405"/>
                              <a:gd name="T69" fmla="*/ 2147483647 h 223"/>
                              <a:gd name="T70" fmla="*/ 2147483647 w 405"/>
                              <a:gd name="T71" fmla="*/ 2147483647 h 223"/>
                              <a:gd name="T72" fmla="*/ 2147483647 w 405"/>
                              <a:gd name="T73" fmla="*/ 2147483647 h 223"/>
                              <a:gd name="T74" fmla="*/ 2147483647 w 405"/>
                              <a:gd name="T75" fmla="*/ 2147483647 h 223"/>
                              <a:gd name="T76" fmla="*/ 2147483647 w 405"/>
                              <a:gd name="T77" fmla="*/ 2147483647 h 223"/>
                              <a:gd name="T78" fmla="*/ 2147483647 w 405"/>
                              <a:gd name="T79" fmla="*/ 2147483647 h 223"/>
                              <a:gd name="T80" fmla="*/ 2147483647 w 405"/>
                              <a:gd name="T81" fmla="*/ 2147483647 h 223"/>
                              <a:gd name="T82" fmla="*/ 2147483647 w 405"/>
                              <a:gd name="T83" fmla="*/ 2147483647 h 223"/>
                              <a:gd name="T84" fmla="*/ 2147483647 w 405"/>
                              <a:gd name="T85" fmla="*/ 2147483647 h 223"/>
                              <a:gd name="T86" fmla="*/ 2147483647 w 405"/>
                              <a:gd name="T87" fmla="*/ 2147483647 h 223"/>
                              <a:gd name="T88" fmla="*/ 2147483647 w 405"/>
                              <a:gd name="T89" fmla="*/ 2147483647 h 223"/>
                              <a:gd name="T90" fmla="*/ 2147483647 w 405"/>
                              <a:gd name="T91" fmla="*/ 2147483647 h 223"/>
                              <a:gd name="T92" fmla="*/ 2147483647 w 405"/>
                              <a:gd name="T93" fmla="*/ 0 h 223"/>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405"/>
                              <a:gd name="T142" fmla="*/ 0 h 223"/>
                              <a:gd name="T143" fmla="*/ 754521 w 405"/>
                              <a:gd name="T144" fmla="*/ 375296 h 223"/>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405" h="223">
                                <a:moveTo>
                                  <a:pt x="195" y="0"/>
                                </a:moveTo>
                                <a:lnTo>
                                  <a:pt x="178" y="1"/>
                                </a:lnTo>
                                <a:lnTo>
                                  <a:pt x="160" y="13"/>
                                </a:lnTo>
                                <a:lnTo>
                                  <a:pt x="137" y="16"/>
                                </a:lnTo>
                                <a:lnTo>
                                  <a:pt x="135" y="39"/>
                                </a:lnTo>
                                <a:lnTo>
                                  <a:pt x="121" y="40"/>
                                </a:lnTo>
                                <a:lnTo>
                                  <a:pt x="99" y="37"/>
                                </a:lnTo>
                                <a:lnTo>
                                  <a:pt x="81" y="53"/>
                                </a:lnTo>
                                <a:lnTo>
                                  <a:pt x="53" y="61"/>
                                </a:lnTo>
                                <a:lnTo>
                                  <a:pt x="25" y="79"/>
                                </a:lnTo>
                                <a:lnTo>
                                  <a:pt x="0" y="87"/>
                                </a:lnTo>
                                <a:lnTo>
                                  <a:pt x="9" y="122"/>
                                </a:lnTo>
                                <a:lnTo>
                                  <a:pt x="25" y="146"/>
                                </a:lnTo>
                                <a:lnTo>
                                  <a:pt x="59" y="176"/>
                                </a:lnTo>
                                <a:lnTo>
                                  <a:pt x="72" y="203"/>
                                </a:lnTo>
                                <a:lnTo>
                                  <a:pt x="64" y="223"/>
                                </a:lnTo>
                                <a:lnTo>
                                  <a:pt x="82" y="220"/>
                                </a:lnTo>
                                <a:lnTo>
                                  <a:pt x="110" y="205"/>
                                </a:lnTo>
                                <a:lnTo>
                                  <a:pt x="129" y="208"/>
                                </a:lnTo>
                                <a:lnTo>
                                  <a:pt x="145" y="209"/>
                                </a:lnTo>
                                <a:lnTo>
                                  <a:pt x="165" y="197"/>
                                </a:lnTo>
                                <a:lnTo>
                                  <a:pt x="169" y="181"/>
                                </a:lnTo>
                                <a:lnTo>
                                  <a:pt x="183" y="187"/>
                                </a:lnTo>
                                <a:lnTo>
                                  <a:pt x="207" y="187"/>
                                </a:lnTo>
                                <a:lnTo>
                                  <a:pt x="217" y="196"/>
                                </a:lnTo>
                                <a:lnTo>
                                  <a:pt x="241" y="206"/>
                                </a:lnTo>
                                <a:lnTo>
                                  <a:pt x="257" y="202"/>
                                </a:lnTo>
                                <a:lnTo>
                                  <a:pt x="271" y="199"/>
                                </a:lnTo>
                                <a:lnTo>
                                  <a:pt x="298" y="204"/>
                                </a:lnTo>
                                <a:lnTo>
                                  <a:pt x="320" y="198"/>
                                </a:lnTo>
                                <a:lnTo>
                                  <a:pt x="340" y="202"/>
                                </a:lnTo>
                                <a:lnTo>
                                  <a:pt x="345" y="183"/>
                                </a:lnTo>
                                <a:lnTo>
                                  <a:pt x="352" y="166"/>
                                </a:lnTo>
                                <a:lnTo>
                                  <a:pt x="371" y="156"/>
                                </a:lnTo>
                                <a:lnTo>
                                  <a:pt x="387" y="151"/>
                                </a:lnTo>
                                <a:lnTo>
                                  <a:pt x="405" y="156"/>
                                </a:lnTo>
                                <a:lnTo>
                                  <a:pt x="402" y="143"/>
                                </a:lnTo>
                                <a:lnTo>
                                  <a:pt x="390" y="134"/>
                                </a:lnTo>
                                <a:lnTo>
                                  <a:pt x="368" y="121"/>
                                </a:lnTo>
                                <a:lnTo>
                                  <a:pt x="349" y="130"/>
                                </a:lnTo>
                                <a:lnTo>
                                  <a:pt x="336" y="104"/>
                                </a:lnTo>
                                <a:lnTo>
                                  <a:pt x="316" y="81"/>
                                </a:lnTo>
                                <a:lnTo>
                                  <a:pt x="298" y="66"/>
                                </a:lnTo>
                                <a:lnTo>
                                  <a:pt x="277" y="59"/>
                                </a:lnTo>
                                <a:lnTo>
                                  <a:pt x="252" y="55"/>
                                </a:lnTo>
                                <a:lnTo>
                                  <a:pt x="229" y="37"/>
                                </a:lnTo>
                                <a:lnTo>
                                  <a:pt x="221" y="29"/>
                                </a:lnTo>
                                <a:lnTo>
                                  <a:pt x="204" y="16"/>
                                </a:lnTo>
                                <a:lnTo>
                                  <a:pt x="19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8" name="Freeform 154"/>
                        <wps:cNvSpPr>
                          <a:spLocks/>
                        </wps:cNvSpPr>
                        <wps:spPr bwMode="auto">
                          <a:xfrm>
                            <a:off x="3139219" y="2136412"/>
                            <a:ext cx="26471" cy="54501"/>
                          </a:xfrm>
                          <a:custGeom>
                            <a:avLst/>
                            <a:gdLst>
                              <a:gd name="T0" fmla="*/ 0 w 161870"/>
                              <a:gd name="T1" fmla="*/ 10 h 324297"/>
                              <a:gd name="T2" fmla="*/ 2 w 161870"/>
                              <a:gd name="T3" fmla="*/ 16 h 324297"/>
                              <a:gd name="T4" fmla="*/ 3 w 161870"/>
                              <a:gd name="T5" fmla="*/ 23 h 324297"/>
                              <a:gd name="T6" fmla="*/ 3 w 161870"/>
                              <a:gd name="T7" fmla="*/ 29 h 324297"/>
                              <a:gd name="T8" fmla="*/ 4 w 161870"/>
                              <a:gd name="T9" fmla="*/ 36 h 324297"/>
                              <a:gd name="T10" fmla="*/ 1 w 161870"/>
                              <a:gd name="T11" fmla="*/ 40 h 324297"/>
                              <a:gd name="T12" fmla="*/ 1 w 161870"/>
                              <a:gd name="T13" fmla="*/ 46 h 324297"/>
                              <a:gd name="T14" fmla="*/ 4 w 161870"/>
                              <a:gd name="T15" fmla="*/ 48 h 324297"/>
                              <a:gd name="T16" fmla="*/ 6 w 161870"/>
                              <a:gd name="T17" fmla="*/ 46 h 324297"/>
                              <a:gd name="T18" fmla="*/ 9 w 161870"/>
                              <a:gd name="T19" fmla="*/ 44 h 324297"/>
                              <a:gd name="T20" fmla="*/ 13 w 161870"/>
                              <a:gd name="T21" fmla="*/ 42 h 324297"/>
                              <a:gd name="T22" fmla="*/ 15 w 161870"/>
                              <a:gd name="T23" fmla="*/ 47 h 324297"/>
                              <a:gd name="T24" fmla="*/ 19 w 161870"/>
                              <a:gd name="T25" fmla="*/ 44 h 324297"/>
                              <a:gd name="T26" fmla="*/ 18 w 161870"/>
                              <a:gd name="T27" fmla="*/ 36 h 324297"/>
                              <a:gd name="T28" fmla="*/ 17 w 161870"/>
                              <a:gd name="T29" fmla="*/ 29 h 324297"/>
                              <a:gd name="T30" fmla="*/ 19 w 161870"/>
                              <a:gd name="T31" fmla="*/ 21 h 324297"/>
                              <a:gd name="T32" fmla="*/ 21 w 161870"/>
                              <a:gd name="T33" fmla="*/ 17 h 324297"/>
                              <a:gd name="T34" fmla="*/ 18 w 161870"/>
                              <a:gd name="T35" fmla="*/ 10 h 324297"/>
                              <a:gd name="T36" fmla="*/ 19 w 161870"/>
                              <a:gd name="T37" fmla="*/ 13 h 324297"/>
                              <a:gd name="T38" fmla="*/ 16 w 161870"/>
                              <a:gd name="T39" fmla="*/ 3 h 324297"/>
                              <a:gd name="T40" fmla="*/ 14 w 161870"/>
                              <a:gd name="T41" fmla="*/ 0 h 324297"/>
                              <a:gd name="T42" fmla="*/ 12 w 161870"/>
                              <a:gd name="T43" fmla="*/ 4 h 324297"/>
                              <a:gd name="T44" fmla="*/ 9 w 161870"/>
                              <a:gd name="T45" fmla="*/ 7 h 324297"/>
                              <a:gd name="T46" fmla="*/ 6 w 161870"/>
                              <a:gd name="T47" fmla="*/ 10 h 324297"/>
                              <a:gd name="T48" fmla="*/ 3 w 161870"/>
                              <a:gd name="T49" fmla="*/ 9 h 324297"/>
                              <a:gd name="T50" fmla="*/ 0 w 161870"/>
                              <a:gd name="T51" fmla="*/ 10 h 324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870"/>
                              <a:gd name="T79" fmla="*/ 0 h 324297"/>
                              <a:gd name="T80" fmla="*/ 161870 w 161870"/>
                              <a:gd name="T81" fmla="*/ 324297 h 324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870" h="324297">
                                <a:moveTo>
                                  <a:pt x="0" y="67206"/>
                                </a:moveTo>
                                <a:lnTo>
                                  <a:pt x="13281" y="106067"/>
                                </a:lnTo>
                                <a:lnTo>
                                  <a:pt x="20351" y="153051"/>
                                </a:lnTo>
                                <a:lnTo>
                                  <a:pt x="24812" y="198241"/>
                                </a:lnTo>
                                <a:lnTo>
                                  <a:pt x="28310" y="242564"/>
                                </a:lnTo>
                                <a:lnTo>
                                  <a:pt x="7767" y="269128"/>
                                </a:lnTo>
                                <a:lnTo>
                                  <a:pt x="6877" y="312294"/>
                                </a:lnTo>
                                <a:lnTo>
                                  <a:pt x="27953" y="324297"/>
                                </a:lnTo>
                                <a:lnTo>
                                  <a:pt x="48203" y="313432"/>
                                </a:lnTo>
                                <a:lnTo>
                                  <a:pt x="68716" y="299444"/>
                                </a:lnTo>
                                <a:lnTo>
                                  <a:pt x="103105" y="284665"/>
                                </a:lnTo>
                                <a:lnTo>
                                  <a:pt x="115522" y="321487"/>
                                </a:lnTo>
                                <a:lnTo>
                                  <a:pt x="143275" y="299464"/>
                                </a:lnTo>
                                <a:lnTo>
                                  <a:pt x="142283" y="245918"/>
                                </a:lnTo>
                                <a:lnTo>
                                  <a:pt x="132537" y="197922"/>
                                </a:lnTo>
                                <a:lnTo>
                                  <a:pt x="146283" y="145624"/>
                                </a:lnTo>
                                <a:lnTo>
                                  <a:pt x="161870" y="112350"/>
                                </a:lnTo>
                                <a:lnTo>
                                  <a:pt x="138150" y="66317"/>
                                </a:lnTo>
                                <a:lnTo>
                                  <a:pt x="145755" y="89795"/>
                                </a:lnTo>
                                <a:lnTo>
                                  <a:pt x="125563" y="19259"/>
                                </a:lnTo>
                                <a:lnTo>
                                  <a:pt x="111659" y="0"/>
                                </a:lnTo>
                                <a:lnTo>
                                  <a:pt x="89225" y="24440"/>
                                </a:lnTo>
                                <a:lnTo>
                                  <a:pt x="70925" y="44905"/>
                                </a:lnTo>
                                <a:lnTo>
                                  <a:pt x="43271" y="65757"/>
                                </a:lnTo>
                                <a:lnTo>
                                  <a:pt x="25205" y="63050"/>
                                </a:lnTo>
                                <a:lnTo>
                                  <a:pt x="0" y="6720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9" name="Freeform 155"/>
                        <wps:cNvSpPr>
                          <a:spLocks/>
                        </wps:cNvSpPr>
                        <wps:spPr bwMode="auto">
                          <a:xfrm rot="290201">
                            <a:off x="3206176" y="2208041"/>
                            <a:ext cx="51387" cy="35815"/>
                          </a:xfrm>
                          <a:custGeom>
                            <a:avLst/>
                            <a:gdLst>
                              <a:gd name="T0" fmla="*/ 2147483647 w 840"/>
                              <a:gd name="T1" fmla="*/ 2147483647 h 552"/>
                              <a:gd name="T2" fmla="*/ 2147483647 w 840"/>
                              <a:gd name="T3" fmla="*/ 2147483647 h 552"/>
                              <a:gd name="T4" fmla="*/ 2147483647 w 840"/>
                              <a:gd name="T5" fmla="*/ 2147483647 h 552"/>
                              <a:gd name="T6" fmla="*/ 2147483647 w 840"/>
                              <a:gd name="T7" fmla="*/ 2147483647 h 552"/>
                              <a:gd name="T8" fmla="*/ 2147483647 w 840"/>
                              <a:gd name="T9" fmla="*/ 2147483647 h 552"/>
                              <a:gd name="T10" fmla="*/ 2147483647 w 840"/>
                              <a:gd name="T11" fmla="*/ 2147483647 h 552"/>
                              <a:gd name="T12" fmla="*/ 2147483647 w 840"/>
                              <a:gd name="T13" fmla="*/ 2147483647 h 552"/>
                              <a:gd name="T14" fmla="*/ 2147483647 w 840"/>
                              <a:gd name="T15" fmla="*/ 2147483647 h 552"/>
                              <a:gd name="T16" fmla="*/ 0 w 840"/>
                              <a:gd name="T17" fmla="*/ 2147483647 h 552"/>
                              <a:gd name="T18" fmla="*/ 2147483647 w 840"/>
                              <a:gd name="T19" fmla="*/ 2147483647 h 552"/>
                              <a:gd name="T20" fmla="*/ 2147483647 w 840"/>
                              <a:gd name="T21" fmla="*/ 2147483647 h 552"/>
                              <a:gd name="T22" fmla="*/ 2147483647 w 840"/>
                              <a:gd name="T23" fmla="*/ 2147483647 h 552"/>
                              <a:gd name="T24" fmla="*/ 2147483647 w 840"/>
                              <a:gd name="T25" fmla="*/ 0 h 552"/>
                              <a:gd name="T26" fmla="*/ 2147483647 w 840"/>
                              <a:gd name="T27" fmla="*/ 2147483647 h 552"/>
                              <a:gd name="T28" fmla="*/ 2147483647 w 840"/>
                              <a:gd name="T29" fmla="*/ 2147483647 h 552"/>
                              <a:gd name="T30" fmla="*/ 2147483647 w 840"/>
                              <a:gd name="T31" fmla="*/ 2147483647 h 552"/>
                              <a:gd name="T32" fmla="*/ 2147483647 w 840"/>
                              <a:gd name="T33" fmla="*/ 2147483647 h 552"/>
                              <a:gd name="T34" fmla="*/ 2147483647 w 840"/>
                              <a:gd name="T35" fmla="*/ 2147483647 h 552"/>
                              <a:gd name="T36" fmla="*/ 2147483647 w 840"/>
                              <a:gd name="T37" fmla="*/ 2147483647 h 552"/>
                              <a:gd name="T38" fmla="*/ 2147483647 w 840"/>
                              <a:gd name="T39" fmla="*/ 2147483647 h 552"/>
                              <a:gd name="T40" fmla="*/ 2147483647 w 840"/>
                              <a:gd name="T41" fmla="*/ 2147483647 h 552"/>
                              <a:gd name="T42" fmla="*/ 2147483647 w 840"/>
                              <a:gd name="T43" fmla="*/ 2147483647 h 552"/>
                              <a:gd name="T44" fmla="*/ 2147483647 w 840"/>
                              <a:gd name="T45" fmla="*/ 2147483647 h 552"/>
                              <a:gd name="T46" fmla="*/ 2147483647 w 840"/>
                              <a:gd name="T47" fmla="*/ 2147483647 h 55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840"/>
                              <a:gd name="T73" fmla="*/ 0 h 552"/>
                              <a:gd name="T74" fmla="*/ 840 w 840"/>
                              <a:gd name="T75" fmla="*/ 552 h 552"/>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840" h="552">
                                <a:moveTo>
                                  <a:pt x="676" y="489"/>
                                </a:moveTo>
                                <a:lnTo>
                                  <a:pt x="585" y="444"/>
                                </a:lnTo>
                                <a:lnTo>
                                  <a:pt x="520" y="400"/>
                                </a:lnTo>
                                <a:lnTo>
                                  <a:pt x="449" y="398"/>
                                </a:lnTo>
                                <a:lnTo>
                                  <a:pt x="352" y="376"/>
                                </a:lnTo>
                                <a:lnTo>
                                  <a:pt x="267" y="307"/>
                                </a:lnTo>
                                <a:lnTo>
                                  <a:pt x="136" y="232"/>
                                </a:lnTo>
                                <a:lnTo>
                                  <a:pt x="41" y="217"/>
                                </a:lnTo>
                                <a:lnTo>
                                  <a:pt x="0" y="160"/>
                                </a:lnTo>
                                <a:lnTo>
                                  <a:pt x="8" y="72"/>
                                </a:lnTo>
                                <a:lnTo>
                                  <a:pt x="88" y="72"/>
                                </a:lnTo>
                                <a:lnTo>
                                  <a:pt x="168" y="80"/>
                                </a:lnTo>
                                <a:lnTo>
                                  <a:pt x="232" y="0"/>
                                </a:lnTo>
                                <a:lnTo>
                                  <a:pt x="313" y="81"/>
                                </a:lnTo>
                                <a:lnTo>
                                  <a:pt x="472" y="96"/>
                                </a:lnTo>
                                <a:lnTo>
                                  <a:pt x="630" y="81"/>
                                </a:lnTo>
                                <a:lnTo>
                                  <a:pt x="752" y="72"/>
                                </a:lnTo>
                                <a:lnTo>
                                  <a:pt x="840" y="96"/>
                                </a:lnTo>
                                <a:lnTo>
                                  <a:pt x="800" y="168"/>
                                </a:lnTo>
                                <a:lnTo>
                                  <a:pt x="760" y="312"/>
                                </a:lnTo>
                                <a:lnTo>
                                  <a:pt x="816" y="408"/>
                                </a:lnTo>
                                <a:lnTo>
                                  <a:pt x="792" y="488"/>
                                </a:lnTo>
                                <a:lnTo>
                                  <a:pt x="768" y="552"/>
                                </a:lnTo>
                                <a:lnTo>
                                  <a:pt x="676" y="4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0" name="Freeform 156"/>
                        <wps:cNvSpPr>
                          <a:spLocks/>
                        </wps:cNvSpPr>
                        <wps:spPr bwMode="auto">
                          <a:xfrm rot="290201">
                            <a:off x="3150118" y="2088141"/>
                            <a:ext cx="14015" cy="34257"/>
                          </a:xfrm>
                          <a:custGeom>
                            <a:avLst/>
                            <a:gdLst>
                              <a:gd name="T0" fmla="*/ 2147483647 w 253"/>
                              <a:gd name="T1" fmla="*/ 0 h 499"/>
                              <a:gd name="T2" fmla="*/ 2147483647 w 253"/>
                              <a:gd name="T3" fmla="*/ 2147483647 h 499"/>
                              <a:gd name="T4" fmla="*/ 2147483647 w 253"/>
                              <a:gd name="T5" fmla="*/ 2147483647 h 499"/>
                              <a:gd name="T6" fmla="*/ 2147483647 w 253"/>
                              <a:gd name="T7" fmla="*/ 2147483647 h 499"/>
                              <a:gd name="T8" fmla="*/ 2147483647 w 253"/>
                              <a:gd name="T9" fmla="*/ 2147483647 h 499"/>
                              <a:gd name="T10" fmla="*/ 2147483647 w 253"/>
                              <a:gd name="T11" fmla="*/ 2147483647 h 499"/>
                              <a:gd name="T12" fmla="*/ 0 w 253"/>
                              <a:gd name="T13" fmla="*/ 2147483647 h 499"/>
                              <a:gd name="T14" fmla="*/ 2147483647 w 253"/>
                              <a:gd name="T15" fmla="*/ 2147483647 h 499"/>
                              <a:gd name="T16" fmla="*/ 2147483647 w 253"/>
                              <a:gd name="T17" fmla="*/ 2147483647 h 499"/>
                              <a:gd name="T18" fmla="*/ 2147483647 w 253"/>
                              <a:gd name="T19" fmla="*/ 0 h 4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53"/>
                              <a:gd name="T31" fmla="*/ 0 h 499"/>
                              <a:gd name="T32" fmla="*/ 253 w 253"/>
                              <a:gd name="T33" fmla="*/ 499 h 49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53" h="499">
                                <a:moveTo>
                                  <a:pt x="181" y="0"/>
                                </a:moveTo>
                                <a:lnTo>
                                  <a:pt x="253" y="200"/>
                                </a:lnTo>
                                <a:lnTo>
                                  <a:pt x="226" y="363"/>
                                </a:lnTo>
                                <a:lnTo>
                                  <a:pt x="181" y="499"/>
                                </a:lnTo>
                                <a:lnTo>
                                  <a:pt x="77" y="488"/>
                                </a:lnTo>
                                <a:lnTo>
                                  <a:pt x="45" y="363"/>
                                </a:lnTo>
                                <a:lnTo>
                                  <a:pt x="0" y="272"/>
                                </a:lnTo>
                                <a:lnTo>
                                  <a:pt x="21" y="184"/>
                                </a:lnTo>
                                <a:lnTo>
                                  <a:pt x="90" y="90"/>
                                </a:lnTo>
                                <a:lnTo>
                                  <a:pt x="181"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1" name="Freeform 157"/>
                        <wps:cNvSpPr>
                          <a:spLocks/>
                        </wps:cNvSpPr>
                        <wps:spPr bwMode="auto">
                          <a:xfrm>
                            <a:off x="3235762" y="2000940"/>
                            <a:ext cx="54500" cy="31143"/>
                          </a:xfrm>
                          <a:custGeom>
                            <a:avLst/>
                            <a:gdLst>
                              <a:gd name="T0" fmla="*/ 0 w 205"/>
                              <a:gd name="T1" fmla="*/ 2147483647 h 117"/>
                              <a:gd name="T2" fmla="*/ 2147483647 w 205"/>
                              <a:gd name="T3" fmla="*/ 2147483647 h 117"/>
                              <a:gd name="T4" fmla="*/ 2147483647 w 205"/>
                              <a:gd name="T5" fmla="*/ 2147483647 h 117"/>
                              <a:gd name="T6" fmla="*/ 2147483647 w 205"/>
                              <a:gd name="T7" fmla="*/ 2147483647 h 117"/>
                              <a:gd name="T8" fmla="*/ 2147483647 w 205"/>
                              <a:gd name="T9" fmla="*/ 2147483647 h 117"/>
                              <a:gd name="T10" fmla="*/ 2147483647 w 205"/>
                              <a:gd name="T11" fmla="*/ 2147483647 h 117"/>
                              <a:gd name="T12" fmla="*/ 2147483647 w 205"/>
                              <a:gd name="T13" fmla="*/ 2147483647 h 117"/>
                              <a:gd name="T14" fmla="*/ 2147483647 w 205"/>
                              <a:gd name="T15" fmla="*/ 2147483647 h 117"/>
                              <a:gd name="T16" fmla="*/ 2147483647 w 205"/>
                              <a:gd name="T17" fmla="*/ 2147483647 h 117"/>
                              <a:gd name="T18" fmla="*/ 2147483647 w 205"/>
                              <a:gd name="T19" fmla="*/ 2147483647 h 117"/>
                              <a:gd name="T20" fmla="*/ 2147483647 w 205"/>
                              <a:gd name="T21" fmla="*/ 2147483647 h 117"/>
                              <a:gd name="T22" fmla="*/ 2147483647 w 205"/>
                              <a:gd name="T23" fmla="*/ 2147483647 h 117"/>
                              <a:gd name="T24" fmla="*/ 2147483647 w 205"/>
                              <a:gd name="T25" fmla="*/ 2147483647 h 117"/>
                              <a:gd name="T26" fmla="*/ 2147483647 w 205"/>
                              <a:gd name="T27" fmla="*/ 2147483647 h 117"/>
                              <a:gd name="T28" fmla="*/ 2147483647 w 205"/>
                              <a:gd name="T29" fmla="*/ 2147483647 h 117"/>
                              <a:gd name="T30" fmla="*/ 2147483647 w 205"/>
                              <a:gd name="T31" fmla="*/ 2147483647 h 117"/>
                              <a:gd name="T32" fmla="*/ 2147483647 w 205"/>
                              <a:gd name="T33" fmla="*/ 2147483647 h 117"/>
                              <a:gd name="T34" fmla="*/ 2147483647 w 205"/>
                              <a:gd name="T35" fmla="*/ 2147483647 h 117"/>
                              <a:gd name="T36" fmla="*/ 2147483647 w 205"/>
                              <a:gd name="T37" fmla="*/ 0 h 117"/>
                              <a:gd name="T38" fmla="*/ 2147483647 w 205"/>
                              <a:gd name="T39" fmla="*/ 2147483647 h 117"/>
                              <a:gd name="T40" fmla="*/ 2147483647 w 205"/>
                              <a:gd name="T41" fmla="*/ 2147483647 h 117"/>
                              <a:gd name="T42" fmla="*/ 2147483647 w 205"/>
                              <a:gd name="T43" fmla="*/ 2147483647 h 117"/>
                              <a:gd name="T44" fmla="*/ 2147483647 w 205"/>
                              <a:gd name="T45" fmla="*/ 2147483647 h 117"/>
                              <a:gd name="T46" fmla="*/ 2147483647 w 205"/>
                              <a:gd name="T47" fmla="*/ 2147483647 h 117"/>
                              <a:gd name="T48" fmla="*/ 2147483647 w 205"/>
                              <a:gd name="T49" fmla="*/ 2147483647 h 117"/>
                              <a:gd name="T50" fmla="*/ 0 w 205"/>
                              <a:gd name="T51" fmla="*/ 2147483647 h 11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205"/>
                              <a:gd name="T79" fmla="*/ 0 h 117"/>
                              <a:gd name="T80" fmla="*/ 205 w 205"/>
                              <a:gd name="T81" fmla="*/ 117 h 11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205" h="117">
                                <a:moveTo>
                                  <a:pt x="0" y="89"/>
                                </a:moveTo>
                                <a:lnTo>
                                  <a:pt x="2" y="107"/>
                                </a:lnTo>
                                <a:lnTo>
                                  <a:pt x="20" y="113"/>
                                </a:lnTo>
                                <a:lnTo>
                                  <a:pt x="37" y="113"/>
                                </a:lnTo>
                                <a:lnTo>
                                  <a:pt x="58" y="113"/>
                                </a:lnTo>
                                <a:lnTo>
                                  <a:pt x="78" y="116"/>
                                </a:lnTo>
                                <a:lnTo>
                                  <a:pt x="101" y="113"/>
                                </a:lnTo>
                                <a:lnTo>
                                  <a:pt x="120" y="117"/>
                                </a:lnTo>
                                <a:lnTo>
                                  <a:pt x="138" y="100"/>
                                </a:lnTo>
                                <a:lnTo>
                                  <a:pt x="148" y="86"/>
                                </a:lnTo>
                                <a:lnTo>
                                  <a:pt x="146" y="59"/>
                                </a:lnTo>
                                <a:lnTo>
                                  <a:pt x="149" y="41"/>
                                </a:lnTo>
                                <a:lnTo>
                                  <a:pt x="155" y="32"/>
                                </a:lnTo>
                                <a:lnTo>
                                  <a:pt x="172" y="44"/>
                                </a:lnTo>
                                <a:lnTo>
                                  <a:pt x="191" y="43"/>
                                </a:lnTo>
                                <a:lnTo>
                                  <a:pt x="205" y="33"/>
                                </a:lnTo>
                                <a:lnTo>
                                  <a:pt x="196" y="8"/>
                                </a:lnTo>
                                <a:lnTo>
                                  <a:pt x="171" y="8"/>
                                </a:lnTo>
                                <a:lnTo>
                                  <a:pt x="148" y="0"/>
                                </a:lnTo>
                                <a:lnTo>
                                  <a:pt x="118" y="6"/>
                                </a:lnTo>
                                <a:lnTo>
                                  <a:pt x="82" y="21"/>
                                </a:lnTo>
                                <a:lnTo>
                                  <a:pt x="57" y="38"/>
                                </a:lnTo>
                                <a:lnTo>
                                  <a:pt x="41" y="42"/>
                                </a:lnTo>
                                <a:lnTo>
                                  <a:pt x="11" y="45"/>
                                </a:lnTo>
                                <a:lnTo>
                                  <a:pt x="12" y="71"/>
                                </a:lnTo>
                                <a:lnTo>
                                  <a:pt x="0" y="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2" name="Freeform 158"/>
                        <wps:cNvSpPr>
                          <a:spLocks/>
                        </wps:cNvSpPr>
                        <wps:spPr bwMode="auto">
                          <a:xfrm>
                            <a:off x="3237319" y="2008725"/>
                            <a:ext cx="96543" cy="80972"/>
                          </a:xfrm>
                          <a:custGeom>
                            <a:avLst/>
                            <a:gdLst>
                              <a:gd name="T0" fmla="*/ 3 w 580661"/>
                              <a:gd name="T1" fmla="*/ 19 h 479512"/>
                              <a:gd name="T2" fmla="*/ 2 w 580661"/>
                              <a:gd name="T3" fmla="*/ 27 h 479512"/>
                              <a:gd name="T4" fmla="*/ 4 w 580661"/>
                              <a:gd name="T5" fmla="*/ 32 h 479512"/>
                              <a:gd name="T6" fmla="*/ 9 w 580661"/>
                              <a:gd name="T7" fmla="*/ 28 h 479512"/>
                              <a:gd name="T8" fmla="*/ 14 w 580661"/>
                              <a:gd name="T9" fmla="*/ 25 h 479512"/>
                              <a:gd name="T10" fmla="*/ 20 w 580661"/>
                              <a:gd name="T11" fmla="*/ 31 h 479512"/>
                              <a:gd name="T12" fmla="*/ 20 w 580661"/>
                              <a:gd name="T13" fmla="*/ 39 h 479512"/>
                              <a:gd name="T14" fmla="*/ 25 w 580661"/>
                              <a:gd name="T15" fmla="*/ 47 h 479512"/>
                              <a:gd name="T16" fmla="*/ 28 w 580661"/>
                              <a:gd name="T17" fmla="*/ 53 h 479512"/>
                              <a:gd name="T18" fmla="*/ 24 w 580661"/>
                              <a:gd name="T19" fmla="*/ 58 h 479512"/>
                              <a:gd name="T20" fmla="*/ 30 w 580661"/>
                              <a:gd name="T21" fmla="*/ 61 h 479512"/>
                              <a:gd name="T22" fmla="*/ 38 w 580661"/>
                              <a:gd name="T23" fmla="*/ 65 h 479512"/>
                              <a:gd name="T24" fmla="*/ 45 w 580661"/>
                              <a:gd name="T25" fmla="*/ 69 h 479512"/>
                              <a:gd name="T26" fmla="*/ 51 w 580661"/>
                              <a:gd name="T27" fmla="*/ 70 h 479512"/>
                              <a:gd name="T28" fmla="*/ 48 w 580661"/>
                              <a:gd name="T29" fmla="*/ 61 h 479512"/>
                              <a:gd name="T30" fmla="*/ 41 w 580661"/>
                              <a:gd name="T31" fmla="*/ 58 h 479512"/>
                              <a:gd name="T32" fmla="*/ 37 w 580661"/>
                              <a:gd name="T33" fmla="*/ 47 h 479512"/>
                              <a:gd name="T34" fmla="*/ 36 w 580661"/>
                              <a:gd name="T35" fmla="*/ 34 h 479512"/>
                              <a:gd name="T36" fmla="*/ 45 w 580661"/>
                              <a:gd name="T37" fmla="*/ 31 h 479512"/>
                              <a:gd name="T38" fmla="*/ 54 w 580661"/>
                              <a:gd name="T39" fmla="*/ 32 h 479512"/>
                              <a:gd name="T40" fmla="*/ 63 w 580661"/>
                              <a:gd name="T41" fmla="*/ 33 h 479512"/>
                              <a:gd name="T42" fmla="*/ 72 w 580661"/>
                              <a:gd name="T43" fmla="*/ 36 h 479512"/>
                              <a:gd name="T44" fmla="*/ 80 w 580661"/>
                              <a:gd name="T45" fmla="*/ 39 h 479512"/>
                              <a:gd name="T46" fmla="*/ 79 w 580661"/>
                              <a:gd name="T47" fmla="*/ 29 h 479512"/>
                              <a:gd name="T48" fmla="*/ 76 w 580661"/>
                              <a:gd name="T49" fmla="*/ 19 h 479512"/>
                              <a:gd name="T50" fmla="*/ 61 w 580661"/>
                              <a:gd name="T51" fmla="*/ 19 h 479512"/>
                              <a:gd name="T52" fmla="*/ 49 w 580661"/>
                              <a:gd name="T53" fmla="*/ 8 h 479512"/>
                              <a:gd name="T54" fmla="*/ 42 w 580661"/>
                              <a:gd name="T55" fmla="*/ 3 h 479512"/>
                              <a:gd name="T56" fmla="*/ 34 w 580661"/>
                              <a:gd name="T57" fmla="*/ 0 h 479512"/>
                              <a:gd name="T58" fmla="*/ 31 w 580661"/>
                              <a:gd name="T59" fmla="*/ 9 h 479512"/>
                              <a:gd name="T60" fmla="*/ 28 w 580661"/>
                              <a:gd name="T61" fmla="*/ 17 h 479512"/>
                              <a:gd name="T62" fmla="*/ 22 w 580661"/>
                              <a:gd name="T63" fmla="*/ 20 h 479512"/>
                              <a:gd name="T64" fmla="*/ 12 w 580661"/>
                              <a:gd name="T65" fmla="*/ 20 h 479512"/>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580661"/>
                              <a:gd name="T100" fmla="*/ 0 h 479512"/>
                              <a:gd name="T101" fmla="*/ 580661 w 580661"/>
                              <a:gd name="T102" fmla="*/ 479512 h 479512"/>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580661" h="479512">
                                <a:moveTo>
                                  <a:pt x="50472" y="129921"/>
                                </a:moveTo>
                                <a:lnTo>
                                  <a:pt x="17945" y="127168"/>
                                </a:lnTo>
                                <a:lnTo>
                                  <a:pt x="0" y="143544"/>
                                </a:lnTo>
                                <a:lnTo>
                                  <a:pt x="14999" y="179009"/>
                                </a:lnTo>
                                <a:lnTo>
                                  <a:pt x="11898" y="198628"/>
                                </a:lnTo>
                                <a:lnTo>
                                  <a:pt x="25693" y="211392"/>
                                </a:lnTo>
                                <a:lnTo>
                                  <a:pt x="60511" y="202741"/>
                                </a:lnTo>
                                <a:lnTo>
                                  <a:pt x="66794" y="183789"/>
                                </a:lnTo>
                                <a:lnTo>
                                  <a:pt x="75032" y="163014"/>
                                </a:lnTo>
                                <a:lnTo>
                                  <a:pt x="96679" y="162461"/>
                                </a:lnTo>
                                <a:lnTo>
                                  <a:pt x="119669" y="171562"/>
                                </a:lnTo>
                                <a:lnTo>
                                  <a:pt x="144743" y="207085"/>
                                </a:lnTo>
                                <a:lnTo>
                                  <a:pt x="164185" y="232588"/>
                                </a:lnTo>
                                <a:lnTo>
                                  <a:pt x="144622" y="259562"/>
                                </a:lnTo>
                                <a:lnTo>
                                  <a:pt x="151654" y="282822"/>
                                </a:lnTo>
                                <a:lnTo>
                                  <a:pt x="181362" y="310386"/>
                                </a:lnTo>
                                <a:lnTo>
                                  <a:pt x="206497" y="319671"/>
                                </a:lnTo>
                                <a:lnTo>
                                  <a:pt x="199802" y="347733"/>
                                </a:lnTo>
                                <a:lnTo>
                                  <a:pt x="175810" y="350475"/>
                                </a:lnTo>
                                <a:lnTo>
                                  <a:pt x="169759" y="382842"/>
                                </a:lnTo>
                                <a:lnTo>
                                  <a:pt x="198538" y="388185"/>
                                </a:lnTo>
                                <a:lnTo>
                                  <a:pt x="216437" y="406400"/>
                                </a:lnTo>
                                <a:lnTo>
                                  <a:pt x="254731" y="417592"/>
                                </a:lnTo>
                                <a:lnTo>
                                  <a:pt x="270595" y="430068"/>
                                </a:lnTo>
                                <a:lnTo>
                                  <a:pt x="294186" y="432065"/>
                                </a:lnTo>
                                <a:lnTo>
                                  <a:pt x="318587" y="457852"/>
                                </a:lnTo>
                                <a:lnTo>
                                  <a:pt x="347411" y="479512"/>
                                </a:lnTo>
                                <a:lnTo>
                                  <a:pt x="364999" y="463107"/>
                                </a:lnTo>
                                <a:lnTo>
                                  <a:pt x="360269" y="442428"/>
                                </a:lnTo>
                                <a:lnTo>
                                  <a:pt x="342399" y="406655"/>
                                </a:lnTo>
                                <a:lnTo>
                                  <a:pt x="315892" y="405272"/>
                                </a:lnTo>
                                <a:lnTo>
                                  <a:pt x="289940" y="384388"/>
                                </a:lnTo>
                                <a:lnTo>
                                  <a:pt x="276862" y="347495"/>
                                </a:lnTo>
                                <a:lnTo>
                                  <a:pt x="263818" y="310206"/>
                                </a:lnTo>
                                <a:lnTo>
                                  <a:pt x="243577" y="253064"/>
                                </a:lnTo>
                                <a:lnTo>
                                  <a:pt x="260246" y="224489"/>
                                </a:lnTo>
                                <a:lnTo>
                                  <a:pt x="288989" y="204181"/>
                                </a:lnTo>
                                <a:lnTo>
                                  <a:pt x="321516" y="206933"/>
                                </a:lnTo>
                                <a:lnTo>
                                  <a:pt x="356522" y="205919"/>
                                </a:lnTo>
                                <a:lnTo>
                                  <a:pt x="386212" y="212408"/>
                                </a:lnTo>
                                <a:lnTo>
                                  <a:pt x="418740" y="215160"/>
                                </a:lnTo>
                                <a:lnTo>
                                  <a:pt x="451267" y="217912"/>
                                </a:lnTo>
                                <a:lnTo>
                                  <a:pt x="483437" y="220635"/>
                                </a:lnTo>
                                <a:lnTo>
                                  <a:pt x="514460" y="241153"/>
                                </a:lnTo>
                                <a:lnTo>
                                  <a:pt x="546987" y="243906"/>
                                </a:lnTo>
                                <a:lnTo>
                                  <a:pt x="574414" y="260143"/>
                                </a:lnTo>
                                <a:lnTo>
                                  <a:pt x="580661" y="228861"/>
                                </a:lnTo>
                                <a:lnTo>
                                  <a:pt x="567616" y="191574"/>
                                </a:lnTo>
                                <a:lnTo>
                                  <a:pt x="554571" y="154286"/>
                                </a:lnTo>
                                <a:lnTo>
                                  <a:pt x="541234" y="129239"/>
                                </a:lnTo>
                                <a:lnTo>
                                  <a:pt x="498371" y="134002"/>
                                </a:lnTo>
                                <a:lnTo>
                                  <a:pt x="436459" y="126858"/>
                                </a:lnTo>
                                <a:lnTo>
                                  <a:pt x="398359" y="86377"/>
                                </a:lnTo>
                                <a:lnTo>
                                  <a:pt x="353115" y="53039"/>
                                </a:lnTo>
                                <a:lnTo>
                                  <a:pt x="318446" y="702"/>
                                </a:lnTo>
                                <a:lnTo>
                                  <a:pt x="296893" y="17169"/>
                                </a:lnTo>
                                <a:lnTo>
                                  <a:pt x="265395" y="19275"/>
                                </a:lnTo>
                                <a:lnTo>
                                  <a:pt x="239666" y="0"/>
                                </a:lnTo>
                                <a:lnTo>
                                  <a:pt x="223337" y="19702"/>
                                </a:lnTo>
                                <a:lnTo>
                                  <a:pt x="222146" y="62564"/>
                                </a:lnTo>
                                <a:lnTo>
                                  <a:pt x="228284" y="87709"/>
                                </a:lnTo>
                                <a:lnTo>
                                  <a:pt x="203096" y="113761"/>
                                </a:lnTo>
                                <a:lnTo>
                                  <a:pt x="179284" y="132811"/>
                                </a:lnTo>
                                <a:lnTo>
                                  <a:pt x="157434" y="129429"/>
                                </a:lnTo>
                                <a:lnTo>
                                  <a:pt x="115884" y="135456"/>
                                </a:lnTo>
                                <a:lnTo>
                                  <a:pt x="87165" y="130243"/>
                                </a:lnTo>
                                <a:lnTo>
                                  <a:pt x="50472" y="1299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3" name="Freeform 159"/>
                        <wps:cNvSpPr>
                          <a:spLocks/>
                        </wps:cNvSpPr>
                        <wps:spPr bwMode="auto">
                          <a:xfrm>
                            <a:off x="3277805" y="2042983"/>
                            <a:ext cx="62286" cy="68515"/>
                          </a:xfrm>
                          <a:custGeom>
                            <a:avLst/>
                            <a:gdLst>
                              <a:gd name="T0" fmla="*/ 2147483647 w 200"/>
                              <a:gd name="T1" fmla="*/ 2147483647 h 221"/>
                              <a:gd name="T2" fmla="*/ 2147483647 w 200"/>
                              <a:gd name="T3" fmla="*/ 2147483647 h 221"/>
                              <a:gd name="T4" fmla="*/ 2147483647 w 200"/>
                              <a:gd name="T5" fmla="*/ 2147483647 h 221"/>
                              <a:gd name="T6" fmla="*/ 2147483647 w 200"/>
                              <a:gd name="T7" fmla="*/ 2147483647 h 221"/>
                              <a:gd name="T8" fmla="*/ 2147483647 w 200"/>
                              <a:gd name="T9" fmla="*/ 2147483647 h 221"/>
                              <a:gd name="T10" fmla="*/ 2147483647 w 200"/>
                              <a:gd name="T11" fmla="*/ 2147483647 h 221"/>
                              <a:gd name="T12" fmla="*/ 2147483647 w 200"/>
                              <a:gd name="T13" fmla="*/ 2147483647 h 221"/>
                              <a:gd name="T14" fmla="*/ 2147483647 w 200"/>
                              <a:gd name="T15" fmla="*/ 2147483647 h 221"/>
                              <a:gd name="T16" fmla="*/ 2147483647 w 200"/>
                              <a:gd name="T17" fmla="*/ 2147483647 h 221"/>
                              <a:gd name="T18" fmla="*/ 2147483647 w 200"/>
                              <a:gd name="T19" fmla="*/ 2147483647 h 221"/>
                              <a:gd name="T20" fmla="*/ 2147483647 w 200"/>
                              <a:gd name="T21" fmla="*/ 2147483647 h 221"/>
                              <a:gd name="T22" fmla="*/ 2147483647 w 200"/>
                              <a:gd name="T23" fmla="*/ 2147483647 h 221"/>
                              <a:gd name="T24" fmla="*/ 2147483647 w 200"/>
                              <a:gd name="T25" fmla="*/ 2147483647 h 221"/>
                              <a:gd name="T26" fmla="*/ 2147483647 w 200"/>
                              <a:gd name="T27" fmla="*/ 2147483647 h 221"/>
                              <a:gd name="T28" fmla="*/ 2147483647 w 200"/>
                              <a:gd name="T29" fmla="*/ 2147483647 h 221"/>
                              <a:gd name="T30" fmla="*/ 2147483647 w 200"/>
                              <a:gd name="T31" fmla="*/ 2147483647 h 221"/>
                              <a:gd name="T32" fmla="*/ 2147483647 w 200"/>
                              <a:gd name="T33" fmla="*/ 2147483647 h 221"/>
                              <a:gd name="T34" fmla="*/ 2147483647 w 200"/>
                              <a:gd name="T35" fmla="*/ 2147483647 h 221"/>
                              <a:gd name="T36" fmla="*/ 2147483647 w 200"/>
                              <a:gd name="T37" fmla="*/ 2147483647 h 221"/>
                              <a:gd name="T38" fmla="*/ 2147483647 w 200"/>
                              <a:gd name="T39" fmla="*/ 2147483647 h 221"/>
                              <a:gd name="T40" fmla="*/ 2147483647 w 200"/>
                              <a:gd name="T41" fmla="*/ 2147483647 h 221"/>
                              <a:gd name="T42" fmla="*/ 2147483647 w 200"/>
                              <a:gd name="T43" fmla="*/ 2147483647 h 221"/>
                              <a:gd name="T44" fmla="*/ 2147483647 w 200"/>
                              <a:gd name="T45" fmla="*/ 2147483647 h 221"/>
                              <a:gd name="T46" fmla="*/ 2147483647 w 200"/>
                              <a:gd name="T47" fmla="*/ 2147483647 h 221"/>
                              <a:gd name="T48" fmla="*/ 2147483647 w 200"/>
                              <a:gd name="T49" fmla="*/ 2147483647 h 221"/>
                              <a:gd name="T50" fmla="*/ 2147483647 w 200"/>
                              <a:gd name="T51" fmla="*/ 2147483647 h 221"/>
                              <a:gd name="T52" fmla="*/ 2147483647 w 200"/>
                              <a:gd name="T53" fmla="*/ 2147483647 h 221"/>
                              <a:gd name="T54" fmla="*/ 2147483647 w 200"/>
                              <a:gd name="T55" fmla="*/ 2147483647 h 221"/>
                              <a:gd name="T56" fmla="*/ 2147483647 w 200"/>
                              <a:gd name="T57" fmla="*/ 2147483647 h 221"/>
                              <a:gd name="T58" fmla="*/ 2147483647 w 200"/>
                              <a:gd name="T59" fmla="*/ 2147483647 h 221"/>
                              <a:gd name="T60" fmla="*/ 2147483647 w 200"/>
                              <a:gd name="T61" fmla="*/ 2147483647 h 221"/>
                              <a:gd name="T62" fmla="*/ 2147483647 w 200"/>
                              <a:gd name="T63" fmla="*/ 2147483647 h 221"/>
                              <a:gd name="T64" fmla="*/ 2147483647 w 200"/>
                              <a:gd name="T65" fmla="*/ 2147483647 h 221"/>
                              <a:gd name="T66" fmla="*/ 2147483647 w 200"/>
                              <a:gd name="T67" fmla="*/ 2147483647 h 221"/>
                              <a:gd name="T68" fmla="*/ 2147483647 w 200"/>
                              <a:gd name="T69" fmla="*/ 2147483647 h 221"/>
                              <a:gd name="T70" fmla="*/ 2147483647 w 200"/>
                              <a:gd name="T71" fmla="*/ 2147483647 h 221"/>
                              <a:gd name="T72" fmla="*/ 0 w 200"/>
                              <a:gd name="T73" fmla="*/ 2147483647 h 221"/>
                              <a:gd name="T74" fmla="*/ 2147483647 w 200"/>
                              <a:gd name="T75" fmla="*/ 2147483647 h 221"/>
                              <a:gd name="T76" fmla="*/ 2147483647 w 200"/>
                              <a:gd name="T77" fmla="*/ 0 h 221"/>
                              <a:gd name="T78" fmla="*/ 2147483647 w 200"/>
                              <a:gd name="T79" fmla="*/ 2147483647 h 221"/>
                              <a:gd name="T80" fmla="*/ 2147483647 w 200"/>
                              <a:gd name="T81" fmla="*/ 2147483647 h 221"/>
                              <a:gd name="T82" fmla="*/ 2147483647 w 200"/>
                              <a:gd name="T83" fmla="*/ 2147483647 h 221"/>
                              <a:gd name="T84" fmla="*/ 2147483647 w 200"/>
                              <a:gd name="T85" fmla="*/ 2147483647 h 221"/>
                              <a:gd name="T86" fmla="*/ 2147483647 w 200"/>
                              <a:gd name="T87" fmla="*/ 2147483647 h 221"/>
                              <a:gd name="T88" fmla="*/ 2147483647 w 200"/>
                              <a:gd name="T89" fmla="*/ 2147483647 h 221"/>
                              <a:gd name="T90" fmla="*/ 2147483647 w 200"/>
                              <a:gd name="T91" fmla="*/ 2147483647 h 221"/>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200"/>
                              <a:gd name="T139" fmla="*/ 0 h 221"/>
                              <a:gd name="T140" fmla="*/ 200 w 200"/>
                              <a:gd name="T141" fmla="*/ 221 h 221"/>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200" h="221">
                                <a:moveTo>
                                  <a:pt x="180" y="30"/>
                                </a:moveTo>
                                <a:lnTo>
                                  <a:pt x="185" y="58"/>
                                </a:lnTo>
                                <a:lnTo>
                                  <a:pt x="179" y="72"/>
                                </a:lnTo>
                                <a:lnTo>
                                  <a:pt x="186" y="88"/>
                                </a:lnTo>
                                <a:lnTo>
                                  <a:pt x="195" y="83"/>
                                </a:lnTo>
                                <a:lnTo>
                                  <a:pt x="200" y="98"/>
                                </a:lnTo>
                                <a:lnTo>
                                  <a:pt x="199" y="110"/>
                                </a:lnTo>
                                <a:lnTo>
                                  <a:pt x="183" y="106"/>
                                </a:lnTo>
                                <a:lnTo>
                                  <a:pt x="184" y="120"/>
                                </a:lnTo>
                                <a:lnTo>
                                  <a:pt x="192" y="126"/>
                                </a:lnTo>
                                <a:lnTo>
                                  <a:pt x="192" y="141"/>
                                </a:lnTo>
                                <a:lnTo>
                                  <a:pt x="181" y="142"/>
                                </a:lnTo>
                                <a:lnTo>
                                  <a:pt x="169" y="145"/>
                                </a:lnTo>
                                <a:lnTo>
                                  <a:pt x="172" y="154"/>
                                </a:lnTo>
                                <a:lnTo>
                                  <a:pt x="181" y="163"/>
                                </a:lnTo>
                                <a:lnTo>
                                  <a:pt x="177" y="172"/>
                                </a:lnTo>
                                <a:lnTo>
                                  <a:pt x="168" y="167"/>
                                </a:lnTo>
                                <a:lnTo>
                                  <a:pt x="160" y="163"/>
                                </a:lnTo>
                                <a:lnTo>
                                  <a:pt x="153" y="164"/>
                                </a:lnTo>
                                <a:lnTo>
                                  <a:pt x="153" y="181"/>
                                </a:lnTo>
                                <a:lnTo>
                                  <a:pt x="145" y="190"/>
                                </a:lnTo>
                                <a:lnTo>
                                  <a:pt x="148" y="202"/>
                                </a:lnTo>
                                <a:lnTo>
                                  <a:pt x="147" y="221"/>
                                </a:lnTo>
                                <a:lnTo>
                                  <a:pt x="124" y="211"/>
                                </a:lnTo>
                                <a:lnTo>
                                  <a:pt x="108" y="202"/>
                                </a:lnTo>
                                <a:lnTo>
                                  <a:pt x="95" y="190"/>
                                </a:lnTo>
                                <a:lnTo>
                                  <a:pt x="84" y="172"/>
                                </a:lnTo>
                                <a:lnTo>
                                  <a:pt x="66" y="154"/>
                                </a:lnTo>
                                <a:lnTo>
                                  <a:pt x="55" y="149"/>
                                </a:lnTo>
                                <a:lnTo>
                                  <a:pt x="66" y="139"/>
                                </a:lnTo>
                                <a:lnTo>
                                  <a:pt x="63" y="128"/>
                                </a:lnTo>
                                <a:lnTo>
                                  <a:pt x="54" y="111"/>
                                </a:lnTo>
                                <a:lnTo>
                                  <a:pt x="39" y="112"/>
                                </a:lnTo>
                                <a:lnTo>
                                  <a:pt x="22" y="97"/>
                                </a:lnTo>
                                <a:lnTo>
                                  <a:pt x="16" y="73"/>
                                </a:lnTo>
                                <a:lnTo>
                                  <a:pt x="7" y="48"/>
                                </a:lnTo>
                                <a:lnTo>
                                  <a:pt x="0" y="28"/>
                                </a:lnTo>
                                <a:lnTo>
                                  <a:pt x="10" y="9"/>
                                </a:lnTo>
                                <a:lnTo>
                                  <a:pt x="28" y="0"/>
                                </a:lnTo>
                                <a:lnTo>
                                  <a:pt x="49" y="2"/>
                                </a:lnTo>
                                <a:lnTo>
                                  <a:pt x="63" y="1"/>
                                </a:lnTo>
                                <a:lnTo>
                                  <a:pt x="79" y="4"/>
                                </a:lnTo>
                                <a:lnTo>
                                  <a:pt x="132" y="9"/>
                                </a:lnTo>
                                <a:lnTo>
                                  <a:pt x="148" y="20"/>
                                </a:lnTo>
                                <a:lnTo>
                                  <a:pt x="166" y="22"/>
                                </a:lnTo>
                                <a:lnTo>
                                  <a:pt x="180" y="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4" name="Freeform 160"/>
                        <wps:cNvSpPr>
                          <a:spLocks/>
                        </wps:cNvSpPr>
                        <wps:spPr bwMode="auto">
                          <a:xfrm>
                            <a:off x="4746199" y="524760"/>
                            <a:ext cx="115229" cy="126129"/>
                          </a:xfrm>
                          <a:custGeom>
                            <a:avLst/>
                            <a:gdLst>
                              <a:gd name="T0" fmla="*/ 2147483647 w 430"/>
                              <a:gd name="T1" fmla="*/ 2147483647 h 476"/>
                              <a:gd name="T2" fmla="*/ 2147483647 w 430"/>
                              <a:gd name="T3" fmla="*/ 2147483647 h 476"/>
                              <a:gd name="T4" fmla="*/ 2147483647 w 430"/>
                              <a:gd name="T5" fmla="*/ 2147483647 h 476"/>
                              <a:gd name="T6" fmla="*/ 2147483647 w 430"/>
                              <a:gd name="T7" fmla="*/ 0 h 476"/>
                              <a:gd name="T8" fmla="*/ 2147483647 w 430"/>
                              <a:gd name="T9" fmla="*/ 2147483647 h 476"/>
                              <a:gd name="T10" fmla="*/ 2147483647 w 430"/>
                              <a:gd name="T11" fmla="*/ 2147483647 h 476"/>
                              <a:gd name="T12" fmla="*/ 2147483647 w 430"/>
                              <a:gd name="T13" fmla="*/ 2147483647 h 476"/>
                              <a:gd name="T14" fmla="*/ 2147483647 w 430"/>
                              <a:gd name="T15" fmla="*/ 2147483647 h 476"/>
                              <a:gd name="T16" fmla="*/ 2147483647 w 430"/>
                              <a:gd name="T17" fmla="*/ 2147483647 h 476"/>
                              <a:gd name="T18" fmla="*/ 2147483647 w 430"/>
                              <a:gd name="T19" fmla="*/ 2147483647 h 476"/>
                              <a:gd name="T20" fmla="*/ 2147483647 w 430"/>
                              <a:gd name="T21" fmla="*/ 2147483647 h 476"/>
                              <a:gd name="T22" fmla="*/ 0 w 430"/>
                              <a:gd name="T23" fmla="*/ 2147483647 h 476"/>
                              <a:gd name="T24" fmla="*/ 2147483647 w 430"/>
                              <a:gd name="T25" fmla="*/ 2147483647 h 47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430"/>
                              <a:gd name="T40" fmla="*/ 0 h 476"/>
                              <a:gd name="T41" fmla="*/ 430 w 430"/>
                              <a:gd name="T42" fmla="*/ 476 h 47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430" h="476">
                                <a:moveTo>
                                  <a:pt x="34" y="337"/>
                                </a:moveTo>
                                <a:lnTo>
                                  <a:pt x="64" y="183"/>
                                </a:lnTo>
                                <a:lnTo>
                                  <a:pt x="125" y="19"/>
                                </a:lnTo>
                                <a:lnTo>
                                  <a:pt x="229" y="0"/>
                                </a:lnTo>
                                <a:lnTo>
                                  <a:pt x="320" y="92"/>
                                </a:lnTo>
                                <a:lnTo>
                                  <a:pt x="397" y="201"/>
                                </a:lnTo>
                                <a:lnTo>
                                  <a:pt x="430" y="275"/>
                                </a:lnTo>
                                <a:lnTo>
                                  <a:pt x="366" y="330"/>
                                </a:lnTo>
                                <a:lnTo>
                                  <a:pt x="306" y="382"/>
                                </a:lnTo>
                                <a:lnTo>
                                  <a:pt x="146" y="412"/>
                                </a:lnTo>
                                <a:lnTo>
                                  <a:pt x="18" y="476"/>
                                </a:lnTo>
                                <a:lnTo>
                                  <a:pt x="0" y="403"/>
                                </a:lnTo>
                                <a:lnTo>
                                  <a:pt x="34" y="33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5" name="Freeform 161"/>
                        <wps:cNvSpPr>
                          <a:spLocks/>
                        </wps:cNvSpPr>
                        <wps:spPr bwMode="auto">
                          <a:xfrm>
                            <a:off x="5420446" y="805047"/>
                            <a:ext cx="143258" cy="104329"/>
                          </a:xfrm>
                          <a:custGeom>
                            <a:avLst/>
                            <a:gdLst>
                              <a:gd name="T0" fmla="*/ 2147483647 w 539"/>
                              <a:gd name="T1" fmla="*/ 2147483647 h 393"/>
                              <a:gd name="T2" fmla="*/ 0 w 539"/>
                              <a:gd name="T3" fmla="*/ 2147483647 h 393"/>
                              <a:gd name="T4" fmla="*/ 2147483647 w 539"/>
                              <a:gd name="T5" fmla="*/ 2147483647 h 393"/>
                              <a:gd name="T6" fmla="*/ 2147483647 w 539"/>
                              <a:gd name="T7" fmla="*/ 2147483647 h 393"/>
                              <a:gd name="T8" fmla="*/ 2147483647 w 539"/>
                              <a:gd name="T9" fmla="*/ 0 h 393"/>
                              <a:gd name="T10" fmla="*/ 2147483647 w 539"/>
                              <a:gd name="T11" fmla="*/ 2147483647 h 393"/>
                              <a:gd name="T12" fmla="*/ 2147483647 w 539"/>
                              <a:gd name="T13" fmla="*/ 2147483647 h 393"/>
                              <a:gd name="T14" fmla="*/ 2147483647 w 539"/>
                              <a:gd name="T15" fmla="*/ 2147483647 h 393"/>
                              <a:gd name="T16" fmla="*/ 2147483647 w 539"/>
                              <a:gd name="T17" fmla="*/ 2147483647 h 393"/>
                              <a:gd name="T18" fmla="*/ 2147483647 w 539"/>
                              <a:gd name="T19" fmla="*/ 2147483647 h 393"/>
                              <a:gd name="T20" fmla="*/ 2147483647 w 539"/>
                              <a:gd name="T21" fmla="*/ 2147483647 h 393"/>
                              <a:gd name="T22" fmla="*/ 2147483647 w 539"/>
                              <a:gd name="T23" fmla="*/ 2147483647 h 393"/>
                              <a:gd name="T24" fmla="*/ 2147483647 w 539"/>
                              <a:gd name="T25" fmla="*/ 2147483647 h 393"/>
                              <a:gd name="T26" fmla="*/ 2147483647 w 539"/>
                              <a:gd name="T27" fmla="*/ 2147483647 h 393"/>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539"/>
                              <a:gd name="T43" fmla="*/ 0 h 393"/>
                              <a:gd name="T44" fmla="*/ 539 w 539"/>
                              <a:gd name="T45" fmla="*/ 393 h 393"/>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539" h="393">
                                <a:moveTo>
                                  <a:pt x="6" y="230"/>
                                </a:moveTo>
                                <a:lnTo>
                                  <a:pt x="0" y="119"/>
                                </a:lnTo>
                                <a:lnTo>
                                  <a:pt x="55" y="18"/>
                                </a:lnTo>
                                <a:lnTo>
                                  <a:pt x="237" y="55"/>
                                </a:lnTo>
                                <a:lnTo>
                                  <a:pt x="329" y="0"/>
                                </a:lnTo>
                                <a:lnTo>
                                  <a:pt x="369" y="94"/>
                                </a:lnTo>
                                <a:lnTo>
                                  <a:pt x="539" y="146"/>
                                </a:lnTo>
                                <a:lnTo>
                                  <a:pt x="493" y="228"/>
                                </a:lnTo>
                                <a:lnTo>
                                  <a:pt x="420" y="320"/>
                                </a:lnTo>
                                <a:lnTo>
                                  <a:pt x="329" y="338"/>
                                </a:lnTo>
                                <a:lnTo>
                                  <a:pt x="247" y="320"/>
                                </a:lnTo>
                                <a:lnTo>
                                  <a:pt x="128" y="393"/>
                                </a:lnTo>
                                <a:lnTo>
                                  <a:pt x="36" y="338"/>
                                </a:lnTo>
                                <a:lnTo>
                                  <a:pt x="6" y="2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6" name="Freeform 162"/>
                        <wps:cNvSpPr>
                          <a:spLocks/>
                        </wps:cNvSpPr>
                        <wps:spPr bwMode="auto">
                          <a:xfrm>
                            <a:off x="5579274" y="851762"/>
                            <a:ext cx="94987" cy="52943"/>
                          </a:xfrm>
                          <a:custGeom>
                            <a:avLst/>
                            <a:gdLst>
                              <a:gd name="T0" fmla="*/ 0 w 356"/>
                              <a:gd name="T1" fmla="*/ 2147483647 h 201"/>
                              <a:gd name="T2" fmla="*/ 2147483647 w 356"/>
                              <a:gd name="T3" fmla="*/ 0 h 201"/>
                              <a:gd name="T4" fmla="*/ 2147483647 w 356"/>
                              <a:gd name="T5" fmla="*/ 2147483647 h 201"/>
                              <a:gd name="T6" fmla="*/ 2147483647 w 356"/>
                              <a:gd name="T7" fmla="*/ 2147483647 h 201"/>
                              <a:gd name="T8" fmla="*/ 2147483647 w 356"/>
                              <a:gd name="T9" fmla="*/ 2147483647 h 201"/>
                              <a:gd name="T10" fmla="*/ 2147483647 w 356"/>
                              <a:gd name="T11" fmla="*/ 2147483647 h 201"/>
                              <a:gd name="T12" fmla="*/ 2147483647 w 356"/>
                              <a:gd name="T13" fmla="*/ 2147483647 h 201"/>
                              <a:gd name="T14" fmla="*/ 2147483647 w 356"/>
                              <a:gd name="T15" fmla="*/ 2147483647 h 201"/>
                              <a:gd name="T16" fmla="*/ 0 w 356"/>
                              <a:gd name="T17" fmla="*/ 2147483647 h 20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56"/>
                              <a:gd name="T28" fmla="*/ 0 h 201"/>
                              <a:gd name="T29" fmla="*/ 356 w 356"/>
                              <a:gd name="T30" fmla="*/ 201 h 201"/>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56" h="201">
                                <a:moveTo>
                                  <a:pt x="0" y="56"/>
                                </a:moveTo>
                                <a:lnTo>
                                  <a:pt x="72" y="0"/>
                                </a:lnTo>
                                <a:lnTo>
                                  <a:pt x="182" y="36"/>
                                </a:lnTo>
                                <a:lnTo>
                                  <a:pt x="273" y="54"/>
                                </a:lnTo>
                                <a:lnTo>
                                  <a:pt x="356" y="109"/>
                                </a:lnTo>
                                <a:lnTo>
                                  <a:pt x="264" y="182"/>
                                </a:lnTo>
                                <a:lnTo>
                                  <a:pt x="173" y="201"/>
                                </a:lnTo>
                                <a:lnTo>
                                  <a:pt x="72" y="128"/>
                                </a:lnTo>
                                <a:lnTo>
                                  <a:pt x="0" y="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7" name="Freeform 163"/>
                        <wps:cNvSpPr>
                          <a:spLocks/>
                        </wps:cNvSpPr>
                        <wps:spPr bwMode="auto">
                          <a:xfrm>
                            <a:off x="5487404" y="952976"/>
                            <a:ext cx="54500" cy="46715"/>
                          </a:xfrm>
                          <a:custGeom>
                            <a:avLst/>
                            <a:gdLst>
                              <a:gd name="T0" fmla="*/ 0 w 326231"/>
                              <a:gd name="T1" fmla="*/ 26 h 273844"/>
                              <a:gd name="T2" fmla="*/ 5 w 326231"/>
                              <a:gd name="T3" fmla="*/ 17 h 273844"/>
                              <a:gd name="T4" fmla="*/ 10 w 326231"/>
                              <a:gd name="T5" fmla="*/ 6 h 273844"/>
                              <a:gd name="T6" fmla="*/ 22 w 326231"/>
                              <a:gd name="T7" fmla="*/ 0 h 273844"/>
                              <a:gd name="T8" fmla="*/ 32 w 326231"/>
                              <a:gd name="T9" fmla="*/ 6 h 273844"/>
                              <a:gd name="T10" fmla="*/ 45 w 326231"/>
                              <a:gd name="T11" fmla="*/ 21 h 273844"/>
                              <a:gd name="T12" fmla="*/ 47 w 326231"/>
                              <a:gd name="T13" fmla="*/ 44 h 273844"/>
                              <a:gd name="T14" fmla="*/ 35 w 326231"/>
                              <a:gd name="T15" fmla="*/ 41 h 273844"/>
                              <a:gd name="T16" fmla="*/ 15 w 326231"/>
                              <a:gd name="T17" fmla="*/ 41 h 273844"/>
                              <a:gd name="T18" fmla="*/ 0 w 326231"/>
                              <a:gd name="T19" fmla="*/ 26 h 27384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326231"/>
                              <a:gd name="T31" fmla="*/ 0 h 273844"/>
                              <a:gd name="T32" fmla="*/ 326231 w 326231"/>
                              <a:gd name="T33" fmla="*/ 273844 h 27384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326231" h="273844">
                                <a:moveTo>
                                  <a:pt x="0" y="161925"/>
                                </a:moveTo>
                                <a:lnTo>
                                  <a:pt x="38100" y="107156"/>
                                </a:lnTo>
                                <a:lnTo>
                                  <a:pt x="66675" y="38100"/>
                                </a:lnTo>
                                <a:lnTo>
                                  <a:pt x="154781" y="0"/>
                                </a:lnTo>
                                <a:lnTo>
                                  <a:pt x="221456" y="35719"/>
                                </a:lnTo>
                                <a:lnTo>
                                  <a:pt x="314325" y="130969"/>
                                </a:lnTo>
                                <a:lnTo>
                                  <a:pt x="326231" y="273844"/>
                                </a:lnTo>
                                <a:lnTo>
                                  <a:pt x="245268" y="254794"/>
                                </a:lnTo>
                                <a:lnTo>
                                  <a:pt x="107156" y="254794"/>
                                </a:lnTo>
                                <a:lnTo>
                                  <a:pt x="0" y="1619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8" name="Freeform 164"/>
                        <wps:cNvSpPr>
                          <a:spLocks/>
                        </wps:cNvSpPr>
                        <wps:spPr bwMode="auto">
                          <a:xfrm>
                            <a:off x="4609170" y="348801"/>
                            <a:ext cx="146372" cy="236687"/>
                          </a:xfrm>
                          <a:custGeom>
                            <a:avLst/>
                            <a:gdLst>
                              <a:gd name="T0" fmla="*/ 2147483647 w 558"/>
                              <a:gd name="T1" fmla="*/ 2147483647 h 887"/>
                              <a:gd name="T2" fmla="*/ 2147483647 w 558"/>
                              <a:gd name="T3" fmla="*/ 2147483647 h 887"/>
                              <a:gd name="T4" fmla="*/ 2147483647 w 558"/>
                              <a:gd name="T5" fmla="*/ 2147483647 h 887"/>
                              <a:gd name="T6" fmla="*/ 2147483647 w 558"/>
                              <a:gd name="T7" fmla="*/ 2147483647 h 887"/>
                              <a:gd name="T8" fmla="*/ 2147483647 w 558"/>
                              <a:gd name="T9" fmla="*/ 0 h 887"/>
                              <a:gd name="T10" fmla="*/ 2147483647 w 558"/>
                              <a:gd name="T11" fmla="*/ 2147483647 h 887"/>
                              <a:gd name="T12" fmla="*/ 2147483647 w 558"/>
                              <a:gd name="T13" fmla="*/ 2147483647 h 887"/>
                              <a:gd name="T14" fmla="*/ 2147483647 w 558"/>
                              <a:gd name="T15" fmla="*/ 2147483647 h 887"/>
                              <a:gd name="T16" fmla="*/ 2147483647 w 558"/>
                              <a:gd name="T17" fmla="*/ 2147483647 h 887"/>
                              <a:gd name="T18" fmla="*/ 2147483647 w 558"/>
                              <a:gd name="T19" fmla="*/ 2147483647 h 887"/>
                              <a:gd name="T20" fmla="*/ 2147483647 w 558"/>
                              <a:gd name="T21" fmla="*/ 2147483647 h 887"/>
                              <a:gd name="T22" fmla="*/ 2147483647 w 558"/>
                              <a:gd name="T23" fmla="*/ 2147483647 h 887"/>
                              <a:gd name="T24" fmla="*/ 2147483647 w 558"/>
                              <a:gd name="T25" fmla="*/ 2147483647 h 887"/>
                              <a:gd name="T26" fmla="*/ 2147483647 w 558"/>
                              <a:gd name="T27" fmla="*/ 2147483647 h 887"/>
                              <a:gd name="T28" fmla="*/ 2147483647 w 558"/>
                              <a:gd name="T29" fmla="*/ 2147483647 h 887"/>
                              <a:gd name="T30" fmla="*/ 2147483647 w 558"/>
                              <a:gd name="T31" fmla="*/ 2147483647 h 887"/>
                              <a:gd name="T32" fmla="*/ 2147483647 w 558"/>
                              <a:gd name="T33" fmla="*/ 2147483647 h 887"/>
                              <a:gd name="T34" fmla="*/ 2147483647 w 558"/>
                              <a:gd name="T35" fmla="*/ 2147483647 h 887"/>
                              <a:gd name="T36" fmla="*/ 2147483647 w 558"/>
                              <a:gd name="T37" fmla="*/ 2147483647 h 887"/>
                              <a:gd name="T38" fmla="*/ 2147483647 w 558"/>
                              <a:gd name="T39" fmla="*/ 2147483647 h 887"/>
                              <a:gd name="T40" fmla="*/ 0 w 558"/>
                              <a:gd name="T41" fmla="*/ 2147483647 h 887"/>
                              <a:gd name="T42" fmla="*/ 2147483647 w 558"/>
                              <a:gd name="T43" fmla="*/ 2147483647 h 887"/>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558"/>
                              <a:gd name="T67" fmla="*/ 0 h 887"/>
                              <a:gd name="T68" fmla="*/ 558 w 558"/>
                              <a:gd name="T69" fmla="*/ 887 h 887"/>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558" h="887">
                                <a:moveTo>
                                  <a:pt x="11" y="451"/>
                                </a:moveTo>
                                <a:lnTo>
                                  <a:pt x="9" y="329"/>
                                </a:lnTo>
                                <a:lnTo>
                                  <a:pt x="102" y="133"/>
                                </a:lnTo>
                                <a:lnTo>
                                  <a:pt x="155" y="64"/>
                                </a:lnTo>
                                <a:lnTo>
                                  <a:pt x="247" y="0"/>
                                </a:lnTo>
                                <a:lnTo>
                                  <a:pt x="347" y="73"/>
                                </a:lnTo>
                                <a:lnTo>
                                  <a:pt x="402" y="146"/>
                                </a:lnTo>
                                <a:lnTo>
                                  <a:pt x="448" y="192"/>
                                </a:lnTo>
                                <a:lnTo>
                                  <a:pt x="374" y="315"/>
                                </a:lnTo>
                                <a:lnTo>
                                  <a:pt x="375" y="402"/>
                                </a:lnTo>
                                <a:lnTo>
                                  <a:pt x="475" y="430"/>
                                </a:lnTo>
                                <a:lnTo>
                                  <a:pt x="558" y="494"/>
                                </a:lnTo>
                                <a:lnTo>
                                  <a:pt x="548" y="585"/>
                                </a:lnTo>
                                <a:lnTo>
                                  <a:pt x="539" y="668"/>
                                </a:lnTo>
                                <a:lnTo>
                                  <a:pt x="521" y="777"/>
                                </a:lnTo>
                                <a:lnTo>
                                  <a:pt x="494" y="887"/>
                                </a:lnTo>
                                <a:lnTo>
                                  <a:pt x="393" y="850"/>
                                </a:lnTo>
                                <a:lnTo>
                                  <a:pt x="292" y="796"/>
                                </a:lnTo>
                                <a:lnTo>
                                  <a:pt x="210" y="732"/>
                                </a:lnTo>
                                <a:lnTo>
                                  <a:pt x="146" y="640"/>
                                </a:lnTo>
                                <a:lnTo>
                                  <a:pt x="0" y="576"/>
                                </a:lnTo>
                                <a:lnTo>
                                  <a:pt x="11" y="45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9" name="Freeform 165"/>
                        <wps:cNvSpPr>
                          <a:spLocks/>
                        </wps:cNvSpPr>
                        <wps:spPr bwMode="auto">
                          <a:xfrm>
                            <a:off x="3175033" y="431331"/>
                            <a:ext cx="305202" cy="322330"/>
                          </a:xfrm>
                          <a:custGeom>
                            <a:avLst/>
                            <a:gdLst>
                              <a:gd name="T0" fmla="*/ 0 w 1152"/>
                              <a:gd name="T1" fmla="*/ 2147483647 h 1207"/>
                              <a:gd name="T2" fmla="*/ 2147483647 w 1152"/>
                              <a:gd name="T3" fmla="*/ 2147483647 h 1207"/>
                              <a:gd name="T4" fmla="*/ 2147483647 w 1152"/>
                              <a:gd name="T5" fmla="*/ 2147483647 h 1207"/>
                              <a:gd name="T6" fmla="*/ 2147483647 w 1152"/>
                              <a:gd name="T7" fmla="*/ 2147483647 h 1207"/>
                              <a:gd name="T8" fmla="*/ 2147483647 w 1152"/>
                              <a:gd name="T9" fmla="*/ 2147483647 h 1207"/>
                              <a:gd name="T10" fmla="*/ 2147483647 w 1152"/>
                              <a:gd name="T11" fmla="*/ 2147483647 h 1207"/>
                              <a:gd name="T12" fmla="*/ 2147483647 w 1152"/>
                              <a:gd name="T13" fmla="*/ 2147483647 h 1207"/>
                              <a:gd name="T14" fmla="*/ 2147483647 w 1152"/>
                              <a:gd name="T15" fmla="*/ 2147483647 h 1207"/>
                              <a:gd name="T16" fmla="*/ 2147483647 w 1152"/>
                              <a:gd name="T17" fmla="*/ 2147483647 h 1207"/>
                              <a:gd name="T18" fmla="*/ 2147483647 w 1152"/>
                              <a:gd name="T19" fmla="*/ 2147483647 h 1207"/>
                              <a:gd name="T20" fmla="*/ 2147483647 w 1152"/>
                              <a:gd name="T21" fmla="*/ 2147483647 h 1207"/>
                              <a:gd name="T22" fmla="*/ 2147483647 w 1152"/>
                              <a:gd name="T23" fmla="*/ 0 h 1207"/>
                              <a:gd name="T24" fmla="*/ 2147483647 w 1152"/>
                              <a:gd name="T25" fmla="*/ 2147483647 h 1207"/>
                              <a:gd name="T26" fmla="*/ 2147483647 w 1152"/>
                              <a:gd name="T27" fmla="*/ 2147483647 h 1207"/>
                              <a:gd name="T28" fmla="*/ 2147483647 w 1152"/>
                              <a:gd name="T29" fmla="*/ 2147483647 h 1207"/>
                              <a:gd name="T30" fmla="*/ 2147483647 w 1152"/>
                              <a:gd name="T31" fmla="*/ 2147483647 h 1207"/>
                              <a:gd name="T32" fmla="*/ 2147483647 w 1152"/>
                              <a:gd name="T33" fmla="*/ 2147483647 h 1207"/>
                              <a:gd name="T34" fmla="*/ 2147483647 w 1152"/>
                              <a:gd name="T35" fmla="*/ 2147483647 h 1207"/>
                              <a:gd name="T36" fmla="*/ 2147483647 w 1152"/>
                              <a:gd name="T37" fmla="*/ 2147483647 h 1207"/>
                              <a:gd name="T38" fmla="*/ 2147483647 w 1152"/>
                              <a:gd name="T39" fmla="*/ 2147483647 h 1207"/>
                              <a:gd name="T40" fmla="*/ 2147483647 w 1152"/>
                              <a:gd name="T41" fmla="*/ 2147483647 h 1207"/>
                              <a:gd name="T42" fmla="*/ 2147483647 w 1152"/>
                              <a:gd name="T43" fmla="*/ 2147483647 h 1207"/>
                              <a:gd name="T44" fmla="*/ 2147483647 w 1152"/>
                              <a:gd name="T45" fmla="*/ 2147483647 h 1207"/>
                              <a:gd name="T46" fmla="*/ 2147483647 w 1152"/>
                              <a:gd name="T47" fmla="*/ 2147483647 h 1207"/>
                              <a:gd name="T48" fmla="*/ 2147483647 w 1152"/>
                              <a:gd name="T49" fmla="*/ 2147483647 h 1207"/>
                              <a:gd name="T50" fmla="*/ 2147483647 w 1152"/>
                              <a:gd name="T51" fmla="*/ 2147483647 h 1207"/>
                              <a:gd name="T52" fmla="*/ 2147483647 w 1152"/>
                              <a:gd name="T53" fmla="*/ 2147483647 h 1207"/>
                              <a:gd name="T54" fmla="*/ 2147483647 w 1152"/>
                              <a:gd name="T55" fmla="*/ 2147483647 h 1207"/>
                              <a:gd name="T56" fmla="*/ 2147483647 w 1152"/>
                              <a:gd name="T57" fmla="*/ 2147483647 h 1207"/>
                              <a:gd name="T58" fmla="*/ 2147483647 w 1152"/>
                              <a:gd name="T59" fmla="*/ 2147483647 h 1207"/>
                              <a:gd name="T60" fmla="*/ 2147483647 w 1152"/>
                              <a:gd name="T61" fmla="*/ 2147483647 h 1207"/>
                              <a:gd name="T62" fmla="*/ 2147483647 w 1152"/>
                              <a:gd name="T63" fmla="*/ 2147483647 h 1207"/>
                              <a:gd name="T64" fmla="*/ 2147483647 w 1152"/>
                              <a:gd name="T65" fmla="*/ 2147483647 h 1207"/>
                              <a:gd name="T66" fmla="*/ 2147483647 w 1152"/>
                              <a:gd name="T67" fmla="*/ 2147483647 h 1207"/>
                              <a:gd name="T68" fmla="*/ 2147483647 w 1152"/>
                              <a:gd name="T69" fmla="*/ 2147483647 h 1207"/>
                              <a:gd name="T70" fmla="*/ 2147483647 w 1152"/>
                              <a:gd name="T71" fmla="*/ 2147483647 h 1207"/>
                              <a:gd name="T72" fmla="*/ 2147483647 w 1152"/>
                              <a:gd name="T73" fmla="*/ 2147483647 h 1207"/>
                              <a:gd name="T74" fmla="*/ 2147483647 w 1152"/>
                              <a:gd name="T75" fmla="*/ 2147483647 h 1207"/>
                              <a:gd name="T76" fmla="*/ 2147483647 w 1152"/>
                              <a:gd name="T77" fmla="*/ 2147483647 h 1207"/>
                              <a:gd name="T78" fmla="*/ 2147483647 w 1152"/>
                              <a:gd name="T79" fmla="*/ 2147483647 h 1207"/>
                              <a:gd name="T80" fmla="*/ 2147483647 w 1152"/>
                              <a:gd name="T81" fmla="*/ 2147483647 h 1207"/>
                              <a:gd name="T82" fmla="*/ 2147483647 w 1152"/>
                              <a:gd name="T83" fmla="*/ 2147483647 h 1207"/>
                              <a:gd name="T84" fmla="*/ 0 w 1152"/>
                              <a:gd name="T85" fmla="*/ 2147483647 h 120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52"/>
                              <a:gd name="T130" fmla="*/ 0 h 1207"/>
                              <a:gd name="T131" fmla="*/ 1152 w 1152"/>
                              <a:gd name="T132" fmla="*/ 1207 h 120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52" h="1207">
                                <a:moveTo>
                                  <a:pt x="0" y="567"/>
                                </a:moveTo>
                                <a:lnTo>
                                  <a:pt x="100" y="549"/>
                                </a:lnTo>
                                <a:lnTo>
                                  <a:pt x="64" y="458"/>
                                </a:lnTo>
                                <a:lnTo>
                                  <a:pt x="45" y="348"/>
                                </a:lnTo>
                                <a:lnTo>
                                  <a:pt x="18" y="247"/>
                                </a:lnTo>
                                <a:lnTo>
                                  <a:pt x="173" y="247"/>
                                </a:lnTo>
                                <a:lnTo>
                                  <a:pt x="301" y="266"/>
                                </a:lnTo>
                                <a:lnTo>
                                  <a:pt x="411" y="192"/>
                                </a:lnTo>
                                <a:lnTo>
                                  <a:pt x="512" y="220"/>
                                </a:lnTo>
                                <a:lnTo>
                                  <a:pt x="512" y="119"/>
                                </a:lnTo>
                                <a:lnTo>
                                  <a:pt x="539" y="37"/>
                                </a:lnTo>
                                <a:lnTo>
                                  <a:pt x="640" y="0"/>
                                </a:lnTo>
                                <a:lnTo>
                                  <a:pt x="713" y="46"/>
                                </a:lnTo>
                                <a:lnTo>
                                  <a:pt x="795" y="37"/>
                                </a:lnTo>
                                <a:lnTo>
                                  <a:pt x="905" y="37"/>
                                </a:lnTo>
                                <a:lnTo>
                                  <a:pt x="1024" y="74"/>
                                </a:lnTo>
                                <a:lnTo>
                                  <a:pt x="1152" y="156"/>
                                </a:lnTo>
                                <a:lnTo>
                                  <a:pt x="1079" y="266"/>
                                </a:lnTo>
                                <a:lnTo>
                                  <a:pt x="987" y="412"/>
                                </a:lnTo>
                                <a:lnTo>
                                  <a:pt x="859" y="394"/>
                                </a:lnTo>
                                <a:lnTo>
                                  <a:pt x="685" y="412"/>
                                </a:lnTo>
                                <a:lnTo>
                                  <a:pt x="759" y="576"/>
                                </a:lnTo>
                                <a:lnTo>
                                  <a:pt x="813" y="659"/>
                                </a:lnTo>
                                <a:lnTo>
                                  <a:pt x="896" y="778"/>
                                </a:lnTo>
                                <a:lnTo>
                                  <a:pt x="960" y="860"/>
                                </a:lnTo>
                                <a:lnTo>
                                  <a:pt x="932" y="933"/>
                                </a:lnTo>
                                <a:lnTo>
                                  <a:pt x="877" y="1006"/>
                                </a:lnTo>
                                <a:lnTo>
                                  <a:pt x="768" y="997"/>
                                </a:lnTo>
                                <a:lnTo>
                                  <a:pt x="676" y="970"/>
                                </a:lnTo>
                                <a:lnTo>
                                  <a:pt x="704" y="869"/>
                                </a:lnTo>
                                <a:lnTo>
                                  <a:pt x="685" y="768"/>
                                </a:lnTo>
                                <a:lnTo>
                                  <a:pt x="612" y="723"/>
                                </a:lnTo>
                                <a:lnTo>
                                  <a:pt x="539" y="759"/>
                                </a:lnTo>
                                <a:lnTo>
                                  <a:pt x="548" y="860"/>
                                </a:lnTo>
                                <a:lnTo>
                                  <a:pt x="503" y="1070"/>
                                </a:lnTo>
                                <a:lnTo>
                                  <a:pt x="448" y="1207"/>
                                </a:lnTo>
                                <a:lnTo>
                                  <a:pt x="356" y="1125"/>
                                </a:lnTo>
                                <a:lnTo>
                                  <a:pt x="265" y="1024"/>
                                </a:lnTo>
                                <a:lnTo>
                                  <a:pt x="219" y="924"/>
                                </a:lnTo>
                                <a:lnTo>
                                  <a:pt x="219" y="814"/>
                                </a:lnTo>
                                <a:lnTo>
                                  <a:pt x="146" y="723"/>
                                </a:lnTo>
                                <a:lnTo>
                                  <a:pt x="73" y="750"/>
                                </a:lnTo>
                                <a:lnTo>
                                  <a:pt x="0" y="56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0" name="Freeform 166"/>
                        <wps:cNvSpPr>
                          <a:spLocks/>
                        </wps:cNvSpPr>
                        <wps:spPr bwMode="auto">
                          <a:xfrm>
                            <a:off x="3782321" y="386173"/>
                            <a:ext cx="126130" cy="96543"/>
                          </a:xfrm>
                          <a:custGeom>
                            <a:avLst/>
                            <a:gdLst>
                              <a:gd name="T0" fmla="*/ 2147483647 w 476"/>
                              <a:gd name="T1" fmla="*/ 2147483647 h 366"/>
                              <a:gd name="T2" fmla="*/ 2147483647 w 476"/>
                              <a:gd name="T3" fmla="*/ 2147483647 h 366"/>
                              <a:gd name="T4" fmla="*/ 2147483647 w 476"/>
                              <a:gd name="T5" fmla="*/ 2147483647 h 366"/>
                              <a:gd name="T6" fmla="*/ 2147483647 w 476"/>
                              <a:gd name="T7" fmla="*/ 2147483647 h 366"/>
                              <a:gd name="T8" fmla="*/ 2147483647 w 476"/>
                              <a:gd name="T9" fmla="*/ 2147483647 h 366"/>
                              <a:gd name="T10" fmla="*/ 2147483647 w 476"/>
                              <a:gd name="T11" fmla="*/ 0 h 366"/>
                              <a:gd name="T12" fmla="*/ 2147483647 w 476"/>
                              <a:gd name="T13" fmla="*/ 2147483647 h 366"/>
                              <a:gd name="T14" fmla="*/ 0 w 476"/>
                              <a:gd name="T15" fmla="*/ 2147483647 h 366"/>
                              <a:gd name="T16" fmla="*/ 2147483647 w 476"/>
                              <a:gd name="T17" fmla="*/ 2147483647 h 366"/>
                              <a:gd name="T18" fmla="*/ 2147483647 w 476"/>
                              <a:gd name="T19" fmla="*/ 2147483647 h 366"/>
                              <a:gd name="T20" fmla="*/ 2147483647 w 476"/>
                              <a:gd name="T21" fmla="*/ 2147483647 h 366"/>
                              <a:gd name="T22" fmla="*/ 2147483647 w 476"/>
                              <a:gd name="T23" fmla="*/ 2147483647 h 366"/>
                              <a:gd name="T24" fmla="*/ 2147483647 w 476"/>
                              <a:gd name="T25" fmla="*/ 2147483647 h 366"/>
                              <a:gd name="T26" fmla="*/ 2147483647 w 476"/>
                              <a:gd name="T27" fmla="*/ 2147483647 h 36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76"/>
                              <a:gd name="T43" fmla="*/ 0 h 366"/>
                              <a:gd name="T44" fmla="*/ 476 w 476"/>
                              <a:gd name="T45" fmla="*/ 366 h 36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76" h="366">
                                <a:moveTo>
                                  <a:pt x="457" y="302"/>
                                </a:moveTo>
                                <a:lnTo>
                                  <a:pt x="398" y="178"/>
                                </a:lnTo>
                                <a:lnTo>
                                  <a:pt x="476" y="83"/>
                                </a:lnTo>
                                <a:lnTo>
                                  <a:pt x="398" y="41"/>
                                </a:lnTo>
                                <a:lnTo>
                                  <a:pt x="284" y="9"/>
                                </a:lnTo>
                                <a:lnTo>
                                  <a:pt x="174" y="0"/>
                                </a:lnTo>
                                <a:lnTo>
                                  <a:pt x="64" y="46"/>
                                </a:lnTo>
                                <a:lnTo>
                                  <a:pt x="0" y="110"/>
                                </a:lnTo>
                                <a:lnTo>
                                  <a:pt x="126" y="178"/>
                                </a:lnTo>
                                <a:lnTo>
                                  <a:pt x="211" y="256"/>
                                </a:lnTo>
                                <a:lnTo>
                                  <a:pt x="201" y="329"/>
                                </a:lnTo>
                                <a:lnTo>
                                  <a:pt x="311" y="366"/>
                                </a:lnTo>
                                <a:lnTo>
                                  <a:pt x="393" y="357"/>
                                </a:lnTo>
                                <a:lnTo>
                                  <a:pt x="457" y="30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1" name="Freeform 167"/>
                        <wps:cNvSpPr>
                          <a:spLocks/>
                        </wps:cNvSpPr>
                        <wps:spPr bwMode="auto">
                          <a:xfrm>
                            <a:off x="3913123" y="286515"/>
                            <a:ext cx="239801" cy="205544"/>
                          </a:xfrm>
                          <a:custGeom>
                            <a:avLst/>
                            <a:gdLst>
                              <a:gd name="T0" fmla="*/ 2147483647 w 907"/>
                              <a:gd name="T1" fmla="*/ 2147483647 h 778"/>
                              <a:gd name="T2" fmla="*/ 2147483647 w 907"/>
                              <a:gd name="T3" fmla="*/ 2147483647 h 778"/>
                              <a:gd name="T4" fmla="*/ 2147483647 w 907"/>
                              <a:gd name="T5" fmla="*/ 2147483647 h 778"/>
                              <a:gd name="T6" fmla="*/ 2147483647 w 907"/>
                              <a:gd name="T7" fmla="*/ 2147483647 h 778"/>
                              <a:gd name="T8" fmla="*/ 2147483647 w 907"/>
                              <a:gd name="T9" fmla="*/ 2147483647 h 778"/>
                              <a:gd name="T10" fmla="*/ 2147483647 w 907"/>
                              <a:gd name="T11" fmla="*/ 2147483647 h 778"/>
                              <a:gd name="T12" fmla="*/ 2147483647 w 907"/>
                              <a:gd name="T13" fmla="*/ 2147483647 h 778"/>
                              <a:gd name="T14" fmla="*/ 2147483647 w 907"/>
                              <a:gd name="T15" fmla="*/ 2147483647 h 778"/>
                              <a:gd name="T16" fmla="*/ 2147483647 w 907"/>
                              <a:gd name="T17" fmla="*/ 2147483647 h 778"/>
                              <a:gd name="T18" fmla="*/ 2147483647 w 907"/>
                              <a:gd name="T19" fmla="*/ 2147483647 h 778"/>
                              <a:gd name="T20" fmla="*/ 2147483647 w 907"/>
                              <a:gd name="T21" fmla="*/ 2147483647 h 778"/>
                              <a:gd name="T22" fmla="*/ 2147483647 w 907"/>
                              <a:gd name="T23" fmla="*/ 2147483647 h 778"/>
                              <a:gd name="T24" fmla="*/ 2147483647 w 907"/>
                              <a:gd name="T25" fmla="*/ 2147483647 h 778"/>
                              <a:gd name="T26" fmla="*/ 2147483647 w 907"/>
                              <a:gd name="T27" fmla="*/ 2147483647 h 778"/>
                              <a:gd name="T28" fmla="*/ 2147483647 w 907"/>
                              <a:gd name="T29" fmla="*/ 2147483647 h 778"/>
                              <a:gd name="T30" fmla="*/ 2147483647 w 907"/>
                              <a:gd name="T31" fmla="*/ 2147483647 h 778"/>
                              <a:gd name="T32" fmla="*/ 2147483647 w 907"/>
                              <a:gd name="T33" fmla="*/ 0 h 778"/>
                              <a:gd name="T34" fmla="*/ 2147483647 w 907"/>
                              <a:gd name="T35" fmla="*/ 0 h 778"/>
                              <a:gd name="T36" fmla="*/ 2147483647 w 907"/>
                              <a:gd name="T37" fmla="*/ 2147483647 h 778"/>
                              <a:gd name="T38" fmla="*/ 2147483647 w 907"/>
                              <a:gd name="T39" fmla="*/ 2147483647 h 778"/>
                              <a:gd name="T40" fmla="*/ 2147483647 w 907"/>
                              <a:gd name="T41" fmla="*/ 2147483647 h 778"/>
                              <a:gd name="T42" fmla="*/ 2147483647 w 907"/>
                              <a:gd name="T43" fmla="*/ 2147483647 h 778"/>
                              <a:gd name="T44" fmla="*/ 2147483647 w 907"/>
                              <a:gd name="T45" fmla="*/ 2147483647 h 778"/>
                              <a:gd name="T46" fmla="*/ 2147483647 w 907"/>
                              <a:gd name="T47" fmla="*/ 2147483647 h 778"/>
                              <a:gd name="T48" fmla="*/ 2147483647 w 907"/>
                              <a:gd name="T49" fmla="*/ 2147483647 h 778"/>
                              <a:gd name="T50" fmla="*/ 2147483647 w 907"/>
                              <a:gd name="T51" fmla="*/ 2147483647 h 778"/>
                              <a:gd name="T52" fmla="*/ 2147483647 w 907"/>
                              <a:gd name="T53" fmla="*/ 2147483647 h 778"/>
                              <a:gd name="T54" fmla="*/ 2147483647 w 907"/>
                              <a:gd name="T55" fmla="*/ 2147483647 h 778"/>
                              <a:gd name="T56" fmla="*/ 0 w 907"/>
                              <a:gd name="T57" fmla="*/ 2147483647 h 778"/>
                              <a:gd name="T58" fmla="*/ 2147483647 w 907"/>
                              <a:gd name="T59" fmla="*/ 2147483647 h 778"/>
                              <a:gd name="T60" fmla="*/ 2147483647 w 907"/>
                              <a:gd name="T61" fmla="*/ 2147483647 h 778"/>
                              <a:gd name="T62" fmla="*/ 2147483647 w 907"/>
                              <a:gd name="T63" fmla="*/ 2147483647 h 778"/>
                              <a:gd name="T64" fmla="*/ 2147483647 w 907"/>
                              <a:gd name="T65" fmla="*/ 2147483647 h 778"/>
                              <a:gd name="T66" fmla="*/ 2147483647 w 907"/>
                              <a:gd name="T67" fmla="*/ 2147483647 h 778"/>
                              <a:gd name="T68" fmla="*/ 2147483647 w 907"/>
                              <a:gd name="T69" fmla="*/ 2147483647 h 778"/>
                              <a:gd name="T70" fmla="*/ 2147483647 w 907"/>
                              <a:gd name="T71" fmla="*/ 2147483647 h 778"/>
                              <a:gd name="T72" fmla="*/ 2147483647 w 907"/>
                              <a:gd name="T73" fmla="*/ 2147483647 h 77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07"/>
                              <a:gd name="T112" fmla="*/ 0 h 778"/>
                              <a:gd name="T113" fmla="*/ 907 w 907"/>
                              <a:gd name="T114" fmla="*/ 778 h 778"/>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07" h="778">
                                <a:moveTo>
                                  <a:pt x="635" y="507"/>
                                </a:moveTo>
                                <a:lnTo>
                                  <a:pt x="709" y="430"/>
                                </a:lnTo>
                                <a:lnTo>
                                  <a:pt x="819" y="403"/>
                                </a:lnTo>
                                <a:lnTo>
                                  <a:pt x="907" y="280"/>
                                </a:lnTo>
                                <a:lnTo>
                                  <a:pt x="907" y="190"/>
                                </a:lnTo>
                                <a:lnTo>
                                  <a:pt x="791" y="183"/>
                                </a:lnTo>
                                <a:lnTo>
                                  <a:pt x="727" y="275"/>
                                </a:lnTo>
                                <a:lnTo>
                                  <a:pt x="645" y="357"/>
                                </a:lnTo>
                                <a:lnTo>
                                  <a:pt x="590" y="320"/>
                                </a:lnTo>
                                <a:lnTo>
                                  <a:pt x="517" y="384"/>
                                </a:lnTo>
                                <a:lnTo>
                                  <a:pt x="408" y="462"/>
                                </a:lnTo>
                                <a:lnTo>
                                  <a:pt x="462" y="330"/>
                                </a:lnTo>
                                <a:lnTo>
                                  <a:pt x="435" y="183"/>
                                </a:lnTo>
                                <a:lnTo>
                                  <a:pt x="480" y="220"/>
                                </a:lnTo>
                                <a:lnTo>
                                  <a:pt x="517" y="202"/>
                                </a:lnTo>
                                <a:lnTo>
                                  <a:pt x="508" y="101"/>
                                </a:lnTo>
                                <a:lnTo>
                                  <a:pt x="471" y="0"/>
                                </a:lnTo>
                                <a:lnTo>
                                  <a:pt x="426" y="0"/>
                                </a:lnTo>
                                <a:lnTo>
                                  <a:pt x="325" y="74"/>
                                </a:lnTo>
                                <a:lnTo>
                                  <a:pt x="272" y="190"/>
                                </a:lnTo>
                                <a:lnTo>
                                  <a:pt x="182" y="280"/>
                                </a:lnTo>
                                <a:lnTo>
                                  <a:pt x="151" y="357"/>
                                </a:lnTo>
                                <a:lnTo>
                                  <a:pt x="179" y="421"/>
                                </a:lnTo>
                                <a:lnTo>
                                  <a:pt x="325" y="476"/>
                                </a:lnTo>
                                <a:lnTo>
                                  <a:pt x="325" y="540"/>
                                </a:lnTo>
                                <a:lnTo>
                                  <a:pt x="234" y="494"/>
                                </a:lnTo>
                                <a:lnTo>
                                  <a:pt x="160" y="467"/>
                                </a:lnTo>
                                <a:lnTo>
                                  <a:pt x="78" y="512"/>
                                </a:lnTo>
                                <a:lnTo>
                                  <a:pt x="0" y="553"/>
                                </a:lnTo>
                                <a:lnTo>
                                  <a:pt x="91" y="643"/>
                                </a:lnTo>
                                <a:lnTo>
                                  <a:pt x="227" y="643"/>
                                </a:lnTo>
                                <a:lnTo>
                                  <a:pt x="408" y="689"/>
                                </a:lnTo>
                                <a:lnTo>
                                  <a:pt x="471" y="778"/>
                                </a:lnTo>
                                <a:lnTo>
                                  <a:pt x="563" y="732"/>
                                </a:lnTo>
                                <a:lnTo>
                                  <a:pt x="499" y="598"/>
                                </a:lnTo>
                                <a:lnTo>
                                  <a:pt x="636" y="595"/>
                                </a:lnTo>
                                <a:lnTo>
                                  <a:pt x="635" y="5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2" name="Freeform 168"/>
                        <wps:cNvSpPr>
                          <a:spLocks/>
                        </wps:cNvSpPr>
                        <wps:spPr bwMode="auto">
                          <a:xfrm>
                            <a:off x="775462" y="1946439"/>
                            <a:ext cx="1023048" cy="538775"/>
                          </a:xfrm>
                          <a:custGeom>
                            <a:avLst/>
                            <a:gdLst>
                              <a:gd name="T0" fmla="*/ 25 w 6115050"/>
                              <a:gd name="T1" fmla="*/ 11 h 3214874"/>
                              <a:gd name="T2" fmla="*/ 15 w 6115050"/>
                              <a:gd name="T3" fmla="*/ 51 h 3214874"/>
                              <a:gd name="T4" fmla="*/ 12 w 6115050"/>
                              <a:gd name="T5" fmla="*/ 112 h 3214874"/>
                              <a:gd name="T6" fmla="*/ 10 w 6115050"/>
                              <a:gd name="T7" fmla="*/ 160 h 3214874"/>
                              <a:gd name="T8" fmla="*/ 27 w 6115050"/>
                              <a:gd name="T9" fmla="*/ 240 h 3214874"/>
                              <a:gd name="T10" fmla="*/ 59 w 6115050"/>
                              <a:gd name="T11" fmla="*/ 289 h 3214874"/>
                              <a:gd name="T12" fmla="*/ 136 w 6115050"/>
                              <a:gd name="T13" fmla="*/ 330 h 3214874"/>
                              <a:gd name="T14" fmla="*/ 173 w 6115050"/>
                              <a:gd name="T15" fmla="*/ 342 h 3214874"/>
                              <a:gd name="T16" fmla="*/ 213 w 6115050"/>
                              <a:gd name="T17" fmla="*/ 349 h 3214874"/>
                              <a:gd name="T18" fmla="*/ 247 w 6115050"/>
                              <a:gd name="T19" fmla="*/ 349 h 3214874"/>
                              <a:gd name="T20" fmla="*/ 296 w 6115050"/>
                              <a:gd name="T21" fmla="*/ 363 h 3214874"/>
                              <a:gd name="T22" fmla="*/ 355 w 6115050"/>
                              <a:gd name="T23" fmla="*/ 384 h 3214874"/>
                              <a:gd name="T24" fmla="*/ 383 w 6115050"/>
                              <a:gd name="T25" fmla="*/ 419 h 3214874"/>
                              <a:gd name="T26" fmla="*/ 412 w 6115050"/>
                              <a:gd name="T27" fmla="*/ 444 h 3214874"/>
                              <a:gd name="T28" fmla="*/ 421 w 6115050"/>
                              <a:gd name="T29" fmla="*/ 428 h 3214874"/>
                              <a:gd name="T30" fmla="*/ 460 w 6115050"/>
                              <a:gd name="T31" fmla="*/ 391 h 3214874"/>
                              <a:gd name="T32" fmla="*/ 513 w 6115050"/>
                              <a:gd name="T33" fmla="*/ 388 h 3214874"/>
                              <a:gd name="T34" fmla="*/ 551 w 6115050"/>
                              <a:gd name="T35" fmla="*/ 380 h 3214874"/>
                              <a:gd name="T36" fmla="*/ 606 w 6115050"/>
                              <a:gd name="T37" fmla="*/ 382 h 3214874"/>
                              <a:gd name="T38" fmla="*/ 637 w 6115050"/>
                              <a:gd name="T39" fmla="*/ 393 h 3214874"/>
                              <a:gd name="T40" fmla="*/ 645 w 6115050"/>
                              <a:gd name="T41" fmla="*/ 415 h 3214874"/>
                              <a:gd name="T42" fmla="*/ 663 w 6115050"/>
                              <a:gd name="T43" fmla="*/ 454 h 3214874"/>
                              <a:gd name="T44" fmla="*/ 685 w 6115050"/>
                              <a:gd name="T45" fmla="*/ 467 h 3214874"/>
                              <a:gd name="T46" fmla="*/ 689 w 6115050"/>
                              <a:gd name="T47" fmla="*/ 433 h 3214874"/>
                              <a:gd name="T48" fmla="*/ 673 w 6115050"/>
                              <a:gd name="T49" fmla="*/ 391 h 3214874"/>
                              <a:gd name="T50" fmla="*/ 670 w 6115050"/>
                              <a:gd name="T51" fmla="*/ 360 h 3214874"/>
                              <a:gd name="T52" fmla="*/ 697 w 6115050"/>
                              <a:gd name="T53" fmla="*/ 321 h 3214874"/>
                              <a:gd name="T54" fmla="*/ 733 w 6115050"/>
                              <a:gd name="T55" fmla="*/ 296 h 3214874"/>
                              <a:gd name="T56" fmla="*/ 749 w 6115050"/>
                              <a:gd name="T57" fmla="*/ 274 h 3214874"/>
                              <a:gd name="T58" fmla="*/ 757 w 6115050"/>
                              <a:gd name="T59" fmla="*/ 260 h 3214874"/>
                              <a:gd name="T60" fmla="*/ 746 w 6115050"/>
                              <a:gd name="T61" fmla="*/ 237 h 3214874"/>
                              <a:gd name="T62" fmla="*/ 776 w 6115050"/>
                              <a:gd name="T63" fmla="*/ 201 h 3214874"/>
                              <a:gd name="T64" fmla="*/ 816 w 6115050"/>
                              <a:gd name="T65" fmla="*/ 169 h 3214874"/>
                              <a:gd name="T66" fmla="*/ 837 w 6115050"/>
                              <a:gd name="T67" fmla="*/ 165 h 3214874"/>
                              <a:gd name="T68" fmla="*/ 834 w 6115050"/>
                              <a:gd name="T69" fmla="*/ 151 h 3214874"/>
                              <a:gd name="T70" fmla="*/ 834 w 6115050"/>
                              <a:gd name="T71" fmla="*/ 126 h 3214874"/>
                              <a:gd name="T72" fmla="*/ 863 w 6115050"/>
                              <a:gd name="T73" fmla="*/ 105 h 3214874"/>
                              <a:gd name="T74" fmla="*/ 871 w 6115050"/>
                              <a:gd name="T75" fmla="*/ 63 h 3214874"/>
                              <a:gd name="T76" fmla="*/ 845 w 6115050"/>
                              <a:gd name="T77" fmla="*/ 35 h 3214874"/>
                              <a:gd name="T78" fmla="*/ 826 w 6115050"/>
                              <a:gd name="T79" fmla="*/ 85 h 3214874"/>
                              <a:gd name="T80" fmla="*/ 777 w 6115050"/>
                              <a:gd name="T81" fmla="*/ 85 h 3214874"/>
                              <a:gd name="T82" fmla="*/ 739 w 6115050"/>
                              <a:gd name="T83" fmla="*/ 119 h 3214874"/>
                              <a:gd name="T84" fmla="*/ 698 w 6115050"/>
                              <a:gd name="T85" fmla="*/ 137 h 3214874"/>
                              <a:gd name="T86" fmla="*/ 649 w 6115050"/>
                              <a:gd name="T87" fmla="*/ 158 h 3214874"/>
                              <a:gd name="T88" fmla="*/ 643 w 6115050"/>
                              <a:gd name="T89" fmla="*/ 144 h 3214874"/>
                              <a:gd name="T90" fmla="*/ 658 w 6115050"/>
                              <a:gd name="T91" fmla="*/ 115 h 3214874"/>
                              <a:gd name="T92" fmla="*/ 634 w 6115050"/>
                              <a:gd name="T93" fmla="*/ 85 h 3214874"/>
                              <a:gd name="T94" fmla="*/ 611 w 6115050"/>
                              <a:gd name="T95" fmla="*/ 68 h 3214874"/>
                              <a:gd name="T96" fmla="*/ 589 w 6115050"/>
                              <a:gd name="T97" fmla="*/ 101 h 3214874"/>
                              <a:gd name="T98" fmla="*/ 595 w 6115050"/>
                              <a:gd name="T99" fmla="*/ 141 h 3214874"/>
                              <a:gd name="T100" fmla="*/ 566 w 6115050"/>
                              <a:gd name="T101" fmla="*/ 152 h 3214874"/>
                              <a:gd name="T102" fmla="*/ 574 w 6115050"/>
                              <a:gd name="T103" fmla="*/ 100 h 3214874"/>
                              <a:gd name="T104" fmla="*/ 593 w 6115050"/>
                              <a:gd name="T105" fmla="*/ 70 h 3214874"/>
                              <a:gd name="T106" fmla="*/ 614 w 6115050"/>
                              <a:gd name="T107" fmla="*/ 59 h 3214874"/>
                              <a:gd name="T108" fmla="*/ 579 w 6115050"/>
                              <a:gd name="T109" fmla="*/ 53 h 3214874"/>
                              <a:gd name="T110" fmla="*/ 536 w 6115050"/>
                              <a:gd name="T111" fmla="*/ 49 h 3214874"/>
                              <a:gd name="T112" fmla="*/ 503 w 6115050"/>
                              <a:gd name="T113" fmla="*/ 42 h 3214874"/>
                              <a:gd name="T114" fmla="*/ 512 w 6115050"/>
                              <a:gd name="T115" fmla="*/ 16 h 3214874"/>
                              <a:gd name="T116" fmla="*/ 455 w 6115050"/>
                              <a:gd name="T117" fmla="*/ 3 h 3214874"/>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w 6115050"/>
                              <a:gd name="T178" fmla="*/ 0 h 3214874"/>
                              <a:gd name="T179" fmla="*/ 6115050 w 6115050"/>
                              <a:gd name="T180" fmla="*/ 3214874 h 3214874"/>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T177" t="T178" r="T179" b="T180"/>
                            <a:pathLst>
                              <a:path w="6115050" h="3214874">
                                <a:moveTo>
                                  <a:pt x="174479" y="0"/>
                                </a:moveTo>
                                <a:lnTo>
                                  <a:pt x="173831" y="76387"/>
                                </a:lnTo>
                                <a:lnTo>
                                  <a:pt x="0" y="90674"/>
                                </a:lnTo>
                                <a:lnTo>
                                  <a:pt x="106217" y="347603"/>
                                </a:lnTo>
                                <a:lnTo>
                                  <a:pt x="93517" y="531109"/>
                                </a:lnTo>
                                <a:lnTo>
                                  <a:pt x="80817" y="772843"/>
                                </a:lnTo>
                                <a:lnTo>
                                  <a:pt x="3029" y="887535"/>
                                </a:lnTo>
                                <a:lnTo>
                                  <a:pt x="68117" y="1097508"/>
                                </a:lnTo>
                                <a:lnTo>
                                  <a:pt x="80817" y="1353358"/>
                                </a:lnTo>
                                <a:lnTo>
                                  <a:pt x="184004" y="1649791"/>
                                </a:lnTo>
                                <a:lnTo>
                                  <a:pt x="299892" y="1768011"/>
                                </a:lnTo>
                                <a:lnTo>
                                  <a:pt x="411017" y="1981514"/>
                                </a:lnTo>
                                <a:lnTo>
                                  <a:pt x="841229" y="2265595"/>
                                </a:lnTo>
                                <a:lnTo>
                                  <a:pt x="942975" y="2267137"/>
                                </a:lnTo>
                                <a:lnTo>
                                  <a:pt x="1088231" y="2290949"/>
                                </a:lnTo>
                                <a:lnTo>
                                  <a:pt x="1200150" y="2345718"/>
                                </a:lnTo>
                                <a:lnTo>
                                  <a:pt x="1328738" y="2410012"/>
                                </a:lnTo>
                                <a:lnTo>
                                  <a:pt x="1478756" y="2400487"/>
                                </a:lnTo>
                                <a:lnTo>
                                  <a:pt x="1571625" y="2400487"/>
                                </a:lnTo>
                                <a:lnTo>
                                  <a:pt x="1712119" y="2400487"/>
                                </a:lnTo>
                                <a:lnTo>
                                  <a:pt x="1933575" y="2390962"/>
                                </a:lnTo>
                                <a:lnTo>
                                  <a:pt x="2047875" y="2490974"/>
                                </a:lnTo>
                                <a:lnTo>
                                  <a:pt x="2288381" y="2724337"/>
                                </a:lnTo>
                                <a:lnTo>
                                  <a:pt x="2459831" y="2636230"/>
                                </a:lnTo>
                                <a:lnTo>
                                  <a:pt x="2559844" y="2750530"/>
                                </a:lnTo>
                                <a:lnTo>
                                  <a:pt x="2650331" y="2876737"/>
                                </a:lnTo>
                                <a:lnTo>
                                  <a:pt x="2736056" y="3041043"/>
                                </a:lnTo>
                                <a:lnTo>
                                  <a:pt x="2851004" y="3052554"/>
                                </a:lnTo>
                                <a:lnTo>
                                  <a:pt x="2919413" y="3102955"/>
                                </a:lnTo>
                                <a:lnTo>
                                  <a:pt x="2917679" y="2939628"/>
                                </a:lnTo>
                                <a:lnTo>
                                  <a:pt x="3031979" y="2780824"/>
                                </a:lnTo>
                                <a:lnTo>
                                  <a:pt x="3184379" y="2683778"/>
                                </a:lnTo>
                                <a:lnTo>
                                  <a:pt x="3370117" y="2613198"/>
                                </a:lnTo>
                                <a:lnTo>
                                  <a:pt x="3554267" y="2667897"/>
                                </a:lnTo>
                                <a:lnTo>
                                  <a:pt x="3678092" y="2689071"/>
                                </a:lnTo>
                                <a:lnTo>
                                  <a:pt x="3819379" y="2607905"/>
                                </a:lnTo>
                                <a:lnTo>
                                  <a:pt x="4013054" y="2597318"/>
                                </a:lnTo>
                                <a:lnTo>
                                  <a:pt x="4197204" y="2623785"/>
                                </a:lnTo>
                                <a:lnTo>
                                  <a:pt x="4351192" y="2655546"/>
                                </a:lnTo>
                                <a:lnTo>
                                  <a:pt x="4416279" y="2703187"/>
                                </a:lnTo>
                                <a:lnTo>
                                  <a:pt x="4486275" y="2771962"/>
                                </a:lnTo>
                                <a:lnTo>
                                  <a:pt x="4464844" y="2848162"/>
                                </a:lnTo>
                                <a:lnTo>
                                  <a:pt x="4468667" y="2932570"/>
                                </a:lnTo>
                                <a:lnTo>
                                  <a:pt x="4591050" y="3119624"/>
                                </a:lnTo>
                                <a:lnTo>
                                  <a:pt x="4648200" y="3214874"/>
                                </a:lnTo>
                                <a:lnTo>
                                  <a:pt x="4743450" y="3205349"/>
                                </a:lnTo>
                                <a:lnTo>
                                  <a:pt x="4774406" y="3117243"/>
                                </a:lnTo>
                                <a:lnTo>
                                  <a:pt x="4776788" y="2971987"/>
                                </a:lnTo>
                                <a:lnTo>
                                  <a:pt x="4724400" y="2802918"/>
                                </a:lnTo>
                                <a:lnTo>
                                  <a:pt x="4660106" y="2683855"/>
                                </a:lnTo>
                                <a:lnTo>
                                  <a:pt x="4627417" y="2565557"/>
                                </a:lnTo>
                                <a:lnTo>
                                  <a:pt x="4643438" y="2471924"/>
                                </a:lnTo>
                                <a:lnTo>
                                  <a:pt x="4675042" y="2313236"/>
                                </a:lnTo>
                                <a:lnTo>
                                  <a:pt x="4830617" y="2207367"/>
                                </a:lnTo>
                                <a:lnTo>
                                  <a:pt x="4994129" y="2071502"/>
                                </a:lnTo>
                                <a:lnTo>
                                  <a:pt x="5079206" y="2033774"/>
                                </a:lnTo>
                                <a:lnTo>
                                  <a:pt x="5111604" y="1969162"/>
                                </a:lnTo>
                                <a:lnTo>
                                  <a:pt x="5192567" y="1884467"/>
                                </a:lnTo>
                                <a:lnTo>
                                  <a:pt x="5222729" y="1813888"/>
                                </a:lnTo>
                                <a:lnTo>
                                  <a:pt x="5241779" y="1783892"/>
                                </a:lnTo>
                                <a:lnTo>
                                  <a:pt x="5225904" y="1688610"/>
                                </a:lnTo>
                                <a:lnTo>
                                  <a:pt x="5170342" y="1625088"/>
                                </a:lnTo>
                                <a:lnTo>
                                  <a:pt x="5268767" y="1538629"/>
                                </a:lnTo>
                                <a:lnTo>
                                  <a:pt x="5379244" y="1381312"/>
                                </a:lnTo>
                                <a:lnTo>
                                  <a:pt x="5464969" y="1255105"/>
                                </a:lnTo>
                                <a:lnTo>
                                  <a:pt x="5651354" y="1162794"/>
                                </a:lnTo>
                                <a:lnTo>
                                  <a:pt x="5673579" y="1078099"/>
                                </a:lnTo>
                                <a:lnTo>
                                  <a:pt x="5795963" y="1133662"/>
                                </a:lnTo>
                                <a:lnTo>
                                  <a:pt x="5836444" y="1102705"/>
                                </a:lnTo>
                                <a:lnTo>
                                  <a:pt x="5774531" y="1036030"/>
                                </a:lnTo>
                                <a:lnTo>
                                  <a:pt x="5751367" y="956349"/>
                                </a:lnTo>
                                <a:lnTo>
                                  <a:pt x="5776913" y="864580"/>
                                </a:lnTo>
                                <a:lnTo>
                                  <a:pt x="5862638" y="783618"/>
                                </a:lnTo>
                                <a:lnTo>
                                  <a:pt x="5976938" y="724087"/>
                                </a:lnTo>
                                <a:lnTo>
                                  <a:pt x="6115050" y="647887"/>
                                </a:lnTo>
                                <a:lnTo>
                                  <a:pt x="6030767" y="432298"/>
                                </a:lnTo>
                                <a:lnTo>
                                  <a:pt x="6008542" y="254085"/>
                                </a:lnTo>
                                <a:lnTo>
                                  <a:pt x="5854554" y="241734"/>
                                </a:lnTo>
                                <a:lnTo>
                                  <a:pt x="5798344" y="445480"/>
                                </a:lnTo>
                                <a:lnTo>
                                  <a:pt x="5722144" y="583593"/>
                                </a:lnTo>
                                <a:lnTo>
                                  <a:pt x="5570392" y="580515"/>
                                </a:lnTo>
                                <a:lnTo>
                                  <a:pt x="5379892" y="584044"/>
                                </a:lnTo>
                                <a:lnTo>
                                  <a:pt x="5260181" y="666937"/>
                                </a:lnTo>
                                <a:lnTo>
                                  <a:pt x="5122069" y="819337"/>
                                </a:lnTo>
                                <a:lnTo>
                                  <a:pt x="4860131" y="831243"/>
                                </a:lnTo>
                                <a:lnTo>
                                  <a:pt x="4838554" y="938705"/>
                                </a:lnTo>
                                <a:lnTo>
                                  <a:pt x="4645819" y="1021743"/>
                                </a:lnTo>
                                <a:lnTo>
                                  <a:pt x="4495800" y="1086037"/>
                                </a:lnTo>
                                <a:lnTo>
                                  <a:pt x="4424363" y="1024124"/>
                                </a:lnTo>
                                <a:lnTo>
                                  <a:pt x="4452938" y="990787"/>
                                </a:lnTo>
                                <a:lnTo>
                                  <a:pt x="4507706" y="895537"/>
                                </a:lnTo>
                                <a:lnTo>
                                  <a:pt x="4557713" y="790762"/>
                                </a:lnTo>
                                <a:lnTo>
                                  <a:pt x="4379119" y="776474"/>
                                </a:lnTo>
                                <a:lnTo>
                                  <a:pt x="4395788" y="585974"/>
                                </a:lnTo>
                                <a:lnTo>
                                  <a:pt x="4255294" y="407380"/>
                                </a:lnTo>
                                <a:lnTo>
                                  <a:pt x="4236244" y="466912"/>
                                </a:lnTo>
                                <a:lnTo>
                                  <a:pt x="4168629" y="622862"/>
                                </a:lnTo>
                                <a:lnTo>
                                  <a:pt x="4081463" y="690749"/>
                                </a:lnTo>
                                <a:lnTo>
                                  <a:pt x="4112419" y="824099"/>
                                </a:lnTo>
                                <a:lnTo>
                                  <a:pt x="4124325" y="969355"/>
                                </a:lnTo>
                                <a:lnTo>
                                  <a:pt x="4040042" y="1058689"/>
                                </a:lnTo>
                                <a:lnTo>
                                  <a:pt x="3922567" y="1044574"/>
                                </a:lnTo>
                                <a:lnTo>
                                  <a:pt x="3924300" y="852674"/>
                                </a:lnTo>
                                <a:lnTo>
                                  <a:pt x="3976688" y="688368"/>
                                </a:lnTo>
                                <a:lnTo>
                                  <a:pt x="4002881" y="509774"/>
                                </a:lnTo>
                                <a:lnTo>
                                  <a:pt x="4105275" y="481199"/>
                                </a:lnTo>
                                <a:lnTo>
                                  <a:pt x="4188619" y="459768"/>
                                </a:lnTo>
                                <a:lnTo>
                                  <a:pt x="4255294" y="402618"/>
                                </a:lnTo>
                                <a:lnTo>
                                  <a:pt x="4200525" y="369280"/>
                                </a:lnTo>
                                <a:lnTo>
                                  <a:pt x="4007644" y="362137"/>
                                </a:lnTo>
                                <a:lnTo>
                                  <a:pt x="3819379" y="241734"/>
                                </a:lnTo>
                                <a:lnTo>
                                  <a:pt x="3716192" y="333487"/>
                                </a:lnTo>
                                <a:lnTo>
                                  <a:pt x="3562204" y="372306"/>
                                </a:lnTo>
                                <a:lnTo>
                                  <a:pt x="3487592" y="289375"/>
                                </a:lnTo>
                                <a:lnTo>
                                  <a:pt x="3639992" y="162332"/>
                                </a:lnTo>
                                <a:lnTo>
                                  <a:pt x="3549504" y="109398"/>
                                </a:lnTo>
                                <a:lnTo>
                                  <a:pt x="3343129" y="82931"/>
                                </a:lnTo>
                                <a:lnTo>
                                  <a:pt x="3149454" y="17645"/>
                                </a:lnTo>
                                <a:lnTo>
                                  <a:pt x="174479" y="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3" name="Freeform 169"/>
                        <wps:cNvSpPr>
                          <a:spLocks/>
                        </wps:cNvSpPr>
                        <wps:spPr bwMode="auto">
                          <a:xfrm>
                            <a:off x="0" y="1116478"/>
                            <a:ext cx="691376" cy="717847"/>
                          </a:xfrm>
                          <a:custGeom>
                            <a:avLst/>
                            <a:gdLst>
                              <a:gd name="T0" fmla="*/ 601 w 4125765"/>
                              <a:gd name="T1" fmla="*/ 554 h 4278499"/>
                              <a:gd name="T2" fmla="*/ 537 w 4125765"/>
                              <a:gd name="T3" fmla="*/ 473 h 4278499"/>
                              <a:gd name="T4" fmla="*/ 491 w 4125765"/>
                              <a:gd name="T5" fmla="*/ 470 h 4278499"/>
                              <a:gd name="T6" fmla="*/ 463 w 4125765"/>
                              <a:gd name="T7" fmla="*/ 421 h 4278499"/>
                              <a:gd name="T8" fmla="*/ 424 w 4125765"/>
                              <a:gd name="T9" fmla="*/ 419 h 4278499"/>
                              <a:gd name="T10" fmla="*/ 405 w 4125765"/>
                              <a:gd name="T11" fmla="*/ 56 h 4278499"/>
                              <a:gd name="T12" fmla="*/ 370 w 4125765"/>
                              <a:gd name="T13" fmla="*/ 60 h 4278499"/>
                              <a:gd name="T14" fmla="*/ 342 w 4125765"/>
                              <a:gd name="T15" fmla="*/ 58 h 4278499"/>
                              <a:gd name="T16" fmla="*/ 317 w 4125765"/>
                              <a:gd name="T17" fmla="*/ 43 h 4278499"/>
                              <a:gd name="T18" fmla="*/ 287 w 4125765"/>
                              <a:gd name="T19" fmla="*/ 39 h 4278499"/>
                              <a:gd name="T20" fmla="*/ 261 w 4125765"/>
                              <a:gd name="T21" fmla="*/ 21 h 4278499"/>
                              <a:gd name="T22" fmla="*/ 223 w 4125765"/>
                              <a:gd name="T23" fmla="*/ 14 h 4278499"/>
                              <a:gd name="T24" fmla="*/ 174 w 4125765"/>
                              <a:gd name="T25" fmla="*/ 17 h 4278499"/>
                              <a:gd name="T26" fmla="*/ 137 w 4125765"/>
                              <a:gd name="T27" fmla="*/ 35 h 4278499"/>
                              <a:gd name="T28" fmla="*/ 109 w 4125765"/>
                              <a:gd name="T29" fmla="*/ 58 h 4278499"/>
                              <a:gd name="T30" fmla="*/ 86 w 4125765"/>
                              <a:gd name="T31" fmla="*/ 97 h 4278499"/>
                              <a:gd name="T32" fmla="*/ 51 w 4125765"/>
                              <a:gd name="T33" fmla="*/ 108 h 4278499"/>
                              <a:gd name="T34" fmla="*/ 43 w 4125765"/>
                              <a:gd name="T35" fmla="*/ 138 h 4278499"/>
                              <a:gd name="T36" fmla="*/ 126 w 4125765"/>
                              <a:gd name="T37" fmla="*/ 216 h 4278499"/>
                              <a:gd name="T38" fmla="*/ 88 w 4125765"/>
                              <a:gd name="T39" fmla="*/ 218 h 4278499"/>
                              <a:gd name="T40" fmla="*/ 53 w 4125765"/>
                              <a:gd name="T41" fmla="*/ 209 h 4278499"/>
                              <a:gd name="T42" fmla="*/ 34 w 4125765"/>
                              <a:gd name="T43" fmla="*/ 230 h 4278499"/>
                              <a:gd name="T44" fmla="*/ 38 w 4125765"/>
                              <a:gd name="T45" fmla="*/ 261 h 4278499"/>
                              <a:gd name="T46" fmla="*/ 75 w 4125765"/>
                              <a:gd name="T47" fmla="*/ 286 h 4278499"/>
                              <a:gd name="T48" fmla="*/ 109 w 4125765"/>
                              <a:gd name="T49" fmla="*/ 282 h 4278499"/>
                              <a:gd name="T50" fmla="*/ 133 w 4125765"/>
                              <a:gd name="T51" fmla="*/ 308 h 4278499"/>
                              <a:gd name="T52" fmla="*/ 94 w 4125765"/>
                              <a:gd name="T53" fmla="*/ 334 h 4278499"/>
                              <a:gd name="T54" fmla="*/ 64 w 4125765"/>
                              <a:gd name="T55" fmla="*/ 349 h 4278499"/>
                              <a:gd name="T56" fmla="*/ 43 w 4125765"/>
                              <a:gd name="T57" fmla="*/ 386 h 4278499"/>
                              <a:gd name="T58" fmla="*/ 64 w 4125765"/>
                              <a:gd name="T59" fmla="*/ 421 h 4278499"/>
                              <a:gd name="T60" fmla="*/ 43 w 4125765"/>
                              <a:gd name="T61" fmla="*/ 444 h 4278499"/>
                              <a:gd name="T62" fmla="*/ 62 w 4125765"/>
                              <a:gd name="T63" fmla="*/ 436 h 4278499"/>
                              <a:gd name="T64" fmla="*/ 90 w 4125765"/>
                              <a:gd name="T65" fmla="*/ 440 h 4278499"/>
                              <a:gd name="T66" fmla="*/ 119 w 4125765"/>
                              <a:gd name="T67" fmla="*/ 449 h 4278499"/>
                              <a:gd name="T68" fmla="*/ 126 w 4125765"/>
                              <a:gd name="T69" fmla="*/ 482 h 4278499"/>
                              <a:gd name="T70" fmla="*/ 159 w 4125765"/>
                              <a:gd name="T71" fmla="*/ 470 h 4278499"/>
                              <a:gd name="T72" fmla="*/ 172 w 4125765"/>
                              <a:gd name="T73" fmla="*/ 492 h 4278499"/>
                              <a:gd name="T74" fmla="*/ 144 w 4125765"/>
                              <a:gd name="T75" fmla="*/ 526 h 4278499"/>
                              <a:gd name="T76" fmla="*/ 68 w 4125765"/>
                              <a:gd name="T77" fmla="*/ 573 h 4278499"/>
                              <a:gd name="T78" fmla="*/ 1 w 4125765"/>
                              <a:gd name="T79" fmla="*/ 614 h 4278499"/>
                              <a:gd name="T80" fmla="*/ 26 w 4125765"/>
                              <a:gd name="T81" fmla="*/ 618 h 4278499"/>
                              <a:gd name="T82" fmla="*/ 86 w 4125765"/>
                              <a:gd name="T83" fmla="*/ 587 h 4278499"/>
                              <a:gd name="T84" fmla="*/ 129 w 4125765"/>
                              <a:gd name="T85" fmla="*/ 560 h 4278499"/>
                              <a:gd name="T86" fmla="*/ 168 w 4125765"/>
                              <a:gd name="T87" fmla="*/ 532 h 4278499"/>
                              <a:gd name="T88" fmla="*/ 203 w 4125765"/>
                              <a:gd name="T89" fmla="*/ 501 h 4278499"/>
                              <a:gd name="T90" fmla="*/ 239 w 4125765"/>
                              <a:gd name="T91" fmla="*/ 469 h 4278499"/>
                              <a:gd name="T92" fmla="*/ 223 w 4125765"/>
                              <a:gd name="T93" fmla="*/ 451 h 4278499"/>
                              <a:gd name="T94" fmla="*/ 268 w 4125765"/>
                              <a:gd name="T95" fmla="*/ 455 h 4278499"/>
                              <a:gd name="T96" fmla="*/ 316 w 4125765"/>
                              <a:gd name="T97" fmla="*/ 435 h 4278499"/>
                              <a:gd name="T98" fmla="*/ 328 w 4125765"/>
                              <a:gd name="T99" fmla="*/ 422 h 4278499"/>
                              <a:gd name="T100" fmla="*/ 344 w 4125765"/>
                              <a:gd name="T101" fmla="*/ 407 h 4278499"/>
                              <a:gd name="T102" fmla="*/ 375 w 4125765"/>
                              <a:gd name="T103" fmla="*/ 428 h 4278499"/>
                              <a:gd name="T104" fmla="*/ 432 w 4125765"/>
                              <a:gd name="T105" fmla="*/ 444 h 4278499"/>
                              <a:gd name="T106" fmla="*/ 484 w 4125765"/>
                              <a:gd name="T107" fmla="*/ 478 h 4278499"/>
                              <a:gd name="T108" fmla="*/ 503 w 4125765"/>
                              <a:gd name="T109" fmla="*/ 508 h 4278499"/>
                              <a:gd name="T110" fmla="*/ 537 w 4125765"/>
                              <a:gd name="T111" fmla="*/ 558 h 4278499"/>
                              <a:gd name="T112" fmla="*/ 553 w 4125765"/>
                              <a:gd name="T113" fmla="*/ 591 h 4278499"/>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4125765"/>
                              <a:gd name="T172" fmla="*/ 0 h 4278499"/>
                              <a:gd name="T173" fmla="*/ 4125765 w 4125765"/>
                              <a:gd name="T174" fmla="*/ 4278499 h 4278499"/>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4125765" h="4278499">
                                <a:moveTo>
                                  <a:pt x="4010131" y="3965811"/>
                                </a:moveTo>
                                <a:lnTo>
                                  <a:pt x="4125765" y="3781355"/>
                                </a:lnTo>
                                <a:lnTo>
                                  <a:pt x="3939622" y="3647336"/>
                                </a:lnTo>
                                <a:lnTo>
                                  <a:pt x="3687200" y="3227986"/>
                                </a:lnTo>
                                <a:lnTo>
                                  <a:pt x="3513749" y="3019032"/>
                                </a:lnTo>
                                <a:lnTo>
                                  <a:pt x="3371321" y="3212134"/>
                                </a:lnTo>
                                <a:lnTo>
                                  <a:pt x="3223253" y="3017591"/>
                                </a:lnTo>
                                <a:lnTo>
                                  <a:pt x="3182357" y="2874925"/>
                                </a:lnTo>
                                <a:lnTo>
                                  <a:pt x="3042750" y="2899423"/>
                                </a:lnTo>
                                <a:lnTo>
                                  <a:pt x="2914424" y="2859073"/>
                                </a:lnTo>
                                <a:lnTo>
                                  <a:pt x="2927116" y="514460"/>
                                </a:lnTo>
                                <a:lnTo>
                                  <a:pt x="2784688" y="383323"/>
                                </a:lnTo>
                                <a:lnTo>
                                  <a:pt x="2669054" y="409263"/>
                                </a:lnTo>
                                <a:lnTo>
                                  <a:pt x="2540728" y="409263"/>
                                </a:lnTo>
                                <a:lnTo>
                                  <a:pt x="2410991" y="342974"/>
                                </a:lnTo>
                                <a:lnTo>
                                  <a:pt x="2347533" y="396293"/>
                                </a:lnTo>
                                <a:lnTo>
                                  <a:pt x="2257282" y="330004"/>
                                </a:lnTo>
                                <a:lnTo>
                                  <a:pt x="2179723" y="291095"/>
                                </a:lnTo>
                                <a:lnTo>
                                  <a:pt x="2089471" y="250745"/>
                                </a:lnTo>
                                <a:lnTo>
                                  <a:pt x="1972427" y="263715"/>
                                </a:lnTo>
                                <a:lnTo>
                                  <a:pt x="1844101" y="291095"/>
                                </a:lnTo>
                                <a:lnTo>
                                  <a:pt x="1791924" y="145548"/>
                                </a:lnTo>
                                <a:lnTo>
                                  <a:pt x="1586039" y="171487"/>
                                </a:lnTo>
                                <a:lnTo>
                                  <a:pt x="1535272" y="92228"/>
                                </a:lnTo>
                                <a:lnTo>
                                  <a:pt x="1367461" y="0"/>
                                </a:lnTo>
                                <a:lnTo>
                                  <a:pt x="1195420" y="119608"/>
                                </a:lnTo>
                                <a:lnTo>
                                  <a:pt x="1019148" y="145548"/>
                                </a:lnTo>
                                <a:lnTo>
                                  <a:pt x="941588" y="237776"/>
                                </a:lnTo>
                                <a:lnTo>
                                  <a:pt x="825954" y="304065"/>
                                </a:lnTo>
                                <a:lnTo>
                                  <a:pt x="748394" y="396293"/>
                                </a:lnTo>
                                <a:lnTo>
                                  <a:pt x="675065" y="505814"/>
                                </a:lnTo>
                                <a:lnTo>
                                  <a:pt x="593275" y="660008"/>
                                </a:lnTo>
                                <a:lnTo>
                                  <a:pt x="486102" y="747913"/>
                                </a:lnTo>
                                <a:lnTo>
                                  <a:pt x="347904" y="737825"/>
                                </a:lnTo>
                                <a:lnTo>
                                  <a:pt x="284446" y="817084"/>
                                </a:lnTo>
                                <a:lnTo>
                                  <a:pt x="297138" y="941016"/>
                                </a:lnTo>
                                <a:lnTo>
                                  <a:pt x="464949" y="1093768"/>
                                </a:lnTo>
                                <a:lnTo>
                                  <a:pt x="864029" y="1472769"/>
                                </a:lnTo>
                                <a:lnTo>
                                  <a:pt x="708909" y="1541940"/>
                                </a:lnTo>
                                <a:lnTo>
                                  <a:pt x="605967" y="1490061"/>
                                </a:lnTo>
                                <a:lnTo>
                                  <a:pt x="580583" y="1376217"/>
                                </a:lnTo>
                                <a:lnTo>
                                  <a:pt x="362006" y="1423772"/>
                                </a:lnTo>
                                <a:lnTo>
                                  <a:pt x="322521" y="1490061"/>
                                </a:lnTo>
                                <a:lnTo>
                                  <a:pt x="232270" y="1567879"/>
                                </a:lnTo>
                                <a:lnTo>
                                  <a:pt x="154710" y="1665871"/>
                                </a:lnTo>
                                <a:lnTo>
                                  <a:pt x="257653" y="1779716"/>
                                </a:lnTo>
                                <a:lnTo>
                                  <a:pt x="362006" y="1951202"/>
                                </a:lnTo>
                                <a:lnTo>
                                  <a:pt x="515715" y="1951202"/>
                                </a:lnTo>
                                <a:lnTo>
                                  <a:pt x="670835" y="1977141"/>
                                </a:lnTo>
                                <a:lnTo>
                                  <a:pt x="748394" y="1923822"/>
                                </a:lnTo>
                                <a:lnTo>
                                  <a:pt x="864029" y="1955525"/>
                                </a:lnTo>
                                <a:lnTo>
                                  <a:pt x="911975" y="2101073"/>
                                </a:lnTo>
                                <a:lnTo>
                                  <a:pt x="696218" y="2148628"/>
                                </a:lnTo>
                                <a:lnTo>
                                  <a:pt x="645451" y="2279765"/>
                                </a:lnTo>
                                <a:lnTo>
                                  <a:pt x="515715" y="2240856"/>
                                </a:lnTo>
                                <a:lnTo>
                                  <a:pt x="438156" y="2384963"/>
                                </a:lnTo>
                                <a:lnTo>
                                  <a:pt x="374698" y="2517541"/>
                                </a:lnTo>
                                <a:lnTo>
                                  <a:pt x="297138" y="2632826"/>
                                </a:lnTo>
                                <a:lnTo>
                                  <a:pt x="412772" y="2701997"/>
                                </a:lnTo>
                                <a:lnTo>
                                  <a:pt x="438156" y="2873484"/>
                                </a:lnTo>
                                <a:lnTo>
                                  <a:pt x="271755" y="2912393"/>
                                </a:lnTo>
                                <a:lnTo>
                                  <a:pt x="297138" y="3030560"/>
                                </a:lnTo>
                                <a:lnTo>
                                  <a:pt x="387389" y="3043530"/>
                                </a:lnTo>
                                <a:lnTo>
                                  <a:pt x="425464" y="2978682"/>
                                </a:lnTo>
                                <a:lnTo>
                                  <a:pt x="528407" y="2978682"/>
                                </a:lnTo>
                                <a:lnTo>
                                  <a:pt x="618658" y="3004621"/>
                                </a:lnTo>
                                <a:lnTo>
                                  <a:pt x="761086" y="2965712"/>
                                </a:lnTo>
                                <a:lnTo>
                                  <a:pt x="817493" y="3068028"/>
                                </a:lnTo>
                                <a:lnTo>
                                  <a:pt x="761086" y="3189077"/>
                                </a:lnTo>
                                <a:lnTo>
                                  <a:pt x="864029" y="3294275"/>
                                </a:lnTo>
                                <a:lnTo>
                                  <a:pt x="993765" y="3255366"/>
                                </a:lnTo>
                                <a:lnTo>
                                  <a:pt x="1092993" y="3206937"/>
                                </a:lnTo>
                                <a:lnTo>
                                  <a:pt x="1188243" y="3268849"/>
                                </a:lnTo>
                                <a:lnTo>
                                  <a:pt x="1183481" y="3361718"/>
                                </a:lnTo>
                                <a:lnTo>
                                  <a:pt x="1112043" y="3480780"/>
                                </a:lnTo>
                                <a:lnTo>
                                  <a:pt x="985837" y="3595080"/>
                                </a:lnTo>
                                <a:lnTo>
                                  <a:pt x="728662" y="3764149"/>
                                </a:lnTo>
                                <a:lnTo>
                                  <a:pt x="469106" y="3914168"/>
                                </a:lnTo>
                                <a:lnTo>
                                  <a:pt x="244962" y="4137298"/>
                                </a:lnTo>
                                <a:lnTo>
                                  <a:pt x="4762" y="4192774"/>
                                </a:lnTo>
                                <a:lnTo>
                                  <a:pt x="0" y="4278499"/>
                                </a:lnTo>
                                <a:lnTo>
                                  <a:pt x="176212" y="4221349"/>
                                </a:lnTo>
                                <a:lnTo>
                                  <a:pt x="414337" y="4099905"/>
                                </a:lnTo>
                                <a:lnTo>
                                  <a:pt x="588168" y="4009418"/>
                                </a:lnTo>
                                <a:lnTo>
                                  <a:pt x="757237" y="3911787"/>
                                </a:lnTo>
                                <a:lnTo>
                                  <a:pt x="883443" y="3823680"/>
                                </a:lnTo>
                                <a:lnTo>
                                  <a:pt x="1054893" y="3759387"/>
                                </a:lnTo>
                                <a:lnTo>
                                  <a:pt x="1154906" y="3633180"/>
                                </a:lnTo>
                                <a:lnTo>
                                  <a:pt x="1285875" y="3530787"/>
                                </a:lnTo>
                                <a:lnTo>
                                  <a:pt x="1393031" y="3421249"/>
                                </a:lnTo>
                                <a:lnTo>
                                  <a:pt x="1512093" y="3349812"/>
                                </a:lnTo>
                                <a:lnTo>
                                  <a:pt x="1643062" y="3204555"/>
                                </a:lnTo>
                                <a:lnTo>
                                  <a:pt x="1701673" y="3122788"/>
                                </a:lnTo>
                                <a:lnTo>
                                  <a:pt x="1535906" y="3080730"/>
                                </a:lnTo>
                                <a:lnTo>
                                  <a:pt x="1709737" y="2956905"/>
                                </a:lnTo>
                                <a:lnTo>
                                  <a:pt x="1844101" y="3109819"/>
                                </a:lnTo>
                                <a:lnTo>
                                  <a:pt x="2093702" y="3019032"/>
                                </a:lnTo>
                                <a:lnTo>
                                  <a:pt x="2171700" y="2971193"/>
                                </a:lnTo>
                                <a:lnTo>
                                  <a:pt x="2308049" y="2965712"/>
                                </a:lnTo>
                                <a:lnTo>
                                  <a:pt x="2250281" y="2885468"/>
                                </a:lnTo>
                                <a:lnTo>
                                  <a:pt x="2228850" y="2797362"/>
                                </a:lnTo>
                                <a:lnTo>
                                  <a:pt x="2360225" y="2781256"/>
                                </a:lnTo>
                                <a:lnTo>
                                  <a:pt x="2450476" y="2899423"/>
                                </a:lnTo>
                                <a:lnTo>
                                  <a:pt x="2578802" y="2925362"/>
                                </a:lnTo>
                                <a:lnTo>
                                  <a:pt x="2784688" y="2951302"/>
                                </a:lnTo>
                                <a:lnTo>
                                  <a:pt x="2965190" y="3030560"/>
                                </a:lnTo>
                                <a:lnTo>
                                  <a:pt x="3145693" y="3096849"/>
                                </a:lnTo>
                                <a:lnTo>
                                  <a:pt x="3324785" y="3261131"/>
                                </a:lnTo>
                                <a:lnTo>
                                  <a:pt x="3455932" y="3465762"/>
                                </a:lnTo>
                                <a:lnTo>
                                  <a:pt x="3546183" y="3624279"/>
                                </a:lnTo>
                                <a:lnTo>
                                  <a:pt x="3687200" y="3808735"/>
                                </a:lnTo>
                                <a:lnTo>
                                  <a:pt x="3726685" y="3952842"/>
                                </a:lnTo>
                                <a:lnTo>
                                  <a:pt x="3797194" y="4034983"/>
                                </a:lnTo>
                                <a:lnTo>
                                  <a:pt x="4010131" y="396581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4" name="Freeform 170"/>
                        <wps:cNvSpPr>
                          <a:spLocks/>
                        </wps:cNvSpPr>
                        <wps:spPr bwMode="auto">
                          <a:xfrm rot="290201">
                            <a:off x="2558400" y="1334479"/>
                            <a:ext cx="188416" cy="126129"/>
                          </a:xfrm>
                          <a:custGeom>
                            <a:avLst/>
                            <a:gdLst>
                              <a:gd name="T0" fmla="*/ 2147483647 w 2600"/>
                              <a:gd name="T1" fmla="*/ 0 h 1664"/>
                              <a:gd name="T2" fmla="*/ 2147483647 w 2600"/>
                              <a:gd name="T3" fmla="*/ 2147483647 h 1664"/>
                              <a:gd name="T4" fmla="*/ 2147483647 w 2600"/>
                              <a:gd name="T5" fmla="*/ 2147483647 h 1664"/>
                              <a:gd name="T6" fmla="*/ 2147483647 w 2600"/>
                              <a:gd name="T7" fmla="*/ 2147483647 h 1664"/>
                              <a:gd name="T8" fmla="*/ 2147483647 w 2600"/>
                              <a:gd name="T9" fmla="*/ 2147483647 h 1664"/>
                              <a:gd name="T10" fmla="*/ 2147483647 w 2600"/>
                              <a:gd name="T11" fmla="*/ 2147483647 h 1664"/>
                              <a:gd name="T12" fmla="*/ 2147483647 w 2600"/>
                              <a:gd name="T13" fmla="*/ 2147483647 h 1664"/>
                              <a:gd name="T14" fmla="*/ 2147483647 w 2600"/>
                              <a:gd name="T15" fmla="*/ 2147483647 h 1664"/>
                              <a:gd name="T16" fmla="*/ 2147483647 w 2600"/>
                              <a:gd name="T17" fmla="*/ 2147483647 h 1664"/>
                              <a:gd name="T18" fmla="*/ 2147483647 w 2600"/>
                              <a:gd name="T19" fmla="*/ 2147483647 h 1664"/>
                              <a:gd name="T20" fmla="*/ 2147483647 w 2600"/>
                              <a:gd name="T21" fmla="*/ 2147483647 h 1664"/>
                              <a:gd name="T22" fmla="*/ 2147483647 w 2600"/>
                              <a:gd name="T23" fmla="*/ 2147483647 h 1664"/>
                              <a:gd name="T24" fmla="*/ 2147483647 w 2600"/>
                              <a:gd name="T25" fmla="*/ 2147483647 h 1664"/>
                              <a:gd name="T26" fmla="*/ 2147483647 w 2600"/>
                              <a:gd name="T27" fmla="*/ 2147483647 h 1664"/>
                              <a:gd name="T28" fmla="*/ 2147483647 w 2600"/>
                              <a:gd name="T29" fmla="*/ 2147483647 h 1664"/>
                              <a:gd name="T30" fmla="*/ 2147483647 w 2600"/>
                              <a:gd name="T31" fmla="*/ 2147483647 h 1664"/>
                              <a:gd name="T32" fmla="*/ 2147483647 w 2600"/>
                              <a:gd name="T33" fmla="*/ 2147483647 h 1664"/>
                              <a:gd name="T34" fmla="*/ 2147483647 w 2600"/>
                              <a:gd name="T35" fmla="*/ 2147483647 h 1664"/>
                              <a:gd name="T36" fmla="*/ 2147483647 w 2600"/>
                              <a:gd name="T37" fmla="*/ 2147483647 h 1664"/>
                              <a:gd name="T38" fmla="*/ 2147483647 w 2600"/>
                              <a:gd name="T39" fmla="*/ 2147483647 h 1664"/>
                              <a:gd name="T40" fmla="*/ 2147483647 w 2600"/>
                              <a:gd name="T41" fmla="*/ 2147483647 h 1664"/>
                              <a:gd name="T42" fmla="*/ 2147483647 w 2600"/>
                              <a:gd name="T43" fmla="*/ 2147483647 h 1664"/>
                              <a:gd name="T44" fmla="*/ 2147483647 w 2600"/>
                              <a:gd name="T45" fmla="*/ 2147483647 h 1664"/>
                              <a:gd name="T46" fmla="*/ 2147483647 w 2600"/>
                              <a:gd name="T47" fmla="*/ 2147483647 h 1664"/>
                              <a:gd name="T48" fmla="*/ 2147483647 w 2600"/>
                              <a:gd name="T49" fmla="*/ 2147483647 h 1664"/>
                              <a:gd name="T50" fmla="*/ 2147483647 w 2600"/>
                              <a:gd name="T51" fmla="*/ 2147483647 h 1664"/>
                              <a:gd name="T52" fmla="*/ 2147483647 w 2600"/>
                              <a:gd name="T53" fmla="*/ 2147483647 h 1664"/>
                              <a:gd name="T54" fmla="*/ 0 w 2600"/>
                              <a:gd name="T55" fmla="*/ 2147483647 h 1664"/>
                              <a:gd name="T56" fmla="*/ 2147483647 w 2600"/>
                              <a:gd name="T57" fmla="*/ 2147483647 h 1664"/>
                              <a:gd name="T58" fmla="*/ 2147483647 w 2600"/>
                              <a:gd name="T59" fmla="*/ 2147483647 h 1664"/>
                              <a:gd name="T60" fmla="*/ 2147483647 w 2600"/>
                              <a:gd name="T61" fmla="*/ 2147483647 h 1664"/>
                              <a:gd name="T62" fmla="*/ 2147483647 w 2600"/>
                              <a:gd name="T63" fmla="*/ 2147483647 h 1664"/>
                              <a:gd name="T64" fmla="*/ 2147483647 w 2600"/>
                              <a:gd name="T65" fmla="*/ 2147483647 h 1664"/>
                              <a:gd name="T66" fmla="*/ 2147483647 w 2600"/>
                              <a:gd name="T67" fmla="*/ 2147483647 h 1664"/>
                              <a:gd name="T68" fmla="*/ 2147483647 w 2600"/>
                              <a:gd name="T69" fmla="*/ 2147483647 h 1664"/>
                              <a:gd name="T70" fmla="*/ 2147483647 w 2600"/>
                              <a:gd name="T71" fmla="*/ 2147483647 h 1664"/>
                              <a:gd name="T72" fmla="*/ 2147483647 w 2600"/>
                              <a:gd name="T73" fmla="*/ 2147483647 h 1664"/>
                              <a:gd name="T74" fmla="*/ 2147483647 w 2600"/>
                              <a:gd name="T75" fmla="*/ 2147483647 h 1664"/>
                              <a:gd name="T76" fmla="*/ 2147483647 w 2600"/>
                              <a:gd name="T77" fmla="*/ 2147483647 h 1664"/>
                              <a:gd name="T78" fmla="*/ 2147483647 w 2600"/>
                              <a:gd name="T79" fmla="*/ 2147483647 h 1664"/>
                              <a:gd name="T80" fmla="*/ 2147483647 w 2600"/>
                              <a:gd name="T81" fmla="*/ 2147483647 h 1664"/>
                              <a:gd name="T82" fmla="*/ 2147483647 w 2600"/>
                              <a:gd name="T83" fmla="*/ 2147483647 h 1664"/>
                              <a:gd name="T84" fmla="*/ 2147483647 w 2600"/>
                              <a:gd name="T85" fmla="*/ 2147483647 h 1664"/>
                              <a:gd name="T86" fmla="*/ 2147483647 w 2600"/>
                              <a:gd name="T87" fmla="*/ 2147483647 h 1664"/>
                              <a:gd name="T88" fmla="*/ 2147483647 w 2600"/>
                              <a:gd name="T89" fmla="*/ 2147483647 h 1664"/>
                              <a:gd name="T90" fmla="*/ 2147483647 w 2600"/>
                              <a:gd name="T91" fmla="*/ 2147483647 h 1664"/>
                              <a:gd name="T92" fmla="*/ 2147483647 w 2600"/>
                              <a:gd name="T93" fmla="*/ 2147483647 h 1664"/>
                              <a:gd name="T94" fmla="*/ 2147483647 w 2600"/>
                              <a:gd name="T95" fmla="*/ 2147483647 h 1664"/>
                              <a:gd name="T96" fmla="*/ 2147483647 w 2600"/>
                              <a:gd name="T97" fmla="*/ 2147483647 h 1664"/>
                              <a:gd name="T98" fmla="*/ 2147483647 w 2600"/>
                              <a:gd name="T99" fmla="*/ 2147483647 h 1664"/>
                              <a:gd name="T100" fmla="*/ 2147483647 w 2600"/>
                              <a:gd name="T101" fmla="*/ 2147483647 h 1664"/>
                              <a:gd name="T102" fmla="*/ 2147483647 w 2600"/>
                              <a:gd name="T103" fmla="*/ 2147483647 h 1664"/>
                              <a:gd name="T104" fmla="*/ 2147483647 w 2600"/>
                              <a:gd name="T105" fmla="*/ 2147483647 h 1664"/>
                              <a:gd name="T106" fmla="*/ 2147483647 w 2600"/>
                              <a:gd name="T107" fmla="*/ 2147483647 h 1664"/>
                              <a:gd name="T108" fmla="*/ 2147483647 w 2600"/>
                              <a:gd name="T109" fmla="*/ 2147483647 h 1664"/>
                              <a:gd name="T110" fmla="*/ 2147483647 w 2600"/>
                              <a:gd name="T111" fmla="*/ 2147483647 h 1664"/>
                              <a:gd name="T112" fmla="*/ 2147483647 w 2600"/>
                              <a:gd name="T113" fmla="*/ 2147483647 h 1664"/>
                              <a:gd name="T114" fmla="*/ 2147483647 w 2600"/>
                              <a:gd name="T115" fmla="*/ 2147483647 h 1664"/>
                              <a:gd name="T116" fmla="*/ 2147483647 w 2600"/>
                              <a:gd name="T117" fmla="*/ 2147483647 h 1664"/>
                              <a:gd name="T118" fmla="*/ 2147483647 w 2600"/>
                              <a:gd name="T119" fmla="*/ 2147483647 h 1664"/>
                              <a:gd name="T120" fmla="*/ 2147483647 w 2600"/>
                              <a:gd name="T121" fmla="*/ 2147483647 h 1664"/>
                              <a:gd name="T122" fmla="*/ 2147483647 w 2600"/>
                              <a:gd name="T123" fmla="*/ 2147483647 h 166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600"/>
                              <a:gd name="T187" fmla="*/ 0 h 1664"/>
                              <a:gd name="T188" fmla="*/ 2600 w 2600"/>
                              <a:gd name="T189" fmla="*/ 1664 h 1664"/>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600" h="1664">
                                <a:moveTo>
                                  <a:pt x="2104" y="48"/>
                                </a:moveTo>
                                <a:lnTo>
                                  <a:pt x="2024" y="0"/>
                                </a:lnTo>
                                <a:lnTo>
                                  <a:pt x="1952" y="40"/>
                                </a:lnTo>
                                <a:lnTo>
                                  <a:pt x="1944" y="112"/>
                                </a:lnTo>
                                <a:lnTo>
                                  <a:pt x="1952" y="216"/>
                                </a:lnTo>
                                <a:lnTo>
                                  <a:pt x="1856" y="272"/>
                                </a:lnTo>
                                <a:lnTo>
                                  <a:pt x="1792" y="216"/>
                                </a:lnTo>
                                <a:lnTo>
                                  <a:pt x="1712" y="224"/>
                                </a:lnTo>
                                <a:lnTo>
                                  <a:pt x="1680" y="296"/>
                                </a:lnTo>
                                <a:lnTo>
                                  <a:pt x="1632" y="256"/>
                                </a:lnTo>
                                <a:lnTo>
                                  <a:pt x="1600" y="200"/>
                                </a:lnTo>
                                <a:lnTo>
                                  <a:pt x="1512" y="192"/>
                                </a:lnTo>
                                <a:lnTo>
                                  <a:pt x="1480" y="248"/>
                                </a:lnTo>
                                <a:lnTo>
                                  <a:pt x="1512" y="296"/>
                                </a:lnTo>
                                <a:lnTo>
                                  <a:pt x="1552" y="376"/>
                                </a:lnTo>
                                <a:lnTo>
                                  <a:pt x="1552" y="440"/>
                                </a:lnTo>
                                <a:lnTo>
                                  <a:pt x="1480" y="432"/>
                                </a:lnTo>
                                <a:lnTo>
                                  <a:pt x="1472" y="360"/>
                                </a:lnTo>
                                <a:lnTo>
                                  <a:pt x="1400" y="336"/>
                                </a:lnTo>
                                <a:lnTo>
                                  <a:pt x="1424" y="272"/>
                                </a:lnTo>
                                <a:lnTo>
                                  <a:pt x="1360" y="160"/>
                                </a:lnTo>
                                <a:lnTo>
                                  <a:pt x="1272" y="176"/>
                                </a:lnTo>
                                <a:lnTo>
                                  <a:pt x="1200" y="248"/>
                                </a:lnTo>
                                <a:lnTo>
                                  <a:pt x="1200" y="328"/>
                                </a:lnTo>
                                <a:lnTo>
                                  <a:pt x="1200" y="392"/>
                                </a:lnTo>
                                <a:lnTo>
                                  <a:pt x="1120" y="400"/>
                                </a:lnTo>
                                <a:lnTo>
                                  <a:pt x="1088" y="304"/>
                                </a:lnTo>
                                <a:lnTo>
                                  <a:pt x="1056" y="224"/>
                                </a:lnTo>
                                <a:lnTo>
                                  <a:pt x="976" y="184"/>
                                </a:lnTo>
                                <a:lnTo>
                                  <a:pt x="912" y="256"/>
                                </a:lnTo>
                                <a:lnTo>
                                  <a:pt x="960" y="312"/>
                                </a:lnTo>
                                <a:lnTo>
                                  <a:pt x="968" y="376"/>
                                </a:lnTo>
                                <a:lnTo>
                                  <a:pt x="944" y="456"/>
                                </a:lnTo>
                                <a:lnTo>
                                  <a:pt x="904" y="512"/>
                                </a:lnTo>
                                <a:lnTo>
                                  <a:pt x="848" y="432"/>
                                </a:lnTo>
                                <a:lnTo>
                                  <a:pt x="784" y="416"/>
                                </a:lnTo>
                                <a:lnTo>
                                  <a:pt x="768" y="512"/>
                                </a:lnTo>
                                <a:lnTo>
                                  <a:pt x="664" y="504"/>
                                </a:lnTo>
                                <a:lnTo>
                                  <a:pt x="696" y="456"/>
                                </a:lnTo>
                                <a:lnTo>
                                  <a:pt x="704" y="368"/>
                                </a:lnTo>
                                <a:lnTo>
                                  <a:pt x="696" y="248"/>
                                </a:lnTo>
                                <a:lnTo>
                                  <a:pt x="616" y="168"/>
                                </a:lnTo>
                                <a:lnTo>
                                  <a:pt x="560" y="104"/>
                                </a:lnTo>
                                <a:lnTo>
                                  <a:pt x="480" y="24"/>
                                </a:lnTo>
                                <a:lnTo>
                                  <a:pt x="488" y="128"/>
                                </a:lnTo>
                                <a:lnTo>
                                  <a:pt x="480" y="240"/>
                                </a:lnTo>
                                <a:lnTo>
                                  <a:pt x="416" y="296"/>
                                </a:lnTo>
                                <a:lnTo>
                                  <a:pt x="400" y="208"/>
                                </a:lnTo>
                                <a:lnTo>
                                  <a:pt x="320" y="216"/>
                                </a:lnTo>
                                <a:lnTo>
                                  <a:pt x="312" y="96"/>
                                </a:lnTo>
                                <a:lnTo>
                                  <a:pt x="232" y="80"/>
                                </a:lnTo>
                                <a:lnTo>
                                  <a:pt x="216" y="200"/>
                                </a:lnTo>
                                <a:lnTo>
                                  <a:pt x="144" y="240"/>
                                </a:lnTo>
                                <a:lnTo>
                                  <a:pt x="80" y="344"/>
                                </a:lnTo>
                                <a:lnTo>
                                  <a:pt x="88" y="400"/>
                                </a:lnTo>
                                <a:lnTo>
                                  <a:pt x="0" y="464"/>
                                </a:lnTo>
                                <a:lnTo>
                                  <a:pt x="32" y="520"/>
                                </a:lnTo>
                                <a:lnTo>
                                  <a:pt x="160" y="456"/>
                                </a:lnTo>
                                <a:lnTo>
                                  <a:pt x="256" y="432"/>
                                </a:lnTo>
                                <a:lnTo>
                                  <a:pt x="336" y="424"/>
                                </a:lnTo>
                                <a:lnTo>
                                  <a:pt x="416" y="448"/>
                                </a:lnTo>
                                <a:lnTo>
                                  <a:pt x="504" y="472"/>
                                </a:lnTo>
                                <a:lnTo>
                                  <a:pt x="568" y="544"/>
                                </a:lnTo>
                                <a:lnTo>
                                  <a:pt x="488" y="552"/>
                                </a:lnTo>
                                <a:lnTo>
                                  <a:pt x="392" y="616"/>
                                </a:lnTo>
                                <a:lnTo>
                                  <a:pt x="416" y="656"/>
                                </a:lnTo>
                                <a:lnTo>
                                  <a:pt x="488" y="672"/>
                                </a:lnTo>
                                <a:lnTo>
                                  <a:pt x="568" y="680"/>
                                </a:lnTo>
                                <a:lnTo>
                                  <a:pt x="512" y="752"/>
                                </a:lnTo>
                                <a:lnTo>
                                  <a:pt x="432" y="768"/>
                                </a:lnTo>
                                <a:lnTo>
                                  <a:pt x="336" y="760"/>
                                </a:lnTo>
                                <a:lnTo>
                                  <a:pt x="208" y="768"/>
                                </a:lnTo>
                                <a:lnTo>
                                  <a:pt x="104" y="776"/>
                                </a:lnTo>
                                <a:lnTo>
                                  <a:pt x="184" y="832"/>
                                </a:lnTo>
                                <a:lnTo>
                                  <a:pt x="264" y="848"/>
                                </a:lnTo>
                                <a:lnTo>
                                  <a:pt x="360" y="880"/>
                                </a:lnTo>
                                <a:lnTo>
                                  <a:pt x="368" y="992"/>
                                </a:lnTo>
                                <a:lnTo>
                                  <a:pt x="448" y="1024"/>
                                </a:lnTo>
                                <a:lnTo>
                                  <a:pt x="512" y="1072"/>
                                </a:lnTo>
                                <a:lnTo>
                                  <a:pt x="456" y="1152"/>
                                </a:lnTo>
                                <a:lnTo>
                                  <a:pt x="384" y="1232"/>
                                </a:lnTo>
                                <a:lnTo>
                                  <a:pt x="296" y="1272"/>
                                </a:lnTo>
                                <a:lnTo>
                                  <a:pt x="200" y="1304"/>
                                </a:lnTo>
                                <a:lnTo>
                                  <a:pt x="232" y="1384"/>
                                </a:lnTo>
                                <a:lnTo>
                                  <a:pt x="312" y="1384"/>
                                </a:lnTo>
                                <a:lnTo>
                                  <a:pt x="416" y="1368"/>
                                </a:lnTo>
                                <a:lnTo>
                                  <a:pt x="576" y="1328"/>
                                </a:lnTo>
                                <a:lnTo>
                                  <a:pt x="688" y="1392"/>
                                </a:lnTo>
                                <a:lnTo>
                                  <a:pt x="744" y="1480"/>
                                </a:lnTo>
                                <a:lnTo>
                                  <a:pt x="800" y="1568"/>
                                </a:lnTo>
                                <a:lnTo>
                                  <a:pt x="912" y="1552"/>
                                </a:lnTo>
                                <a:lnTo>
                                  <a:pt x="990" y="1582"/>
                                </a:lnTo>
                                <a:lnTo>
                                  <a:pt x="1120" y="1632"/>
                                </a:lnTo>
                                <a:lnTo>
                                  <a:pt x="1232" y="1664"/>
                                </a:lnTo>
                                <a:lnTo>
                                  <a:pt x="1288" y="1600"/>
                                </a:lnTo>
                                <a:lnTo>
                                  <a:pt x="1432" y="1520"/>
                                </a:lnTo>
                                <a:lnTo>
                                  <a:pt x="1544" y="1424"/>
                                </a:lnTo>
                                <a:lnTo>
                                  <a:pt x="1664" y="1368"/>
                                </a:lnTo>
                                <a:lnTo>
                                  <a:pt x="1712" y="1424"/>
                                </a:lnTo>
                                <a:lnTo>
                                  <a:pt x="1784" y="1424"/>
                                </a:lnTo>
                                <a:lnTo>
                                  <a:pt x="1832" y="1336"/>
                                </a:lnTo>
                                <a:lnTo>
                                  <a:pt x="1960" y="1272"/>
                                </a:lnTo>
                                <a:lnTo>
                                  <a:pt x="2072" y="1264"/>
                                </a:lnTo>
                                <a:lnTo>
                                  <a:pt x="2152" y="1192"/>
                                </a:lnTo>
                                <a:lnTo>
                                  <a:pt x="2250" y="1162"/>
                                </a:lnTo>
                                <a:lnTo>
                                  <a:pt x="2304" y="1056"/>
                                </a:lnTo>
                                <a:lnTo>
                                  <a:pt x="2320" y="976"/>
                                </a:lnTo>
                                <a:lnTo>
                                  <a:pt x="2416" y="1008"/>
                                </a:lnTo>
                                <a:lnTo>
                                  <a:pt x="2432" y="944"/>
                                </a:lnTo>
                                <a:lnTo>
                                  <a:pt x="2488" y="824"/>
                                </a:lnTo>
                                <a:lnTo>
                                  <a:pt x="2600" y="776"/>
                                </a:lnTo>
                                <a:lnTo>
                                  <a:pt x="2536" y="688"/>
                                </a:lnTo>
                                <a:lnTo>
                                  <a:pt x="2600" y="632"/>
                                </a:lnTo>
                                <a:lnTo>
                                  <a:pt x="2584" y="560"/>
                                </a:lnTo>
                                <a:lnTo>
                                  <a:pt x="2520" y="532"/>
                                </a:lnTo>
                                <a:lnTo>
                                  <a:pt x="2408" y="472"/>
                                </a:lnTo>
                                <a:lnTo>
                                  <a:pt x="2320" y="432"/>
                                </a:lnTo>
                                <a:lnTo>
                                  <a:pt x="2384" y="376"/>
                                </a:lnTo>
                                <a:lnTo>
                                  <a:pt x="2360" y="296"/>
                                </a:lnTo>
                                <a:lnTo>
                                  <a:pt x="2272" y="296"/>
                                </a:lnTo>
                                <a:lnTo>
                                  <a:pt x="2280" y="160"/>
                                </a:lnTo>
                                <a:lnTo>
                                  <a:pt x="2224" y="216"/>
                                </a:lnTo>
                                <a:lnTo>
                                  <a:pt x="2144" y="184"/>
                                </a:lnTo>
                                <a:lnTo>
                                  <a:pt x="2104" y="4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5" name="Freeform 171"/>
                        <wps:cNvSpPr>
                          <a:spLocks/>
                        </wps:cNvSpPr>
                        <wps:spPr bwMode="auto">
                          <a:xfrm>
                            <a:off x="487388" y="931176"/>
                            <a:ext cx="1561823" cy="1197451"/>
                          </a:xfrm>
                          <a:custGeom>
                            <a:avLst/>
                            <a:gdLst>
                              <a:gd name="T0" fmla="*/ 204 w 9324976"/>
                              <a:gd name="T1" fmla="*/ 825 h 7146317"/>
                              <a:gd name="T2" fmla="*/ 88 w 9324976"/>
                              <a:gd name="T3" fmla="*/ 600 h 7146317"/>
                              <a:gd name="T4" fmla="*/ 37 w 9324976"/>
                              <a:gd name="T5" fmla="*/ 236 h 7146317"/>
                              <a:gd name="T6" fmla="*/ 151 w 9324976"/>
                              <a:gd name="T7" fmla="*/ 219 h 7146317"/>
                              <a:gd name="T8" fmla="*/ 233 w 9324976"/>
                              <a:gd name="T9" fmla="*/ 225 h 7146317"/>
                              <a:gd name="T10" fmla="*/ 283 w 9324976"/>
                              <a:gd name="T11" fmla="*/ 230 h 7146317"/>
                              <a:gd name="T12" fmla="*/ 381 w 9324976"/>
                              <a:gd name="T13" fmla="*/ 251 h 7146317"/>
                              <a:gd name="T14" fmla="*/ 473 w 9324976"/>
                              <a:gd name="T15" fmla="*/ 302 h 7146317"/>
                              <a:gd name="T16" fmla="*/ 639 w 9324976"/>
                              <a:gd name="T17" fmla="*/ 295 h 7146317"/>
                              <a:gd name="T18" fmla="*/ 654 w 9324976"/>
                              <a:gd name="T19" fmla="*/ 214 h 7146317"/>
                              <a:gd name="T20" fmla="*/ 700 w 9324976"/>
                              <a:gd name="T21" fmla="*/ 109 h 7146317"/>
                              <a:gd name="T22" fmla="*/ 739 w 9324976"/>
                              <a:gd name="T23" fmla="*/ 2 h 7146317"/>
                              <a:gd name="T24" fmla="*/ 727 w 9324976"/>
                              <a:gd name="T25" fmla="*/ 92 h 7146317"/>
                              <a:gd name="T26" fmla="*/ 749 w 9324976"/>
                              <a:gd name="T27" fmla="*/ 200 h 7146317"/>
                              <a:gd name="T28" fmla="*/ 810 w 9324976"/>
                              <a:gd name="T29" fmla="*/ 302 h 7146317"/>
                              <a:gd name="T30" fmla="*/ 851 w 9324976"/>
                              <a:gd name="T31" fmla="*/ 251 h 7146317"/>
                              <a:gd name="T32" fmla="*/ 788 w 9324976"/>
                              <a:gd name="T33" fmla="*/ 164 h 7146317"/>
                              <a:gd name="T34" fmla="*/ 803 w 9324976"/>
                              <a:gd name="T35" fmla="*/ 35 h 7146317"/>
                              <a:gd name="T36" fmla="*/ 833 w 9324976"/>
                              <a:gd name="T37" fmla="*/ 80 h 7146317"/>
                              <a:gd name="T38" fmla="*/ 909 w 9324976"/>
                              <a:gd name="T39" fmla="*/ 27 h 7146317"/>
                              <a:gd name="T40" fmla="*/ 1005 w 9324976"/>
                              <a:gd name="T41" fmla="*/ 84 h 7146317"/>
                              <a:gd name="T42" fmla="*/ 1070 w 9324976"/>
                              <a:gd name="T43" fmla="*/ 137 h 7146317"/>
                              <a:gd name="T44" fmla="*/ 1127 w 9324976"/>
                              <a:gd name="T45" fmla="*/ 222 h 7146317"/>
                              <a:gd name="T46" fmla="*/ 1180 w 9324976"/>
                              <a:gd name="T47" fmla="*/ 311 h 7146317"/>
                              <a:gd name="T48" fmla="*/ 1205 w 9324976"/>
                              <a:gd name="T49" fmla="*/ 387 h 7146317"/>
                              <a:gd name="T50" fmla="*/ 1140 w 9324976"/>
                              <a:gd name="T51" fmla="*/ 362 h 7146317"/>
                              <a:gd name="T52" fmla="*/ 1176 w 9324976"/>
                              <a:gd name="T53" fmla="*/ 450 h 7146317"/>
                              <a:gd name="T54" fmla="*/ 1141 w 9324976"/>
                              <a:gd name="T55" fmla="*/ 479 h 7146317"/>
                              <a:gd name="T56" fmla="*/ 1070 w 9324976"/>
                              <a:gd name="T57" fmla="*/ 489 h 7146317"/>
                              <a:gd name="T58" fmla="*/ 973 w 9324976"/>
                              <a:gd name="T59" fmla="*/ 407 h 7146317"/>
                              <a:gd name="T60" fmla="*/ 1049 w 9324976"/>
                              <a:gd name="T61" fmla="*/ 342 h 7146317"/>
                              <a:gd name="T62" fmla="*/ 976 w 9324976"/>
                              <a:gd name="T63" fmla="*/ 237 h 7146317"/>
                              <a:gd name="T64" fmla="*/ 907 w 9324976"/>
                              <a:gd name="T65" fmla="*/ 276 h 7146317"/>
                              <a:gd name="T66" fmla="*/ 887 w 9324976"/>
                              <a:gd name="T67" fmla="*/ 384 h 7146317"/>
                              <a:gd name="T68" fmla="*/ 918 w 9324976"/>
                              <a:gd name="T69" fmla="*/ 464 h 7146317"/>
                              <a:gd name="T70" fmla="*/ 823 w 9324976"/>
                              <a:gd name="T71" fmla="*/ 456 h 7146317"/>
                              <a:gd name="T72" fmla="*/ 752 w 9324976"/>
                              <a:gd name="T73" fmla="*/ 499 h 7146317"/>
                              <a:gd name="T74" fmla="*/ 751 w 9324976"/>
                              <a:gd name="T75" fmla="*/ 658 h 7146317"/>
                              <a:gd name="T76" fmla="*/ 900 w 9324976"/>
                              <a:gd name="T77" fmla="*/ 732 h 7146317"/>
                              <a:gd name="T78" fmla="*/ 939 w 9324976"/>
                              <a:gd name="T79" fmla="*/ 733 h 7146317"/>
                              <a:gd name="T80" fmla="*/ 958 w 9324976"/>
                              <a:gd name="T81" fmla="*/ 621 h 7146317"/>
                              <a:gd name="T82" fmla="*/ 965 w 9324976"/>
                              <a:gd name="T83" fmla="*/ 541 h 7146317"/>
                              <a:gd name="T84" fmla="*/ 1026 w 9324976"/>
                              <a:gd name="T85" fmla="*/ 493 h 7146317"/>
                              <a:gd name="T86" fmla="*/ 1092 w 9324976"/>
                              <a:gd name="T87" fmla="*/ 574 h 7146317"/>
                              <a:gd name="T88" fmla="*/ 1168 w 9324976"/>
                              <a:gd name="T89" fmla="*/ 583 h 7146317"/>
                              <a:gd name="T90" fmla="*/ 1205 w 9324976"/>
                              <a:gd name="T91" fmla="*/ 650 h 7146317"/>
                              <a:gd name="T92" fmla="*/ 1255 w 9324976"/>
                              <a:gd name="T93" fmla="*/ 720 h 7146317"/>
                              <a:gd name="T94" fmla="*/ 1305 w 9324976"/>
                              <a:gd name="T95" fmla="*/ 792 h 7146317"/>
                              <a:gd name="T96" fmla="*/ 1318 w 9324976"/>
                              <a:gd name="T97" fmla="*/ 867 h 7146317"/>
                              <a:gd name="T98" fmla="*/ 1336 w 9324976"/>
                              <a:gd name="T99" fmla="*/ 923 h 7146317"/>
                              <a:gd name="T100" fmla="*/ 1263 w 9324976"/>
                              <a:gd name="T101" fmla="*/ 913 h 7146317"/>
                              <a:gd name="T102" fmla="*/ 1259 w 9324976"/>
                              <a:gd name="T103" fmla="*/ 841 h 7146317"/>
                              <a:gd name="T104" fmla="*/ 1158 w 9324976"/>
                              <a:gd name="T105" fmla="*/ 847 h 7146317"/>
                              <a:gd name="T106" fmla="*/ 1183 w 9324976"/>
                              <a:gd name="T107" fmla="*/ 897 h 7146317"/>
                              <a:gd name="T108" fmla="*/ 1230 w 9324976"/>
                              <a:gd name="T109" fmla="*/ 929 h 7146317"/>
                              <a:gd name="T110" fmla="*/ 1152 w 9324976"/>
                              <a:gd name="T111" fmla="*/ 995 h 7146317"/>
                              <a:gd name="T112" fmla="*/ 1098 w 9324976"/>
                              <a:gd name="T113" fmla="*/ 917 h 7146317"/>
                              <a:gd name="T114" fmla="*/ 954 w 9324976"/>
                              <a:gd name="T115" fmla="*/ 1004 h 7146317"/>
                              <a:gd name="T116" fmla="*/ 923 w 9324976"/>
                              <a:gd name="T117" fmla="*/ 973 h 7146317"/>
                              <a:gd name="T118" fmla="*/ 851 w 9324976"/>
                              <a:gd name="T119" fmla="*/ 905 h 7146317"/>
                              <a:gd name="T120" fmla="*/ 706 w 9324976"/>
                              <a:gd name="T121" fmla="*/ 885 h 714631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324976"/>
                              <a:gd name="T184" fmla="*/ 0 h 7146317"/>
                              <a:gd name="T185" fmla="*/ 9324976 w 9324976"/>
                              <a:gd name="T186" fmla="*/ 7146317 h 714631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324976" h="7146317">
                                <a:moveTo>
                                  <a:pt x="1886890" y="6060467"/>
                                </a:moveTo>
                                <a:lnTo>
                                  <a:pt x="1884509" y="6139049"/>
                                </a:lnTo>
                                <a:lnTo>
                                  <a:pt x="1705915" y="6150955"/>
                                </a:lnTo>
                                <a:lnTo>
                                  <a:pt x="1608138" y="6019335"/>
                                </a:lnTo>
                                <a:lnTo>
                                  <a:pt x="1403350" y="5890513"/>
                                </a:lnTo>
                                <a:lnTo>
                                  <a:pt x="1403350" y="5747574"/>
                                </a:lnTo>
                                <a:lnTo>
                                  <a:pt x="1403350" y="5669928"/>
                                </a:lnTo>
                                <a:lnTo>
                                  <a:pt x="1312863" y="5502283"/>
                                </a:lnTo>
                                <a:lnTo>
                                  <a:pt x="1171575" y="5361108"/>
                                </a:lnTo>
                                <a:lnTo>
                                  <a:pt x="1101725" y="5062877"/>
                                </a:lnTo>
                                <a:lnTo>
                                  <a:pt x="1216025" y="4884644"/>
                                </a:lnTo>
                                <a:lnTo>
                                  <a:pt x="1028700" y="4748763"/>
                                </a:lnTo>
                                <a:lnTo>
                                  <a:pt x="774700" y="4332298"/>
                                </a:lnTo>
                                <a:lnTo>
                                  <a:pt x="604838" y="4124065"/>
                                </a:lnTo>
                                <a:lnTo>
                                  <a:pt x="460375" y="4312886"/>
                                </a:lnTo>
                                <a:lnTo>
                                  <a:pt x="307975" y="4120536"/>
                                </a:lnTo>
                                <a:lnTo>
                                  <a:pt x="274638" y="3974067"/>
                                </a:lnTo>
                                <a:lnTo>
                                  <a:pt x="130175" y="3998773"/>
                                </a:lnTo>
                                <a:lnTo>
                                  <a:pt x="0" y="3959950"/>
                                </a:lnTo>
                                <a:lnTo>
                                  <a:pt x="17463" y="1621744"/>
                                </a:lnTo>
                                <a:lnTo>
                                  <a:pt x="252413" y="1621744"/>
                                </a:lnTo>
                                <a:lnTo>
                                  <a:pt x="358775" y="1672920"/>
                                </a:lnTo>
                                <a:lnTo>
                                  <a:pt x="466725" y="1743507"/>
                                </a:lnTo>
                                <a:lnTo>
                                  <a:pt x="558800" y="1695861"/>
                                </a:lnTo>
                                <a:lnTo>
                                  <a:pt x="661988" y="1591744"/>
                                </a:lnTo>
                                <a:lnTo>
                                  <a:pt x="728663" y="1508804"/>
                                </a:lnTo>
                                <a:lnTo>
                                  <a:pt x="852488" y="1577627"/>
                                </a:lnTo>
                                <a:lnTo>
                                  <a:pt x="1042988" y="1503510"/>
                                </a:lnTo>
                                <a:lnTo>
                                  <a:pt x="1249363" y="1445276"/>
                                </a:lnTo>
                                <a:lnTo>
                                  <a:pt x="1336675" y="1473511"/>
                                </a:lnTo>
                                <a:lnTo>
                                  <a:pt x="1368425" y="1355277"/>
                                </a:lnTo>
                                <a:lnTo>
                                  <a:pt x="1368425" y="1207043"/>
                                </a:lnTo>
                                <a:lnTo>
                                  <a:pt x="1490663" y="1261749"/>
                                </a:lnTo>
                                <a:lnTo>
                                  <a:pt x="1557338" y="1489393"/>
                                </a:lnTo>
                                <a:lnTo>
                                  <a:pt x="1601788" y="1547627"/>
                                </a:lnTo>
                                <a:lnTo>
                                  <a:pt x="1676400" y="1552921"/>
                                </a:lnTo>
                                <a:lnTo>
                                  <a:pt x="1709738" y="1371159"/>
                                </a:lnTo>
                                <a:lnTo>
                                  <a:pt x="1776413" y="1399394"/>
                                </a:lnTo>
                                <a:lnTo>
                                  <a:pt x="1816100" y="1429394"/>
                                </a:lnTo>
                                <a:lnTo>
                                  <a:pt x="1838325" y="1577627"/>
                                </a:lnTo>
                                <a:lnTo>
                                  <a:pt x="1878013" y="1584686"/>
                                </a:lnTo>
                                <a:lnTo>
                                  <a:pt x="1952625" y="1577627"/>
                                </a:lnTo>
                                <a:lnTo>
                                  <a:pt x="1958975" y="1489393"/>
                                </a:lnTo>
                                <a:lnTo>
                                  <a:pt x="2043113" y="1452334"/>
                                </a:lnTo>
                                <a:lnTo>
                                  <a:pt x="2166938" y="1519392"/>
                                </a:lnTo>
                                <a:lnTo>
                                  <a:pt x="2239963" y="1589980"/>
                                </a:lnTo>
                                <a:lnTo>
                                  <a:pt x="2363788" y="1595274"/>
                                </a:lnTo>
                                <a:lnTo>
                                  <a:pt x="2490788" y="1694096"/>
                                </a:lnTo>
                                <a:lnTo>
                                  <a:pt x="2624138" y="1725860"/>
                                </a:lnTo>
                                <a:lnTo>
                                  <a:pt x="2708422" y="1776599"/>
                                </a:lnTo>
                                <a:lnTo>
                                  <a:pt x="2765572" y="1843274"/>
                                </a:lnTo>
                                <a:lnTo>
                                  <a:pt x="2865584" y="1952811"/>
                                </a:lnTo>
                                <a:lnTo>
                                  <a:pt x="2751284" y="2019486"/>
                                </a:lnTo>
                                <a:lnTo>
                                  <a:pt x="2732234" y="2095686"/>
                                </a:lnTo>
                                <a:lnTo>
                                  <a:pt x="3006725" y="2108797"/>
                                </a:lnTo>
                                <a:lnTo>
                                  <a:pt x="3257550" y="2078797"/>
                                </a:lnTo>
                                <a:lnTo>
                                  <a:pt x="3403747" y="2148074"/>
                                </a:lnTo>
                                <a:lnTo>
                                  <a:pt x="3608534" y="2043299"/>
                                </a:lnTo>
                                <a:lnTo>
                                  <a:pt x="3789509" y="1971861"/>
                                </a:lnTo>
                                <a:lnTo>
                                  <a:pt x="3944938" y="2018798"/>
                                </a:lnTo>
                                <a:lnTo>
                                  <a:pt x="4081463" y="2038209"/>
                                </a:lnTo>
                                <a:lnTo>
                                  <a:pt x="4262438" y="2092915"/>
                                </a:lnTo>
                                <a:lnTo>
                                  <a:pt x="4402138" y="2029386"/>
                                </a:lnTo>
                                <a:lnTo>
                                  <a:pt x="4445000" y="1971151"/>
                                </a:lnTo>
                                <a:lnTo>
                                  <a:pt x="4429125" y="1847624"/>
                                </a:lnTo>
                                <a:lnTo>
                                  <a:pt x="4516438" y="1822918"/>
                                </a:lnTo>
                                <a:lnTo>
                                  <a:pt x="4519613" y="1764683"/>
                                </a:lnTo>
                                <a:lnTo>
                                  <a:pt x="4410075" y="1678214"/>
                                </a:lnTo>
                                <a:lnTo>
                                  <a:pt x="4491038" y="1552921"/>
                                </a:lnTo>
                                <a:lnTo>
                                  <a:pt x="4505325" y="1471746"/>
                                </a:lnTo>
                                <a:lnTo>
                                  <a:pt x="4672013" y="1344689"/>
                                </a:lnTo>
                                <a:lnTo>
                                  <a:pt x="4684713" y="1254690"/>
                                </a:lnTo>
                                <a:lnTo>
                                  <a:pt x="4721226" y="1175279"/>
                                </a:lnTo>
                                <a:lnTo>
                                  <a:pt x="4678363" y="1065869"/>
                                </a:lnTo>
                                <a:lnTo>
                                  <a:pt x="4760913" y="1021752"/>
                                </a:lnTo>
                                <a:lnTo>
                                  <a:pt x="4799013" y="905283"/>
                                </a:lnTo>
                                <a:lnTo>
                                  <a:pt x="4826001" y="751755"/>
                                </a:lnTo>
                                <a:lnTo>
                                  <a:pt x="4799013" y="569993"/>
                                </a:lnTo>
                                <a:lnTo>
                                  <a:pt x="4773613" y="389995"/>
                                </a:lnTo>
                                <a:lnTo>
                                  <a:pt x="4826001" y="273526"/>
                                </a:lnTo>
                                <a:lnTo>
                                  <a:pt x="4838701" y="132351"/>
                                </a:lnTo>
                                <a:lnTo>
                                  <a:pt x="4838701" y="33529"/>
                                </a:lnTo>
                                <a:lnTo>
                                  <a:pt x="4973638" y="0"/>
                                </a:lnTo>
                                <a:lnTo>
                                  <a:pt x="5091113" y="12353"/>
                                </a:lnTo>
                                <a:lnTo>
                                  <a:pt x="5192713" y="26470"/>
                                </a:lnTo>
                                <a:lnTo>
                                  <a:pt x="5307013" y="28235"/>
                                </a:lnTo>
                                <a:lnTo>
                                  <a:pt x="5364163" y="105881"/>
                                </a:lnTo>
                                <a:lnTo>
                                  <a:pt x="5248276" y="389995"/>
                                </a:lnTo>
                                <a:lnTo>
                                  <a:pt x="5173663" y="539993"/>
                                </a:lnTo>
                                <a:lnTo>
                                  <a:pt x="5038726" y="539993"/>
                                </a:lnTo>
                                <a:lnTo>
                                  <a:pt x="5005388" y="635286"/>
                                </a:lnTo>
                                <a:lnTo>
                                  <a:pt x="4995863" y="727050"/>
                                </a:lnTo>
                                <a:lnTo>
                                  <a:pt x="4987926" y="762343"/>
                                </a:lnTo>
                                <a:lnTo>
                                  <a:pt x="4957763" y="811754"/>
                                </a:lnTo>
                                <a:lnTo>
                                  <a:pt x="5092701" y="926459"/>
                                </a:lnTo>
                                <a:lnTo>
                                  <a:pt x="5110163" y="1092339"/>
                                </a:lnTo>
                                <a:lnTo>
                                  <a:pt x="5159376" y="1182338"/>
                                </a:lnTo>
                                <a:lnTo>
                                  <a:pt x="5159376" y="1371159"/>
                                </a:lnTo>
                                <a:lnTo>
                                  <a:pt x="5248276" y="1489393"/>
                                </a:lnTo>
                                <a:lnTo>
                                  <a:pt x="5330826" y="1529981"/>
                                </a:lnTo>
                                <a:lnTo>
                                  <a:pt x="5487988" y="1600568"/>
                                </a:lnTo>
                                <a:lnTo>
                                  <a:pt x="5634038" y="1805271"/>
                                </a:lnTo>
                                <a:lnTo>
                                  <a:pt x="5621338" y="1964093"/>
                                </a:lnTo>
                                <a:lnTo>
                                  <a:pt x="5576888" y="1987034"/>
                                </a:lnTo>
                                <a:lnTo>
                                  <a:pt x="5581651" y="2075268"/>
                                </a:lnTo>
                                <a:lnTo>
                                  <a:pt x="5683251" y="2172325"/>
                                </a:lnTo>
                                <a:lnTo>
                                  <a:pt x="5735638" y="2158208"/>
                                </a:lnTo>
                                <a:lnTo>
                                  <a:pt x="5672138" y="2017033"/>
                                </a:lnTo>
                                <a:lnTo>
                                  <a:pt x="5702301" y="1902329"/>
                                </a:lnTo>
                                <a:lnTo>
                                  <a:pt x="5773738" y="1900564"/>
                                </a:lnTo>
                                <a:lnTo>
                                  <a:pt x="5821363" y="1821153"/>
                                </a:lnTo>
                                <a:lnTo>
                                  <a:pt x="5859463" y="1727625"/>
                                </a:lnTo>
                                <a:lnTo>
                                  <a:pt x="5851526" y="1589980"/>
                                </a:lnTo>
                                <a:lnTo>
                                  <a:pt x="5834063" y="1445276"/>
                                </a:lnTo>
                                <a:lnTo>
                                  <a:pt x="5697538" y="1434688"/>
                                </a:lnTo>
                                <a:lnTo>
                                  <a:pt x="5592763" y="1388806"/>
                                </a:lnTo>
                                <a:lnTo>
                                  <a:pt x="5486401" y="1286454"/>
                                </a:lnTo>
                                <a:lnTo>
                                  <a:pt x="5429251" y="1233514"/>
                                </a:lnTo>
                                <a:lnTo>
                                  <a:pt x="5427663" y="1125868"/>
                                </a:lnTo>
                                <a:lnTo>
                                  <a:pt x="5348288" y="944106"/>
                                </a:lnTo>
                                <a:lnTo>
                                  <a:pt x="5345113" y="806460"/>
                                </a:lnTo>
                                <a:lnTo>
                                  <a:pt x="5338763" y="698815"/>
                                </a:lnTo>
                                <a:lnTo>
                                  <a:pt x="5373688" y="531170"/>
                                </a:lnTo>
                                <a:lnTo>
                                  <a:pt x="5416551" y="423524"/>
                                </a:lnTo>
                                <a:lnTo>
                                  <a:pt x="5438776" y="365289"/>
                                </a:lnTo>
                                <a:lnTo>
                                  <a:pt x="5529263" y="238232"/>
                                </a:lnTo>
                                <a:lnTo>
                                  <a:pt x="5659438" y="121763"/>
                                </a:lnTo>
                                <a:lnTo>
                                  <a:pt x="5776913" y="91764"/>
                                </a:lnTo>
                                <a:lnTo>
                                  <a:pt x="5915026" y="128822"/>
                                </a:lnTo>
                                <a:lnTo>
                                  <a:pt x="5878513" y="206468"/>
                                </a:lnTo>
                                <a:lnTo>
                                  <a:pt x="5791201" y="307055"/>
                                </a:lnTo>
                                <a:lnTo>
                                  <a:pt x="5743576" y="418230"/>
                                </a:lnTo>
                                <a:lnTo>
                                  <a:pt x="5735638" y="552346"/>
                                </a:lnTo>
                                <a:lnTo>
                                  <a:pt x="5830888" y="578816"/>
                                </a:lnTo>
                                <a:lnTo>
                                  <a:pt x="5830888" y="462347"/>
                                </a:lnTo>
                                <a:lnTo>
                                  <a:pt x="5872163" y="361760"/>
                                </a:lnTo>
                                <a:lnTo>
                                  <a:pt x="5940426" y="259408"/>
                                </a:lnTo>
                                <a:lnTo>
                                  <a:pt x="6043613" y="187056"/>
                                </a:lnTo>
                                <a:lnTo>
                                  <a:pt x="6169026" y="137645"/>
                                </a:lnTo>
                                <a:lnTo>
                                  <a:pt x="6261101" y="183527"/>
                                </a:lnTo>
                                <a:lnTo>
                                  <a:pt x="6424613" y="139410"/>
                                </a:lnTo>
                                <a:lnTo>
                                  <a:pt x="6524626" y="165880"/>
                                </a:lnTo>
                                <a:lnTo>
                                  <a:pt x="6619876" y="165880"/>
                                </a:lnTo>
                                <a:lnTo>
                                  <a:pt x="6759576" y="239997"/>
                                </a:lnTo>
                                <a:lnTo>
                                  <a:pt x="6800851" y="389995"/>
                                </a:lnTo>
                                <a:lnTo>
                                  <a:pt x="6850063" y="529405"/>
                                </a:lnTo>
                                <a:lnTo>
                                  <a:pt x="6919913" y="577051"/>
                                </a:lnTo>
                                <a:lnTo>
                                  <a:pt x="6992938" y="624698"/>
                                </a:lnTo>
                                <a:lnTo>
                                  <a:pt x="7005638" y="711167"/>
                                </a:lnTo>
                                <a:lnTo>
                                  <a:pt x="7035801" y="809990"/>
                                </a:lnTo>
                                <a:lnTo>
                                  <a:pt x="7140576" y="827637"/>
                                </a:lnTo>
                                <a:lnTo>
                                  <a:pt x="7205663" y="854107"/>
                                </a:lnTo>
                                <a:lnTo>
                                  <a:pt x="7292976" y="852342"/>
                                </a:lnTo>
                                <a:lnTo>
                                  <a:pt x="7373938" y="944106"/>
                                </a:lnTo>
                                <a:lnTo>
                                  <a:pt x="7372351" y="1065869"/>
                                </a:lnTo>
                                <a:lnTo>
                                  <a:pt x="7462838" y="1090574"/>
                                </a:lnTo>
                                <a:lnTo>
                                  <a:pt x="7615238" y="1198220"/>
                                </a:lnTo>
                                <a:lnTo>
                                  <a:pt x="7634288" y="1270572"/>
                                </a:lnTo>
                                <a:lnTo>
                                  <a:pt x="7715251" y="1282925"/>
                                </a:lnTo>
                                <a:lnTo>
                                  <a:pt x="7777163" y="1402923"/>
                                </a:lnTo>
                                <a:lnTo>
                                  <a:pt x="7762876" y="1526451"/>
                                </a:lnTo>
                                <a:lnTo>
                                  <a:pt x="7762876" y="1667626"/>
                                </a:lnTo>
                                <a:lnTo>
                                  <a:pt x="7659688" y="1784095"/>
                                </a:lnTo>
                                <a:lnTo>
                                  <a:pt x="7791451" y="1870564"/>
                                </a:lnTo>
                                <a:lnTo>
                                  <a:pt x="7904163" y="2017033"/>
                                </a:lnTo>
                                <a:lnTo>
                                  <a:pt x="7993063" y="1955269"/>
                                </a:lnTo>
                                <a:lnTo>
                                  <a:pt x="8069263" y="2055856"/>
                                </a:lnTo>
                                <a:lnTo>
                                  <a:pt x="8129588" y="2138796"/>
                                </a:lnTo>
                                <a:lnTo>
                                  <a:pt x="8221663" y="2175855"/>
                                </a:lnTo>
                                <a:lnTo>
                                  <a:pt x="8229601" y="2255265"/>
                                </a:lnTo>
                                <a:lnTo>
                                  <a:pt x="8329613" y="2249971"/>
                                </a:lnTo>
                                <a:lnTo>
                                  <a:pt x="8396288" y="2320559"/>
                                </a:lnTo>
                                <a:lnTo>
                                  <a:pt x="8407401" y="2421146"/>
                                </a:lnTo>
                                <a:lnTo>
                                  <a:pt x="8329613" y="2498792"/>
                                </a:lnTo>
                                <a:lnTo>
                                  <a:pt x="8301038" y="2661143"/>
                                </a:lnTo>
                                <a:lnTo>
                                  <a:pt x="8210551" y="2691142"/>
                                </a:lnTo>
                                <a:lnTo>
                                  <a:pt x="8172451" y="2777612"/>
                                </a:lnTo>
                                <a:lnTo>
                                  <a:pt x="8102601" y="2789965"/>
                                </a:lnTo>
                                <a:lnTo>
                                  <a:pt x="7991476" y="2722907"/>
                                </a:lnTo>
                                <a:lnTo>
                                  <a:pt x="7916863" y="2699966"/>
                                </a:lnTo>
                                <a:lnTo>
                                  <a:pt x="7934326" y="2617026"/>
                                </a:lnTo>
                                <a:lnTo>
                                  <a:pt x="7854951" y="2488204"/>
                                </a:lnTo>
                                <a:lnTo>
                                  <a:pt x="7800976" y="2544674"/>
                                </a:lnTo>
                                <a:lnTo>
                                  <a:pt x="7786688" y="2636437"/>
                                </a:lnTo>
                                <a:lnTo>
                                  <a:pt x="7829551" y="2752906"/>
                                </a:lnTo>
                                <a:lnTo>
                                  <a:pt x="7926388" y="2816435"/>
                                </a:lnTo>
                                <a:lnTo>
                                  <a:pt x="8024813" y="2876434"/>
                                </a:lnTo>
                                <a:lnTo>
                                  <a:pt x="8067676" y="2992903"/>
                                </a:lnTo>
                                <a:lnTo>
                                  <a:pt x="8102601" y="3093490"/>
                                </a:lnTo>
                                <a:lnTo>
                                  <a:pt x="8116888" y="3183489"/>
                                </a:lnTo>
                                <a:lnTo>
                                  <a:pt x="8067676" y="3218783"/>
                                </a:lnTo>
                                <a:lnTo>
                                  <a:pt x="8062913" y="3324664"/>
                                </a:lnTo>
                                <a:lnTo>
                                  <a:pt x="8096251" y="3377604"/>
                                </a:lnTo>
                                <a:lnTo>
                                  <a:pt x="8064501" y="3405839"/>
                                </a:lnTo>
                                <a:lnTo>
                                  <a:pt x="7991476" y="3395251"/>
                                </a:lnTo>
                                <a:lnTo>
                                  <a:pt x="7862888" y="3292899"/>
                                </a:lnTo>
                                <a:lnTo>
                                  <a:pt x="7812088" y="3331722"/>
                                </a:lnTo>
                                <a:lnTo>
                                  <a:pt x="7921626" y="3479956"/>
                                </a:lnTo>
                                <a:lnTo>
                                  <a:pt x="7867651" y="3554072"/>
                                </a:lnTo>
                                <a:lnTo>
                                  <a:pt x="7758113" y="3495838"/>
                                </a:lnTo>
                                <a:lnTo>
                                  <a:pt x="7677151" y="3490544"/>
                                </a:lnTo>
                                <a:lnTo>
                                  <a:pt x="7521576" y="3368781"/>
                                </a:lnTo>
                                <a:lnTo>
                                  <a:pt x="7369176" y="3361722"/>
                                </a:lnTo>
                                <a:lnTo>
                                  <a:pt x="7273926" y="3215253"/>
                                </a:lnTo>
                                <a:lnTo>
                                  <a:pt x="7121526" y="3151725"/>
                                </a:lnTo>
                                <a:lnTo>
                                  <a:pt x="7102476" y="2991138"/>
                                </a:lnTo>
                                <a:lnTo>
                                  <a:pt x="6837509" y="3076761"/>
                                </a:lnTo>
                                <a:lnTo>
                                  <a:pt x="6713684" y="3052949"/>
                                </a:lnTo>
                                <a:lnTo>
                                  <a:pt x="6608763" y="2894081"/>
                                </a:lnTo>
                                <a:lnTo>
                                  <a:pt x="6704159" y="2800536"/>
                                </a:lnTo>
                                <a:lnTo>
                                  <a:pt x="6823222" y="2771961"/>
                                </a:lnTo>
                                <a:lnTo>
                                  <a:pt x="6961334" y="2810061"/>
                                </a:lnTo>
                                <a:lnTo>
                                  <a:pt x="7066109" y="2748149"/>
                                </a:lnTo>
                                <a:lnTo>
                                  <a:pt x="7038976" y="2617026"/>
                                </a:lnTo>
                                <a:lnTo>
                                  <a:pt x="7113734" y="2548124"/>
                                </a:lnTo>
                                <a:lnTo>
                                  <a:pt x="7081838" y="2454675"/>
                                </a:lnTo>
                                <a:lnTo>
                                  <a:pt x="7228034" y="2348099"/>
                                </a:lnTo>
                                <a:lnTo>
                                  <a:pt x="7210426" y="2158208"/>
                                </a:lnTo>
                                <a:lnTo>
                                  <a:pt x="7153276" y="2055856"/>
                                </a:lnTo>
                                <a:lnTo>
                                  <a:pt x="7043738" y="2092915"/>
                                </a:lnTo>
                                <a:lnTo>
                                  <a:pt x="7018338" y="1886447"/>
                                </a:lnTo>
                                <a:lnTo>
                                  <a:pt x="6929438" y="1769977"/>
                                </a:lnTo>
                                <a:lnTo>
                                  <a:pt x="6802438" y="1807036"/>
                                </a:lnTo>
                                <a:lnTo>
                                  <a:pt x="6723063" y="1628803"/>
                                </a:lnTo>
                                <a:lnTo>
                                  <a:pt x="6667501" y="1441746"/>
                                </a:lnTo>
                                <a:lnTo>
                                  <a:pt x="6543676" y="1473511"/>
                                </a:lnTo>
                                <a:lnTo>
                                  <a:pt x="6454776" y="1577627"/>
                                </a:lnTo>
                                <a:lnTo>
                                  <a:pt x="6288088" y="1526451"/>
                                </a:lnTo>
                                <a:lnTo>
                                  <a:pt x="6197601" y="1589980"/>
                                </a:lnTo>
                                <a:lnTo>
                                  <a:pt x="6288088" y="1757625"/>
                                </a:lnTo>
                                <a:lnTo>
                                  <a:pt x="6248401" y="1900564"/>
                                </a:lnTo>
                                <a:lnTo>
                                  <a:pt x="6210301" y="2041739"/>
                                </a:lnTo>
                                <a:lnTo>
                                  <a:pt x="6288088" y="2170561"/>
                                </a:lnTo>
                                <a:lnTo>
                                  <a:pt x="6261101" y="2352323"/>
                                </a:lnTo>
                                <a:lnTo>
                                  <a:pt x="6186488" y="2378793"/>
                                </a:lnTo>
                                <a:lnTo>
                                  <a:pt x="6172201" y="2468792"/>
                                </a:lnTo>
                                <a:lnTo>
                                  <a:pt x="6119813" y="2511145"/>
                                </a:lnTo>
                                <a:lnTo>
                                  <a:pt x="6108701" y="2636437"/>
                                </a:lnTo>
                                <a:lnTo>
                                  <a:pt x="6021388" y="2617026"/>
                                </a:lnTo>
                                <a:lnTo>
                                  <a:pt x="5972176" y="2678789"/>
                                </a:lnTo>
                                <a:lnTo>
                                  <a:pt x="6105526" y="2786435"/>
                                </a:lnTo>
                                <a:lnTo>
                                  <a:pt x="6264276" y="2911728"/>
                                </a:lnTo>
                                <a:lnTo>
                                  <a:pt x="6396038" y="3040550"/>
                                </a:lnTo>
                                <a:lnTo>
                                  <a:pt x="6351588" y="3127019"/>
                                </a:lnTo>
                                <a:lnTo>
                                  <a:pt x="6326188" y="3188783"/>
                                </a:lnTo>
                                <a:lnTo>
                                  <a:pt x="6211888" y="3149960"/>
                                </a:lnTo>
                                <a:lnTo>
                                  <a:pt x="6088063" y="3038785"/>
                                </a:lnTo>
                                <a:lnTo>
                                  <a:pt x="6018213" y="3164077"/>
                                </a:lnTo>
                                <a:lnTo>
                                  <a:pt x="5959476" y="3202900"/>
                                </a:lnTo>
                                <a:lnTo>
                                  <a:pt x="5886451" y="3245253"/>
                                </a:lnTo>
                                <a:lnTo>
                                  <a:pt x="5791201" y="3151725"/>
                                </a:lnTo>
                                <a:lnTo>
                                  <a:pt x="5667376" y="3135842"/>
                                </a:lnTo>
                                <a:lnTo>
                                  <a:pt x="5735638" y="3022903"/>
                                </a:lnTo>
                                <a:lnTo>
                                  <a:pt x="5754688" y="2917022"/>
                                </a:lnTo>
                                <a:lnTo>
                                  <a:pt x="5722938" y="2855258"/>
                                </a:lnTo>
                                <a:lnTo>
                                  <a:pt x="5562601" y="3042314"/>
                                </a:lnTo>
                                <a:lnTo>
                                  <a:pt x="5419726" y="3038785"/>
                                </a:lnTo>
                                <a:lnTo>
                                  <a:pt x="5351463" y="3217018"/>
                                </a:lnTo>
                                <a:lnTo>
                                  <a:pt x="5178426" y="3428780"/>
                                </a:lnTo>
                                <a:lnTo>
                                  <a:pt x="4986338" y="3644071"/>
                                </a:lnTo>
                                <a:lnTo>
                                  <a:pt x="4914901" y="3790540"/>
                                </a:lnTo>
                                <a:lnTo>
                                  <a:pt x="4889501" y="3935244"/>
                                </a:lnTo>
                                <a:lnTo>
                                  <a:pt x="4892676" y="4177006"/>
                                </a:lnTo>
                                <a:lnTo>
                                  <a:pt x="5054601" y="4219358"/>
                                </a:lnTo>
                                <a:lnTo>
                                  <a:pt x="5092701" y="4385238"/>
                                </a:lnTo>
                                <a:lnTo>
                                  <a:pt x="5172076" y="4521119"/>
                                </a:lnTo>
                                <a:lnTo>
                                  <a:pt x="5314951" y="4499943"/>
                                </a:lnTo>
                                <a:lnTo>
                                  <a:pt x="5467351" y="4581118"/>
                                </a:lnTo>
                                <a:lnTo>
                                  <a:pt x="5649913" y="4729352"/>
                                </a:lnTo>
                                <a:lnTo>
                                  <a:pt x="5834063" y="4798174"/>
                                </a:lnTo>
                                <a:lnTo>
                                  <a:pt x="5957888" y="4888173"/>
                                </a:lnTo>
                                <a:lnTo>
                                  <a:pt x="6188076" y="4888173"/>
                                </a:lnTo>
                                <a:lnTo>
                                  <a:pt x="6197601" y="5034642"/>
                                </a:lnTo>
                                <a:lnTo>
                                  <a:pt x="6178551" y="5174052"/>
                                </a:lnTo>
                                <a:lnTo>
                                  <a:pt x="6291263" y="5426402"/>
                                </a:lnTo>
                                <a:lnTo>
                                  <a:pt x="6434138" y="5592282"/>
                                </a:lnTo>
                                <a:lnTo>
                                  <a:pt x="6491288" y="5539341"/>
                                </a:lnTo>
                                <a:lnTo>
                                  <a:pt x="6588126" y="5428166"/>
                                </a:lnTo>
                                <a:lnTo>
                                  <a:pt x="6538913" y="5147582"/>
                                </a:lnTo>
                                <a:lnTo>
                                  <a:pt x="6469063" y="5036407"/>
                                </a:lnTo>
                                <a:lnTo>
                                  <a:pt x="6488113" y="4914643"/>
                                </a:lnTo>
                                <a:lnTo>
                                  <a:pt x="6602413" y="4902291"/>
                                </a:lnTo>
                                <a:lnTo>
                                  <a:pt x="6735763" y="4805233"/>
                                </a:lnTo>
                                <a:lnTo>
                                  <a:pt x="6775451" y="4593471"/>
                                </a:lnTo>
                                <a:lnTo>
                                  <a:pt x="6777038" y="4438179"/>
                                </a:lnTo>
                                <a:lnTo>
                                  <a:pt x="6667501" y="4304063"/>
                                </a:lnTo>
                                <a:lnTo>
                                  <a:pt x="6597651" y="4267005"/>
                                </a:lnTo>
                                <a:lnTo>
                                  <a:pt x="6564313" y="4155829"/>
                                </a:lnTo>
                                <a:lnTo>
                                  <a:pt x="6629401" y="4076419"/>
                                </a:lnTo>
                                <a:lnTo>
                                  <a:pt x="6672263" y="3993479"/>
                                </a:lnTo>
                                <a:lnTo>
                                  <a:pt x="6667501" y="3877010"/>
                                </a:lnTo>
                                <a:lnTo>
                                  <a:pt x="6573838" y="3827598"/>
                                </a:lnTo>
                                <a:lnTo>
                                  <a:pt x="6557963" y="3771128"/>
                                </a:lnTo>
                                <a:lnTo>
                                  <a:pt x="6646863" y="3721717"/>
                                </a:lnTo>
                                <a:lnTo>
                                  <a:pt x="6643688" y="3637013"/>
                                </a:lnTo>
                                <a:lnTo>
                                  <a:pt x="6692253" y="3548249"/>
                                </a:lnTo>
                                <a:lnTo>
                                  <a:pt x="6716065" y="3476811"/>
                                </a:lnTo>
                                <a:lnTo>
                                  <a:pt x="6839890" y="3469667"/>
                                </a:lnTo>
                                <a:lnTo>
                                  <a:pt x="6907213" y="3432309"/>
                                </a:lnTo>
                                <a:lnTo>
                                  <a:pt x="6992938" y="3474662"/>
                                </a:lnTo>
                                <a:lnTo>
                                  <a:pt x="7067551" y="3388192"/>
                                </a:lnTo>
                                <a:lnTo>
                                  <a:pt x="7153276" y="3435839"/>
                                </a:lnTo>
                                <a:lnTo>
                                  <a:pt x="7235826" y="3501132"/>
                                </a:lnTo>
                                <a:lnTo>
                                  <a:pt x="7315201" y="3599954"/>
                                </a:lnTo>
                                <a:lnTo>
                                  <a:pt x="7416801" y="3760540"/>
                                </a:lnTo>
                                <a:lnTo>
                                  <a:pt x="7526338" y="3700541"/>
                                </a:lnTo>
                                <a:lnTo>
                                  <a:pt x="7556501" y="3811716"/>
                                </a:lnTo>
                                <a:lnTo>
                                  <a:pt x="7519988" y="3944067"/>
                                </a:lnTo>
                                <a:lnTo>
                                  <a:pt x="7556501" y="4161124"/>
                                </a:lnTo>
                                <a:lnTo>
                                  <a:pt x="7669213" y="4205241"/>
                                </a:lnTo>
                                <a:lnTo>
                                  <a:pt x="7811440" y="4405499"/>
                                </a:lnTo>
                                <a:lnTo>
                                  <a:pt x="7994797" y="4250717"/>
                                </a:lnTo>
                                <a:lnTo>
                                  <a:pt x="7963840" y="4176899"/>
                                </a:lnTo>
                                <a:lnTo>
                                  <a:pt x="8009084" y="4098317"/>
                                </a:lnTo>
                                <a:lnTo>
                                  <a:pt x="8049565" y="4007830"/>
                                </a:lnTo>
                                <a:lnTo>
                                  <a:pt x="8085284" y="3948299"/>
                                </a:lnTo>
                                <a:lnTo>
                                  <a:pt x="8137672" y="3962586"/>
                                </a:lnTo>
                                <a:lnTo>
                                  <a:pt x="8134351" y="4044654"/>
                                </a:lnTo>
                                <a:lnTo>
                                  <a:pt x="8243888" y="4168182"/>
                                </a:lnTo>
                                <a:lnTo>
                                  <a:pt x="8267701" y="4279357"/>
                                </a:lnTo>
                                <a:lnTo>
                                  <a:pt x="8316913" y="4362297"/>
                                </a:lnTo>
                                <a:lnTo>
                                  <a:pt x="8301038" y="4469943"/>
                                </a:lnTo>
                                <a:lnTo>
                                  <a:pt x="8416926" y="4528178"/>
                                </a:lnTo>
                                <a:lnTo>
                                  <a:pt x="8364538" y="4637588"/>
                                </a:lnTo>
                                <a:lnTo>
                                  <a:pt x="8372476" y="4702881"/>
                                </a:lnTo>
                                <a:lnTo>
                                  <a:pt x="8448676" y="4771704"/>
                                </a:lnTo>
                                <a:lnTo>
                                  <a:pt x="8501063" y="4859938"/>
                                </a:lnTo>
                                <a:lnTo>
                                  <a:pt x="8615363" y="4896997"/>
                                </a:lnTo>
                                <a:lnTo>
                                  <a:pt x="8647113" y="4948172"/>
                                </a:lnTo>
                                <a:lnTo>
                                  <a:pt x="8755063" y="4928761"/>
                                </a:lnTo>
                                <a:lnTo>
                                  <a:pt x="8813801" y="5038171"/>
                                </a:lnTo>
                                <a:lnTo>
                                  <a:pt x="8834438" y="5110523"/>
                                </a:lnTo>
                                <a:lnTo>
                                  <a:pt x="8915401" y="5131699"/>
                                </a:lnTo>
                                <a:lnTo>
                                  <a:pt x="8983663" y="5230522"/>
                                </a:lnTo>
                                <a:lnTo>
                                  <a:pt x="8964613" y="5316991"/>
                                </a:lnTo>
                                <a:lnTo>
                                  <a:pt x="8988426" y="5444048"/>
                                </a:lnTo>
                                <a:lnTo>
                                  <a:pt x="8988426" y="5507577"/>
                                </a:lnTo>
                                <a:lnTo>
                                  <a:pt x="9031288" y="5553459"/>
                                </a:lnTo>
                                <a:lnTo>
                                  <a:pt x="8955088" y="5618752"/>
                                </a:lnTo>
                                <a:lnTo>
                                  <a:pt x="8985397" y="5669942"/>
                                </a:lnTo>
                                <a:lnTo>
                                  <a:pt x="9017001" y="5777574"/>
                                </a:lnTo>
                                <a:lnTo>
                                  <a:pt x="9064626" y="5849926"/>
                                </a:lnTo>
                                <a:lnTo>
                                  <a:pt x="9083028" y="5960455"/>
                                </a:lnTo>
                                <a:lnTo>
                                  <a:pt x="9171134" y="5977124"/>
                                </a:lnTo>
                                <a:lnTo>
                                  <a:pt x="9242572" y="5941405"/>
                                </a:lnTo>
                                <a:lnTo>
                                  <a:pt x="9294959" y="5984267"/>
                                </a:lnTo>
                                <a:lnTo>
                                  <a:pt x="9321801" y="6114628"/>
                                </a:lnTo>
                                <a:lnTo>
                                  <a:pt x="9324976" y="6236391"/>
                                </a:lnTo>
                                <a:lnTo>
                                  <a:pt x="9264651" y="6322861"/>
                                </a:lnTo>
                                <a:lnTo>
                                  <a:pt x="9201151" y="6344037"/>
                                </a:lnTo>
                                <a:lnTo>
                                  <a:pt x="9124951" y="6342272"/>
                                </a:lnTo>
                                <a:lnTo>
                                  <a:pt x="9097963" y="6259332"/>
                                </a:lnTo>
                                <a:lnTo>
                                  <a:pt x="9010651" y="6289332"/>
                                </a:lnTo>
                                <a:lnTo>
                                  <a:pt x="8940153" y="6286686"/>
                                </a:lnTo>
                                <a:lnTo>
                                  <a:pt x="8874126" y="6289332"/>
                                </a:lnTo>
                                <a:lnTo>
                                  <a:pt x="8823472" y="6255730"/>
                                </a:lnTo>
                                <a:lnTo>
                                  <a:pt x="8702028" y="6277161"/>
                                </a:lnTo>
                                <a:lnTo>
                                  <a:pt x="8711553" y="6179530"/>
                                </a:lnTo>
                                <a:lnTo>
                                  <a:pt x="8785372" y="6046180"/>
                                </a:lnTo>
                                <a:lnTo>
                                  <a:pt x="8837759" y="5946167"/>
                                </a:lnTo>
                                <a:lnTo>
                                  <a:pt x="8906815" y="5767574"/>
                                </a:lnTo>
                                <a:lnTo>
                                  <a:pt x="8866334" y="5643749"/>
                                </a:lnTo>
                                <a:lnTo>
                                  <a:pt x="8771084" y="5674705"/>
                                </a:lnTo>
                                <a:lnTo>
                                  <a:pt x="8675834" y="5779480"/>
                                </a:lnTo>
                                <a:lnTo>
                                  <a:pt x="8571059" y="5850917"/>
                                </a:lnTo>
                                <a:lnTo>
                                  <a:pt x="8442472" y="5881874"/>
                                </a:lnTo>
                                <a:lnTo>
                                  <a:pt x="8328172" y="5858061"/>
                                </a:lnTo>
                                <a:lnTo>
                                  <a:pt x="8206728" y="5860442"/>
                                </a:lnTo>
                                <a:lnTo>
                                  <a:pt x="8137672" y="5836630"/>
                                </a:lnTo>
                                <a:lnTo>
                                  <a:pt x="8051947" y="5834249"/>
                                </a:lnTo>
                                <a:lnTo>
                                  <a:pt x="7978128" y="5822342"/>
                                </a:lnTo>
                                <a:lnTo>
                                  <a:pt x="7892403" y="5860442"/>
                                </a:lnTo>
                                <a:lnTo>
                                  <a:pt x="7849540" y="5912830"/>
                                </a:lnTo>
                                <a:lnTo>
                                  <a:pt x="7882878" y="6017605"/>
                                </a:lnTo>
                                <a:lnTo>
                                  <a:pt x="8015288" y="5945218"/>
                                </a:lnTo>
                                <a:lnTo>
                                  <a:pt x="8105776" y="5987571"/>
                                </a:lnTo>
                                <a:lnTo>
                                  <a:pt x="8161484" y="6079517"/>
                                </a:lnTo>
                                <a:lnTo>
                                  <a:pt x="8151959" y="6162861"/>
                                </a:lnTo>
                                <a:lnTo>
                                  <a:pt x="8064501" y="6160510"/>
                                </a:lnTo>
                                <a:lnTo>
                                  <a:pt x="8040688" y="6231097"/>
                                </a:lnTo>
                                <a:lnTo>
                                  <a:pt x="8121651" y="6315802"/>
                                </a:lnTo>
                                <a:lnTo>
                                  <a:pt x="8130528" y="6408130"/>
                                </a:lnTo>
                                <a:lnTo>
                                  <a:pt x="8296276" y="6336978"/>
                                </a:lnTo>
                                <a:lnTo>
                                  <a:pt x="8423422" y="6498617"/>
                                </a:lnTo>
                                <a:lnTo>
                                  <a:pt x="8475809" y="6384317"/>
                                </a:lnTo>
                                <a:lnTo>
                                  <a:pt x="8566297" y="6360505"/>
                                </a:lnTo>
                                <a:lnTo>
                                  <a:pt x="8597253" y="6539099"/>
                                </a:lnTo>
                                <a:lnTo>
                                  <a:pt x="8440090" y="6646255"/>
                                </a:lnTo>
                                <a:lnTo>
                                  <a:pt x="8256734" y="6727217"/>
                                </a:lnTo>
                                <a:lnTo>
                                  <a:pt x="8123384" y="6784367"/>
                                </a:lnTo>
                                <a:lnTo>
                                  <a:pt x="8023372" y="6889142"/>
                                </a:lnTo>
                                <a:lnTo>
                                  <a:pt x="7937647" y="6836755"/>
                                </a:lnTo>
                                <a:lnTo>
                                  <a:pt x="7930503" y="6779605"/>
                                </a:lnTo>
                                <a:lnTo>
                                  <a:pt x="8099572" y="6634349"/>
                                </a:lnTo>
                                <a:lnTo>
                                  <a:pt x="8059090" y="6589105"/>
                                </a:lnTo>
                                <a:lnTo>
                                  <a:pt x="7828109" y="6710549"/>
                                </a:lnTo>
                                <a:lnTo>
                                  <a:pt x="7740651" y="6481682"/>
                                </a:lnTo>
                                <a:lnTo>
                                  <a:pt x="7720953" y="6317642"/>
                                </a:lnTo>
                                <a:lnTo>
                                  <a:pt x="7567613" y="6303449"/>
                                </a:lnTo>
                                <a:lnTo>
                                  <a:pt x="7518547" y="6496236"/>
                                </a:lnTo>
                                <a:lnTo>
                                  <a:pt x="7435203" y="6646255"/>
                                </a:lnTo>
                                <a:lnTo>
                                  <a:pt x="7281863" y="6645798"/>
                                </a:lnTo>
                                <a:lnTo>
                                  <a:pt x="7097713" y="6645798"/>
                                </a:lnTo>
                                <a:lnTo>
                                  <a:pt x="6978003" y="6720074"/>
                                </a:lnTo>
                                <a:lnTo>
                                  <a:pt x="6839890" y="6879617"/>
                                </a:lnTo>
                                <a:lnTo>
                                  <a:pt x="6570809" y="6898667"/>
                                </a:lnTo>
                                <a:lnTo>
                                  <a:pt x="6551759" y="7003442"/>
                                </a:lnTo>
                                <a:lnTo>
                                  <a:pt x="6211240" y="7146317"/>
                                </a:lnTo>
                                <a:lnTo>
                                  <a:pt x="6135040" y="7084405"/>
                                </a:lnTo>
                                <a:lnTo>
                                  <a:pt x="6165997" y="7058211"/>
                                </a:lnTo>
                                <a:lnTo>
                                  <a:pt x="6194572" y="7008205"/>
                                </a:lnTo>
                                <a:lnTo>
                                  <a:pt x="6270772" y="6855805"/>
                                </a:lnTo>
                                <a:lnTo>
                                  <a:pt x="6361259" y="6686736"/>
                                </a:lnTo>
                                <a:lnTo>
                                  <a:pt x="6477940" y="6746267"/>
                                </a:lnTo>
                                <a:lnTo>
                                  <a:pt x="6492228" y="6651017"/>
                                </a:lnTo>
                                <a:lnTo>
                                  <a:pt x="6385072" y="6529574"/>
                                </a:lnTo>
                                <a:lnTo>
                                  <a:pt x="6197601" y="6490506"/>
                                </a:lnTo>
                                <a:lnTo>
                                  <a:pt x="5967413" y="6471094"/>
                                </a:lnTo>
                                <a:lnTo>
                                  <a:pt x="5973115" y="6253349"/>
                                </a:lnTo>
                                <a:lnTo>
                                  <a:pt x="5863578" y="6217630"/>
                                </a:lnTo>
                                <a:lnTo>
                                  <a:pt x="5796903" y="6129524"/>
                                </a:lnTo>
                                <a:lnTo>
                                  <a:pt x="5651647" y="6084280"/>
                                </a:lnTo>
                                <a:lnTo>
                                  <a:pt x="5580209" y="6162861"/>
                                </a:lnTo>
                                <a:lnTo>
                                  <a:pt x="5353051" y="6225803"/>
                                </a:lnTo>
                                <a:lnTo>
                                  <a:pt x="5254626" y="6171098"/>
                                </a:lnTo>
                                <a:lnTo>
                                  <a:pt x="5054601" y="6146392"/>
                                </a:lnTo>
                                <a:lnTo>
                                  <a:pt x="4865688" y="6081099"/>
                                </a:lnTo>
                                <a:lnTo>
                                  <a:pt x="1886890" y="606046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6" name="Freeform 172"/>
                        <wps:cNvSpPr>
                          <a:spLocks/>
                        </wps:cNvSpPr>
                        <wps:spPr bwMode="auto">
                          <a:xfrm>
                            <a:off x="1703524" y="0"/>
                            <a:ext cx="1085334" cy="1616325"/>
                          </a:xfrm>
                          <a:custGeom>
                            <a:avLst/>
                            <a:gdLst>
                              <a:gd name="T0" fmla="*/ 121 w 6476107"/>
                              <a:gd name="T1" fmla="*/ 440 h 9653587"/>
                              <a:gd name="T2" fmla="*/ 74 w 6476107"/>
                              <a:gd name="T3" fmla="*/ 365 h 9653587"/>
                              <a:gd name="T4" fmla="*/ 121 w 6476107"/>
                              <a:gd name="T5" fmla="*/ 310 h 9653587"/>
                              <a:gd name="T6" fmla="*/ 172 w 6476107"/>
                              <a:gd name="T7" fmla="*/ 263 h 9653587"/>
                              <a:gd name="T8" fmla="*/ 190 w 6476107"/>
                              <a:gd name="T9" fmla="*/ 200 h 9653587"/>
                              <a:gd name="T10" fmla="*/ 263 w 6476107"/>
                              <a:gd name="T11" fmla="*/ 170 h 9653587"/>
                              <a:gd name="T12" fmla="*/ 355 w 6476107"/>
                              <a:gd name="T13" fmla="*/ 145 h 9653587"/>
                              <a:gd name="T14" fmla="*/ 409 w 6476107"/>
                              <a:gd name="T15" fmla="*/ 223 h 9653587"/>
                              <a:gd name="T16" fmla="*/ 416 w 6476107"/>
                              <a:gd name="T17" fmla="*/ 160 h 9653587"/>
                              <a:gd name="T18" fmla="*/ 372 w 6476107"/>
                              <a:gd name="T19" fmla="*/ 128 h 9653587"/>
                              <a:gd name="T20" fmla="*/ 397 w 6476107"/>
                              <a:gd name="T21" fmla="*/ 65 h 9653587"/>
                              <a:gd name="T22" fmla="*/ 512 w 6476107"/>
                              <a:gd name="T23" fmla="*/ 18 h 9653587"/>
                              <a:gd name="T24" fmla="*/ 638 w 6476107"/>
                              <a:gd name="T25" fmla="*/ 5 h 9653587"/>
                              <a:gd name="T26" fmla="*/ 697 w 6476107"/>
                              <a:gd name="T27" fmla="*/ 58 h 9653587"/>
                              <a:gd name="T28" fmla="*/ 773 w 6476107"/>
                              <a:gd name="T29" fmla="*/ 142 h 9653587"/>
                              <a:gd name="T30" fmla="*/ 702 w 6476107"/>
                              <a:gd name="T31" fmla="*/ 205 h 9653587"/>
                              <a:gd name="T32" fmla="*/ 737 w 6476107"/>
                              <a:gd name="T33" fmla="*/ 208 h 9653587"/>
                              <a:gd name="T34" fmla="*/ 769 w 6476107"/>
                              <a:gd name="T35" fmla="*/ 240 h 9653587"/>
                              <a:gd name="T36" fmla="*/ 786 w 6476107"/>
                              <a:gd name="T37" fmla="*/ 245 h 9653587"/>
                              <a:gd name="T38" fmla="*/ 821 w 6476107"/>
                              <a:gd name="T39" fmla="*/ 219 h 9653587"/>
                              <a:gd name="T40" fmla="*/ 890 w 6476107"/>
                              <a:gd name="T41" fmla="*/ 226 h 9653587"/>
                              <a:gd name="T42" fmla="*/ 926 w 6476107"/>
                              <a:gd name="T43" fmla="*/ 292 h 9653587"/>
                              <a:gd name="T44" fmla="*/ 868 w 6476107"/>
                              <a:gd name="T45" fmla="*/ 369 h 9653587"/>
                              <a:gd name="T46" fmla="*/ 825 w 6476107"/>
                              <a:gd name="T47" fmla="*/ 431 h 9653587"/>
                              <a:gd name="T48" fmla="*/ 833 w 6476107"/>
                              <a:gd name="T49" fmla="*/ 488 h 9653587"/>
                              <a:gd name="T50" fmla="*/ 806 w 6476107"/>
                              <a:gd name="T51" fmla="*/ 556 h 9653587"/>
                              <a:gd name="T52" fmla="*/ 838 w 6476107"/>
                              <a:gd name="T53" fmla="*/ 631 h 9653587"/>
                              <a:gd name="T54" fmla="*/ 811 w 6476107"/>
                              <a:gd name="T55" fmla="*/ 703 h 9653587"/>
                              <a:gd name="T56" fmla="*/ 818 w 6476107"/>
                              <a:gd name="T57" fmla="*/ 793 h 9653587"/>
                              <a:gd name="T58" fmla="*/ 771 w 6476107"/>
                              <a:gd name="T59" fmla="*/ 856 h 9653587"/>
                              <a:gd name="T60" fmla="*/ 764 w 6476107"/>
                              <a:gd name="T61" fmla="*/ 921 h 9653587"/>
                              <a:gd name="T62" fmla="*/ 791 w 6476107"/>
                              <a:gd name="T63" fmla="*/ 984 h 9653587"/>
                              <a:gd name="T64" fmla="*/ 742 w 6476107"/>
                              <a:gd name="T65" fmla="*/ 1044 h 9653587"/>
                              <a:gd name="T66" fmla="*/ 660 w 6476107"/>
                              <a:gd name="T67" fmla="*/ 1096 h 9653587"/>
                              <a:gd name="T68" fmla="*/ 599 w 6476107"/>
                              <a:gd name="T69" fmla="*/ 1146 h 9653587"/>
                              <a:gd name="T70" fmla="*/ 527 w 6476107"/>
                              <a:gd name="T71" fmla="*/ 1194 h 9653587"/>
                              <a:gd name="T72" fmla="*/ 493 w 6476107"/>
                              <a:gd name="T73" fmla="*/ 1261 h 9653587"/>
                              <a:gd name="T74" fmla="*/ 471 w 6476107"/>
                              <a:gd name="T75" fmla="*/ 1334 h 9653587"/>
                              <a:gd name="T76" fmla="*/ 424 w 6476107"/>
                              <a:gd name="T77" fmla="*/ 1394 h 9653587"/>
                              <a:gd name="T78" fmla="*/ 352 w 6476107"/>
                              <a:gd name="T79" fmla="*/ 1334 h 9653587"/>
                              <a:gd name="T80" fmla="*/ 308 w 6476107"/>
                              <a:gd name="T81" fmla="*/ 1201 h 9653587"/>
                              <a:gd name="T82" fmla="*/ 293 w 6476107"/>
                              <a:gd name="T83" fmla="*/ 1106 h 9653587"/>
                              <a:gd name="T84" fmla="*/ 328 w 6476107"/>
                              <a:gd name="T85" fmla="*/ 1044 h 9653587"/>
                              <a:gd name="T86" fmla="*/ 269 w 6476107"/>
                              <a:gd name="T87" fmla="*/ 1026 h 9653587"/>
                              <a:gd name="T88" fmla="*/ 325 w 6476107"/>
                              <a:gd name="T89" fmla="*/ 986 h 9653587"/>
                              <a:gd name="T90" fmla="*/ 249 w 6476107"/>
                              <a:gd name="T91" fmla="*/ 913 h 9653587"/>
                              <a:gd name="T92" fmla="*/ 244 w 6476107"/>
                              <a:gd name="T93" fmla="*/ 846 h 9653587"/>
                              <a:gd name="T94" fmla="*/ 224 w 6476107"/>
                              <a:gd name="T95" fmla="*/ 726 h 9653587"/>
                              <a:gd name="T96" fmla="*/ 140 w 6476107"/>
                              <a:gd name="T97" fmla="*/ 698 h 9653587"/>
                              <a:gd name="T98" fmla="*/ 47 w 6476107"/>
                              <a:gd name="T99" fmla="*/ 691 h 9653587"/>
                              <a:gd name="T100" fmla="*/ 10 w 6476107"/>
                              <a:gd name="T101" fmla="*/ 616 h 9653587"/>
                              <a:gd name="T102" fmla="*/ 30 w 6476107"/>
                              <a:gd name="T103" fmla="*/ 571 h 9653587"/>
                              <a:gd name="T104" fmla="*/ 12 w 6476107"/>
                              <a:gd name="T105" fmla="*/ 523 h 9653587"/>
                              <a:gd name="T106" fmla="*/ 96 w 6476107"/>
                              <a:gd name="T107" fmla="*/ 473 h 9653587"/>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6476107"/>
                              <a:gd name="T163" fmla="*/ 0 h 9653587"/>
                              <a:gd name="T164" fmla="*/ 6476107 w 6476107"/>
                              <a:gd name="T165" fmla="*/ 9653587 h 9653587"/>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6476107" h="9653587">
                                <a:moveTo>
                                  <a:pt x="659957" y="3263914"/>
                                </a:moveTo>
                                <a:lnTo>
                                  <a:pt x="778411" y="3177567"/>
                                </a:lnTo>
                                <a:lnTo>
                                  <a:pt x="829177" y="3039412"/>
                                </a:lnTo>
                                <a:lnTo>
                                  <a:pt x="810845" y="2816349"/>
                                </a:lnTo>
                                <a:lnTo>
                                  <a:pt x="527402" y="2719928"/>
                                </a:lnTo>
                                <a:lnTo>
                                  <a:pt x="507660" y="2521330"/>
                                </a:lnTo>
                                <a:lnTo>
                                  <a:pt x="643035" y="2365906"/>
                                </a:lnTo>
                                <a:lnTo>
                                  <a:pt x="778411" y="2262290"/>
                                </a:lnTo>
                                <a:lnTo>
                                  <a:pt x="829177" y="2141404"/>
                                </a:lnTo>
                                <a:lnTo>
                                  <a:pt x="964553" y="2003249"/>
                                </a:lnTo>
                                <a:lnTo>
                                  <a:pt x="1142234" y="1947123"/>
                                </a:lnTo>
                                <a:lnTo>
                                  <a:pt x="1184539" y="1813286"/>
                                </a:lnTo>
                                <a:lnTo>
                                  <a:pt x="1095698" y="1610370"/>
                                </a:lnTo>
                                <a:lnTo>
                                  <a:pt x="1302993" y="1381551"/>
                                </a:lnTo>
                                <a:lnTo>
                                  <a:pt x="1472213" y="1347012"/>
                                </a:lnTo>
                                <a:lnTo>
                                  <a:pt x="1607588" y="1191588"/>
                                </a:lnTo>
                                <a:lnTo>
                                  <a:pt x="1805012" y="1175757"/>
                                </a:lnTo>
                                <a:lnTo>
                                  <a:pt x="2064482" y="1139780"/>
                                </a:lnTo>
                                <a:lnTo>
                                  <a:pt x="2216780" y="1018894"/>
                                </a:lnTo>
                                <a:lnTo>
                                  <a:pt x="2436766" y="1001624"/>
                                </a:lnTo>
                                <a:lnTo>
                                  <a:pt x="2605986" y="1174318"/>
                                </a:lnTo>
                                <a:lnTo>
                                  <a:pt x="2673673" y="1312473"/>
                                </a:lnTo>
                                <a:lnTo>
                                  <a:pt x="2809049" y="1536975"/>
                                </a:lnTo>
                                <a:lnTo>
                                  <a:pt x="2842893" y="1329743"/>
                                </a:lnTo>
                                <a:lnTo>
                                  <a:pt x="2792127" y="1243396"/>
                                </a:lnTo>
                                <a:lnTo>
                                  <a:pt x="2859815" y="1105241"/>
                                </a:lnTo>
                                <a:lnTo>
                                  <a:pt x="2809049" y="1001624"/>
                                </a:lnTo>
                                <a:lnTo>
                                  <a:pt x="2724439" y="846200"/>
                                </a:lnTo>
                                <a:lnTo>
                                  <a:pt x="2555220" y="880739"/>
                                </a:lnTo>
                                <a:lnTo>
                                  <a:pt x="2521376" y="759853"/>
                                </a:lnTo>
                                <a:lnTo>
                                  <a:pt x="2538298" y="569890"/>
                                </a:lnTo>
                                <a:lnTo>
                                  <a:pt x="2724439" y="449004"/>
                                </a:lnTo>
                                <a:lnTo>
                                  <a:pt x="2988140" y="402952"/>
                                </a:lnTo>
                                <a:lnTo>
                                  <a:pt x="3232099" y="207233"/>
                                </a:lnTo>
                                <a:lnTo>
                                  <a:pt x="3519773" y="120886"/>
                                </a:lnTo>
                                <a:lnTo>
                                  <a:pt x="3739758" y="17269"/>
                                </a:lnTo>
                                <a:lnTo>
                                  <a:pt x="4044354" y="0"/>
                                </a:lnTo>
                                <a:lnTo>
                                  <a:pt x="4382794" y="34539"/>
                                </a:lnTo>
                                <a:lnTo>
                                  <a:pt x="4585858" y="138155"/>
                                </a:lnTo>
                                <a:lnTo>
                                  <a:pt x="4822765" y="241771"/>
                                </a:lnTo>
                                <a:lnTo>
                                  <a:pt x="4786101" y="402952"/>
                                </a:lnTo>
                                <a:lnTo>
                                  <a:pt x="4991985" y="604429"/>
                                </a:lnTo>
                                <a:lnTo>
                                  <a:pt x="5195049" y="777122"/>
                                </a:lnTo>
                                <a:lnTo>
                                  <a:pt x="5306452" y="981477"/>
                                </a:lnTo>
                                <a:lnTo>
                                  <a:pt x="5025829" y="1260665"/>
                                </a:lnTo>
                                <a:lnTo>
                                  <a:pt x="4805843" y="1295204"/>
                                </a:lnTo>
                                <a:lnTo>
                                  <a:pt x="4822765" y="1416090"/>
                                </a:lnTo>
                                <a:lnTo>
                                  <a:pt x="4873531" y="1554245"/>
                                </a:lnTo>
                                <a:lnTo>
                                  <a:pt x="5025829" y="1536975"/>
                                </a:lnTo>
                                <a:lnTo>
                                  <a:pt x="5059673" y="1433359"/>
                                </a:lnTo>
                                <a:lnTo>
                                  <a:pt x="5144283" y="1381551"/>
                                </a:lnTo>
                                <a:lnTo>
                                  <a:pt x="5262737" y="1450628"/>
                                </a:lnTo>
                                <a:lnTo>
                                  <a:pt x="5279659" y="1657861"/>
                                </a:lnTo>
                                <a:lnTo>
                                  <a:pt x="5228893" y="1813286"/>
                                </a:lnTo>
                                <a:lnTo>
                                  <a:pt x="5178127" y="1968710"/>
                                </a:lnTo>
                                <a:lnTo>
                                  <a:pt x="5398113" y="1692400"/>
                                </a:lnTo>
                                <a:lnTo>
                                  <a:pt x="5601177" y="1726939"/>
                                </a:lnTo>
                                <a:lnTo>
                                  <a:pt x="5584255" y="1657861"/>
                                </a:lnTo>
                                <a:lnTo>
                                  <a:pt x="5636431" y="1512510"/>
                                </a:lnTo>
                                <a:lnTo>
                                  <a:pt x="5736553" y="1416090"/>
                                </a:lnTo>
                                <a:lnTo>
                                  <a:pt x="5939616" y="1450628"/>
                                </a:lnTo>
                                <a:lnTo>
                                  <a:pt x="6110246" y="1561440"/>
                                </a:lnTo>
                                <a:lnTo>
                                  <a:pt x="6278056" y="1657861"/>
                                </a:lnTo>
                                <a:lnTo>
                                  <a:pt x="6476107" y="1823365"/>
                                </a:lnTo>
                                <a:lnTo>
                                  <a:pt x="6358120" y="2015094"/>
                                </a:lnTo>
                                <a:lnTo>
                                  <a:pt x="6225384" y="2206823"/>
                                </a:lnTo>
                                <a:lnTo>
                                  <a:pt x="6063152" y="2398552"/>
                                </a:lnTo>
                                <a:lnTo>
                                  <a:pt x="5959913" y="2546036"/>
                                </a:lnTo>
                                <a:lnTo>
                                  <a:pt x="5945165" y="2708268"/>
                                </a:lnTo>
                                <a:lnTo>
                                  <a:pt x="5827178" y="2929494"/>
                                </a:lnTo>
                                <a:lnTo>
                                  <a:pt x="5664946" y="2973739"/>
                                </a:lnTo>
                                <a:lnTo>
                                  <a:pt x="5589895" y="3107050"/>
                                </a:lnTo>
                                <a:lnTo>
                                  <a:pt x="5635021" y="3212106"/>
                                </a:lnTo>
                                <a:lnTo>
                                  <a:pt x="5719631" y="3367530"/>
                                </a:lnTo>
                                <a:lnTo>
                                  <a:pt x="5533489" y="3402069"/>
                                </a:lnTo>
                                <a:lnTo>
                                  <a:pt x="5651943" y="3661110"/>
                                </a:lnTo>
                                <a:lnTo>
                                  <a:pt x="5533489" y="3833804"/>
                                </a:lnTo>
                                <a:lnTo>
                                  <a:pt x="5651943" y="4092845"/>
                                </a:lnTo>
                                <a:lnTo>
                                  <a:pt x="5651943" y="4265538"/>
                                </a:lnTo>
                                <a:lnTo>
                                  <a:pt x="5753475" y="4351885"/>
                                </a:lnTo>
                                <a:lnTo>
                                  <a:pt x="5685787" y="4541849"/>
                                </a:lnTo>
                                <a:lnTo>
                                  <a:pt x="5651943" y="4731812"/>
                                </a:lnTo>
                                <a:lnTo>
                                  <a:pt x="5567333" y="4852698"/>
                                </a:lnTo>
                                <a:lnTo>
                                  <a:pt x="5635021" y="5094469"/>
                                </a:lnTo>
                                <a:lnTo>
                                  <a:pt x="5702709" y="5336240"/>
                                </a:lnTo>
                                <a:lnTo>
                                  <a:pt x="5618099" y="5474395"/>
                                </a:lnTo>
                                <a:lnTo>
                                  <a:pt x="5516567" y="5629820"/>
                                </a:lnTo>
                                <a:lnTo>
                                  <a:pt x="5495414" y="5809709"/>
                                </a:lnTo>
                                <a:lnTo>
                                  <a:pt x="5296581" y="5906130"/>
                                </a:lnTo>
                                <a:lnTo>
                                  <a:pt x="5296581" y="6027016"/>
                                </a:lnTo>
                                <a:lnTo>
                                  <a:pt x="5364269" y="6182440"/>
                                </a:lnTo>
                                <a:lnTo>
                                  <a:pt x="5245815" y="6355134"/>
                                </a:lnTo>
                                <a:lnTo>
                                  <a:pt x="5306452" y="6486094"/>
                                </a:lnTo>
                                <a:lnTo>
                                  <a:pt x="5415035" y="6683253"/>
                                </a:lnTo>
                                <a:lnTo>
                                  <a:pt x="5431957" y="6786869"/>
                                </a:lnTo>
                                <a:lnTo>
                                  <a:pt x="5381191" y="6907755"/>
                                </a:lnTo>
                                <a:lnTo>
                                  <a:pt x="5306452" y="7064618"/>
                                </a:lnTo>
                                <a:lnTo>
                                  <a:pt x="5093517" y="7201334"/>
                                </a:lnTo>
                                <a:lnTo>
                                  <a:pt x="4907375" y="7391297"/>
                                </a:lnTo>
                                <a:lnTo>
                                  <a:pt x="4687390" y="7494914"/>
                                </a:lnTo>
                                <a:lnTo>
                                  <a:pt x="4535092" y="7563991"/>
                                </a:lnTo>
                                <a:lnTo>
                                  <a:pt x="4281262" y="7615799"/>
                                </a:lnTo>
                                <a:lnTo>
                                  <a:pt x="4230496" y="7736685"/>
                                </a:lnTo>
                                <a:lnTo>
                                  <a:pt x="4112042" y="7909379"/>
                                </a:lnTo>
                                <a:lnTo>
                                  <a:pt x="3942822" y="8082073"/>
                                </a:lnTo>
                                <a:lnTo>
                                  <a:pt x="3790524" y="8254767"/>
                                </a:lnTo>
                                <a:lnTo>
                                  <a:pt x="3621305" y="8237497"/>
                                </a:lnTo>
                                <a:lnTo>
                                  <a:pt x="3519773" y="8375652"/>
                                </a:lnTo>
                                <a:lnTo>
                                  <a:pt x="3366065" y="8464878"/>
                                </a:lnTo>
                                <a:lnTo>
                                  <a:pt x="3384397" y="8703771"/>
                                </a:lnTo>
                                <a:lnTo>
                                  <a:pt x="3333631" y="8876465"/>
                                </a:lnTo>
                                <a:lnTo>
                                  <a:pt x="3181333" y="8962812"/>
                                </a:lnTo>
                                <a:lnTo>
                                  <a:pt x="3232099" y="9204583"/>
                                </a:lnTo>
                                <a:lnTo>
                                  <a:pt x="3164411" y="9429085"/>
                                </a:lnTo>
                                <a:lnTo>
                                  <a:pt x="3079801" y="9653587"/>
                                </a:lnTo>
                                <a:lnTo>
                                  <a:pt x="2910581" y="9619048"/>
                                </a:lnTo>
                                <a:lnTo>
                                  <a:pt x="2825971" y="9394546"/>
                                </a:lnTo>
                                <a:lnTo>
                                  <a:pt x="2639829" y="9411816"/>
                                </a:lnTo>
                                <a:lnTo>
                                  <a:pt x="2419844" y="9204583"/>
                                </a:lnTo>
                                <a:lnTo>
                                  <a:pt x="2318312" y="8980081"/>
                                </a:lnTo>
                                <a:lnTo>
                                  <a:pt x="2199858" y="8651963"/>
                                </a:lnTo>
                                <a:lnTo>
                                  <a:pt x="2115248" y="8289305"/>
                                </a:lnTo>
                                <a:lnTo>
                                  <a:pt x="1979872" y="8116612"/>
                                </a:lnTo>
                                <a:lnTo>
                                  <a:pt x="1946028" y="7788493"/>
                                </a:lnTo>
                                <a:lnTo>
                                  <a:pt x="2013716" y="7633069"/>
                                </a:lnTo>
                                <a:lnTo>
                                  <a:pt x="2047560" y="7356759"/>
                                </a:lnTo>
                                <a:lnTo>
                                  <a:pt x="2216780" y="7339489"/>
                                </a:lnTo>
                                <a:lnTo>
                                  <a:pt x="2250624" y="7201334"/>
                                </a:lnTo>
                                <a:lnTo>
                                  <a:pt x="2081404" y="7184065"/>
                                </a:lnTo>
                                <a:lnTo>
                                  <a:pt x="1929106" y="7270412"/>
                                </a:lnTo>
                                <a:lnTo>
                                  <a:pt x="1844496" y="7080448"/>
                                </a:lnTo>
                                <a:lnTo>
                                  <a:pt x="1912184" y="6804138"/>
                                </a:lnTo>
                                <a:lnTo>
                                  <a:pt x="1996794" y="6735061"/>
                                </a:lnTo>
                                <a:lnTo>
                                  <a:pt x="2233702" y="6804138"/>
                                </a:lnTo>
                                <a:lnTo>
                                  <a:pt x="2081404" y="6614175"/>
                                </a:lnTo>
                                <a:lnTo>
                                  <a:pt x="1827574" y="6579636"/>
                                </a:lnTo>
                                <a:lnTo>
                                  <a:pt x="1709120" y="6303326"/>
                                </a:lnTo>
                                <a:lnTo>
                                  <a:pt x="1742964" y="6130632"/>
                                </a:lnTo>
                                <a:lnTo>
                                  <a:pt x="1776808" y="5923400"/>
                                </a:lnTo>
                                <a:lnTo>
                                  <a:pt x="1675276" y="5837053"/>
                                </a:lnTo>
                                <a:lnTo>
                                  <a:pt x="1675276" y="5491665"/>
                                </a:lnTo>
                                <a:lnTo>
                                  <a:pt x="1590666" y="5284432"/>
                                </a:lnTo>
                                <a:lnTo>
                                  <a:pt x="1539901" y="5008122"/>
                                </a:lnTo>
                                <a:lnTo>
                                  <a:pt x="1387603" y="4904506"/>
                                </a:lnTo>
                                <a:lnTo>
                                  <a:pt x="1150695" y="4800889"/>
                                </a:lnTo>
                                <a:lnTo>
                                  <a:pt x="964553" y="4818159"/>
                                </a:lnTo>
                                <a:lnTo>
                                  <a:pt x="710723" y="4869967"/>
                                </a:lnTo>
                                <a:lnTo>
                                  <a:pt x="524582" y="4869967"/>
                                </a:lnTo>
                                <a:lnTo>
                                  <a:pt x="321518" y="4766351"/>
                                </a:lnTo>
                                <a:lnTo>
                                  <a:pt x="270752" y="4559118"/>
                                </a:lnTo>
                                <a:lnTo>
                                  <a:pt x="101532" y="4409450"/>
                                </a:lnTo>
                                <a:lnTo>
                                  <a:pt x="67688" y="4248269"/>
                                </a:lnTo>
                                <a:lnTo>
                                  <a:pt x="169220" y="4161922"/>
                                </a:lnTo>
                                <a:lnTo>
                                  <a:pt x="355362" y="4127383"/>
                                </a:lnTo>
                                <a:lnTo>
                                  <a:pt x="203064" y="3937420"/>
                                </a:lnTo>
                                <a:lnTo>
                                  <a:pt x="16922" y="3902881"/>
                                </a:lnTo>
                                <a:lnTo>
                                  <a:pt x="0" y="3730187"/>
                                </a:lnTo>
                                <a:lnTo>
                                  <a:pt x="84610" y="3609302"/>
                                </a:lnTo>
                                <a:lnTo>
                                  <a:pt x="243959" y="3540224"/>
                                </a:lnTo>
                                <a:lnTo>
                                  <a:pt x="439972" y="3298453"/>
                                </a:lnTo>
                                <a:lnTo>
                                  <a:pt x="659957" y="32639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7" name="Freeform 173"/>
                        <wps:cNvSpPr>
                          <a:spLocks/>
                        </wps:cNvSpPr>
                        <wps:spPr bwMode="auto">
                          <a:xfrm>
                            <a:off x="1265964" y="80972"/>
                            <a:ext cx="629089" cy="843976"/>
                          </a:xfrm>
                          <a:custGeom>
                            <a:avLst/>
                            <a:gdLst>
                              <a:gd name="T0" fmla="*/ 2147483647 w 2346"/>
                              <a:gd name="T1" fmla="*/ 2147483647 h 3126"/>
                              <a:gd name="T2" fmla="*/ 2147483647 w 2346"/>
                              <a:gd name="T3" fmla="*/ 2147483647 h 3126"/>
                              <a:gd name="T4" fmla="*/ 2147483647 w 2346"/>
                              <a:gd name="T5" fmla="*/ 2147483647 h 3126"/>
                              <a:gd name="T6" fmla="*/ 2147483647 w 2346"/>
                              <a:gd name="T7" fmla="*/ 2147483647 h 3126"/>
                              <a:gd name="T8" fmla="*/ 2147483647 w 2346"/>
                              <a:gd name="T9" fmla="*/ 2147483647 h 3126"/>
                              <a:gd name="T10" fmla="*/ 2147483647 w 2346"/>
                              <a:gd name="T11" fmla="*/ 2147483647 h 3126"/>
                              <a:gd name="T12" fmla="*/ 2147483647 w 2346"/>
                              <a:gd name="T13" fmla="*/ 2147483647 h 3126"/>
                              <a:gd name="T14" fmla="*/ 2147483647 w 2346"/>
                              <a:gd name="T15" fmla="*/ 2147483647 h 3126"/>
                              <a:gd name="T16" fmla="*/ 2147483647 w 2346"/>
                              <a:gd name="T17" fmla="*/ 2147483647 h 3126"/>
                              <a:gd name="T18" fmla="*/ 2147483647 w 2346"/>
                              <a:gd name="T19" fmla="*/ 2147483647 h 3126"/>
                              <a:gd name="T20" fmla="*/ 2147483647 w 2346"/>
                              <a:gd name="T21" fmla="*/ 2147483647 h 3126"/>
                              <a:gd name="T22" fmla="*/ 2147483647 w 2346"/>
                              <a:gd name="T23" fmla="*/ 2147483647 h 3126"/>
                              <a:gd name="T24" fmla="*/ 2147483647 w 2346"/>
                              <a:gd name="T25" fmla="*/ 2147483647 h 3126"/>
                              <a:gd name="T26" fmla="*/ 2147483647 w 2346"/>
                              <a:gd name="T27" fmla="*/ 2147483647 h 3126"/>
                              <a:gd name="T28" fmla="*/ 2147483647 w 2346"/>
                              <a:gd name="T29" fmla="*/ 2147483647 h 3126"/>
                              <a:gd name="T30" fmla="*/ 2147483647 w 2346"/>
                              <a:gd name="T31" fmla="*/ 2147483647 h 3126"/>
                              <a:gd name="T32" fmla="*/ 2147483647 w 2346"/>
                              <a:gd name="T33" fmla="*/ 2147483647 h 3126"/>
                              <a:gd name="T34" fmla="*/ 2147483647 w 2346"/>
                              <a:gd name="T35" fmla="*/ 2147483647 h 3126"/>
                              <a:gd name="T36" fmla="*/ 2147483647 w 2346"/>
                              <a:gd name="T37" fmla="*/ 2147483647 h 3126"/>
                              <a:gd name="T38" fmla="*/ 2147483647 w 2346"/>
                              <a:gd name="T39" fmla="*/ 2147483647 h 3126"/>
                              <a:gd name="T40" fmla="*/ 2147483647 w 2346"/>
                              <a:gd name="T41" fmla="*/ 2147483647 h 3126"/>
                              <a:gd name="T42" fmla="*/ 2147483647 w 2346"/>
                              <a:gd name="T43" fmla="*/ 2147483647 h 3126"/>
                              <a:gd name="T44" fmla="*/ 2147483647 w 2346"/>
                              <a:gd name="T45" fmla="*/ 2147483647 h 3126"/>
                              <a:gd name="T46" fmla="*/ 2147483647 w 2346"/>
                              <a:gd name="T47" fmla="*/ 2147483647 h 3126"/>
                              <a:gd name="T48" fmla="*/ 2147483647 w 2346"/>
                              <a:gd name="T49" fmla="*/ 2147483647 h 3126"/>
                              <a:gd name="T50" fmla="*/ 2147483647 w 2346"/>
                              <a:gd name="T51" fmla="*/ 2147483647 h 3126"/>
                              <a:gd name="T52" fmla="*/ 2147483647 w 2346"/>
                              <a:gd name="T53" fmla="*/ 2147483647 h 3126"/>
                              <a:gd name="T54" fmla="*/ 2147483647 w 2346"/>
                              <a:gd name="T55" fmla="*/ 2147483647 h 3126"/>
                              <a:gd name="T56" fmla="*/ 2147483647 w 2346"/>
                              <a:gd name="T57" fmla="*/ 2147483647 h 3126"/>
                              <a:gd name="T58" fmla="*/ 2147483647 w 2346"/>
                              <a:gd name="T59" fmla="*/ 2147483647 h 3126"/>
                              <a:gd name="T60" fmla="*/ 2147483647 w 2346"/>
                              <a:gd name="T61" fmla="*/ 2147483647 h 3126"/>
                              <a:gd name="T62" fmla="*/ 2147483647 w 2346"/>
                              <a:gd name="T63" fmla="*/ 2147483647 h 3126"/>
                              <a:gd name="T64" fmla="*/ 2147483647 w 2346"/>
                              <a:gd name="T65" fmla="*/ 2147483647 h 3126"/>
                              <a:gd name="T66" fmla="*/ 2147483647 w 2346"/>
                              <a:gd name="T67" fmla="*/ 2147483647 h 3126"/>
                              <a:gd name="T68" fmla="*/ 2147483647 w 2346"/>
                              <a:gd name="T69" fmla="*/ 2147483647 h 3126"/>
                              <a:gd name="T70" fmla="*/ 2147483647 w 2346"/>
                              <a:gd name="T71" fmla="*/ 2147483647 h 3126"/>
                              <a:gd name="T72" fmla="*/ 2147483647 w 2346"/>
                              <a:gd name="T73" fmla="*/ 2147483647 h 3126"/>
                              <a:gd name="T74" fmla="*/ 2147483647 w 2346"/>
                              <a:gd name="T75" fmla="*/ 2147483647 h 3126"/>
                              <a:gd name="T76" fmla="*/ 2147483647 w 2346"/>
                              <a:gd name="T77" fmla="*/ 2147483647 h 3126"/>
                              <a:gd name="T78" fmla="*/ 2147483647 w 2346"/>
                              <a:gd name="T79" fmla="*/ 2147483647 h 3126"/>
                              <a:gd name="T80" fmla="*/ 2147483647 w 2346"/>
                              <a:gd name="T81" fmla="*/ 2147483647 h 3126"/>
                              <a:gd name="T82" fmla="*/ 0 w 2346"/>
                              <a:gd name="T83" fmla="*/ 2147483647 h 3126"/>
                              <a:gd name="T84" fmla="*/ 2147483647 w 2346"/>
                              <a:gd name="T85" fmla="*/ 2147483647 h 3126"/>
                              <a:gd name="T86" fmla="*/ 2147483647 w 2346"/>
                              <a:gd name="T87" fmla="*/ 2147483647 h 3126"/>
                              <a:gd name="T88" fmla="*/ 2147483647 w 2346"/>
                              <a:gd name="T89" fmla="*/ 2147483647 h 3126"/>
                              <a:gd name="T90" fmla="*/ 2147483647 w 2346"/>
                              <a:gd name="T91" fmla="*/ 2147483647 h 3126"/>
                              <a:gd name="T92" fmla="*/ 2147483647 w 2346"/>
                              <a:gd name="T93" fmla="*/ 2147483647 h 3126"/>
                              <a:gd name="T94" fmla="*/ 2147483647 w 2346"/>
                              <a:gd name="T95" fmla="*/ 2147483647 h 3126"/>
                              <a:gd name="T96" fmla="*/ 2147483647 w 2346"/>
                              <a:gd name="T97" fmla="*/ 2147483647 h 3126"/>
                              <a:gd name="T98" fmla="*/ 2147483647 w 2346"/>
                              <a:gd name="T99" fmla="*/ 2147483647 h 3126"/>
                              <a:gd name="T100" fmla="*/ 2147483647 w 2346"/>
                              <a:gd name="T101" fmla="*/ 2147483647 h 3126"/>
                              <a:gd name="T102" fmla="*/ 2147483647 w 2346"/>
                              <a:gd name="T103" fmla="*/ 2147483647 h 3126"/>
                              <a:gd name="T104" fmla="*/ 2147483647 w 2346"/>
                              <a:gd name="T105" fmla="*/ 2147483647 h 3126"/>
                              <a:gd name="T106" fmla="*/ 2147483647 w 2346"/>
                              <a:gd name="T107" fmla="*/ 2147483647 h 312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2346"/>
                              <a:gd name="T163" fmla="*/ 0 h 3126"/>
                              <a:gd name="T164" fmla="*/ 2346 w 2346"/>
                              <a:gd name="T165" fmla="*/ 3126 h 312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2346" h="3126">
                                <a:moveTo>
                                  <a:pt x="1168" y="2627"/>
                                </a:moveTo>
                                <a:lnTo>
                                  <a:pt x="1191" y="2595"/>
                                </a:lnTo>
                                <a:lnTo>
                                  <a:pt x="1245" y="2571"/>
                                </a:lnTo>
                                <a:lnTo>
                                  <a:pt x="1264" y="2517"/>
                                </a:lnTo>
                                <a:lnTo>
                                  <a:pt x="1255" y="2451"/>
                                </a:lnTo>
                                <a:lnTo>
                                  <a:pt x="1204" y="2435"/>
                                </a:lnTo>
                                <a:lnTo>
                                  <a:pt x="1150" y="2403"/>
                                </a:lnTo>
                                <a:lnTo>
                                  <a:pt x="1171" y="2360"/>
                                </a:lnTo>
                                <a:lnTo>
                                  <a:pt x="1210" y="2342"/>
                                </a:lnTo>
                                <a:lnTo>
                                  <a:pt x="1242" y="2304"/>
                                </a:lnTo>
                                <a:lnTo>
                                  <a:pt x="1225" y="2270"/>
                                </a:lnTo>
                                <a:lnTo>
                                  <a:pt x="1254" y="2264"/>
                                </a:lnTo>
                                <a:lnTo>
                                  <a:pt x="1263" y="2210"/>
                                </a:lnTo>
                                <a:lnTo>
                                  <a:pt x="1338" y="2175"/>
                                </a:lnTo>
                                <a:lnTo>
                                  <a:pt x="1401" y="2115"/>
                                </a:lnTo>
                                <a:lnTo>
                                  <a:pt x="1401" y="2070"/>
                                </a:lnTo>
                                <a:lnTo>
                                  <a:pt x="1446" y="2048"/>
                                </a:lnTo>
                                <a:lnTo>
                                  <a:pt x="1411" y="1952"/>
                                </a:lnTo>
                                <a:lnTo>
                                  <a:pt x="1456" y="1923"/>
                                </a:lnTo>
                                <a:lnTo>
                                  <a:pt x="1531" y="1889"/>
                                </a:lnTo>
                                <a:lnTo>
                                  <a:pt x="1528" y="1856"/>
                                </a:lnTo>
                                <a:lnTo>
                                  <a:pt x="1488" y="1850"/>
                                </a:lnTo>
                                <a:lnTo>
                                  <a:pt x="1452" y="1820"/>
                                </a:lnTo>
                                <a:lnTo>
                                  <a:pt x="1494" y="1776"/>
                                </a:lnTo>
                                <a:lnTo>
                                  <a:pt x="1488" y="1728"/>
                                </a:lnTo>
                                <a:lnTo>
                                  <a:pt x="1449" y="1691"/>
                                </a:lnTo>
                                <a:lnTo>
                                  <a:pt x="1462" y="1652"/>
                                </a:lnTo>
                                <a:lnTo>
                                  <a:pt x="1507" y="1608"/>
                                </a:lnTo>
                                <a:lnTo>
                                  <a:pt x="1564" y="1583"/>
                                </a:lnTo>
                                <a:lnTo>
                                  <a:pt x="1621" y="1554"/>
                                </a:lnTo>
                                <a:lnTo>
                                  <a:pt x="1681" y="1509"/>
                                </a:lnTo>
                                <a:lnTo>
                                  <a:pt x="1711" y="1470"/>
                                </a:lnTo>
                                <a:lnTo>
                                  <a:pt x="1744" y="1425"/>
                                </a:lnTo>
                                <a:lnTo>
                                  <a:pt x="1723" y="1380"/>
                                </a:lnTo>
                                <a:lnTo>
                                  <a:pt x="1764" y="1371"/>
                                </a:lnTo>
                                <a:lnTo>
                                  <a:pt x="1768" y="1298"/>
                                </a:lnTo>
                                <a:lnTo>
                                  <a:pt x="1888" y="1118"/>
                                </a:lnTo>
                                <a:lnTo>
                                  <a:pt x="1962" y="1073"/>
                                </a:lnTo>
                                <a:lnTo>
                                  <a:pt x="2013" y="965"/>
                                </a:lnTo>
                                <a:lnTo>
                                  <a:pt x="2086" y="864"/>
                                </a:lnTo>
                                <a:lnTo>
                                  <a:pt x="2140" y="816"/>
                                </a:lnTo>
                                <a:lnTo>
                                  <a:pt x="2103" y="789"/>
                                </a:lnTo>
                                <a:lnTo>
                                  <a:pt x="2056" y="810"/>
                                </a:lnTo>
                                <a:lnTo>
                                  <a:pt x="1990" y="845"/>
                                </a:lnTo>
                                <a:lnTo>
                                  <a:pt x="1887" y="894"/>
                                </a:lnTo>
                                <a:lnTo>
                                  <a:pt x="1771" y="974"/>
                                </a:lnTo>
                                <a:lnTo>
                                  <a:pt x="1768" y="948"/>
                                </a:lnTo>
                                <a:lnTo>
                                  <a:pt x="1842" y="894"/>
                                </a:lnTo>
                                <a:lnTo>
                                  <a:pt x="1908" y="825"/>
                                </a:lnTo>
                                <a:lnTo>
                                  <a:pt x="1861" y="791"/>
                                </a:lnTo>
                                <a:lnTo>
                                  <a:pt x="1945" y="764"/>
                                </a:lnTo>
                                <a:lnTo>
                                  <a:pt x="2023" y="750"/>
                                </a:lnTo>
                                <a:lnTo>
                                  <a:pt x="2092" y="698"/>
                                </a:lnTo>
                                <a:lnTo>
                                  <a:pt x="2151" y="678"/>
                                </a:lnTo>
                                <a:lnTo>
                                  <a:pt x="2253" y="578"/>
                                </a:lnTo>
                                <a:lnTo>
                                  <a:pt x="2346" y="477"/>
                                </a:lnTo>
                                <a:lnTo>
                                  <a:pt x="2338" y="416"/>
                                </a:lnTo>
                                <a:lnTo>
                                  <a:pt x="2317" y="342"/>
                                </a:lnTo>
                                <a:lnTo>
                                  <a:pt x="2269" y="306"/>
                                </a:lnTo>
                                <a:lnTo>
                                  <a:pt x="2199" y="312"/>
                                </a:lnTo>
                                <a:lnTo>
                                  <a:pt x="2200" y="246"/>
                                </a:lnTo>
                                <a:lnTo>
                                  <a:pt x="2152" y="213"/>
                                </a:lnTo>
                                <a:lnTo>
                                  <a:pt x="2188" y="173"/>
                                </a:lnTo>
                                <a:lnTo>
                                  <a:pt x="2149" y="146"/>
                                </a:lnTo>
                                <a:lnTo>
                                  <a:pt x="2109" y="107"/>
                                </a:lnTo>
                                <a:lnTo>
                                  <a:pt x="2037" y="83"/>
                                </a:lnTo>
                                <a:lnTo>
                                  <a:pt x="2001" y="150"/>
                                </a:lnTo>
                                <a:lnTo>
                                  <a:pt x="1945" y="123"/>
                                </a:lnTo>
                                <a:lnTo>
                                  <a:pt x="1902" y="66"/>
                                </a:lnTo>
                                <a:lnTo>
                                  <a:pt x="1798" y="68"/>
                                </a:lnTo>
                                <a:lnTo>
                                  <a:pt x="1717" y="32"/>
                                </a:lnTo>
                                <a:lnTo>
                                  <a:pt x="1668" y="3"/>
                                </a:lnTo>
                                <a:lnTo>
                                  <a:pt x="1602" y="36"/>
                                </a:lnTo>
                                <a:lnTo>
                                  <a:pt x="1560" y="0"/>
                                </a:lnTo>
                                <a:lnTo>
                                  <a:pt x="1482" y="3"/>
                                </a:lnTo>
                                <a:lnTo>
                                  <a:pt x="1398" y="15"/>
                                </a:lnTo>
                                <a:lnTo>
                                  <a:pt x="1309" y="47"/>
                                </a:lnTo>
                                <a:lnTo>
                                  <a:pt x="1237" y="65"/>
                                </a:lnTo>
                                <a:lnTo>
                                  <a:pt x="1134" y="108"/>
                                </a:lnTo>
                                <a:lnTo>
                                  <a:pt x="1043" y="93"/>
                                </a:lnTo>
                                <a:lnTo>
                                  <a:pt x="991" y="150"/>
                                </a:lnTo>
                                <a:lnTo>
                                  <a:pt x="924" y="143"/>
                                </a:lnTo>
                                <a:lnTo>
                                  <a:pt x="948" y="258"/>
                                </a:lnTo>
                                <a:lnTo>
                                  <a:pt x="888" y="273"/>
                                </a:lnTo>
                                <a:lnTo>
                                  <a:pt x="859" y="375"/>
                                </a:lnTo>
                                <a:lnTo>
                                  <a:pt x="924" y="470"/>
                                </a:lnTo>
                                <a:lnTo>
                                  <a:pt x="909" y="513"/>
                                </a:lnTo>
                                <a:lnTo>
                                  <a:pt x="733" y="330"/>
                                </a:lnTo>
                                <a:lnTo>
                                  <a:pt x="703" y="332"/>
                                </a:lnTo>
                                <a:lnTo>
                                  <a:pt x="669" y="357"/>
                                </a:lnTo>
                                <a:lnTo>
                                  <a:pt x="667" y="432"/>
                                </a:lnTo>
                                <a:lnTo>
                                  <a:pt x="604" y="470"/>
                                </a:lnTo>
                                <a:lnTo>
                                  <a:pt x="646" y="536"/>
                                </a:lnTo>
                                <a:lnTo>
                                  <a:pt x="631" y="585"/>
                                </a:lnTo>
                                <a:lnTo>
                                  <a:pt x="556" y="524"/>
                                </a:lnTo>
                                <a:lnTo>
                                  <a:pt x="435" y="614"/>
                                </a:lnTo>
                                <a:lnTo>
                                  <a:pt x="367" y="663"/>
                                </a:lnTo>
                                <a:lnTo>
                                  <a:pt x="324" y="723"/>
                                </a:lnTo>
                                <a:lnTo>
                                  <a:pt x="340" y="818"/>
                                </a:lnTo>
                                <a:lnTo>
                                  <a:pt x="430" y="747"/>
                                </a:lnTo>
                                <a:lnTo>
                                  <a:pt x="460" y="797"/>
                                </a:lnTo>
                                <a:lnTo>
                                  <a:pt x="400" y="857"/>
                                </a:lnTo>
                                <a:lnTo>
                                  <a:pt x="478" y="921"/>
                                </a:lnTo>
                                <a:lnTo>
                                  <a:pt x="438" y="959"/>
                                </a:lnTo>
                                <a:lnTo>
                                  <a:pt x="447" y="1031"/>
                                </a:lnTo>
                                <a:lnTo>
                                  <a:pt x="520" y="1058"/>
                                </a:lnTo>
                                <a:lnTo>
                                  <a:pt x="507" y="1127"/>
                                </a:lnTo>
                                <a:lnTo>
                                  <a:pt x="610" y="1194"/>
                                </a:lnTo>
                                <a:lnTo>
                                  <a:pt x="676" y="1203"/>
                                </a:lnTo>
                                <a:lnTo>
                                  <a:pt x="763" y="1263"/>
                                </a:lnTo>
                                <a:lnTo>
                                  <a:pt x="852" y="1223"/>
                                </a:lnTo>
                                <a:lnTo>
                                  <a:pt x="1000" y="1203"/>
                                </a:lnTo>
                                <a:lnTo>
                                  <a:pt x="1053" y="1161"/>
                                </a:lnTo>
                                <a:lnTo>
                                  <a:pt x="1123" y="1092"/>
                                </a:lnTo>
                                <a:lnTo>
                                  <a:pt x="1180" y="1103"/>
                                </a:lnTo>
                                <a:lnTo>
                                  <a:pt x="1099" y="1184"/>
                                </a:lnTo>
                                <a:lnTo>
                                  <a:pt x="1021" y="1265"/>
                                </a:lnTo>
                                <a:lnTo>
                                  <a:pt x="894" y="1316"/>
                                </a:lnTo>
                                <a:lnTo>
                                  <a:pt x="816" y="1317"/>
                                </a:lnTo>
                                <a:lnTo>
                                  <a:pt x="631" y="1292"/>
                                </a:lnTo>
                                <a:lnTo>
                                  <a:pt x="544" y="1227"/>
                                </a:lnTo>
                                <a:lnTo>
                                  <a:pt x="466" y="1233"/>
                                </a:lnTo>
                                <a:lnTo>
                                  <a:pt x="421" y="1155"/>
                                </a:lnTo>
                                <a:lnTo>
                                  <a:pt x="375" y="1043"/>
                                </a:lnTo>
                                <a:lnTo>
                                  <a:pt x="370" y="950"/>
                                </a:lnTo>
                                <a:lnTo>
                                  <a:pt x="307" y="911"/>
                                </a:lnTo>
                                <a:lnTo>
                                  <a:pt x="271" y="867"/>
                                </a:lnTo>
                                <a:lnTo>
                                  <a:pt x="186" y="869"/>
                                </a:lnTo>
                                <a:lnTo>
                                  <a:pt x="153" y="902"/>
                                </a:lnTo>
                                <a:lnTo>
                                  <a:pt x="136" y="974"/>
                                </a:lnTo>
                                <a:lnTo>
                                  <a:pt x="216" y="1017"/>
                                </a:lnTo>
                                <a:lnTo>
                                  <a:pt x="145" y="1034"/>
                                </a:lnTo>
                                <a:lnTo>
                                  <a:pt x="112" y="1152"/>
                                </a:lnTo>
                                <a:lnTo>
                                  <a:pt x="85" y="1202"/>
                                </a:lnTo>
                                <a:lnTo>
                                  <a:pt x="60" y="1362"/>
                                </a:lnTo>
                                <a:lnTo>
                                  <a:pt x="61" y="1463"/>
                                </a:lnTo>
                                <a:lnTo>
                                  <a:pt x="130" y="1561"/>
                                </a:lnTo>
                                <a:lnTo>
                                  <a:pt x="100" y="1618"/>
                                </a:lnTo>
                                <a:lnTo>
                                  <a:pt x="181" y="1680"/>
                                </a:lnTo>
                                <a:lnTo>
                                  <a:pt x="265" y="1624"/>
                                </a:lnTo>
                                <a:lnTo>
                                  <a:pt x="315" y="1671"/>
                                </a:lnTo>
                                <a:lnTo>
                                  <a:pt x="234" y="1748"/>
                                </a:lnTo>
                                <a:lnTo>
                                  <a:pt x="190" y="1809"/>
                                </a:lnTo>
                                <a:lnTo>
                                  <a:pt x="207" y="1896"/>
                                </a:lnTo>
                                <a:lnTo>
                                  <a:pt x="297" y="1934"/>
                                </a:lnTo>
                                <a:lnTo>
                                  <a:pt x="244" y="1977"/>
                                </a:lnTo>
                                <a:lnTo>
                                  <a:pt x="408" y="2088"/>
                                </a:lnTo>
                                <a:lnTo>
                                  <a:pt x="483" y="2041"/>
                                </a:lnTo>
                                <a:lnTo>
                                  <a:pt x="520" y="2085"/>
                                </a:lnTo>
                                <a:lnTo>
                                  <a:pt x="568" y="2034"/>
                                </a:lnTo>
                                <a:lnTo>
                                  <a:pt x="628" y="2085"/>
                                </a:lnTo>
                                <a:lnTo>
                                  <a:pt x="700" y="2100"/>
                                </a:lnTo>
                                <a:lnTo>
                                  <a:pt x="754" y="2167"/>
                                </a:lnTo>
                                <a:lnTo>
                                  <a:pt x="715" y="2203"/>
                                </a:lnTo>
                                <a:lnTo>
                                  <a:pt x="643" y="2148"/>
                                </a:lnTo>
                                <a:lnTo>
                                  <a:pt x="577" y="2176"/>
                                </a:lnTo>
                                <a:lnTo>
                                  <a:pt x="556" y="2239"/>
                                </a:lnTo>
                                <a:lnTo>
                                  <a:pt x="579" y="2313"/>
                                </a:lnTo>
                                <a:lnTo>
                                  <a:pt x="634" y="2350"/>
                                </a:lnTo>
                                <a:lnTo>
                                  <a:pt x="625" y="2380"/>
                                </a:lnTo>
                                <a:lnTo>
                                  <a:pt x="559" y="2383"/>
                                </a:lnTo>
                                <a:lnTo>
                                  <a:pt x="475" y="2452"/>
                                </a:lnTo>
                                <a:lnTo>
                                  <a:pt x="408" y="2502"/>
                                </a:lnTo>
                                <a:lnTo>
                                  <a:pt x="295" y="2539"/>
                                </a:lnTo>
                                <a:lnTo>
                                  <a:pt x="201" y="2443"/>
                                </a:lnTo>
                                <a:lnTo>
                                  <a:pt x="136" y="2397"/>
                                </a:lnTo>
                                <a:lnTo>
                                  <a:pt x="37" y="2401"/>
                                </a:lnTo>
                                <a:lnTo>
                                  <a:pt x="0" y="2451"/>
                                </a:lnTo>
                                <a:lnTo>
                                  <a:pt x="43" y="2557"/>
                                </a:lnTo>
                                <a:lnTo>
                                  <a:pt x="139" y="2662"/>
                                </a:lnTo>
                                <a:lnTo>
                                  <a:pt x="198" y="2664"/>
                                </a:lnTo>
                                <a:lnTo>
                                  <a:pt x="227" y="2633"/>
                                </a:lnTo>
                                <a:lnTo>
                                  <a:pt x="277" y="2667"/>
                                </a:lnTo>
                                <a:lnTo>
                                  <a:pt x="300" y="2761"/>
                                </a:lnTo>
                                <a:lnTo>
                                  <a:pt x="328" y="2811"/>
                                </a:lnTo>
                                <a:lnTo>
                                  <a:pt x="292" y="2851"/>
                                </a:lnTo>
                                <a:lnTo>
                                  <a:pt x="289" y="2922"/>
                                </a:lnTo>
                                <a:lnTo>
                                  <a:pt x="339" y="2974"/>
                                </a:lnTo>
                                <a:lnTo>
                                  <a:pt x="319" y="3028"/>
                                </a:lnTo>
                                <a:lnTo>
                                  <a:pt x="358" y="3069"/>
                                </a:lnTo>
                                <a:lnTo>
                                  <a:pt x="409" y="3067"/>
                                </a:lnTo>
                                <a:lnTo>
                                  <a:pt x="529" y="3078"/>
                                </a:lnTo>
                                <a:lnTo>
                                  <a:pt x="574" y="3126"/>
                                </a:lnTo>
                                <a:lnTo>
                                  <a:pt x="700" y="3097"/>
                                </a:lnTo>
                                <a:lnTo>
                                  <a:pt x="856" y="3090"/>
                                </a:lnTo>
                                <a:lnTo>
                                  <a:pt x="895" y="3058"/>
                                </a:lnTo>
                                <a:lnTo>
                                  <a:pt x="973" y="3114"/>
                                </a:lnTo>
                                <a:lnTo>
                                  <a:pt x="1098" y="3069"/>
                                </a:lnTo>
                                <a:lnTo>
                                  <a:pt x="1144" y="3006"/>
                                </a:lnTo>
                                <a:lnTo>
                                  <a:pt x="1159" y="2926"/>
                                </a:lnTo>
                                <a:lnTo>
                                  <a:pt x="1131" y="2841"/>
                                </a:lnTo>
                                <a:lnTo>
                                  <a:pt x="1089" y="2769"/>
                                </a:lnTo>
                                <a:lnTo>
                                  <a:pt x="987" y="2736"/>
                                </a:lnTo>
                                <a:lnTo>
                                  <a:pt x="802" y="2767"/>
                                </a:lnTo>
                                <a:lnTo>
                                  <a:pt x="681" y="2856"/>
                                </a:lnTo>
                                <a:lnTo>
                                  <a:pt x="628" y="2791"/>
                                </a:lnTo>
                                <a:lnTo>
                                  <a:pt x="591" y="2826"/>
                                </a:lnTo>
                                <a:lnTo>
                                  <a:pt x="520" y="2788"/>
                                </a:lnTo>
                                <a:lnTo>
                                  <a:pt x="453" y="2723"/>
                                </a:lnTo>
                                <a:lnTo>
                                  <a:pt x="544" y="2587"/>
                                </a:lnTo>
                                <a:lnTo>
                                  <a:pt x="600" y="2626"/>
                                </a:lnTo>
                                <a:lnTo>
                                  <a:pt x="645" y="2581"/>
                                </a:lnTo>
                                <a:lnTo>
                                  <a:pt x="756" y="2659"/>
                                </a:lnTo>
                                <a:lnTo>
                                  <a:pt x="802" y="2656"/>
                                </a:lnTo>
                                <a:lnTo>
                                  <a:pt x="816" y="2607"/>
                                </a:lnTo>
                                <a:lnTo>
                                  <a:pt x="862" y="2587"/>
                                </a:lnTo>
                                <a:lnTo>
                                  <a:pt x="928" y="2620"/>
                                </a:lnTo>
                                <a:lnTo>
                                  <a:pt x="985" y="2598"/>
                                </a:lnTo>
                                <a:lnTo>
                                  <a:pt x="1026" y="2602"/>
                                </a:lnTo>
                                <a:lnTo>
                                  <a:pt x="1048" y="2683"/>
                                </a:lnTo>
                                <a:lnTo>
                                  <a:pt x="1101" y="2653"/>
                                </a:lnTo>
                                <a:lnTo>
                                  <a:pt x="1120" y="2671"/>
                                </a:lnTo>
                                <a:lnTo>
                                  <a:pt x="1095" y="2728"/>
                                </a:lnTo>
                                <a:lnTo>
                                  <a:pt x="1149" y="2767"/>
                                </a:lnTo>
                                <a:lnTo>
                                  <a:pt x="1203" y="2712"/>
                                </a:lnTo>
                                <a:lnTo>
                                  <a:pt x="1201" y="2663"/>
                                </a:lnTo>
                                <a:lnTo>
                                  <a:pt x="1168" y="26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8" name="Freeform 174"/>
                        <wps:cNvSpPr>
                          <a:spLocks/>
                        </wps:cNvSpPr>
                        <wps:spPr bwMode="auto">
                          <a:xfrm>
                            <a:off x="882905" y="744319"/>
                            <a:ext cx="219559" cy="182187"/>
                          </a:xfrm>
                          <a:custGeom>
                            <a:avLst/>
                            <a:gdLst>
                              <a:gd name="T0" fmla="*/ 2147483647 w 824"/>
                              <a:gd name="T1" fmla="*/ 2147483647 h 668"/>
                              <a:gd name="T2" fmla="*/ 2147483647 w 824"/>
                              <a:gd name="T3" fmla="*/ 2147483647 h 668"/>
                              <a:gd name="T4" fmla="*/ 2147483647 w 824"/>
                              <a:gd name="T5" fmla="*/ 2147483647 h 668"/>
                              <a:gd name="T6" fmla="*/ 2147483647 w 824"/>
                              <a:gd name="T7" fmla="*/ 2147483647 h 668"/>
                              <a:gd name="T8" fmla="*/ 2147483647 w 824"/>
                              <a:gd name="T9" fmla="*/ 2147483647 h 668"/>
                              <a:gd name="T10" fmla="*/ 2147483647 w 824"/>
                              <a:gd name="T11" fmla="*/ 2147483647 h 668"/>
                              <a:gd name="T12" fmla="*/ 2147483647 w 824"/>
                              <a:gd name="T13" fmla="*/ 2147483647 h 668"/>
                              <a:gd name="T14" fmla="*/ 2147483647 w 824"/>
                              <a:gd name="T15" fmla="*/ 2147483647 h 668"/>
                              <a:gd name="T16" fmla="*/ 0 w 824"/>
                              <a:gd name="T17" fmla="*/ 2147483647 h 668"/>
                              <a:gd name="T18" fmla="*/ 2147483647 w 824"/>
                              <a:gd name="T19" fmla="*/ 2147483647 h 668"/>
                              <a:gd name="T20" fmla="*/ 2147483647 w 824"/>
                              <a:gd name="T21" fmla="*/ 2147483647 h 668"/>
                              <a:gd name="T22" fmla="*/ 2147483647 w 824"/>
                              <a:gd name="T23" fmla="*/ 2147483647 h 668"/>
                              <a:gd name="T24" fmla="*/ 2147483647 w 824"/>
                              <a:gd name="T25" fmla="*/ 2147483647 h 668"/>
                              <a:gd name="T26" fmla="*/ 2147483647 w 824"/>
                              <a:gd name="T27" fmla="*/ 2147483647 h 668"/>
                              <a:gd name="T28" fmla="*/ 2147483647 w 824"/>
                              <a:gd name="T29" fmla="*/ 2147483647 h 668"/>
                              <a:gd name="T30" fmla="*/ 2147483647 w 824"/>
                              <a:gd name="T31" fmla="*/ 2147483647 h 668"/>
                              <a:gd name="T32" fmla="*/ 2147483647 w 824"/>
                              <a:gd name="T33" fmla="*/ 2147483647 h 668"/>
                              <a:gd name="T34" fmla="*/ 2147483647 w 824"/>
                              <a:gd name="T35" fmla="*/ 2147483647 h 668"/>
                              <a:gd name="T36" fmla="*/ 2147483647 w 824"/>
                              <a:gd name="T37" fmla="*/ 2147483647 h 668"/>
                              <a:gd name="T38" fmla="*/ 2147483647 w 824"/>
                              <a:gd name="T39" fmla="*/ 2147483647 h 668"/>
                              <a:gd name="T40" fmla="*/ 2147483647 w 824"/>
                              <a:gd name="T41" fmla="*/ 2147483647 h 668"/>
                              <a:gd name="T42" fmla="*/ 2147483647 w 824"/>
                              <a:gd name="T43" fmla="*/ 2147483647 h 668"/>
                              <a:gd name="T44" fmla="*/ 2147483647 w 824"/>
                              <a:gd name="T45" fmla="*/ 2147483647 h 668"/>
                              <a:gd name="T46" fmla="*/ 2147483647 w 824"/>
                              <a:gd name="T47" fmla="*/ 0 h 668"/>
                              <a:gd name="T48" fmla="*/ 2147483647 w 824"/>
                              <a:gd name="T49" fmla="*/ 2147483647 h 668"/>
                              <a:gd name="T50" fmla="*/ 2147483647 w 824"/>
                              <a:gd name="T51" fmla="*/ 2147483647 h 668"/>
                              <a:gd name="T52" fmla="*/ 2147483647 w 824"/>
                              <a:gd name="T53" fmla="*/ 2147483647 h 668"/>
                              <a:gd name="T54" fmla="*/ 2147483647 w 824"/>
                              <a:gd name="T55" fmla="*/ 2147483647 h 668"/>
                              <a:gd name="T56" fmla="*/ 2147483647 w 824"/>
                              <a:gd name="T57" fmla="*/ 2147483647 h 668"/>
                              <a:gd name="T58" fmla="*/ 2147483647 w 824"/>
                              <a:gd name="T59" fmla="*/ 2147483647 h 668"/>
                              <a:gd name="T60" fmla="*/ 2147483647 w 824"/>
                              <a:gd name="T61" fmla="*/ 2147483647 h 668"/>
                              <a:gd name="T62" fmla="*/ 2147483647 w 824"/>
                              <a:gd name="T63" fmla="*/ 2147483647 h 668"/>
                              <a:gd name="T64" fmla="*/ 2147483647 w 824"/>
                              <a:gd name="T65" fmla="*/ 2147483647 h 668"/>
                              <a:gd name="T66" fmla="*/ 2147483647 w 824"/>
                              <a:gd name="T67" fmla="*/ 2147483647 h 668"/>
                              <a:gd name="T68" fmla="*/ 2147483647 w 824"/>
                              <a:gd name="T69" fmla="*/ 2147483647 h 668"/>
                              <a:gd name="T70" fmla="*/ 2147483647 w 824"/>
                              <a:gd name="T71" fmla="*/ 2147483647 h 668"/>
                              <a:gd name="T72" fmla="*/ 2147483647 w 824"/>
                              <a:gd name="T73" fmla="*/ 2147483647 h 668"/>
                              <a:gd name="T74" fmla="*/ 2147483647 w 824"/>
                              <a:gd name="T75" fmla="*/ 2147483647 h 668"/>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24"/>
                              <a:gd name="T115" fmla="*/ 0 h 668"/>
                              <a:gd name="T116" fmla="*/ 824 w 824"/>
                              <a:gd name="T117" fmla="*/ 668 h 668"/>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24" h="668">
                                <a:moveTo>
                                  <a:pt x="273" y="665"/>
                                </a:moveTo>
                                <a:lnTo>
                                  <a:pt x="215" y="581"/>
                                </a:lnTo>
                                <a:lnTo>
                                  <a:pt x="296" y="551"/>
                                </a:lnTo>
                                <a:lnTo>
                                  <a:pt x="356" y="524"/>
                                </a:lnTo>
                                <a:lnTo>
                                  <a:pt x="326" y="482"/>
                                </a:lnTo>
                                <a:lnTo>
                                  <a:pt x="270" y="491"/>
                                </a:lnTo>
                                <a:lnTo>
                                  <a:pt x="167" y="546"/>
                                </a:lnTo>
                                <a:lnTo>
                                  <a:pt x="109" y="533"/>
                                </a:lnTo>
                                <a:lnTo>
                                  <a:pt x="0" y="432"/>
                                </a:lnTo>
                                <a:lnTo>
                                  <a:pt x="42" y="375"/>
                                </a:lnTo>
                                <a:lnTo>
                                  <a:pt x="41" y="317"/>
                                </a:lnTo>
                                <a:lnTo>
                                  <a:pt x="109" y="170"/>
                                </a:lnTo>
                                <a:lnTo>
                                  <a:pt x="200" y="80"/>
                                </a:lnTo>
                                <a:lnTo>
                                  <a:pt x="239" y="147"/>
                                </a:lnTo>
                                <a:lnTo>
                                  <a:pt x="299" y="179"/>
                                </a:lnTo>
                                <a:lnTo>
                                  <a:pt x="408" y="297"/>
                                </a:lnTo>
                                <a:lnTo>
                                  <a:pt x="441" y="377"/>
                                </a:lnTo>
                                <a:lnTo>
                                  <a:pt x="572" y="374"/>
                                </a:lnTo>
                                <a:lnTo>
                                  <a:pt x="534" y="275"/>
                                </a:lnTo>
                                <a:lnTo>
                                  <a:pt x="546" y="218"/>
                                </a:lnTo>
                                <a:lnTo>
                                  <a:pt x="471" y="132"/>
                                </a:lnTo>
                                <a:lnTo>
                                  <a:pt x="516" y="99"/>
                                </a:lnTo>
                                <a:lnTo>
                                  <a:pt x="531" y="38"/>
                                </a:lnTo>
                                <a:lnTo>
                                  <a:pt x="593" y="0"/>
                                </a:lnTo>
                                <a:lnTo>
                                  <a:pt x="650" y="62"/>
                                </a:lnTo>
                                <a:lnTo>
                                  <a:pt x="633" y="119"/>
                                </a:lnTo>
                                <a:lnTo>
                                  <a:pt x="653" y="194"/>
                                </a:lnTo>
                                <a:lnTo>
                                  <a:pt x="678" y="273"/>
                                </a:lnTo>
                                <a:lnTo>
                                  <a:pt x="771" y="228"/>
                                </a:lnTo>
                                <a:lnTo>
                                  <a:pt x="824" y="279"/>
                                </a:lnTo>
                                <a:lnTo>
                                  <a:pt x="821" y="353"/>
                                </a:lnTo>
                                <a:lnTo>
                                  <a:pt x="788" y="521"/>
                                </a:lnTo>
                                <a:lnTo>
                                  <a:pt x="726" y="555"/>
                                </a:lnTo>
                                <a:lnTo>
                                  <a:pt x="641" y="548"/>
                                </a:lnTo>
                                <a:lnTo>
                                  <a:pt x="576" y="515"/>
                                </a:lnTo>
                                <a:lnTo>
                                  <a:pt x="456" y="597"/>
                                </a:lnTo>
                                <a:lnTo>
                                  <a:pt x="371" y="668"/>
                                </a:lnTo>
                                <a:lnTo>
                                  <a:pt x="273" y="6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9" name="Freeform 175"/>
                        <wps:cNvSpPr>
                          <a:spLocks/>
                        </wps:cNvSpPr>
                        <wps:spPr bwMode="auto">
                          <a:xfrm>
                            <a:off x="1102464" y="521645"/>
                            <a:ext cx="126129" cy="157272"/>
                          </a:xfrm>
                          <a:custGeom>
                            <a:avLst/>
                            <a:gdLst>
                              <a:gd name="T0" fmla="*/ 57 w 762000"/>
                              <a:gd name="T1" fmla="*/ 139 h 935038"/>
                              <a:gd name="T2" fmla="*/ 47 w 762000"/>
                              <a:gd name="T3" fmla="*/ 127 h 935038"/>
                              <a:gd name="T4" fmla="*/ 60 w 762000"/>
                              <a:gd name="T5" fmla="*/ 120 h 935038"/>
                              <a:gd name="T6" fmla="*/ 77 w 762000"/>
                              <a:gd name="T7" fmla="*/ 117 h 935038"/>
                              <a:gd name="T8" fmla="*/ 74 w 762000"/>
                              <a:gd name="T9" fmla="*/ 106 h 935038"/>
                              <a:gd name="T10" fmla="*/ 62 w 762000"/>
                              <a:gd name="T11" fmla="*/ 105 h 935038"/>
                              <a:gd name="T12" fmla="*/ 45 w 762000"/>
                              <a:gd name="T13" fmla="*/ 110 h 935038"/>
                              <a:gd name="T14" fmla="*/ 32 w 762000"/>
                              <a:gd name="T15" fmla="*/ 97 h 935038"/>
                              <a:gd name="T16" fmla="*/ 20 w 762000"/>
                              <a:gd name="T17" fmla="*/ 103 h 935038"/>
                              <a:gd name="T18" fmla="*/ 19 w 762000"/>
                              <a:gd name="T19" fmla="*/ 93 h 935038"/>
                              <a:gd name="T20" fmla="*/ 14 w 762000"/>
                              <a:gd name="T21" fmla="*/ 72 h 935038"/>
                              <a:gd name="T22" fmla="*/ 28 w 762000"/>
                              <a:gd name="T23" fmla="*/ 69 h 935038"/>
                              <a:gd name="T24" fmla="*/ 24 w 762000"/>
                              <a:gd name="T25" fmla="*/ 54 h 935038"/>
                              <a:gd name="T26" fmla="*/ 15 w 762000"/>
                              <a:gd name="T27" fmla="*/ 50 h 935038"/>
                              <a:gd name="T28" fmla="*/ 0 w 762000"/>
                              <a:gd name="T29" fmla="*/ 41 h 935038"/>
                              <a:gd name="T30" fmla="*/ 8 w 762000"/>
                              <a:gd name="T31" fmla="*/ 3 h 935038"/>
                              <a:gd name="T32" fmla="*/ 16 w 762000"/>
                              <a:gd name="T33" fmla="*/ 7 h 935038"/>
                              <a:gd name="T34" fmla="*/ 27 w 762000"/>
                              <a:gd name="T35" fmla="*/ 0 h 935038"/>
                              <a:gd name="T36" fmla="*/ 48 w 762000"/>
                              <a:gd name="T37" fmla="*/ 9 h 935038"/>
                              <a:gd name="T38" fmla="*/ 45 w 762000"/>
                              <a:gd name="T39" fmla="*/ 35 h 935038"/>
                              <a:gd name="T40" fmla="*/ 63 w 762000"/>
                              <a:gd name="T41" fmla="*/ 29 h 935038"/>
                              <a:gd name="T42" fmla="*/ 72 w 762000"/>
                              <a:gd name="T43" fmla="*/ 49 h 935038"/>
                              <a:gd name="T44" fmla="*/ 96 w 762000"/>
                              <a:gd name="T45" fmla="*/ 55 h 935038"/>
                              <a:gd name="T46" fmla="*/ 100 w 762000"/>
                              <a:gd name="T47" fmla="*/ 76 h 935038"/>
                              <a:gd name="T48" fmla="*/ 100 w 762000"/>
                              <a:gd name="T49" fmla="*/ 98 h 935038"/>
                              <a:gd name="T50" fmla="*/ 104 w 762000"/>
                              <a:gd name="T51" fmla="*/ 121 h 935038"/>
                              <a:gd name="T52" fmla="*/ 87 w 762000"/>
                              <a:gd name="T53" fmla="*/ 130 h 935038"/>
                              <a:gd name="T54" fmla="*/ 72 w 762000"/>
                              <a:gd name="T55" fmla="*/ 137 h 935038"/>
                              <a:gd name="T56" fmla="*/ 57 w 762000"/>
                              <a:gd name="T57" fmla="*/ 139 h 935038"/>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762000"/>
                              <a:gd name="T88" fmla="*/ 0 h 935038"/>
                              <a:gd name="T89" fmla="*/ 762000 w 762000"/>
                              <a:gd name="T90" fmla="*/ 935038 h 935038"/>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762000" h="935038">
                                <a:moveTo>
                                  <a:pt x="413288" y="935038"/>
                                </a:moveTo>
                                <a:lnTo>
                                  <a:pt x="340640" y="855495"/>
                                </a:lnTo>
                                <a:lnTo>
                                  <a:pt x="435890" y="808418"/>
                                </a:lnTo>
                                <a:lnTo>
                                  <a:pt x="561814" y="792185"/>
                                </a:lnTo>
                                <a:lnTo>
                                  <a:pt x="544055" y="715888"/>
                                </a:lnTo>
                                <a:lnTo>
                                  <a:pt x="455263" y="706148"/>
                                </a:lnTo>
                                <a:lnTo>
                                  <a:pt x="330953" y="740238"/>
                                </a:lnTo>
                                <a:lnTo>
                                  <a:pt x="237318" y="652579"/>
                                </a:lnTo>
                                <a:lnTo>
                                  <a:pt x="145297" y="696409"/>
                                </a:lnTo>
                                <a:lnTo>
                                  <a:pt x="135610" y="628229"/>
                                </a:lnTo>
                                <a:lnTo>
                                  <a:pt x="103322" y="482129"/>
                                </a:lnTo>
                                <a:lnTo>
                                  <a:pt x="205030" y="462649"/>
                                </a:lnTo>
                                <a:lnTo>
                                  <a:pt x="179199" y="365249"/>
                                </a:lnTo>
                                <a:lnTo>
                                  <a:pt x="111394" y="334406"/>
                                </a:lnTo>
                                <a:lnTo>
                                  <a:pt x="0" y="277589"/>
                                </a:lnTo>
                                <a:lnTo>
                                  <a:pt x="59733" y="22727"/>
                                </a:lnTo>
                                <a:lnTo>
                                  <a:pt x="116237" y="47077"/>
                                </a:lnTo>
                                <a:lnTo>
                                  <a:pt x="200186" y="0"/>
                                </a:lnTo>
                                <a:lnTo>
                                  <a:pt x="348712" y="63310"/>
                                </a:lnTo>
                                <a:lnTo>
                                  <a:pt x="329339" y="233760"/>
                                </a:lnTo>
                                <a:lnTo>
                                  <a:pt x="461720" y="198046"/>
                                </a:lnTo>
                                <a:lnTo>
                                  <a:pt x="529525" y="331159"/>
                                </a:lnTo>
                                <a:lnTo>
                                  <a:pt x="698826" y="368550"/>
                                </a:lnTo>
                                <a:lnTo>
                                  <a:pt x="727401" y="516188"/>
                                </a:lnTo>
                                <a:lnTo>
                                  <a:pt x="728097" y="662319"/>
                                </a:lnTo>
                                <a:lnTo>
                                  <a:pt x="762000" y="816535"/>
                                </a:lnTo>
                                <a:lnTo>
                                  <a:pt x="636076" y="879845"/>
                                </a:lnTo>
                                <a:lnTo>
                                  <a:pt x="529525" y="923675"/>
                                </a:lnTo>
                                <a:lnTo>
                                  <a:pt x="413288" y="93503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0" name="Freeform 176"/>
                        <wps:cNvSpPr>
                          <a:spLocks/>
                        </wps:cNvSpPr>
                        <wps:spPr bwMode="auto">
                          <a:xfrm>
                            <a:off x="1239493" y="569916"/>
                            <a:ext cx="93429" cy="135473"/>
                          </a:xfrm>
                          <a:custGeom>
                            <a:avLst/>
                            <a:gdLst>
                              <a:gd name="T0" fmla="*/ 2147483647 w 344"/>
                              <a:gd name="T1" fmla="*/ 2147483647 h 500"/>
                              <a:gd name="T2" fmla="*/ 2147483647 w 344"/>
                              <a:gd name="T3" fmla="*/ 2147483647 h 500"/>
                              <a:gd name="T4" fmla="*/ 2147483647 w 344"/>
                              <a:gd name="T5" fmla="*/ 2147483647 h 500"/>
                              <a:gd name="T6" fmla="*/ 2147483647 w 344"/>
                              <a:gd name="T7" fmla="*/ 2147483647 h 500"/>
                              <a:gd name="T8" fmla="*/ 2147483647 w 344"/>
                              <a:gd name="T9" fmla="*/ 2147483647 h 500"/>
                              <a:gd name="T10" fmla="*/ 2147483647 w 344"/>
                              <a:gd name="T11" fmla="*/ 2147483647 h 500"/>
                              <a:gd name="T12" fmla="*/ 2147483647 w 344"/>
                              <a:gd name="T13" fmla="*/ 2147483647 h 500"/>
                              <a:gd name="T14" fmla="*/ 2147483647 w 344"/>
                              <a:gd name="T15" fmla="*/ 2147483647 h 500"/>
                              <a:gd name="T16" fmla="*/ 2147483647 w 344"/>
                              <a:gd name="T17" fmla="*/ 2147483647 h 500"/>
                              <a:gd name="T18" fmla="*/ 0 w 344"/>
                              <a:gd name="T19" fmla="*/ 2147483647 h 500"/>
                              <a:gd name="T20" fmla="*/ 2147483647 w 344"/>
                              <a:gd name="T21" fmla="*/ 2147483647 h 500"/>
                              <a:gd name="T22" fmla="*/ 2147483647 w 344"/>
                              <a:gd name="T23" fmla="*/ 0 h 500"/>
                              <a:gd name="T24" fmla="*/ 2147483647 w 344"/>
                              <a:gd name="T25" fmla="*/ 2147483647 h 500"/>
                              <a:gd name="T26" fmla="*/ 2147483647 w 344"/>
                              <a:gd name="T27" fmla="*/ 2147483647 h 500"/>
                              <a:gd name="T28" fmla="*/ 2147483647 w 344"/>
                              <a:gd name="T29" fmla="*/ 2147483647 h 500"/>
                              <a:gd name="T30" fmla="*/ 2147483647 w 344"/>
                              <a:gd name="T31" fmla="*/ 2147483647 h 500"/>
                              <a:gd name="T32" fmla="*/ 2147483647 w 344"/>
                              <a:gd name="T33" fmla="*/ 2147483647 h 500"/>
                              <a:gd name="T34" fmla="*/ 2147483647 w 344"/>
                              <a:gd name="T35" fmla="*/ 2147483647 h 500"/>
                              <a:gd name="T36" fmla="*/ 2147483647 w 344"/>
                              <a:gd name="T37" fmla="*/ 2147483647 h 500"/>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344"/>
                              <a:gd name="T58" fmla="*/ 0 h 500"/>
                              <a:gd name="T59" fmla="*/ 344 w 344"/>
                              <a:gd name="T60" fmla="*/ 500 h 500"/>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344" h="500">
                                <a:moveTo>
                                  <a:pt x="292" y="500"/>
                                </a:moveTo>
                                <a:lnTo>
                                  <a:pt x="242" y="485"/>
                                </a:lnTo>
                                <a:lnTo>
                                  <a:pt x="152" y="482"/>
                                </a:lnTo>
                                <a:lnTo>
                                  <a:pt x="111" y="435"/>
                                </a:lnTo>
                                <a:lnTo>
                                  <a:pt x="155" y="388"/>
                                </a:lnTo>
                                <a:lnTo>
                                  <a:pt x="152" y="352"/>
                                </a:lnTo>
                                <a:lnTo>
                                  <a:pt x="75" y="375"/>
                                </a:lnTo>
                                <a:lnTo>
                                  <a:pt x="21" y="295"/>
                                </a:lnTo>
                                <a:lnTo>
                                  <a:pt x="30" y="244"/>
                                </a:lnTo>
                                <a:lnTo>
                                  <a:pt x="0" y="92"/>
                                </a:lnTo>
                                <a:lnTo>
                                  <a:pt x="6" y="49"/>
                                </a:lnTo>
                                <a:lnTo>
                                  <a:pt x="48" y="0"/>
                                </a:lnTo>
                                <a:lnTo>
                                  <a:pt x="171" y="104"/>
                                </a:lnTo>
                                <a:lnTo>
                                  <a:pt x="233" y="132"/>
                                </a:lnTo>
                                <a:lnTo>
                                  <a:pt x="261" y="206"/>
                                </a:lnTo>
                                <a:lnTo>
                                  <a:pt x="222" y="360"/>
                                </a:lnTo>
                                <a:lnTo>
                                  <a:pt x="314" y="378"/>
                                </a:lnTo>
                                <a:lnTo>
                                  <a:pt x="344" y="417"/>
                                </a:lnTo>
                                <a:lnTo>
                                  <a:pt x="292" y="5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1" name="Freeform 177"/>
                        <wps:cNvSpPr>
                          <a:spLocks/>
                        </wps:cNvSpPr>
                        <wps:spPr bwMode="auto">
                          <a:xfrm>
                            <a:off x="1128935" y="756774"/>
                            <a:ext cx="137029" cy="137029"/>
                          </a:xfrm>
                          <a:custGeom>
                            <a:avLst/>
                            <a:gdLst>
                              <a:gd name="T0" fmla="*/ 2147483647 w 507"/>
                              <a:gd name="T1" fmla="*/ 2147483647 h 500"/>
                              <a:gd name="T2" fmla="*/ 2147483647 w 507"/>
                              <a:gd name="T3" fmla="*/ 2147483647 h 500"/>
                              <a:gd name="T4" fmla="*/ 2147483647 w 507"/>
                              <a:gd name="T5" fmla="*/ 2147483647 h 500"/>
                              <a:gd name="T6" fmla="*/ 2147483647 w 507"/>
                              <a:gd name="T7" fmla="*/ 2147483647 h 500"/>
                              <a:gd name="T8" fmla="*/ 2147483647 w 507"/>
                              <a:gd name="T9" fmla="*/ 2147483647 h 500"/>
                              <a:gd name="T10" fmla="*/ 2147483647 w 507"/>
                              <a:gd name="T11" fmla="*/ 2147483647 h 500"/>
                              <a:gd name="T12" fmla="*/ 2147483647 w 507"/>
                              <a:gd name="T13" fmla="*/ 2147483647 h 500"/>
                              <a:gd name="T14" fmla="*/ 0 w 507"/>
                              <a:gd name="T15" fmla="*/ 2147483647 h 500"/>
                              <a:gd name="T16" fmla="*/ 2147483647 w 507"/>
                              <a:gd name="T17" fmla="*/ 2147483647 h 500"/>
                              <a:gd name="T18" fmla="*/ 2147483647 w 507"/>
                              <a:gd name="T19" fmla="*/ 2147483647 h 500"/>
                              <a:gd name="T20" fmla="*/ 2147483647 w 507"/>
                              <a:gd name="T21" fmla="*/ 2147483647 h 500"/>
                              <a:gd name="T22" fmla="*/ 2147483647 w 507"/>
                              <a:gd name="T23" fmla="*/ 2147483647 h 500"/>
                              <a:gd name="T24" fmla="*/ 2147483647 w 507"/>
                              <a:gd name="T25" fmla="*/ 0 h 500"/>
                              <a:gd name="T26" fmla="*/ 2147483647 w 507"/>
                              <a:gd name="T27" fmla="*/ 2147483647 h 500"/>
                              <a:gd name="T28" fmla="*/ 2147483647 w 507"/>
                              <a:gd name="T29" fmla="*/ 0 h 500"/>
                              <a:gd name="T30" fmla="*/ 2147483647 w 507"/>
                              <a:gd name="T31" fmla="*/ 2147483647 h 500"/>
                              <a:gd name="T32" fmla="*/ 2147483647 w 507"/>
                              <a:gd name="T33" fmla="*/ 2147483647 h 500"/>
                              <a:gd name="T34" fmla="*/ 2147483647 w 507"/>
                              <a:gd name="T35" fmla="*/ 2147483647 h 500"/>
                              <a:gd name="T36" fmla="*/ 2147483647 w 507"/>
                              <a:gd name="T37" fmla="*/ 2147483647 h 500"/>
                              <a:gd name="T38" fmla="*/ 2147483647 w 507"/>
                              <a:gd name="T39" fmla="*/ 2147483647 h 500"/>
                              <a:gd name="T40" fmla="*/ 2147483647 w 507"/>
                              <a:gd name="T41" fmla="*/ 2147483647 h 50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507"/>
                              <a:gd name="T64" fmla="*/ 0 h 500"/>
                              <a:gd name="T65" fmla="*/ 507 w 507"/>
                              <a:gd name="T66" fmla="*/ 500 h 500"/>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507" h="500">
                                <a:moveTo>
                                  <a:pt x="433" y="491"/>
                                </a:moveTo>
                                <a:lnTo>
                                  <a:pt x="336" y="500"/>
                                </a:lnTo>
                                <a:lnTo>
                                  <a:pt x="253" y="386"/>
                                </a:lnTo>
                                <a:lnTo>
                                  <a:pt x="204" y="320"/>
                                </a:lnTo>
                                <a:lnTo>
                                  <a:pt x="154" y="343"/>
                                </a:lnTo>
                                <a:lnTo>
                                  <a:pt x="19" y="194"/>
                                </a:lnTo>
                                <a:lnTo>
                                  <a:pt x="33" y="122"/>
                                </a:lnTo>
                                <a:lnTo>
                                  <a:pt x="0" y="68"/>
                                </a:lnTo>
                                <a:lnTo>
                                  <a:pt x="48" y="19"/>
                                </a:lnTo>
                                <a:lnTo>
                                  <a:pt x="165" y="131"/>
                                </a:lnTo>
                                <a:lnTo>
                                  <a:pt x="195" y="111"/>
                                </a:lnTo>
                                <a:lnTo>
                                  <a:pt x="181" y="39"/>
                                </a:lnTo>
                                <a:lnTo>
                                  <a:pt x="231" y="0"/>
                                </a:lnTo>
                                <a:lnTo>
                                  <a:pt x="352" y="1"/>
                                </a:lnTo>
                                <a:lnTo>
                                  <a:pt x="412" y="0"/>
                                </a:lnTo>
                                <a:lnTo>
                                  <a:pt x="486" y="101"/>
                                </a:lnTo>
                                <a:lnTo>
                                  <a:pt x="454" y="256"/>
                                </a:lnTo>
                                <a:lnTo>
                                  <a:pt x="507" y="304"/>
                                </a:lnTo>
                                <a:lnTo>
                                  <a:pt x="498" y="367"/>
                                </a:lnTo>
                                <a:lnTo>
                                  <a:pt x="448" y="376"/>
                                </a:lnTo>
                                <a:lnTo>
                                  <a:pt x="433" y="49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2" name="Freeform 178"/>
                        <wps:cNvSpPr>
                          <a:spLocks/>
                        </wps:cNvSpPr>
                        <wps:spPr bwMode="auto">
                          <a:xfrm>
                            <a:off x="808161" y="644659"/>
                            <a:ext cx="241359" cy="183744"/>
                          </a:xfrm>
                          <a:custGeom>
                            <a:avLst/>
                            <a:gdLst>
                              <a:gd name="T0" fmla="*/ 2147483647 w 905"/>
                              <a:gd name="T1" fmla="*/ 2147483647 h 682"/>
                              <a:gd name="T2" fmla="*/ 0 w 905"/>
                              <a:gd name="T3" fmla="*/ 2147483647 h 682"/>
                              <a:gd name="T4" fmla="*/ 2147483647 w 905"/>
                              <a:gd name="T5" fmla="*/ 2147483647 h 682"/>
                              <a:gd name="T6" fmla="*/ 2147483647 w 905"/>
                              <a:gd name="T7" fmla="*/ 2147483647 h 682"/>
                              <a:gd name="T8" fmla="*/ 2147483647 w 905"/>
                              <a:gd name="T9" fmla="*/ 2147483647 h 682"/>
                              <a:gd name="T10" fmla="*/ 2147483647 w 905"/>
                              <a:gd name="T11" fmla="*/ 2147483647 h 682"/>
                              <a:gd name="T12" fmla="*/ 2147483647 w 905"/>
                              <a:gd name="T13" fmla="*/ 2147483647 h 682"/>
                              <a:gd name="T14" fmla="*/ 2147483647 w 905"/>
                              <a:gd name="T15" fmla="*/ 2147483647 h 682"/>
                              <a:gd name="T16" fmla="*/ 2147483647 w 905"/>
                              <a:gd name="T17" fmla="*/ 2147483647 h 682"/>
                              <a:gd name="T18" fmla="*/ 2147483647 w 905"/>
                              <a:gd name="T19" fmla="*/ 2147483647 h 682"/>
                              <a:gd name="T20" fmla="*/ 2147483647 w 905"/>
                              <a:gd name="T21" fmla="*/ 2147483647 h 682"/>
                              <a:gd name="T22" fmla="*/ 2147483647 w 905"/>
                              <a:gd name="T23" fmla="*/ 2147483647 h 682"/>
                              <a:gd name="T24" fmla="*/ 2147483647 w 905"/>
                              <a:gd name="T25" fmla="*/ 0 h 682"/>
                              <a:gd name="T26" fmla="*/ 2147483647 w 905"/>
                              <a:gd name="T27" fmla="*/ 2147483647 h 682"/>
                              <a:gd name="T28" fmla="*/ 2147483647 w 905"/>
                              <a:gd name="T29" fmla="*/ 2147483647 h 682"/>
                              <a:gd name="T30" fmla="*/ 2147483647 w 905"/>
                              <a:gd name="T31" fmla="*/ 2147483647 h 682"/>
                              <a:gd name="T32" fmla="*/ 2147483647 w 905"/>
                              <a:gd name="T33" fmla="*/ 2147483647 h 682"/>
                              <a:gd name="T34" fmla="*/ 2147483647 w 905"/>
                              <a:gd name="T35" fmla="*/ 2147483647 h 682"/>
                              <a:gd name="T36" fmla="*/ 2147483647 w 905"/>
                              <a:gd name="T37" fmla="*/ 2147483647 h 682"/>
                              <a:gd name="T38" fmla="*/ 2147483647 w 905"/>
                              <a:gd name="T39" fmla="*/ 2147483647 h 682"/>
                              <a:gd name="T40" fmla="*/ 2147483647 w 905"/>
                              <a:gd name="T41" fmla="*/ 2147483647 h 682"/>
                              <a:gd name="T42" fmla="*/ 2147483647 w 905"/>
                              <a:gd name="T43" fmla="*/ 2147483647 h 682"/>
                              <a:gd name="T44" fmla="*/ 2147483647 w 905"/>
                              <a:gd name="T45" fmla="*/ 2147483647 h 682"/>
                              <a:gd name="T46" fmla="*/ 2147483647 w 905"/>
                              <a:gd name="T47" fmla="*/ 2147483647 h 682"/>
                              <a:gd name="T48" fmla="*/ 2147483647 w 905"/>
                              <a:gd name="T49" fmla="*/ 2147483647 h 682"/>
                              <a:gd name="T50" fmla="*/ 2147483647 w 905"/>
                              <a:gd name="T51" fmla="*/ 2147483647 h 682"/>
                              <a:gd name="T52" fmla="*/ 2147483647 w 905"/>
                              <a:gd name="T53" fmla="*/ 2147483647 h 682"/>
                              <a:gd name="T54" fmla="*/ 2147483647 w 905"/>
                              <a:gd name="T55" fmla="*/ 2147483647 h 682"/>
                              <a:gd name="T56" fmla="*/ 2147483647 w 905"/>
                              <a:gd name="T57" fmla="*/ 2147483647 h 682"/>
                              <a:gd name="T58" fmla="*/ 2147483647 w 905"/>
                              <a:gd name="T59" fmla="*/ 2147483647 h 682"/>
                              <a:gd name="T60" fmla="*/ 2147483647 w 905"/>
                              <a:gd name="T61" fmla="*/ 2147483647 h 6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905"/>
                              <a:gd name="T94" fmla="*/ 0 h 682"/>
                              <a:gd name="T95" fmla="*/ 905 w 905"/>
                              <a:gd name="T96" fmla="*/ 682 h 68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905" h="682">
                                <a:moveTo>
                                  <a:pt x="136" y="682"/>
                                </a:moveTo>
                                <a:lnTo>
                                  <a:pt x="0" y="591"/>
                                </a:lnTo>
                                <a:lnTo>
                                  <a:pt x="76" y="496"/>
                                </a:lnTo>
                                <a:lnTo>
                                  <a:pt x="301" y="223"/>
                                </a:lnTo>
                                <a:lnTo>
                                  <a:pt x="362" y="240"/>
                                </a:lnTo>
                                <a:lnTo>
                                  <a:pt x="509" y="114"/>
                                </a:lnTo>
                                <a:lnTo>
                                  <a:pt x="497" y="66"/>
                                </a:lnTo>
                                <a:lnTo>
                                  <a:pt x="517" y="22"/>
                                </a:lnTo>
                                <a:lnTo>
                                  <a:pt x="547" y="10"/>
                                </a:lnTo>
                                <a:lnTo>
                                  <a:pt x="637" y="84"/>
                                </a:lnTo>
                                <a:lnTo>
                                  <a:pt x="695" y="39"/>
                                </a:lnTo>
                                <a:lnTo>
                                  <a:pt x="745" y="10"/>
                                </a:lnTo>
                                <a:lnTo>
                                  <a:pt x="824" y="0"/>
                                </a:lnTo>
                                <a:lnTo>
                                  <a:pt x="905" y="19"/>
                                </a:lnTo>
                                <a:lnTo>
                                  <a:pt x="892" y="70"/>
                                </a:lnTo>
                                <a:lnTo>
                                  <a:pt x="824" y="109"/>
                                </a:lnTo>
                                <a:lnTo>
                                  <a:pt x="869" y="156"/>
                                </a:lnTo>
                                <a:lnTo>
                                  <a:pt x="830" y="213"/>
                                </a:lnTo>
                                <a:lnTo>
                                  <a:pt x="776" y="253"/>
                                </a:lnTo>
                                <a:lnTo>
                                  <a:pt x="710" y="249"/>
                                </a:lnTo>
                                <a:lnTo>
                                  <a:pt x="649" y="222"/>
                                </a:lnTo>
                                <a:lnTo>
                                  <a:pt x="593" y="154"/>
                                </a:lnTo>
                                <a:lnTo>
                                  <a:pt x="529" y="144"/>
                                </a:lnTo>
                                <a:lnTo>
                                  <a:pt x="479" y="192"/>
                                </a:lnTo>
                                <a:lnTo>
                                  <a:pt x="473" y="237"/>
                                </a:lnTo>
                                <a:lnTo>
                                  <a:pt x="509" y="276"/>
                                </a:lnTo>
                                <a:lnTo>
                                  <a:pt x="453" y="319"/>
                                </a:lnTo>
                                <a:lnTo>
                                  <a:pt x="464" y="430"/>
                                </a:lnTo>
                                <a:lnTo>
                                  <a:pt x="403" y="510"/>
                                </a:lnTo>
                                <a:lnTo>
                                  <a:pt x="293" y="549"/>
                                </a:lnTo>
                                <a:lnTo>
                                  <a:pt x="136" y="68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3" name="Freeform 179"/>
                        <wps:cNvSpPr>
                          <a:spLocks/>
                        </wps:cNvSpPr>
                        <wps:spPr bwMode="auto">
                          <a:xfrm>
                            <a:off x="965434" y="588604"/>
                            <a:ext cx="82529" cy="46715"/>
                          </a:xfrm>
                          <a:custGeom>
                            <a:avLst/>
                            <a:gdLst>
                              <a:gd name="T0" fmla="*/ 2147483647 w 309"/>
                              <a:gd name="T1" fmla="*/ 2147483647 h 172"/>
                              <a:gd name="T2" fmla="*/ 2147483647 w 309"/>
                              <a:gd name="T3" fmla="*/ 2147483647 h 172"/>
                              <a:gd name="T4" fmla="*/ 2147483647 w 309"/>
                              <a:gd name="T5" fmla="*/ 2147483647 h 172"/>
                              <a:gd name="T6" fmla="*/ 0 w 309"/>
                              <a:gd name="T7" fmla="*/ 2147483647 h 172"/>
                              <a:gd name="T8" fmla="*/ 2147483647 w 309"/>
                              <a:gd name="T9" fmla="*/ 2147483647 h 172"/>
                              <a:gd name="T10" fmla="*/ 2147483647 w 309"/>
                              <a:gd name="T11" fmla="*/ 2147483647 h 172"/>
                              <a:gd name="T12" fmla="*/ 2147483647 w 309"/>
                              <a:gd name="T13" fmla="*/ 0 h 172"/>
                              <a:gd name="T14" fmla="*/ 2147483647 w 309"/>
                              <a:gd name="T15" fmla="*/ 2147483647 h 172"/>
                              <a:gd name="T16" fmla="*/ 2147483647 w 309"/>
                              <a:gd name="T17" fmla="*/ 2147483647 h 172"/>
                              <a:gd name="T18" fmla="*/ 2147483647 w 309"/>
                              <a:gd name="T19" fmla="*/ 2147483647 h 172"/>
                              <a:gd name="T20" fmla="*/ 2147483647 w 309"/>
                              <a:gd name="T21" fmla="*/ 2147483647 h 17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09"/>
                              <a:gd name="T34" fmla="*/ 0 h 172"/>
                              <a:gd name="T35" fmla="*/ 309 w 309"/>
                              <a:gd name="T36" fmla="*/ 172 h 172"/>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09" h="172">
                                <a:moveTo>
                                  <a:pt x="211" y="163"/>
                                </a:moveTo>
                                <a:lnTo>
                                  <a:pt x="121" y="156"/>
                                </a:lnTo>
                                <a:lnTo>
                                  <a:pt x="30" y="172"/>
                                </a:lnTo>
                                <a:lnTo>
                                  <a:pt x="0" y="127"/>
                                </a:lnTo>
                                <a:lnTo>
                                  <a:pt x="102" y="58"/>
                                </a:lnTo>
                                <a:lnTo>
                                  <a:pt x="162" y="43"/>
                                </a:lnTo>
                                <a:lnTo>
                                  <a:pt x="223" y="0"/>
                                </a:lnTo>
                                <a:lnTo>
                                  <a:pt x="285" y="36"/>
                                </a:lnTo>
                                <a:lnTo>
                                  <a:pt x="309" y="120"/>
                                </a:lnTo>
                                <a:lnTo>
                                  <a:pt x="269" y="157"/>
                                </a:lnTo>
                                <a:lnTo>
                                  <a:pt x="211" y="163"/>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4" name="Freeform 180"/>
                        <wps:cNvSpPr>
                          <a:spLocks/>
                        </wps:cNvSpPr>
                        <wps:spPr bwMode="auto">
                          <a:xfrm>
                            <a:off x="753662" y="898476"/>
                            <a:ext cx="185301" cy="227344"/>
                          </a:xfrm>
                          <a:custGeom>
                            <a:avLst/>
                            <a:gdLst>
                              <a:gd name="T0" fmla="*/ 2147483647 w 702"/>
                              <a:gd name="T1" fmla="*/ 2147483647 h 770"/>
                              <a:gd name="T2" fmla="*/ 2147483647 w 702"/>
                              <a:gd name="T3" fmla="*/ 2147483647 h 770"/>
                              <a:gd name="T4" fmla="*/ 2147483647 w 702"/>
                              <a:gd name="T5" fmla="*/ 2147483647 h 770"/>
                              <a:gd name="T6" fmla="*/ 2147483647 w 702"/>
                              <a:gd name="T7" fmla="*/ 2147483647 h 770"/>
                              <a:gd name="T8" fmla="*/ 0 w 702"/>
                              <a:gd name="T9" fmla="*/ 2147483647 h 770"/>
                              <a:gd name="T10" fmla="*/ 2147483647 w 702"/>
                              <a:gd name="T11" fmla="*/ 2147483647 h 770"/>
                              <a:gd name="T12" fmla="*/ 2147483647 w 702"/>
                              <a:gd name="T13" fmla="*/ 2147483647 h 770"/>
                              <a:gd name="T14" fmla="*/ 2147483647 w 702"/>
                              <a:gd name="T15" fmla="*/ 2147483647 h 770"/>
                              <a:gd name="T16" fmla="*/ 2147483647 w 702"/>
                              <a:gd name="T17" fmla="*/ 2147483647 h 770"/>
                              <a:gd name="T18" fmla="*/ 2147483647 w 702"/>
                              <a:gd name="T19" fmla="*/ 2147483647 h 770"/>
                              <a:gd name="T20" fmla="*/ 2147483647 w 702"/>
                              <a:gd name="T21" fmla="*/ 2147483647 h 770"/>
                              <a:gd name="T22" fmla="*/ 2147483647 w 702"/>
                              <a:gd name="T23" fmla="*/ 2147483647 h 770"/>
                              <a:gd name="T24" fmla="*/ 2147483647 w 702"/>
                              <a:gd name="T25" fmla="*/ 2147483647 h 770"/>
                              <a:gd name="T26" fmla="*/ 2147483647 w 702"/>
                              <a:gd name="T27" fmla="*/ 0 h 770"/>
                              <a:gd name="T28" fmla="*/ 2147483647 w 702"/>
                              <a:gd name="T29" fmla="*/ 2147483647 h 770"/>
                              <a:gd name="T30" fmla="*/ 2147483647 w 702"/>
                              <a:gd name="T31" fmla="*/ 2147483647 h 770"/>
                              <a:gd name="T32" fmla="*/ 2147483647 w 702"/>
                              <a:gd name="T33" fmla="*/ 2147483647 h 770"/>
                              <a:gd name="T34" fmla="*/ 2147483647 w 702"/>
                              <a:gd name="T35" fmla="*/ 2147483647 h 770"/>
                              <a:gd name="T36" fmla="*/ 2147483647 w 702"/>
                              <a:gd name="T37" fmla="*/ 2147483647 h 770"/>
                              <a:gd name="T38" fmla="*/ 2147483647 w 702"/>
                              <a:gd name="T39" fmla="*/ 2147483647 h 770"/>
                              <a:gd name="T40" fmla="*/ 2147483647 w 702"/>
                              <a:gd name="T41" fmla="*/ 2147483647 h 770"/>
                              <a:gd name="T42" fmla="*/ 2147483647 w 702"/>
                              <a:gd name="T43" fmla="*/ 2147483647 h 770"/>
                              <a:gd name="T44" fmla="*/ 2147483647 w 702"/>
                              <a:gd name="T45" fmla="*/ 2147483647 h 770"/>
                              <a:gd name="T46" fmla="*/ 2147483647 w 702"/>
                              <a:gd name="T47" fmla="*/ 2147483647 h 770"/>
                              <a:gd name="T48" fmla="*/ 2147483647 w 702"/>
                              <a:gd name="T49" fmla="*/ 2147483647 h 770"/>
                              <a:gd name="T50" fmla="*/ 2147483647 w 702"/>
                              <a:gd name="T51" fmla="*/ 2147483647 h 770"/>
                              <a:gd name="T52" fmla="*/ 2147483647 w 702"/>
                              <a:gd name="T53" fmla="*/ 2147483647 h 770"/>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702"/>
                              <a:gd name="T82" fmla="*/ 0 h 770"/>
                              <a:gd name="T83" fmla="*/ 702 w 702"/>
                              <a:gd name="T84" fmla="*/ 770 h 770"/>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702" h="770">
                                <a:moveTo>
                                  <a:pt x="188" y="770"/>
                                </a:moveTo>
                                <a:lnTo>
                                  <a:pt x="147" y="730"/>
                                </a:lnTo>
                                <a:lnTo>
                                  <a:pt x="105" y="643"/>
                                </a:lnTo>
                                <a:lnTo>
                                  <a:pt x="44" y="593"/>
                                </a:lnTo>
                                <a:lnTo>
                                  <a:pt x="0" y="580"/>
                                </a:lnTo>
                                <a:lnTo>
                                  <a:pt x="18" y="466"/>
                                </a:lnTo>
                                <a:lnTo>
                                  <a:pt x="21" y="406"/>
                                </a:lnTo>
                                <a:lnTo>
                                  <a:pt x="50" y="371"/>
                                </a:lnTo>
                                <a:lnTo>
                                  <a:pt x="48" y="283"/>
                                </a:lnTo>
                                <a:lnTo>
                                  <a:pt x="66" y="141"/>
                                </a:lnTo>
                                <a:lnTo>
                                  <a:pt x="53" y="61"/>
                                </a:lnTo>
                                <a:lnTo>
                                  <a:pt x="140" y="25"/>
                                </a:lnTo>
                                <a:lnTo>
                                  <a:pt x="217" y="25"/>
                                </a:lnTo>
                                <a:lnTo>
                                  <a:pt x="261" y="0"/>
                                </a:lnTo>
                                <a:lnTo>
                                  <a:pt x="334" y="83"/>
                                </a:lnTo>
                                <a:lnTo>
                                  <a:pt x="430" y="120"/>
                                </a:lnTo>
                                <a:lnTo>
                                  <a:pt x="520" y="91"/>
                                </a:lnTo>
                                <a:lnTo>
                                  <a:pt x="594" y="159"/>
                                </a:lnTo>
                                <a:lnTo>
                                  <a:pt x="702" y="251"/>
                                </a:lnTo>
                                <a:lnTo>
                                  <a:pt x="676" y="300"/>
                                </a:lnTo>
                                <a:lnTo>
                                  <a:pt x="543" y="376"/>
                                </a:lnTo>
                                <a:lnTo>
                                  <a:pt x="445" y="446"/>
                                </a:lnTo>
                                <a:lnTo>
                                  <a:pt x="369" y="562"/>
                                </a:lnTo>
                                <a:lnTo>
                                  <a:pt x="362" y="632"/>
                                </a:lnTo>
                                <a:lnTo>
                                  <a:pt x="312" y="691"/>
                                </a:lnTo>
                                <a:lnTo>
                                  <a:pt x="251" y="710"/>
                                </a:lnTo>
                                <a:lnTo>
                                  <a:pt x="188" y="7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5" name="Freeform 181"/>
                        <wps:cNvSpPr>
                          <a:spLocks/>
                        </wps:cNvSpPr>
                        <wps:spPr bwMode="auto">
                          <a:xfrm>
                            <a:off x="876676" y="962319"/>
                            <a:ext cx="330116" cy="291188"/>
                          </a:xfrm>
                          <a:custGeom>
                            <a:avLst/>
                            <a:gdLst>
                              <a:gd name="T0" fmla="*/ 2147483647 w 1240"/>
                              <a:gd name="T1" fmla="*/ 2147483647 h 981"/>
                              <a:gd name="T2" fmla="*/ 2147483647 w 1240"/>
                              <a:gd name="T3" fmla="*/ 2147483647 h 981"/>
                              <a:gd name="T4" fmla="*/ 2147483647 w 1240"/>
                              <a:gd name="T5" fmla="*/ 2147483647 h 981"/>
                              <a:gd name="T6" fmla="*/ 2147483647 w 1240"/>
                              <a:gd name="T7" fmla="*/ 2147483647 h 981"/>
                              <a:gd name="T8" fmla="*/ 2147483647 w 1240"/>
                              <a:gd name="T9" fmla="*/ 2147483647 h 981"/>
                              <a:gd name="T10" fmla="*/ 2147483647 w 1240"/>
                              <a:gd name="T11" fmla="*/ 2147483647 h 981"/>
                              <a:gd name="T12" fmla="*/ 2147483647 w 1240"/>
                              <a:gd name="T13" fmla="*/ 2147483647 h 981"/>
                              <a:gd name="T14" fmla="*/ 2147483647 w 1240"/>
                              <a:gd name="T15" fmla="*/ 2147483647 h 981"/>
                              <a:gd name="T16" fmla="*/ 2147483647 w 1240"/>
                              <a:gd name="T17" fmla="*/ 2147483647 h 981"/>
                              <a:gd name="T18" fmla="*/ 0 w 1240"/>
                              <a:gd name="T19" fmla="*/ 2147483647 h 981"/>
                              <a:gd name="T20" fmla="*/ 2147483647 w 1240"/>
                              <a:gd name="T21" fmla="*/ 2147483647 h 981"/>
                              <a:gd name="T22" fmla="*/ 2147483647 w 1240"/>
                              <a:gd name="T23" fmla="*/ 2147483647 h 981"/>
                              <a:gd name="T24" fmla="*/ 2147483647 w 1240"/>
                              <a:gd name="T25" fmla="*/ 2147483647 h 981"/>
                              <a:gd name="T26" fmla="*/ 2147483647 w 1240"/>
                              <a:gd name="T27" fmla="*/ 2147483647 h 981"/>
                              <a:gd name="T28" fmla="*/ 2147483647 w 1240"/>
                              <a:gd name="T29" fmla="*/ 2147483647 h 981"/>
                              <a:gd name="T30" fmla="*/ 2147483647 w 1240"/>
                              <a:gd name="T31" fmla="*/ 2147483647 h 981"/>
                              <a:gd name="T32" fmla="*/ 2147483647 w 1240"/>
                              <a:gd name="T33" fmla="*/ 2147483647 h 981"/>
                              <a:gd name="T34" fmla="*/ 2147483647 w 1240"/>
                              <a:gd name="T35" fmla="*/ 2147483647 h 981"/>
                              <a:gd name="T36" fmla="*/ 2147483647 w 1240"/>
                              <a:gd name="T37" fmla="*/ 2147483647 h 981"/>
                              <a:gd name="T38" fmla="*/ 2147483647 w 1240"/>
                              <a:gd name="T39" fmla="*/ 2147483647 h 981"/>
                              <a:gd name="T40" fmla="*/ 2147483647 w 1240"/>
                              <a:gd name="T41" fmla="*/ 2147483647 h 981"/>
                              <a:gd name="T42" fmla="*/ 2147483647 w 1240"/>
                              <a:gd name="T43" fmla="*/ 0 h 981"/>
                              <a:gd name="T44" fmla="*/ 2147483647 w 1240"/>
                              <a:gd name="T45" fmla="*/ 2147483647 h 981"/>
                              <a:gd name="T46" fmla="*/ 2147483647 w 1240"/>
                              <a:gd name="T47" fmla="*/ 2147483647 h 981"/>
                              <a:gd name="T48" fmla="*/ 2147483647 w 1240"/>
                              <a:gd name="T49" fmla="*/ 2147483647 h 981"/>
                              <a:gd name="T50" fmla="*/ 2147483647 w 1240"/>
                              <a:gd name="T51" fmla="*/ 2147483647 h 981"/>
                              <a:gd name="T52" fmla="*/ 2147483647 w 1240"/>
                              <a:gd name="T53" fmla="*/ 2147483647 h 981"/>
                              <a:gd name="T54" fmla="*/ 2147483647 w 1240"/>
                              <a:gd name="T55" fmla="*/ 2147483647 h 981"/>
                              <a:gd name="T56" fmla="*/ 2147483647 w 1240"/>
                              <a:gd name="T57" fmla="*/ 2147483647 h 981"/>
                              <a:gd name="T58" fmla="*/ 2147483647 w 1240"/>
                              <a:gd name="T59" fmla="*/ 2147483647 h 981"/>
                              <a:gd name="T60" fmla="*/ 2147483647 w 1240"/>
                              <a:gd name="T61" fmla="*/ 2147483647 h 981"/>
                              <a:gd name="T62" fmla="*/ 2147483647 w 1240"/>
                              <a:gd name="T63" fmla="*/ 2147483647 h 98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240"/>
                              <a:gd name="T97" fmla="*/ 0 h 981"/>
                              <a:gd name="T98" fmla="*/ 1240 w 1240"/>
                              <a:gd name="T99" fmla="*/ 981 h 981"/>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240" h="981">
                                <a:moveTo>
                                  <a:pt x="599" y="934"/>
                                </a:moveTo>
                                <a:lnTo>
                                  <a:pt x="490" y="975"/>
                                </a:lnTo>
                                <a:lnTo>
                                  <a:pt x="399" y="981"/>
                                </a:lnTo>
                                <a:lnTo>
                                  <a:pt x="326" y="926"/>
                                </a:lnTo>
                                <a:lnTo>
                                  <a:pt x="345" y="865"/>
                                </a:lnTo>
                                <a:lnTo>
                                  <a:pt x="276" y="860"/>
                                </a:lnTo>
                                <a:lnTo>
                                  <a:pt x="224" y="860"/>
                                </a:lnTo>
                                <a:lnTo>
                                  <a:pt x="121" y="771"/>
                                </a:lnTo>
                                <a:lnTo>
                                  <a:pt x="115" y="700"/>
                                </a:lnTo>
                                <a:lnTo>
                                  <a:pt x="218" y="700"/>
                                </a:lnTo>
                                <a:lnTo>
                                  <a:pt x="272" y="673"/>
                                </a:lnTo>
                                <a:lnTo>
                                  <a:pt x="387" y="673"/>
                                </a:lnTo>
                                <a:lnTo>
                                  <a:pt x="471" y="645"/>
                                </a:lnTo>
                                <a:lnTo>
                                  <a:pt x="357" y="601"/>
                                </a:lnTo>
                                <a:lnTo>
                                  <a:pt x="250" y="610"/>
                                </a:lnTo>
                                <a:lnTo>
                                  <a:pt x="145" y="629"/>
                                </a:lnTo>
                                <a:lnTo>
                                  <a:pt x="66" y="596"/>
                                </a:lnTo>
                                <a:lnTo>
                                  <a:pt x="54" y="557"/>
                                </a:lnTo>
                                <a:lnTo>
                                  <a:pt x="92" y="501"/>
                                </a:lnTo>
                                <a:lnTo>
                                  <a:pt x="0" y="431"/>
                                </a:lnTo>
                                <a:lnTo>
                                  <a:pt x="18" y="370"/>
                                </a:lnTo>
                                <a:lnTo>
                                  <a:pt x="84" y="332"/>
                                </a:lnTo>
                                <a:lnTo>
                                  <a:pt x="12" y="276"/>
                                </a:lnTo>
                                <a:lnTo>
                                  <a:pt x="112" y="188"/>
                                </a:lnTo>
                                <a:lnTo>
                                  <a:pt x="183" y="153"/>
                                </a:lnTo>
                                <a:lnTo>
                                  <a:pt x="248" y="116"/>
                                </a:lnTo>
                                <a:lnTo>
                                  <a:pt x="291" y="102"/>
                                </a:lnTo>
                                <a:lnTo>
                                  <a:pt x="314" y="84"/>
                                </a:lnTo>
                                <a:lnTo>
                                  <a:pt x="351" y="128"/>
                                </a:lnTo>
                                <a:lnTo>
                                  <a:pt x="343" y="197"/>
                                </a:lnTo>
                                <a:lnTo>
                                  <a:pt x="380" y="146"/>
                                </a:lnTo>
                                <a:lnTo>
                                  <a:pt x="422" y="164"/>
                                </a:lnTo>
                                <a:lnTo>
                                  <a:pt x="464" y="168"/>
                                </a:lnTo>
                                <a:lnTo>
                                  <a:pt x="522" y="200"/>
                                </a:lnTo>
                                <a:lnTo>
                                  <a:pt x="552" y="239"/>
                                </a:lnTo>
                                <a:lnTo>
                                  <a:pt x="603" y="239"/>
                                </a:lnTo>
                                <a:lnTo>
                                  <a:pt x="656" y="162"/>
                                </a:lnTo>
                                <a:lnTo>
                                  <a:pt x="689" y="238"/>
                                </a:lnTo>
                                <a:lnTo>
                                  <a:pt x="733" y="373"/>
                                </a:lnTo>
                                <a:lnTo>
                                  <a:pt x="784" y="402"/>
                                </a:lnTo>
                                <a:lnTo>
                                  <a:pt x="725" y="216"/>
                                </a:lnTo>
                                <a:lnTo>
                                  <a:pt x="725" y="123"/>
                                </a:lnTo>
                                <a:lnTo>
                                  <a:pt x="762" y="51"/>
                                </a:lnTo>
                                <a:lnTo>
                                  <a:pt x="912" y="0"/>
                                </a:lnTo>
                                <a:lnTo>
                                  <a:pt x="996" y="40"/>
                                </a:lnTo>
                                <a:lnTo>
                                  <a:pt x="982" y="113"/>
                                </a:lnTo>
                                <a:lnTo>
                                  <a:pt x="945" y="203"/>
                                </a:lnTo>
                                <a:lnTo>
                                  <a:pt x="929" y="294"/>
                                </a:lnTo>
                                <a:lnTo>
                                  <a:pt x="949" y="392"/>
                                </a:lnTo>
                                <a:lnTo>
                                  <a:pt x="970" y="494"/>
                                </a:lnTo>
                                <a:lnTo>
                                  <a:pt x="1027" y="563"/>
                                </a:lnTo>
                                <a:lnTo>
                                  <a:pt x="1123" y="619"/>
                                </a:lnTo>
                                <a:lnTo>
                                  <a:pt x="1188" y="656"/>
                                </a:lnTo>
                                <a:lnTo>
                                  <a:pt x="1240" y="662"/>
                                </a:lnTo>
                                <a:lnTo>
                                  <a:pt x="1226" y="733"/>
                                </a:lnTo>
                                <a:lnTo>
                                  <a:pt x="1130" y="722"/>
                                </a:lnTo>
                                <a:lnTo>
                                  <a:pt x="1114" y="788"/>
                                </a:lnTo>
                                <a:lnTo>
                                  <a:pt x="1176" y="823"/>
                                </a:lnTo>
                                <a:lnTo>
                                  <a:pt x="1103" y="915"/>
                                </a:lnTo>
                                <a:lnTo>
                                  <a:pt x="1021" y="911"/>
                                </a:lnTo>
                                <a:lnTo>
                                  <a:pt x="895" y="869"/>
                                </a:lnTo>
                                <a:lnTo>
                                  <a:pt x="791" y="859"/>
                                </a:lnTo>
                                <a:lnTo>
                                  <a:pt x="686" y="882"/>
                                </a:lnTo>
                                <a:lnTo>
                                  <a:pt x="599" y="93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6" name="Freeform 182"/>
                        <wps:cNvSpPr>
                          <a:spLocks/>
                        </wps:cNvSpPr>
                        <wps:spPr bwMode="auto">
                          <a:xfrm>
                            <a:off x="1160078" y="945191"/>
                            <a:ext cx="119901" cy="166615"/>
                          </a:xfrm>
                          <a:custGeom>
                            <a:avLst/>
                            <a:gdLst>
                              <a:gd name="T0" fmla="*/ 2147483647 w 450"/>
                              <a:gd name="T1" fmla="*/ 2147483647 h 566"/>
                              <a:gd name="T2" fmla="*/ 2147483647 w 450"/>
                              <a:gd name="T3" fmla="*/ 2147483647 h 566"/>
                              <a:gd name="T4" fmla="*/ 2147483647 w 450"/>
                              <a:gd name="T5" fmla="*/ 2147483647 h 566"/>
                              <a:gd name="T6" fmla="*/ 2147483647 w 450"/>
                              <a:gd name="T7" fmla="*/ 2147483647 h 566"/>
                              <a:gd name="T8" fmla="*/ 2147483647 w 450"/>
                              <a:gd name="T9" fmla="*/ 2147483647 h 566"/>
                              <a:gd name="T10" fmla="*/ 2147483647 w 450"/>
                              <a:gd name="T11" fmla="*/ 2147483647 h 566"/>
                              <a:gd name="T12" fmla="*/ 0 w 450"/>
                              <a:gd name="T13" fmla="*/ 2147483647 h 566"/>
                              <a:gd name="T14" fmla="*/ 2147483647 w 450"/>
                              <a:gd name="T15" fmla="*/ 2147483647 h 566"/>
                              <a:gd name="T16" fmla="*/ 2147483647 w 450"/>
                              <a:gd name="T17" fmla="*/ 2147483647 h 566"/>
                              <a:gd name="T18" fmla="*/ 2147483647 w 450"/>
                              <a:gd name="T19" fmla="*/ 2147483647 h 566"/>
                              <a:gd name="T20" fmla="*/ 2147483647 w 450"/>
                              <a:gd name="T21" fmla="*/ 2147483647 h 566"/>
                              <a:gd name="T22" fmla="*/ 2147483647 w 450"/>
                              <a:gd name="T23" fmla="*/ 2147483647 h 566"/>
                              <a:gd name="T24" fmla="*/ 2147483647 w 450"/>
                              <a:gd name="T25" fmla="*/ 2147483647 h 566"/>
                              <a:gd name="T26" fmla="*/ 2147483647 w 450"/>
                              <a:gd name="T27" fmla="*/ 2147483647 h 566"/>
                              <a:gd name="T28" fmla="*/ 2147483647 w 450"/>
                              <a:gd name="T29" fmla="*/ 2147483647 h 566"/>
                              <a:gd name="T30" fmla="*/ 2147483647 w 450"/>
                              <a:gd name="T31" fmla="*/ 2147483647 h 566"/>
                              <a:gd name="T32" fmla="*/ 2147483647 w 450"/>
                              <a:gd name="T33" fmla="*/ 2147483647 h 566"/>
                              <a:gd name="T34" fmla="*/ 2147483647 w 450"/>
                              <a:gd name="T35" fmla="*/ 0 h 566"/>
                              <a:gd name="T36" fmla="*/ 2147483647 w 450"/>
                              <a:gd name="T37" fmla="*/ 2147483647 h 566"/>
                              <a:gd name="T38" fmla="*/ 2147483647 w 450"/>
                              <a:gd name="T39" fmla="*/ 2147483647 h 566"/>
                              <a:gd name="T40" fmla="*/ 2147483647 w 450"/>
                              <a:gd name="T41" fmla="*/ 2147483647 h 566"/>
                              <a:gd name="T42" fmla="*/ 2147483647 w 450"/>
                              <a:gd name="T43" fmla="*/ 2147483647 h 566"/>
                              <a:gd name="T44" fmla="*/ 2147483647 w 450"/>
                              <a:gd name="T45" fmla="*/ 2147483647 h 566"/>
                              <a:gd name="T46" fmla="*/ 2147483647 w 450"/>
                              <a:gd name="T47" fmla="*/ 2147483647 h 566"/>
                              <a:gd name="T48" fmla="*/ 2147483647 w 450"/>
                              <a:gd name="T49" fmla="*/ 2147483647 h 566"/>
                              <a:gd name="T50" fmla="*/ 2147483647 w 450"/>
                              <a:gd name="T51" fmla="*/ 2147483647 h 566"/>
                              <a:gd name="T52" fmla="*/ 2147483647 w 450"/>
                              <a:gd name="T53" fmla="*/ 2147483647 h 566"/>
                              <a:gd name="T54" fmla="*/ 2147483647 w 450"/>
                              <a:gd name="T55" fmla="*/ 2147483647 h 566"/>
                              <a:gd name="T56" fmla="*/ 2147483647 w 450"/>
                              <a:gd name="T57" fmla="*/ 2147483647 h 566"/>
                              <a:gd name="T58" fmla="*/ 2147483647 w 450"/>
                              <a:gd name="T59" fmla="*/ 2147483647 h 566"/>
                              <a:gd name="T60" fmla="*/ 2147483647 w 450"/>
                              <a:gd name="T61" fmla="*/ 2147483647 h 566"/>
                              <a:gd name="T62" fmla="*/ 2147483647 w 450"/>
                              <a:gd name="T63" fmla="*/ 2147483647 h 56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50"/>
                              <a:gd name="T97" fmla="*/ 0 h 566"/>
                              <a:gd name="T98" fmla="*/ 450 w 450"/>
                              <a:gd name="T99" fmla="*/ 566 h 56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50" h="566">
                                <a:moveTo>
                                  <a:pt x="233" y="535"/>
                                </a:moveTo>
                                <a:lnTo>
                                  <a:pt x="222" y="479"/>
                                </a:lnTo>
                                <a:lnTo>
                                  <a:pt x="181" y="425"/>
                                </a:lnTo>
                                <a:lnTo>
                                  <a:pt x="134" y="401"/>
                                </a:lnTo>
                                <a:lnTo>
                                  <a:pt x="99" y="401"/>
                                </a:lnTo>
                                <a:lnTo>
                                  <a:pt x="59" y="362"/>
                                </a:lnTo>
                                <a:lnTo>
                                  <a:pt x="0" y="307"/>
                                </a:lnTo>
                                <a:lnTo>
                                  <a:pt x="14" y="259"/>
                                </a:lnTo>
                                <a:lnTo>
                                  <a:pt x="42" y="219"/>
                                </a:lnTo>
                                <a:lnTo>
                                  <a:pt x="138" y="274"/>
                                </a:lnTo>
                                <a:lnTo>
                                  <a:pt x="159" y="236"/>
                                </a:lnTo>
                                <a:lnTo>
                                  <a:pt x="139" y="192"/>
                                </a:lnTo>
                                <a:lnTo>
                                  <a:pt x="111" y="164"/>
                                </a:lnTo>
                                <a:lnTo>
                                  <a:pt x="103" y="121"/>
                                </a:lnTo>
                                <a:lnTo>
                                  <a:pt x="91" y="82"/>
                                </a:lnTo>
                                <a:lnTo>
                                  <a:pt x="133" y="49"/>
                                </a:lnTo>
                                <a:lnTo>
                                  <a:pt x="192" y="44"/>
                                </a:lnTo>
                                <a:lnTo>
                                  <a:pt x="230" y="0"/>
                                </a:lnTo>
                                <a:lnTo>
                                  <a:pt x="296" y="16"/>
                                </a:lnTo>
                                <a:lnTo>
                                  <a:pt x="356" y="33"/>
                                </a:lnTo>
                                <a:lnTo>
                                  <a:pt x="411" y="93"/>
                                </a:lnTo>
                                <a:lnTo>
                                  <a:pt x="402" y="136"/>
                                </a:lnTo>
                                <a:lnTo>
                                  <a:pt x="417" y="198"/>
                                </a:lnTo>
                                <a:lnTo>
                                  <a:pt x="419" y="265"/>
                                </a:lnTo>
                                <a:lnTo>
                                  <a:pt x="444" y="317"/>
                                </a:lnTo>
                                <a:lnTo>
                                  <a:pt x="429" y="381"/>
                                </a:lnTo>
                                <a:lnTo>
                                  <a:pt x="450" y="468"/>
                                </a:lnTo>
                                <a:lnTo>
                                  <a:pt x="371" y="504"/>
                                </a:lnTo>
                                <a:lnTo>
                                  <a:pt x="327" y="532"/>
                                </a:lnTo>
                                <a:lnTo>
                                  <a:pt x="297" y="566"/>
                                </a:lnTo>
                                <a:lnTo>
                                  <a:pt x="254" y="563"/>
                                </a:lnTo>
                                <a:lnTo>
                                  <a:pt x="233" y="53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7" name="Freeform 183"/>
                        <wps:cNvSpPr>
                          <a:spLocks/>
                        </wps:cNvSpPr>
                        <wps:spPr bwMode="auto">
                          <a:xfrm>
                            <a:off x="1272193" y="836190"/>
                            <a:ext cx="65400" cy="71629"/>
                          </a:xfrm>
                          <a:custGeom>
                            <a:avLst/>
                            <a:gdLst>
                              <a:gd name="T0" fmla="*/ 2147483647 w 246"/>
                              <a:gd name="T1" fmla="*/ 2147483647 h 270"/>
                              <a:gd name="T2" fmla="*/ 2147483647 w 246"/>
                              <a:gd name="T3" fmla="*/ 2147483647 h 270"/>
                              <a:gd name="T4" fmla="*/ 2147483647 w 246"/>
                              <a:gd name="T5" fmla="*/ 2147483647 h 270"/>
                              <a:gd name="T6" fmla="*/ 0 w 246"/>
                              <a:gd name="T7" fmla="*/ 2147483647 h 270"/>
                              <a:gd name="T8" fmla="*/ 2147483647 w 246"/>
                              <a:gd name="T9" fmla="*/ 2147483647 h 270"/>
                              <a:gd name="T10" fmla="*/ 2147483647 w 246"/>
                              <a:gd name="T11" fmla="*/ 2147483647 h 270"/>
                              <a:gd name="T12" fmla="*/ 2147483647 w 246"/>
                              <a:gd name="T13" fmla="*/ 0 h 270"/>
                              <a:gd name="T14" fmla="*/ 2147483647 w 246"/>
                              <a:gd name="T15" fmla="*/ 2147483647 h 270"/>
                              <a:gd name="T16" fmla="*/ 2147483647 w 246"/>
                              <a:gd name="T17" fmla="*/ 2147483647 h 270"/>
                              <a:gd name="T18" fmla="*/ 2147483647 w 246"/>
                              <a:gd name="T19" fmla="*/ 2147483647 h 270"/>
                              <a:gd name="T20" fmla="*/ 2147483647 w 246"/>
                              <a:gd name="T21" fmla="*/ 2147483647 h 27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246"/>
                              <a:gd name="T34" fmla="*/ 0 h 270"/>
                              <a:gd name="T35" fmla="*/ 246 w 246"/>
                              <a:gd name="T36" fmla="*/ 270 h 27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246" h="270">
                                <a:moveTo>
                                  <a:pt x="174" y="270"/>
                                </a:moveTo>
                                <a:lnTo>
                                  <a:pt x="66" y="246"/>
                                </a:lnTo>
                                <a:lnTo>
                                  <a:pt x="36" y="192"/>
                                </a:lnTo>
                                <a:lnTo>
                                  <a:pt x="0" y="126"/>
                                </a:lnTo>
                                <a:lnTo>
                                  <a:pt x="36" y="60"/>
                                </a:lnTo>
                                <a:lnTo>
                                  <a:pt x="78" y="12"/>
                                </a:lnTo>
                                <a:lnTo>
                                  <a:pt x="156" y="0"/>
                                </a:lnTo>
                                <a:lnTo>
                                  <a:pt x="210" y="78"/>
                                </a:lnTo>
                                <a:lnTo>
                                  <a:pt x="234" y="180"/>
                                </a:lnTo>
                                <a:lnTo>
                                  <a:pt x="246" y="252"/>
                                </a:lnTo>
                                <a:lnTo>
                                  <a:pt x="174" y="2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8" name="Freeform 184"/>
                        <wps:cNvSpPr>
                          <a:spLocks/>
                        </wps:cNvSpPr>
                        <wps:spPr bwMode="auto">
                          <a:xfrm>
                            <a:off x="914048" y="2326384"/>
                            <a:ext cx="540332" cy="356588"/>
                          </a:xfrm>
                          <a:custGeom>
                            <a:avLst/>
                            <a:gdLst>
                              <a:gd name="T0" fmla="*/ 12 w 3219450"/>
                              <a:gd name="T1" fmla="*/ 32 h 2128568"/>
                              <a:gd name="T2" fmla="*/ 25 w 3219450"/>
                              <a:gd name="T3" fmla="*/ 65 h 2128568"/>
                              <a:gd name="T4" fmla="*/ 42 w 3219450"/>
                              <a:gd name="T5" fmla="*/ 87 h 2128568"/>
                              <a:gd name="T6" fmla="*/ 47 w 3219450"/>
                              <a:gd name="T7" fmla="*/ 105 h 2128568"/>
                              <a:gd name="T8" fmla="*/ 66 w 3219450"/>
                              <a:gd name="T9" fmla="*/ 125 h 2128568"/>
                              <a:gd name="T10" fmla="*/ 72 w 3219450"/>
                              <a:gd name="T11" fmla="*/ 146 h 2128568"/>
                              <a:gd name="T12" fmla="*/ 118 w 3219450"/>
                              <a:gd name="T13" fmla="*/ 173 h 2128568"/>
                              <a:gd name="T14" fmla="*/ 100 w 3219450"/>
                              <a:gd name="T15" fmla="*/ 143 h 2128568"/>
                              <a:gd name="T16" fmla="*/ 87 w 3219450"/>
                              <a:gd name="T17" fmla="*/ 120 h 2128568"/>
                              <a:gd name="T18" fmla="*/ 72 w 3219450"/>
                              <a:gd name="T19" fmla="*/ 92 h 2128568"/>
                              <a:gd name="T20" fmla="*/ 45 w 3219450"/>
                              <a:gd name="T21" fmla="*/ 56 h 2128568"/>
                              <a:gd name="T22" fmla="*/ 32 w 3219450"/>
                              <a:gd name="T23" fmla="*/ 31 h 2128568"/>
                              <a:gd name="T24" fmla="*/ 45 w 3219450"/>
                              <a:gd name="T25" fmla="*/ 21 h 2128568"/>
                              <a:gd name="T26" fmla="*/ 57 w 3219450"/>
                              <a:gd name="T27" fmla="*/ 53 h 2128568"/>
                              <a:gd name="T28" fmla="*/ 81 w 3219450"/>
                              <a:gd name="T29" fmla="*/ 79 h 2128568"/>
                              <a:gd name="T30" fmla="*/ 108 w 3219450"/>
                              <a:gd name="T31" fmla="*/ 109 h 2128568"/>
                              <a:gd name="T32" fmla="*/ 123 w 3219450"/>
                              <a:gd name="T33" fmla="*/ 132 h 2128568"/>
                              <a:gd name="T34" fmla="*/ 155 w 3219450"/>
                              <a:gd name="T35" fmla="*/ 166 h 2128568"/>
                              <a:gd name="T36" fmla="*/ 168 w 3219450"/>
                              <a:gd name="T37" fmla="*/ 202 h 2128568"/>
                              <a:gd name="T38" fmla="*/ 194 w 3219450"/>
                              <a:gd name="T39" fmla="*/ 237 h 2128568"/>
                              <a:gd name="T40" fmla="*/ 230 w 3219450"/>
                              <a:gd name="T41" fmla="*/ 260 h 2128568"/>
                              <a:gd name="T42" fmla="*/ 272 w 3219450"/>
                              <a:gd name="T43" fmla="*/ 280 h 2128568"/>
                              <a:gd name="T44" fmla="*/ 308 w 3219450"/>
                              <a:gd name="T45" fmla="*/ 288 h 2128568"/>
                              <a:gd name="T46" fmla="*/ 346 w 3219450"/>
                              <a:gd name="T47" fmla="*/ 282 h 2128568"/>
                              <a:gd name="T48" fmla="*/ 364 w 3219450"/>
                              <a:gd name="T49" fmla="*/ 291 h 2128568"/>
                              <a:gd name="T50" fmla="*/ 387 w 3219450"/>
                              <a:gd name="T51" fmla="*/ 300 h 2128568"/>
                              <a:gd name="T52" fmla="*/ 407 w 3219450"/>
                              <a:gd name="T53" fmla="*/ 274 h 2128568"/>
                              <a:gd name="T54" fmla="*/ 414 w 3219450"/>
                              <a:gd name="T55" fmla="*/ 255 h 2128568"/>
                              <a:gd name="T56" fmla="*/ 447 w 3219450"/>
                              <a:gd name="T57" fmla="*/ 245 h 2128568"/>
                              <a:gd name="T58" fmla="*/ 465 w 3219450"/>
                              <a:gd name="T59" fmla="*/ 219 h 2128568"/>
                              <a:gd name="T60" fmla="*/ 458 w 3219450"/>
                              <a:gd name="T61" fmla="*/ 192 h 2128568"/>
                              <a:gd name="T62" fmla="*/ 424 w 3219450"/>
                              <a:gd name="T63" fmla="*/ 201 h 2128568"/>
                              <a:gd name="T64" fmla="*/ 401 w 3219450"/>
                              <a:gd name="T65" fmla="*/ 235 h 2128568"/>
                              <a:gd name="T66" fmla="*/ 366 w 3219450"/>
                              <a:gd name="T67" fmla="*/ 247 h 2128568"/>
                              <a:gd name="T68" fmla="*/ 340 w 3219450"/>
                              <a:gd name="T69" fmla="*/ 242 h 2128568"/>
                              <a:gd name="T70" fmla="*/ 315 w 3219450"/>
                              <a:gd name="T71" fmla="*/ 228 h 2128568"/>
                              <a:gd name="T72" fmla="*/ 304 w 3219450"/>
                              <a:gd name="T73" fmla="*/ 198 h 2128568"/>
                              <a:gd name="T74" fmla="*/ 300 w 3219450"/>
                              <a:gd name="T75" fmla="*/ 171 h 2128568"/>
                              <a:gd name="T76" fmla="*/ 306 w 3219450"/>
                              <a:gd name="T77" fmla="*/ 137 h 2128568"/>
                              <a:gd name="T78" fmla="*/ 294 w 3219450"/>
                              <a:gd name="T79" fmla="*/ 114 h 2128568"/>
                              <a:gd name="T80" fmla="*/ 253 w 3219450"/>
                              <a:gd name="T81" fmla="*/ 71 h 2128568"/>
                              <a:gd name="T82" fmla="*/ 195 w 3219450"/>
                              <a:gd name="T83" fmla="*/ 50 h 2128568"/>
                              <a:gd name="T84" fmla="*/ 160 w 3219450"/>
                              <a:gd name="T85" fmla="*/ 18 h 2128568"/>
                              <a:gd name="T86" fmla="*/ 109 w 3219450"/>
                              <a:gd name="T87" fmla="*/ 20 h 2128568"/>
                              <a:gd name="T88" fmla="*/ 71 w 3219450"/>
                              <a:gd name="T89" fmla="*/ 21 h 2128568"/>
                              <a:gd name="T90" fmla="*/ 31 w 3219450"/>
                              <a:gd name="T91" fmla="*/ 2 h 2128568"/>
                              <a:gd name="T92" fmla="*/ 0 w 3219450"/>
                              <a:gd name="T93" fmla="*/ 0 h 2128568"/>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219450"/>
                              <a:gd name="T142" fmla="*/ 0 h 2128568"/>
                              <a:gd name="T143" fmla="*/ 3219450 w 3219450"/>
                              <a:gd name="T144" fmla="*/ 2128568 h 2128568"/>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219450" h="2128568">
                                <a:moveTo>
                                  <a:pt x="35335" y="75214"/>
                                </a:moveTo>
                                <a:lnTo>
                                  <a:pt x="37716" y="134745"/>
                                </a:lnTo>
                                <a:lnTo>
                                  <a:pt x="85725" y="218806"/>
                                </a:lnTo>
                                <a:lnTo>
                                  <a:pt x="128588" y="302149"/>
                                </a:lnTo>
                                <a:lnTo>
                                  <a:pt x="136599" y="386325"/>
                                </a:lnTo>
                                <a:lnTo>
                                  <a:pt x="168349" y="446303"/>
                                </a:lnTo>
                                <a:lnTo>
                                  <a:pt x="264319" y="475981"/>
                                </a:lnTo>
                                <a:lnTo>
                                  <a:pt x="314325" y="552181"/>
                                </a:lnTo>
                                <a:lnTo>
                                  <a:pt x="288132" y="597424"/>
                                </a:lnTo>
                                <a:lnTo>
                                  <a:pt x="219149" y="652696"/>
                                </a:lnTo>
                                <a:lnTo>
                                  <a:pt x="268361" y="725021"/>
                                </a:lnTo>
                                <a:lnTo>
                                  <a:pt x="319161" y="725021"/>
                                </a:lnTo>
                                <a:lnTo>
                                  <a:pt x="369961" y="755010"/>
                                </a:lnTo>
                                <a:lnTo>
                                  <a:pt x="409649" y="786763"/>
                                </a:lnTo>
                                <a:lnTo>
                                  <a:pt x="450924" y="857325"/>
                                </a:lnTo>
                                <a:lnTo>
                                  <a:pt x="521494" y="866506"/>
                                </a:lnTo>
                                <a:lnTo>
                                  <a:pt x="495300" y="954612"/>
                                </a:lnTo>
                                <a:lnTo>
                                  <a:pt x="488157" y="1004618"/>
                                </a:lnTo>
                                <a:lnTo>
                                  <a:pt x="571574" y="1016088"/>
                                </a:lnTo>
                                <a:lnTo>
                                  <a:pt x="736674" y="1183672"/>
                                </a:lnTo>
                                <a:lnTo>
                                  <a:pt x="802482" y="1187974"/>
                                </a:lnTo>
                                <a:lnTo>
                                  <a:pt x="819150" y="1140349"/>
                                </a:lnTo>
                                <a:lnTo>
                                  <a:pt x="781124" y="1095470"/>
                                </a:lnTo>
                                <a:lnTo>
                                  <a:pt x="684286" y="984336"/>
                                </a:lnTo>
                                <a:lnTo>
                                  <a:pt x="650949" y="941999"/>
                                </a:lnTo>
                                <a:lnTo>
                                  <a:pt x="650949" y="882021"/>
                                </a:lnTo>
                                <a:lnTo>
                                  <a:pt x="595386" y="829100"/>
                                </a:lnTo>
                                <a:lnTo>
                                  <a:pt x="569986" y="751482"/>
                                </a:lnTo>
                                <a:lnTo>
                                  <a:pt x="531886" y="698561"/>
                                </a:lnTo>
                                <a:lnTo>
                                  <a:pt x="489024" y="633291"/>
                                </a:lnTo>
                                <a:lnTo>
                                  <a:pt x="433461" y="534505"/>
                                </a:lnTo>
                                <a:lnTo>
                                  <a:pt x="374724" y="458651"/>
                                </a:lnTo>
                                <a:lnTo>
                                  <a:pt x="304874" y="386325"/>
                                </a:lnTo>
                                <a:lnTo>
                                  <a:pt x="269082" y="325962"/>
                                </a:lnTo>
                                <a:lnTo>
                                  <a:pt x="257175" y="259287"/>
                                </a:lnTo>
                                <a:lnTo>
                                  <a:pt x="216694" y="214043"/>
                                </a:lnTo>
                                <a:lnTo>
                                  <a:pt x="209550" y="173562"/>
                                </a:lnTo>
                                <a:lnTo>
                                  <a:pt x="235744" y="144987"/>
                                </a:lnTo>
                                <a:lnTo>
                                  <a:pt x="309563" y="147368"/>
                                </a:lnTo>
                                <a:lnTo>
                                  <a:pt x="319161" y="194045"/>
                                </a:lnTo>
                                <a:lnTo>
                                  <a:pt x="376311" y="262843"/>
                                </a:lnTo>
                                <a:lnTo>
                                  <a:pt x="389011" y="363393"/>
                                </a:lnTo>
                                <a:lnTo>
                                  <a:pt x="446161" y="395146"/>
                                </a:lnTo>
                                <a:lnTo>
                                  <a:pt x="508074" y="481584"/>
                                </a:lnTo>
                                <a:lnTo>
                                  <a:pt x="550936" y="545089"/>
                                </a:lnTo>
                                <a:lnTo>
                                  <a:pt x="617611" y="619179"/>
                                </a:lnTo>
                                <a:lnTo>
                                  <a:pt x="655711" y="703853"/>
                                </a:lnTo>
                                <a:lnTo>
                                  <a:pt x="738261" y="749718"/>
                                </a:lnTo>
                                <a:lnTo>
                                  <a:pt x="804863" y="783162"/>
                                </a:lnTo>
                                <a:lnTo>
                                  <a:pt x="776361" y="855561"/>
                                </a:lnTo>
                                <a:lnTo>
                                  <a:pt x="838274" y="908482"/>
                                </a:lnTo>
                                <a:lnTo>
                                  <a:pt x="904949" y="971987"/>
                                </a:lnTo>
                                <a:lnTo>
                                  <a:pt x="1007269" y="1028431"/>
                                </a:lnTo>
                                <a:lnTo>
                                  <a:pt x="1059657" y="1142731"/>
                                </a:lnTo>
                                <a:lnTo>
                                  <a:pt x="1131961" y="1227773"/>
                                </a:lnTo>
                                <a:lnTo>
                                  <a:pt x="1162124" y="1310683"/>
                                </a:lnTo>
                                <a:lnTo>
                                  <a:pt x="1146249" y="1391829"/>
                                </a:lnTo>
                                <a:lnTo>
                                  <a:pt x="1136724" y="1501200"/>
                                </a:lnTo>
                                <a:lnTo>
                                  <a:pt x="1227211" y="1559413"/>
                                </a:lnTo>
                                <a:lnTo>
                                  <a:pt x="1322461" y="1629975"/>
                                </a:lnTo>
                                <a:lnTo>
                                  <a:pt x="1379611" y="1725233"/>
                                </a:lnTo>
                                <a:lnTo>
                                  <a:pt x="1485974" y="1712885"/>
                                </a:lnTo>
                                <a:lnTo>
                                  <a:pt x="1566936" y="1788739"/>
                                </a:lnTo>
                                <a:lnTo>
                                  <a:pt x="1638374" y="1813435"/>
                                </a:lnTo>
                                <a:lnTo>
                                  <a:pt x="1727274" y="1852244"/>
                                </a:lnTo>
                                <a:lnTo>
                                  <a:pt x="1851099" y="1924570"/>
                                </a:lnTo>
                                <a:lnTo>
                                  <a:pt x="1947936" y="1942210"/>
                                </a:lnTo>
                                <a:lnTo>
                                  <a:pt x="2041599" y="1945738"/>
                                </a:lnTo>
                                <a:lnTo>
                                  <a:pt x="2097882" y="1983312"/>
                                </a:lnTo>
                                <a:lnTo>
                                  <a:pt x="2183607" y="2035699"/>
                                </a:lnTo>
                                <a:lnTo>
                                  <a:pt x="2274094" y="1978549"/>
                                </a:lnTo>
                                <a:lnTo>
                                  <a:pt x="2362274" y="1942210"/>
                                </a:lnTo>
                                <a:lnTo>
                                  <a:pt x="2407444" y="1959499"/>
                                </a:lnTo>
                                <a:lnTo>
                                  <a:pt x="2426494" y="1978549"/>
                                </a:lnTo>
                                <a:lnTo>
                                  <a:pt x="2483644" y="2004743"/>
                                </a:lnTo>
                                <a:lnTo>
                                  <a:pt x="2540794" y="2042843"/>
                                </a:lnTo>
                                <a:lnTo>
                                  <a:pt x="2619375" y="2128568"/>
                                </a:lnTo>
                                <a:lnTo>
                                  <a:pt x="2640807" y="2066656"/>
                                </a:lnTo>
                                <a:lnTo>
                                  <a:pt x="2681288" y="1971406"/>
                                </a:lnTo>
                                <a:lnTo>
                                  <a:pt x="2778919" y="1923781"/>
                                </a:lnTo>
                                <a:lnTo>
                                  <a:pt x="2774157" y="1888062"/>
                                </a:lnTo>
                                <a:lnTo>
                                  <a:pt x="2757488" y="1835674"/>
                                </a:lnTo>
                                <a:lnTo>
                                  <a:pt x="2752725" y="1795193"/>
                                </a:lnTo>
                                <a:lnTo>
                                  <a:pt x="2819400" y="1757093"/>
                                </a:lnTo>
                                <a:lnTo>
                                  <a:pt x="2919413" y="1752331"/>
                                </a:lnTo>
                                <a:lnTo>
                                  <a:pt x="2962275" y="1702324"/>
                                </a:lnTo>
                                <a:lnTo>
                                  <a:pt x="3045619" y="1685656"/>
                                </a:lnTo>
                                <a:lnTo>
                                  <a:pt x="3112294" y="1709468"/>
                                </a:lnTo>
                                <a:lnTo>
                                  <a:pt x="3131344" y="1590406"/>
                                </a:lnTo>
                                <a:lnTo>
                                  <a:pt x="3167063" y="1504681"/>
                                </a:lnTo>
                                <a:lnTo>
                                  <a:pt x="3219450" y="1411812"/>
                                </a:lnTo>
                                <a:lnTo>
                                  <a:pt x="3195638" y="1328468"/>
                                </a:lnTo>
                                <a:lnTo>
                                  <a:pt x="3119438" y="1321324"/>
                                </a:lnTo>
                                <a:lnTo>
                                  <a:pt x="3026569" y="1326087"/>
                                </a:lnTo>
                                <a:lnTo>
                                  <a:pt x="2981325" y="1368949"/>
                                </a:lnTo>
                                <a:lnTo>
                                  <a:pt x="2893219" y="1383237"/>
                                </a:lnTo>
                                <a:lnTo>
                                  <a:pt x="2828925" y="1423718"/>
                                </a:lnTo>
                                <a:lnTo>
                                  <a:pt x="2800350" y="1518968"/>
                                </a:lnTo>
                                <a:lnTo>
                                  <a:pt x="2736057" y="1616599"/>
                                </a:lnTo>
                                <a:lnTo>
                                  <a:pt x="2631282" y="1668987"/>
                                </a:lnTo>
                                <a:lnTo>
                                  <a:pt x="2555082" y="1678512"/>
                                </a:lnTo>
                                <a:lnTo>
                                  <a:pt x="2495550" y="1697562"/>
                                </a:lnTo>
                                <a:lnTo>
                                  <a:pt x="2452688" y="1714231"/>
                                </a:lnTo>
                                <a:lnTo>
                                  <a:pt x="2383632" y="1704706"/>
                                </a:lnTo>
                                <a:lnTo>
                                  <a:pt x="2317824" y="1667020"/>
                                </a:lnTo>
                                <a:lnTo>
                                  <a:pt x="2252736" y="1693480"/>
                                </a:lnTo>
                                <a:lnTo>
                                  <a:pt x="2176536" y="1654671"/>
                                </a:lnTo>
                                <a:lnTo>
                                  <a:pt x="2146374" y="1566469"/>
                                </a:lnTo>
                                <a:lnTo>
                                  <a:pt x="2114624" y="1501200"/>
                                </a:lnTo>
                                <a:lnTo>
                                  <a:pt x="2084461" y="1439458"/>
                                </a:lnTo>
                                <a:lnTo>
                                  <a:pt x="2069307" y="1359424"/>
                                </a:lnTo>
                                <a:lnTo>
                                  <a:pt x="2051124" y="1296571"/>
                                </a:lnTo>
                                <a:lnTo>
                                  <a:pt x="2040732" y="1245124"/>
                                </a:lnTo>
                                <a:lnTo>
                                  <a:pt x="2047875" y="1176068"/>
                                </a:lnTo>
                                <a:lnTo>
                                  <a:pt x="2071688" y="1080818"/>
                                </a:lnTo>
                                <a:lnTo>
                                  <a:pt x="2057400" y="1014143"/>
                                </a:lnTo>
                                <a:lnTo>
                                  <a:pt x="2083594" y="945087"/>
                                </a:lnTo>
                                <a:lnTo>
                                  <a:pt x="2102644" y="885556"/>
                                </a:lnTo>
                                <a:lnTo>
                                  <a:pt x="2078832" y="833168"/>
                                </a:lnTo>
                                <a:lnTo>
                                  <a:pt x="2005086" y="781471"/>
                                </a:lnTo>
                                <a:lnTo>
                                  <a:pt x="1895475" y="773637"/>
                                </a:lnTo>
                                <a:lnTo>
                                  <a:pt x="1814513" y="618856"/>
                                </a:lnTo>
                                <a:lnTo>
                                  <a:pt x="1724025" y="490268"/>
                                </a:lnTo>
                                <a:lnTo>
                                  <a:pt x="1621632" y="366443"/>
                                </a:lnTo>
                                <a:lnTo>
                                  <a:pt x="1445419" y="456931"/>
                                </a:lnTo>
                                <a:lnTo>
                                  <a:pt x="1331119" y="342631"/>
                                </a:lnTo>
                                <a:lnTo>
                                  <a:pt x="1252538" y="264049"/>
                                </a:lnTo>
                                <a:lnTo>
                                  <a:pt x="1159669" y="180706"/>
                                </a:lnTo>
                                <a:lnTo>
                                  <a:pt x="1090613" y="123556"/>
                                </a:lnTo>
                                <a:lnTo>
                                  <a:pt x="879549" y="135832"/>
                                </a:lnTo>
                                <a:lnTo>
                                  <a:pt x="795411" y="130539"/>
                                </a:lnTo>
                                <a:lnTo>
                                  <a:pt x="741436" y="135832"/>
                                </a:lnTo>
                                <a:lnTo>
                                  <a:pt x="657299" y="132303"/>
                                </a:lnTo>
                                <a:lnTo>
                                  <a:pt x="569986" y="141124"/>
                                </a:lnTo>
                                <a:lnTo>
                                  <a:pt x="484261" y="142888"/>
                                </a:lnTo>
                                <a:lnTo>
                                  <a:pt x="346149" y="74090"/>
                                </a:lnTo>
                                <a:lnTo>
                                  <a:pt x="246136" y="24697"/>
                                </a:lnTo>
                                <a:lnTo>
                                  <a:pt x="211211" y="15877"/>
                                </a:lnTo>
                                <a:lnTo>
                                  <a:pt x="138186" y="5292"/>
                                </a:lnTo>
                                <a:lnTo>
                                  <a:pt x="98499" y="0"/>
                                </a:lnTo>
                                <a:lnTo>
                                  <a:pt x="0" y="2112"/>
                                </a:lnTo>
                                <a:lnTo>
                                  <a:pt x="35335" y="752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9" name="Freeform 185"/>
                        <wps:cNvSpPr>
                          <a:spLocks/>
                        </wps:cNvSpPr>
                        <wps:spPr bwMode="auto">
                          <a:xfrm>
                            <a:off x="1353165" y="2620687"/>
                            <a:ext cx="68515" cy="76300"/>
                          </a:xfrm>
                          <a:custGeom>
                            <a:avLst/>
                            <a:gdLst>
                              <a:gd name="T0" fmla="*/ 0 w 409575"/>
                              <a:gd name="T1" fmla="*/ 54 h 454277"/>
                              <a:gd name="T2" fmla="*/ 2 w 409575"/>
                              <a:gd name="T3" fmla="*/ 49 h 454277"/>
                              <a:gd name="T4" fmla="*/ 5 w 409575"/>
                              <a:gd name="T5" fmla="*/ 41 h 454277"/>
                              <a:gd name="T6" fmla="*/ 9 w 409575"/>
                              <a:gd name="T7" fmla="*/ 32 h 454277"/>
                              <a:gd name="T8" fmla="*/ 16 w 409575"/>
                              <a:gd name="T9" fmla="*/ 29 h 454277"/>
                              <a:gd name="T10" fmla="*/ 23 w 409575"/>
                              <a:gd name="T11" fmla="*/ 24 h 454277"/>
                              <a:gd name="T12" fmla="*/ 22 w 409575"/>
                              <a:gd name="T13" fmla="*/ 17 h 454277"/>
                              <a:gd name="T14" fmla="*/ 19 w 409575"/>
                              <a:gd name="T15" fmla="*/ 12 h 454277"/>
                              <a:gd name="T16" fmla="*/ 20 w 409575"/>
                              <a:gd name="T17" fmla="*/ 5 h 454277"/>
                              <a:gd name="T18" fmla="*/ 25 w 409575"/>
                              <a:gd name="T19" fmla="*/ 3 h 454277"/>
                              <a:gd name="T20" fmla="*/ 28 w 409575"/>
                              <a:gd name="T21" fmla="*/ 1 h 454277"/>
                              <a:gd name="T22" fmla="*/ 33 w 409575"/>
                              <a:gd name="T23" fmla="*/ 0 h 454277"/>
                              <a:gd name="T24" fmla="*/ 42 w 409575"/>
                              <a:gd name="T25" fmla="*/ 0 h 454277"/>
                              <a:gd name="T26" fmla="*/ 47 w 409575"/>
                              <a:gd name="T27" fmla="*/ 4 h 454277"/>
                              <a:gd name="T28" fmla="*/ 46 w 409575"/>
                              <a:gd name="T29" fmla="*/ 12 h 454277"/>
                              <a:gd name="T30" fmla="*/ 46 w 409575"/>
                              <a:gd name="T31" fmla="*/ 20 h 454277"/>
                              <a:gd name="T32" fmla="*/ 48 w 409575"/>
                              <a:gd name="T33" fmla="*/ 29 h 454277"/>
                              <a:gd name="T34" fmla="*/ 51 w 409575"/>
                              <a:gd name="T35" fmla="*/ 33 h 454277"/>
                              <a:gd name="T36" fmla="*/ 52 w 409575"/>
                              <a:gd name="T37" fmla="*/ 36 h 454277"/>
                              <a:gd name="T38" fmla="*/ 59 w 409575"/>
                              <a:gd name="T39" fmla="*/ 37 h 454277"/>
                              <a:gd name="T40" fmla="*/ 54 w 409575"/>
                              <a:gd name="T41" fmla="*/ 42 h 454277"/>
                              <a:gd name="T42" fmla="*/ 49 w 409575"/>
                              <a:gd name="T43" fmla="*/ 48 h 454277"/>
                              <a:gd name="T44" fmla="*/ 46 w 409575"/>
                              <a:gd name="T45" fmla="*/ 53 h 454277"/>
                              <a:gd name="T46" fmla="*/ 44 w 409575"/>
                              <a:gd name="T47" fmla="*/ 58 h 454277"/>
                              <a:gd name="T48" fmla="*/ 40 w 409575"/>
                              <a:gd name="T49" fmla="*/ 61 h 454277"/>
                              <a:gd name="T50" fmla="*/ 32 w 409575"/>
                              <a:gd name="T51" fmla="*/ 65 h 454277"/>
                              <a:gd name="T52" fmla="*/ 23 w 409575"/>
                              <a:gd name="T53" fmla="*/ 67 h 454277"/>
                              <a:gd name="T54" fmla="*/ 13 w 409575"/>
                              <a:gd name="T55" fmla="*/ 65 h 454277"/>
                              <a:gd name="T56" fmla="*/ 6 w 409575"/>
                              <a:gd name="T57" fmla="*/ 60 h 454277"/>
                              <a:gd name="T58" fmla="*/ 0 w 409575"/>
                              <a:gd name="T59" fmla="*/ 54 h 454277"/>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9575"/>
                              <a:gd name="T91" fmla="*/ 0 h 454277"/>
                              <a:gd name="T92" fmla="*/ 409575 w 409575"/>
                              <a:gd name="T93" fmla="*/ 454277 h 454277"/>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9575" h="454277">
                                <a:moveTo>
                                  <a:pt x="0" y="370564"/>
                                </a:moveTo>
                                <a:lnTo>
                                  <a:pt x="12586" y="330452"/>
                                </a:lnTo>
                                <a:lnTo>
                                  <a:pt x="36513" y="275276"/>
                                </a:lnTo>
                                <a:lnTo>
                                  <a:pt x="64973" y="216152"/>
                                </a:lnTo>
                                <a:lnTo>
                                  <a:pt x="107836" y="194720"/>
                                </a:lnTo>
                                <a:lnTo>
                                  <a:pt x="158750" y="165872"/>
                                </a:lnTo>
                                <a:lnTo>
                                  <a:pt x="150813" y="118228"/>
                                </a:lnTo>
                                <a:lnTo>
                                  <a:pt x="134938" y="81171"/>
                                </a:lnTo>
                                <a:lnTo>
                                  <a:pt x="138113" y="35292"/>
                                </a:lnTo>
                                <a:lnTo>
                                  <a:pt x="173772" y="17045"/>
                                </a:lnTo>
                                <a:lnTo>
                                  <a:pt x="196394" y="3810"/>
                                </a:lnTo>
                                <a:lnTo>
                                  <a:pt x="230188" y="1765"/>
                                </a:lnTo>
                                <a:lnTo>
                                  <a:pt x="293688" y="0"/>
                                </a:lnTo>
                                <a:lnTo>
                                  <a:pt x="322263" y="26469"/>
                                </a:lnTo>
                                <a:lnTo>
                                  <a:pt x="315913" y="81171"/>
                                </a:lnTo>
                                <a:lnTo>
                                  <a:pt x="317500" y="132345"/>
                                </a:lnTo>
                                <a:lnTo>
                                  <a:pt x="333316" y="194386"/>
                                </a:lnTo>
                                <a:lnTo>
                                  <a:pt x="351175" y="223501"/>
                                </a:lnTo>
                                <a:lnTo>
                                  <a:pt x="361891" y="247324"/>
                                </a:lnTo>
                                <a:lnTo>
                                  <a:pt x="409575" y="254101"/>
                                </a:lnTo>
                                <a:lnTo>
                                  <a:pt x="374650" y="287629"/>
                                </a:lnTo>
                                <a:lnTo>
                                  <a:pt x="341313" y="326450"/>
                                </a:lnTo>
                                <a:lnTo>
                                  <a:pt x="315913" y="363506"/>
                                </a:lnTo>
                                <a:lnTo>
                                  <a:pt x="306388" y="397034"/>
                                </a:lnTo>
                                <a:lnTo>
                                  <a:pt x="274638" y="414680"/>
                                </a:lnTo>
                                <a:lnTo>
                                  <a:pt x="220663" y="442913"/>
                                </a:lnTo>
                                <a:lnTo>
                                  <a:pt x="160223" y="454277"/>
                                </a:lnTo>
                                <a:lnTo>
                                  <a:pt x="93548" y="444752"/>
                                </a:lnTo>
                                <a:lnTo>
                                  <a:pt x="43542" y="409033"/>
                                </a:lnTo>
                                <a:lnTo>
                                  <a:pt x="0" y="37056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0" name="Freeform 186"/>
                        <wps:cNvSpPr>
                          <a:spLocks/>
                        </wps:cNvSpPr>
                        <wps:spPr bwMode="auto">
                          <a:xfrm>
                            <a:off x="1404551" y="2648715"/>
                            <a:ext cx="96543" cy="59172"/>
                          </a:xfrm>
                          <a:custGeom>
                            <a:avLst/>
                            <a:gdLst>
                              <a:gd name="T0" fmla="*/ 55 w 581878"/>
                              <a:gd name="T1" fmla="*/ 54 h 323850"/>
                              <a:gd name="T2" fmla="*/ 59 w 581878"/>
                              <a:gd name="T3" fmla="*/ 41 h 323850"/>
                              <a:gd name="T4" fmla="*/ 64 w 581878"/>
                              <a:gd name="T5" fmla="*/ 37 h 323850"/>
                              <a:gd name="T6" fmla="*/ 71 w 581878"/>
                              <a:gd name="T7" fmla="*/ 32 h 323850"/>
                              <a:gd name="T8" fmla="*/ 80 w 581878"/>
                              <a:gd name="T9" fmla="*/ 20 h 323850"/>
                              <a:gd name="T10" fmla="*/ 81 w 581878"/>
                              <a:gd name="T11" fmla="*/ 6 h 323850"/>
                              <a:gd name="T12" fmla="*/ 75 w 581878"/>
                              <a:gd name="T13" fmla="*/ 4 h 323850"/>
                              <a:gd name="T14" fmla="*/ 67 w 581878"/>
                              <a:gd name="T15" fmla="*/ 0 h 323850"/>
                              <a:gd name="T16" fmla="*/ 60 w 581878"/>
                              <a:gd name="T17" fmla="*/ 1 h 323850"/>
                              <a:gd name="T18" fmla="*/ 52 w 581878"/>
                              <a:gd name="T19" fmla="*/ 1 h 323850"/>
                              <a:gd name="T20" fmla="*/ 42 w 581878"/>
                              <a:gd name="T21" fmla="*/ 3 h 323850"/>
                              <a:gd name="T22" fmla="*/ 35 w 581878"/>
                              <a:gd name="T23" fmla="*/ 4 h 323850"/>
                              <a:gd name="T24" fmla="*/ 25 w 581878"/>
                              <a:gd name="T25" fmla="*/ 5 h 323850"/>
                              <a:gd name="T26" fmla="*/ 17 w 581878"/>
                              <a:gd name="T27" fmla="*/ 2 h 323850"/>
                              <a:gd name="T28" fmla="*/ 6 w 581878"/>
                              <a:gd name="T29" fmla="*/ 12 h 323850"/>
                              <a:gd name="T30" fmla="*/ 8 w 581878"/>
                              <a:gd name="T31" fmla="*/ 17 h 323850"/>
                              <a:gd name="T32" fmla="*/ 14 w 581878"/>
                              <a:gd name="T33" fmla="*/ 18 h 323850"/>
                              <a:gd name="T34" fmla="*/ 6 w 581878"/>
                              <a:gd name="T35" fmla="*/ 29 h 323850"/>
                              <a:gd name="T36" fmla="*/ 1 w 581878"/>
                              <a:gd name="T37" fmla="*/ 41 h 323850"/>
                              <a:gd name="T38" fmla="*/ 0 w 581878"/>
                              <a:gd name="T39" fmla="*/ 47 h 323850"/>
                              <a:gd name="T40" fmla="*/ 11 w 581878"/>
                              <a:gd name="T41" fmla="*/ 50 h 323850"/>
                              <a:gd name="T42" fmla="*/ 16 w 581878"/>
                              <a:gd name="T43" fmla="*/ 50 h 323850"/>
                              <a:gd name="T44" fmla="*/ 22 w 581878"/>
                              <a:gd name="T45" fmla="*/ 56 h 323850"/>
                              <a:gd name="T46" fmla="*/ 26 w 581878"/>
                              <a:gd name="T47" fmla="*/ 62 h 323850"/>
                              <a:gd name="T48" fmla="*/ 28 w 581878"/>
                              <a:gd name="T49" fmla="*/ 70 h 323850"/>
                              <a:gd name="T50" fmla="*/ 37 w 581878"/>
                              <a:gd name="T51" fmla="*/ 73 h 323850"/>
                              <a:gd name="T52" fmla="*/ 37 w 581878"/>
                              <a:gd name="T53" fmla="*/ 65 h 323850"/>
                              <a:gd name="T54" fmla="*/ 40 w 581878"/>
                              <a:gd name="T55" fmla="*/ 54 h 323850"/>
                              <a:gd name="T56" fmla="*/ 46 w 581878"/>
                              <a:gd name="T57" fmla="*/ 49 h 323850"/>
                              <a:gd name="T58" fmla="*/ 55 w 581878"/>
                              <a:gd name="T59" fmla="*/ 54 h 3238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581878"/>
                              <a:gd name="T91" fmla="*/ 0 h 323850"/>
                              <a:gd name="T92" fmla="*/ 581878 w 581878"/>
                              <a:gd name="T93" fmla="*/ 323850 h 3238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581878" h="323850">
                                <a:moveTo>
                                  <a:pt x="397728" y="241300"/>
                                </a:moveTo>
                                <a:lnTo>
                                  <a:pt x="423128" y="180975"/>
                                </a:lnTo>
                                <a:lnTo>
                                  <a:pt x="464403" y="165100"/>
                                </a:lnTo>
                                <a:lnTo>
                                  <a:pt x="510441" y="142875"/>
                                </a:lnTo>
                                <a:lnTo>
                                  <a:pt x="577116" y="88900"/>
                                </a:lnTo>
                                <a:lnTo>
                                  <a:pt x="581878" y="28575"/>
                                </a:lnTo>
                                <a:lnTo>
                                  <a:pt x="542191" y="15875"/>
                                </a:lnTo>
                                <a:lnTo>
                                  <a:pt x="485041" y="0"/>
                                </a:lnTo>
                                <a:lnTo>
                                  <a:pt x="429478" y="6350"/>
                                </a:lnTo>
                                <a:lnTo>
                                  <a:pt x="372328" y="4762"/>
                                </a:lnTo>
                                <a:lnTo>
                                  <a:pt x="305653" y="14287"/>
                                </a:lnTo>
                                <a:lnTo>
                                  <a:pt x="253266" y="15875"/>
                                </a:lnTo>
                                <a:lnTo>
                                  <a:pt x="177066" y="23812"/>
                                </a:lnTo>
                                <a:lnTo>
                                  <a:pt x="119916" y="9525"/>
                                </a:lnTo>
                                <a:lnTo>
                                  <a:pt x="43716" y="53975"/>
                                </a:lnTo>
                                <a:lnTo>
                                  <a:pt x="58003" y="76200"/>
                                </a:lnTo>
                                <a:lnTo>
                                  <a:pt x="100012" y="80818"/>
                                </a:lnTo>
                                <a:lnTo>
                                  <a:pt x="46891" y="130175"/>
                                </a:lnTo>
                                <a:lnTo>
                                  <a:pt x="8791" y="180975"/>
                                </a:lnTo>
                                <a:lnTo>
                                  <a:pt x="0" y="210596"/>
                                </a:lnTo>
                                <a:lnTo>
                                  <a:pt x="77053" y="223837"/>
                                </a:lnTo>
                                <a:lnTo>
                                  <a:pt x="114300" y="222502"/>
                                </a:lnTo>
                                <a:lnTo>
                                  <a:pt x="158016" y="249237"/>
                                </a:lnTo>
                                <a:lnTo>
                                  <a:pt x="189766" y="277812"/>
                                </a:lnTo>
                                <a:lnTo>
                                  <a:pt x="202406" y="314180"/>
                                </a:lnTo>
                                <a:lnTo>
                                  <a:pt x="264378" y="323850"/>
                                </a:lnTo>
                                <a:lnTo>
                                  <a:pt x="267553" y="290512"/>
                                </a:lnTo>
                                <a:lnTo>
                                  <a:pt x="288191" y="241300"/>
                                </a:lnTo>
                                <a:lnTo>
                                  <a:pt x="334228" y="217487"/>
                                </a:lnTo>
                                <a:lnTo>
                                  <a:pt x="397728" y="2413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1" name="Freeform 187"/>
                        <wps:cNvSpPr>
                          <a:spLocks/>
                        </wps:cNvSpPr>
                        <wps:spPr bwMode="auto">
                          <a:xfrm>
                            <a:off x="1437251" y="2662729"/>
                            <a:ext cx="82530" cy="77858"/>
                          </a:xfrm>
                          <a:custGeom>
                            <a:avLst/>
                            <a:gdLst>
                              <a:gd name="T0" fmla="*/ 67 w 494844"/>
                              <a:gd name="T1" fmla="*/ 97 h 417512"/>
                              <a:gd name="T2" fmla="*/ 62 w 494844"/>
                              <a:gd name="T3" fmla="*/ 103 h 417512"/>
                              <a:gd name="T4" fmla="*/ 54 w 494844"/>
                              <a:gd name="T5" fmla="*/ 104 h 417512"/>
                              <a:gd name="T6" fmla="*/ 47 w 494844"/>
                              <a:gd name="T7" fmla="*/ 102 h 417512"/>
                              <a:gd name="T8" fmla="*/ 38 w 494844"/>
                              <a:gd name="T9" fmla="*/ 104 h 417512"/>
                              <a:gd name="T10" fmla="*/ 30 w 494844"/>
                              <a:gd name="T11" fmla="*/ 104 h 417512"/>
                              <a:gd name="T12" fmla="*/ 28 w 494844"/>
                              <a:gd name="T13" fmla="*/ 99 h 417512"/>
                              <a:gd name="T14" fmla="*/ 20 w 494844"/>
                              <a:gd name="T15" fmla="*/ 92 h 417512"/>
                              <a:gd name="T16" fmla="*/ 15 w 494844"/>
                              <a:gd name="T17" fmla="*/ 81 h 417512"/>
                              <a:gd name="T18" fmla="*/ 8 w 494844"/>
                              <a:gd name="T19" fmla="*/ 73 h 417512"/>
                              <a:gd name="T20" fmla="*/ 0 w 494844"/>
                              <a:gd name="T21" fmla="*/ 66 h 417512"/>
                              <a:gd name="T22" fmla="*/ 1 w 494844"/>
                              <a:gd name="T23" fmla="*/ 58 h 417512"/>
                              <a:gd name="T24" fmla="*/ 10 w 494844"/>
                              <a:gd name="T25" fmla="*/ 61 h 417512"/>
                              <a:gd name="T26" fmla="*/ 11 w 494844"/>
                              <a:gd name="T27" fmla="*/ 52 h 417512"/>
                              <a:gd name="T28" fmla="*/ 13 w 494844"/>
                              <a:gd name="T29" fmla="*/ 40 h 417512"/>
                              <a:gd name="T30" fmla="*/ 20 w 494844"/>
                              <a:gd name="T31" fmla="*/ 35 h 417512"/>
                              <a:gd name="T32" fmla="*/ 29 w 494844"/>
                              <a:gd name="T33" fmla="*/ 40 h 417512"/>
                              <a:gd name="T34" fmla="*/ 32 w 494844"/>
                              <a:gd name="T35" fmla="*/ 25 h 417512"/>
                              <a:gd name="T36" fmla="*/ 39 w 494844"/>
                              <a:gd name="T37" fmla="*/ 21 h 417512"/>
                              <a:gd name="T38" fmla="*/ 46 w 494844"/>
                              <a:gd name="T39" fmla="*/ 15 h 417512"/>
                              <a:gd name="T40" fmla="*/ 55 w 494844"/>
                              <a:gd name="T41" fmla="*/ 2 h 417512"/>
                              <a:gd name="T42" fmla="*/ 64 w 494844"/>
                              <a:gd name="T43" fmla="*/ 0 h 417512"/>
                              <a:gd name="T44" fmla="*/ 69 w 494844"/>
                              <a:gd name="T45" fmla="*/ 16 h 417512"/>
                              <a:gd name="T46" fmla="*/ 70 w 494844"/>
                              <a:gd name="T47" fmla="*/ 28 h 417512"/>
                              <a:gd name="T48" fmla="*/ 68 w 494844"/>
                              <a:gd name="T49" fmla="*/ 36 h 417512"/>
                              <a:gd name="T50" fmla="*/ 64 w 494844"/>
                              <a:gd name="T51" fmla="*/ 42 h 417512"/>
                              <a:gd name="T52" fmla="*/ 66 w 494844"/>
                              <a:gd name="T53" fmla="*/ 53 h 417512"/>
                              <a:gd name="T54" fmla="*/ 65 w 494844"/>
                              <a:gd name="T55" fmla="*/ 66 h 417512"/>
                              <a:gd name="T56" fmla="*/ 63 w 494844"/>
                              <a:gd name="T57" fmla="*/ 78 h 417512"/>
                              <a:gd name="T58" fmla="*/ 63 w 494844"/>
                              <a:gd name="T59" fmla="*/ 91 h 417512"/>
                              <a:gd name="T60" fmla="*/ 67 w 494844"/>
                              <a:gd name="T61" fmla="*/ 97 h 41751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94844"/>
                              <a:gd name="T94" fmla="*/ 0 h 417512"/>
                              <a:gd name="T95" fmla="*/ 494844 w 494844"/>
                              <a:gd name="T96" fmla="*/ 417512 h 41751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94844" h="417512">
                                <a:moveTo>
                                  <a:pt x="469900" y="390525"/>
                                </a:moveTo>
                                <a:lnTo>
                                  <a:pt x="436563" y="414337"/>
                                </a:lnTo>
                                <a:lnTo>
                                  <a:pt x="379413" y="417512"/>
                                </a:lnTo>
                                <a:lnTo>
                                  <a:pt x="328613" y="412750"/>
                                </a:lnTo>
                                <a:lnTo>
                                  <a:pt x="268288" y="417512"/>
                                </a:lnTo>
                                <a:lnTo>
                                  <a:pt x="214313" y="417512"/>
                                </a:lnTo>
                                <a:lnTo>
                                  <a:pt x="193675" y="400050"/>
                                </a:lnTo>
                                <a:lnTo>
                                  <a:pt x="139700" y="369887"/>
                                </a:lnTo>
                                <a:lnTo>
                                  <a:pt x="106363" y="327025"/>
                                </a:lnTo>
                                <a:lnTo>
                                  <a:pt x="58738" y="295275"/>
                                </a:lnTo>
                                <a:lnTo>
                                  <a:pt x="0" y="265112"/>
                                </a:lnTo>
                                <a:lnTo>
                                  <a:pt x="6688" y="234805"/>
                                </a:lnTo>
                                <a:lnTo>
                                  <a:pt x="68600" y="244330"/>
                                </a:lnTo>
                                <a:lnTo>
                                  <a:pt x="74553" y="208611"/>
                                </a:lnTo>
                                <a:lnTo>
                                  <a:pt x="92413" y="163368"/>
                                </a:lnTo>
                                <a:lnTo>
                                  <a:pt x="140038" y="139555"/>
                                </a:lnTo>
                                <a:lnTo>
                                  <a:pt x="204331" y="162177"/>
                                </a:lnTo>
                                <a:lnTo>
                                  <a:pt x="226953" y="100265"/>
                                </a:lnTo>
                                <a:lnTo>
                                  <a:pt x="273388" y="82405"/>
                                </a:lnTo>
                                <a:lnTo>
                                  <a:pt x="323850" y="58737"/>
                                </a:lnTo>
                                <a:lnTo>
                                  <a:pt x="385306" y="7396"/>
                                </a:lnTo>
                                <a:lnTo>
                                  <a:pt x="449263" y="0"/>
                                </a:lnTo>
                                <a:lnTo>
                                  <a:pt x="485319" y="65736"/>
                                </a:lnTo>
                                <a:lnTo>
                                  <a:pt x="494844" y="113361"/>
                                </a:lnTo>
                                <a:lnTo>
                                  <a:pt x="479366" y="145508"/>
                                </a:lnTo>
                                <a:lnTo>
                                  <a:pt x="449263" y="168275"/>
                                </a:lnTo>
                                <a:lnTo>
                                  <a:pt x="463550" y="212725"/>
                                </a:lnTo>
                                <a:lnTo>
                                  <a:pt x="458788" y="265112"/>
                                </a:lnTo>
                                <a:lnTo>
                                  <a:pt x="446088" y="312737"/>
                                </a:lnTo>
                                <a:lnTo>
                                  <a:pt x="442913" y="366712"/>
                                </a:lnTo>
                                <a:lnTo>
                                  <a:pt x="469900" y="39052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2" name="Freeform 188"/>
                        <wps:cNvSpPr>
                          <a:spLocks/>
                        </wps:cNvSpPr>
                        <wps:spPr bwMode="auto">
                          <a:xfrm>
                            <a:off x="1466837" y="2735917"/>
                            <a:ext cx="65400" cy="46715"/>
                          </a:xfrm>
                          <a:custGeom>
                            <a:avLst/>
                            <a:gdLst>
                              <a:gd name="T0" fmla="*/ 60 w 385425"/>
                              <a:gd name="T1" fmla="*/ 33 h 247650"/>
                              <a:gd name="T2" fmla="*/ 57 w 385425"/>
                              <a:gd name="T3" fmla="*/ 30 h 247650"/>
                              <a:gd name="T4" fmla="*/ 52 w 385425"/>
                              <a:gd name="T5" fmla="*/ 27 h 247650"/>
                              <a:gd name="T6" fmla="*/ 48 w 385425"/>
                              <a:gd name="T7" fmla="*/ 18 h 247650"/>
                              <a:gd name="T8" fmla="*/ 42 w 385425"/>
                              <a:gd name="T9" fmla="*/ 9 h 247650"/>
                              <a:gd name="T10" fmla="*/ 41 w 385425"/>
                              <a:gd name="T11" fmla="*/ 5 h 247650"/>
                              <a:gd name="T12" fmla="*/ 36 w 385425"/>
                              <a:gd name="T13" fmla="*/ 6 h 247650"/>
                              <a:gd name="T14" fmla="*/ 29 w 385425"/>
                              <a:gd name="T15" fmla="*/ 6 h 247650"/>
                              <a:gd name="T16" fmla="*/ 23 w 385425"/>
                              <a:gd name="T17" fmla="*/ 5 h 247650"/>
                              <a:gd name="T18" fmla="*/ 17 w 385425"/>
                              <a:gd name="T19" fmla="*/ 6 h 247650"/>
                              <a:gd name="T20" fmla="*/ 10 w 385425"/>
                              <a:gd name="T21" fmla="*/ 6 h 247650"/>
                              <a:gd name="T22" fmla="*/ 6 w 385425"/>
                              <a:gd name="T23" fmla="*/ 6 h 247650"/>
                              <a:gd name="T24" fmla="*/ 0 w 385425"/>
                              <a:gd name="T25" fmla="*/ 0 h 247650"/>
                              <a:gd name="T26" fmla="*/ 0 w 385425"/>
                              <a:gd name="T27" fmla="*/ 13 h 247650"/>
                              <a:gd name="T28" fmla="*/ 1 w 385425"/>
                              <a:gd name="T29" fmla="*/ 22 h 247650"/>
                              <a:gd name="T30" fmla="*/ 8 w 385425"/>
                              <a:gd name="T31" fmla="*/ 35 h 247650"/>
                              <a:gd name="T32" fmla="*/ 12 w 385425"/>
                              <a:gd name="T33" fmla="*/ 40 h 247650"/>
                              <a:gd name="T34" fmla="*/ 17 w 385425"/>
                              <a:gd name="T35" fmla="*/ 44 h 247650"/>
                              <a:gd name="T36" fmla="*/ 22 w 385425"/>
                              <a:gd name="T37" fmla="*/ 39 h 247650"/>
                              <a:gd name="T38" fmla="*/ 26 w 385425"/>
                              <a:gd name="T39" fmla="*/ 39 h 247650"/>
                              <a:gd name="T40" fmla="*/ 30 w 385425"/>
                              <a:gd name="T41" fmla="*/ 49 h 247650"/>
                              <a:gd name="T42" fmla="*/ 33 w 385425"/>
                              <a:gd name="T43" fmla="*/ 54 h 247650"/>
                              <a:gd name="T44" fmla="*/ 38 w 385425"/>
                              <a:gd name="T45" fmla="*/ 52 h 247650"/>
                              <a:gd name="T46" fmla="*/ 40 w 385425"/>
                              <a:gd name="T47" fmla="*/ 55 h 247650"/>
                              <a:gd name="T48" fmla="*/ 41 w 385425"/>
                              <a:gd name="T49" fmla="*/ 62 h 247650"/>
                              <a:gd name="T50" fmla="*/ 46 w 385425"/>
                              <a:gd name="T51" fmla="*/ 59 h 247650"/>
                              <a:gd name="T52" fmla="*/ 55 w 385425"/>
                              <a:gd name="T53" fmla="*/ 65 h 247650"/>
                              <a:gd name="T54" fmla="*/ 53 w 385425"/>
                              <a:gd name="T55" fmla="*/ 56 h 247650"/>
                              <a:gd name="T56" fmla="*/ 57 w 385425"/>
                              <a:gd name="T57" fmla="*/ 50 h 247650"/>
                              <a:gd name="T58" fmla="*/ 54 w 385425"/>
                              <a:gd name="T59" fmla="*/ 42 h 247650"/>
                              <a:gd name="T60" fmla="*/ 60 w 385425"/>
                              <a:gd name="T61" fmla="*/ 33 h 24765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85425"/>
                              <a:gd name="T94" fmla="*/ 0 h 247650"/>
                              <a:gd name="T95" fmla="*/ 385425 w 385425"/>
                              <a:gd name="T96" fmla="*/ 247650 h 24765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85425" h="247650">
                                <a:moveTo>
                                  <a:pt x="385425" y="127542"/>
                                </a:moveTo>
                                <a:lnTo>
                                  <a:pt x="367963" y="113254"/>
                                </a:lnTo>
                                <a:lnTo>
                                  <a:pt x="336213" y="102142"/>
                                </a:lnTo>
                                <a:lnTo>
                                  <a:pt x="307638" y="70392"/>
                                </a:lnTo>
                                <a:lnTo>
                                  <a:pt x="271125" y="33879"/>
                                </a:lnTo>
                                <a:lnTo>
                                  <a:pt x="263128" y="20241"/>
                                </a:lnTo>
                                <a:lnTo>
                                  <a:pt x="233025" y="21179"/>
                                </a:lnTo>
                                <a:lnTo>
                                  <a:pt x="189309" y="22622"/>
                                </a:lnTo>
                                <a:lnTo>
                                  <a:pt x="150018" y="17860"/>
                                </a:lnTo>
                                <a:lnTo>
                                  <a:pt x="111918" y="22622"/>
                                </a:lnTo>
                                <a:lnTo>
                                  <a:pt x="66338" y="24354"/>
                                </a:lnTo>
                                <a:lnTo>
                                  <a:pt x="36909" y="22622"/>
                                </a:lnTo>
                                <a:lnTo>
                                  <a:pt x="2381" y="0"/>
                                </a:lnTo>
                                <a:lnTo>
                                  <a:pt x="0" y="50007"/>
                                </a:lnTo>
                                <a:lnTo>
                                  <a:pt x="4425" y="84679"/>
                                </a:lnTo>
                                <a:lnTo>
                                  <a:pt x="50463" y="132304"/>
                                </a:lnTo>
                                <a:lnTo>
                                  <a:pt x="74275" y="151354"/>
                                </a:lnTo>
                                <a:lnTo>
                                  <a:pt x="112375" y="167229"/>
                                </a:lnTo>
                                <a:lnTo>
                                  <a:pt x="140950" y="148179"/>
                                </a:lnTo>
                                <a:lnTo>
                                  <a:pt x="171113" y="148179"/>
                                </a:lnTo>
                                <a:lnTo>
                                  <a:pt x="194925" y="187867"/>
                                </a:lnTo>
                                <a:lnTo>
                                  <a:pt x="213975" y="203742"/>
                                </a:lnTo>
                                <a:lnTo>
                                  <a:pt x="242550" y="195804"/>
                                </a:lnTo>
                                <a:lnTo>
                                  <a:pt x="258425" y="210092"/>
                                </a:lnTo>
                                <a:lnTo>
                                  <a:pt x="266363" y="235492"/>
                                </a:lnTo>
                                <a:lnTo>
                                  <a:pt x="298113" y="224379"/>
                                </a:lnTo>
                                <a:lnTo>
                                  <a:pt x="354806" y="247650"/>
                                </a:lnTo>
                                <a:lnTo>
                                  <a:pt x="342900" y="213122"/>
                                </a:lnTo>
                                <a:lnTo>
                                  <a:pt x="371138" y="189454"/>
                                </a:lnTo>
                                <a:lnTo>
                                  <a:pt x="348913" y="160879"/>
                                </a:lnTo>
                                <a:lnTo>
                                  <a:pt x="385425" y="127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3" name="Freeform 189"/>
                        <wps:cNvSpPr>
                          <a:spLocks/>
                        </wps:cNvSpPr>
                        <wps:spPr bwMode="auto">
                          <a:xfrm>
                            <a:off x="1502651" y="2760831"/>
                            <a:ext cx="124572" cy="54500"/>
                          </a:xfrm>
                          <a:custGeom>
                            <a:avLst/>
                            <a:gdLst>
                              <a:gd name="T0" fmla="*/ 7 w 736145"/>
                              <a:gd name="T1" fmla="*/ 31 h 328863"/>
                              <a:gd name="T2" fmla="*/ 15 w 736145"/>
                              <a:gd name="T3" fmla="*/ 32 h 328863"/>
                              <a:gd name="T4" fmla="*/ 26 w 736145"/>
                              <a:gd name="T5" fmla="*/ 32 h 328863"/>
                              <a:gd name="T6" fmla="*/ 33 w 736145"/>
                              <a:gd name="T7" fmla="*/ 35 h 328863"/>
                              <a:gd name="T8" fmla="*/ 38 w 736145"/>
                              <a:gd name="T9" fmla="*/ 42 h 328863"/>
                              <a:gd name="T10" fmla="*/ 48 w 736145"/>
                              <a:gd name="T11" fmla="*/ 42 h 328863"/>
                              <a:gd name="T12" fmla="*/ 54 w 736145"/>
                              <a:gd name="T13" fmla="*/ 41 h 328863"/>
                              <a:gd name="T14" fmla="*/ 58 w 736145"/>
                              <a:gd name="T15" fmla="*/ 35 h 328863"/>
                              <a:gd name="T16" fmla="*/ 55 w 736145"/>
                              <a:gd name="T17" fmla="*/ 32 h 328863"/>
                              <a:gd name="T18" fmla="*/ 51 w 736145"/>
                              <a:gd name="T19" fmla="*/ 29 h 328863"/>
                              <a:gd name="T20" fmla="*/ 58 w 736145"/>
                              <a:gd name="T21" fmla="*/ 25 h 328863"/>
                              <a:gd name="T22" fmla="*/ 62 w 736145"/>
                              <a:gd name="T23" fmla="*/ 19 h 328863"/>
                              <a:gd name="T24" fmla="*/ 66 w 736145"/>
                              <a:gd name="T25" fmla="*/ 15 h 328863"/>
                              <a:gd name="T26" fmla="*/ 70 w 736145"/>
                              <a:gd name="T27" fmla="*/ 11 h 328863"/>
                              <a:gd name="T28" fmla="*/ 81 w 736145"/>
                              <a:gd name="T29" fmla="*/ 16 h 328863"/>
                              <a:gd name="T30" fmla="*/ 89 w 736145"/>
                              <a:gd name="T31" fmla="*/ 16 h 328863"/>
                              <a:gd name="T32" fmla="*/ 90 w 736145"/>
                              <a:gd name="T33" fmla="*/ 22 h 328863"/>
                              <a:gd name="T34" fmla="*/ 86 w 736145"/>
                              <a:gd name="T35" fmla="*/ 25 h 328863"/>
                              <a:gd name="T36" fmla="*/ 87 w 736145"/>
                              <a:gd name="T37" fmla="*/ 30 h 328863"/>
                              <a:gd name="T38" fmla="*/ 91 w 736145"/>
                              <a:gd name="T39" fmla="*/ 33 h 328863"/>
                              <a:gd name="T40" fmla="*/ 92 w 736145"/>
                              <a:gd name="T41" fmla="*/ 40 h 328863"/>
                              <a:gd name="T42" fmla="*/ 103 w 736145"/>
                              <a:gd name="T43" fmla="*/ 45 h 328863"/>
                              <a:gd name="T44" fmla="*/ 109 w 736145"/>
                              <a:gd name="T45" fmla="*/ 45 h 328863"/>
                              <a:gd name="T46" fmla="*/ 111 w 736145"/>
                              <a:gd name="T47" fmla="*/ 41 h 328863"/>
                              <a:gd name="T48" fmla="*/ 112 w 736145"/>
                              <a:gd name="T49" fmla="*/ 34 h 328863"/>
                              <a:gd name="T50" fmla="*/ 108 w 736145"/>
                              <a:gd name="T51" fmla="*/ 26 h 328863"/>
                              <a:gd name="T52" fmla="*/ 104 w 736145"/>
                              <a:gd name="T53" fmla="*/ 19 h 328863"/>
                              <a:gd name="T54" fmla="*/ 102 w 736145"/>
                              <a:gd name="T55" fmla="*/ 13 h 328863"/>
                              <a:gd name="T56" fmla="*/ 98 w 736145"/>
                              <a:gd name="T57" fmla="*/ 11 h 328863"/>
                              <a:gd name="T58" fmla="*/ 93 w 736145"/>
                              <a:gd name="T59" fmla="*/ 6 h 328863"/>
                              <a:gd name="T60" fmla="*/ 86 w 736145"/>
                              <a:gd name="T61" fmla="*/ 6 h 328863"/>
                              <a:gd name="T62" fmla="*/ 78 w 736145"/>
                              <a:gd name="T63" fmla="*/ 2 h 328863"/>
                              <a:gd name="T64" fmla="*/ 70 w 736145"/>
                              <a:gd name="T65" fmla="*/ 2 h 328863"/>
                              <a:gd name="T66" fmla="*/ 63 w 736145"/>
                              <a:gd name="T67" fmla="*/ 6 h 328863"/>
                              <a:gd name="T68" fmla="*/ 53 w 736145"/>
                              <a:gd name="T69" fmla="*/ 10 h 328863"/>
                              <a:gd name="T70" fmla="*/ 40 w 736145"/>
                              <a:gd name="T71" fmla="*/ 12 h 328863"/>
                              <a:gd name="T72" fmla="*/ 26 w 736145"/>
                              <a:gd name="T73" fmla="*/ 0 h 328863"/>
                              <a:gd name="T74" fmla="*/ 21 w 736145"/>
                              <a:gd name="T75" fmla="*/ 5 h 328863"/>
                              <a:gd name="T76" fmla="*/ 24 w 736145"/>
                              <a:gd name="T77" fmla="*/ 10 h 328863"/>
                              <a:gd name="T78" fmla="*/ 19 w 736145"/>
                              <a:gd name="T79" fmla="*/ 13 h 328863"/>
                              <a:gd name="T80" fmla="*/ 21 w 736145"/>
                              <a:gd name="T81" fmla="*/ 19 h 328863"/>
                              <a:gd name="T82" fmla="*/ 13 w 736145"/>
                              <a:gd name="T83" fmla="*/ 15 h 328863"/>
                              <a:gd name="T84" fmla="*/ 8 w 736145"/>
                              <a:gd name="T85" fmla="*/ 17 h 328863"/>
                              <a:gd name="T86" fmla="*/ 7 w 736145"/>
                              <a:gd name="T87" fmla="*/ 12 h 328863"/>
                              <a:gd name="T88" fmla="*/ 4 w 736145"/>
                              <a:gd name="T89" fmla="*/ 10 h 328863"/>
                              <a:gd name="T90" fmla="*/ 0 w 736145"/>
                              <a:gd name="T91" fmla="*/ 12 h 328863"/>
                              <a:gd name="T92" fmla="*/ 3 w 736145"/>
                              <a:gd name="T93" fmla="*/ 20 h 328863"/>
                              <a:gd name="T94" fmla="*/ 4 w 736145"/>
                              <a:gd name="T95" fmla="*/ 25 h 328863"/>
                              <a:gd name="T96" fmla="*/ 7 w 736145"/>
                              <a:gd name="T97" fmla="*/ 31 h 32886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736145"/>
                              <a:gd name="T148" fmla="*/ 0 h 328863"/>
                              <a:gd name="T149" fmla="*/ 736145 w 736145"/>
                              <a:gd name="T150" fmla="*/ 328863 h 328863"/>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736145" h="328863">
                                <a:moveTo>
                                  <a:pt x="46093" y="223546"/>
                                </a:moveTo>
                                <a:lnTo>
                                  <a:pt x="96889" y="230582"/>
                                </a:lnTo>
                                <a:lnTo>
                                  <a:pt x="168320" y="230582"/>
                                </a:lnTo>
                                <a:lnTo>
                                  <a:pt x="215941" y="255207"/>
                                </a:lnTo>
                                <a:lnTo>
                                  <a:pt x="250864" y="307975"/>
                                </a:lnTo>
                                <a:lnTo>
                                  <a:pt x="311184" y="302699"/>
                                </a:lnTo>
                                <a:lnTo>
                                  <a:pt x="350869" y="299181"/>
                                </a:lnTo>
                                <a:lnTo>
                                  <a:pt x="381028" y="255207"/>
                                </a:lnTo>
                                <a:lnTo>
                                  <a:pt x="358805" y="230582"/>
                                </a:lnTo>
                                <a:lnTo>
                                  <a:pt x="333407" y="207716"/>
                                </a:lnTo>
                                <a:lnTo>
                                  <a:pt x="381028" y="183091"/>
                                </a:lnTo>
                                <a:lnTo>
                                  <a:pt x="404839" y="135599"/>
                                </a:lnTo>
                                <a:lnTo>
                                  <a:pt x="428649" y="110973"/>
                                </a:lnTo>
                                <a:lnTo>
                                  <a:pt x="458810" y="82830"/>
                                </a:lnTo>
                                <a:lnTo>
                                  <a:pt x="530241" y="112733"/>
                                </a:lnTo>
                                <a:lnTo>
                                  <a:pt x="579450" y="112733"/>
                                </a:lnTo>
                                <a:lnTo>
                                  <a:pt x="588974" y="160224"/>
                                </a:lnTo>
                                <a:lnTo>
                                  <a:pt x="560402" y="179573"/>
                                </a:lnTo>
                                <a:lnTo>
                                  <a:pt x="571513" y="218269"/>
                                </a:lnTo>
                                <a:lnTo>
                                  <a:pt x="593270" y="240757"/>
                                </a:lnTo>
                                <a:lnTo>
                                  <a:pt x="605176" y="288382"/>
                                </a:lnTo>
                                <a:lnTo>
                                  <a:pt x="674232" y="328863"/>
                                </a:lnTo>
                                <a:lnTo>
                                  <a:pt x="709951" y="324100"/>
                                </a:lnTo>
                                <a:lnTo>
                                  <a:pt x="729001" y="295525"/>
                                </a:lnTo>
                                <a:lnTo>
                                  <a:pt x="736145" y="250282"/>
                                </a:lnTo>
                                <a:lnTo>
                                  <a:pt x="705188" y="185988"/>
                                </a:lnTo>
                                <a:lnTo>
                                  <a:pt x="679454" y="135599"/>
                                </a:lnTo>
                                <a:lnTo>
                                  <a:pt x="669930" y="96902"/>
                                </a:lnTo>
                                <a:lnTo>
                                  <a:pt x="641357" y="81072"/>
                                </a:lnTo>
                                <a:lnTo>
                                  <a:pt x="609610" y="45893"/>
                                </a:lnTo>
                                <a:lnTo>
                                  <a:pt x="560402" y="40616"/>
                                </a:lnTo>
                                <a:lnTo>
                                  <a:pt x="509606" y="15991"/>
                                </a:lnTo>
                                <a:lnTo>
                                  <a:pt x="460397" y="15991"/>
                                </a:lnTo>
                                <a:lnTo>
                                  <a:pt x="409601" y="40616"/>
                                </a:lnTo>
                                <a:lnTo>
                                  <a:pt x="346106" y="74036"/>
                                </a:lnTo>
                                <a:lnTo>
                                  <a:pt x="263563" y="84590"/>
                                </a:lnTo>
                                <a:lnTo>
                                  <a:pt x="169054" y="0"/>
                                </a:lnTo>
                                <a:lnTo>
                                  <a:pt x="135720" y="35619"/>
                                </a:lnTo>
                                <a:lnTo>
                                  <a:pt x="155959" y="69918"/>
                                </a:lnTo>
                                <a:lnTo>
                                  <a:pt x="125005" y="94983"/>
                                </a:lnTo>
                                <a:lnTo>
                                  <a:pt x="139292" y="134559"/>
                                </a:lnTo>
                                <a:lnTo>
                                  <a:pt x="82146" y="106856"/>
                                </a:lnTo>
                                <a:lnTo>
                                  <a:pt x="52383" y="120048"/>
                                </a:lnTo>
                                <a:lnTo>
                                  <a:pt x="42859" y="89707"/>
                                </a:lnTo>
                                <a:lnTo>
                                  <a:pt x="25001" y="76514"/>
                                </a:lnTo>
                                <a:lnTo>
                                  <a:pt x="0" y="87067"/>
                                </a:lnTo>
                                <a:lnTo>
                                  <a:pt x="20695" y="147912"/>
                                </a:lnTo>
                                <a:lnTo>
                                  <a:pt x="27045" y="181331"/>
                                </a:lnTo>
                                <a:lnTo>
                                  <a:pt x="46093" y="223546"/>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4" name="Freeform 190"/>
                        <wps:cNvSpPr>
                          <a:spLocks/>
                        </wps:cNvSpPr>
                        <wps:spPr bwMode="auto">
                          <a:xfrm>
                            <a:off x="1491752" y="2517915"/>
                            <a:ext cx="180630" cy="74743"/>
                          </a:xfrm>
                          <a:custGeom>
                            <a:avLst/>
                            <a:gdLst>
                              <a:gd name="T0" fmla="*/ 0 w 1073944"/>
                              <a:gd name="T1" fmla="*/ 25 h 446719"/>
                              <a:gd name="T2" fmla="*/ 0 w 1073944"/>
                              <a:gd name="T3" fmla="*/ 20 h 446719"/>
                              <a:gd name="T4" fmla="*/ 5 w 1073944"/>
                              <a:gd name="T5" fmla="*/ 11 h 446719"/>
                              <a:gd name="T6" fmla="*/ 12 w 1073944"/>
                              <a:gd name="T7" fmla="*/ 8 h 446719"/>
                              <a:gd name="T8" fmla="*/ 21 w 1073944"/>
                              <a:gd name="T9" fmla="*/ 4 h 446719"/>
                              <a:gd name="T10" fmla="*/ 30 w 1073944"/>
                              <a:gd name="T11" fmla="*/ 0 h 446719"/>
                              <a:gd name="T12" fmla="*/ 40 w 1073944"/>
                              <a:gd name="T13" fmla="*/ 3 h 446719"/>
                              <a:gd name="T14" fmla="*/ 47 w 1073944"/>
                              <a:gd name="T15" fmla="*/ 3 h 446719"/>
                              <a:gd name="T16" fmla="*/ 55 w 1073944"/>
                              <a:gd name="T17" fmla="*/ 1 h 446719"/>
                              <a:gd name="T18" fmla="*/ 60 w 1073944"/>
                              <a:gd name="T19" fmla="*/ 4 h 446719"/>
                              <a:gd name="T20" fmla="*/ 66 w 1073944"/>
                              <a:gd name="T21" fmla="*/ 0 h 446719"/>
                              <a:gd name="T22" fmla="*/ 69 w 1073944"/>
                              <a:gd name="T23" fmla="*/ 6 h 446719"/>
                              <a:gd name="T24" fmla="*/ 74 w 1073944"/>
                              <a:gd name="T25" fmla="*/ 11 h 446719"/>
                              <a:gd name="T26" fmla="*/ 82 w 1073944"/>
                              <a:gd name="T27" fmla="*/ 10 h 446719"/>
                              <a:gd name="T28" fmla="*/ 89 w 1073944"/>
                              <a:gd name="T29" fmla="*/ 10 h 446719"/>
                              <a:gd name="T30" fmla="*/ 92 w 1073944"/>
                              <a:gd name="T31" fmla="*/ 12 h 446719"/>
                              <a:gd name="T32" fmla="*/ 98 w 1073944"/>
                              <a:gd name="T33" fmla="*/ 14 h 446719"/>
                              <a:gd name="T34" fmla="*/ 103 w 1073944"/>
                              <a:gd name="T35" fmla="*/ 18 h 446719"/>
                              <a:gd name="T36" fmla="*/ 106 w 1073944"/>
                              <a:gd name="T37" fmla="*/ 18 h 446719"/>
                              <a:gd name="T38" fmla="*/ 112 w 1073944"/>
                              <a:gd name="T39" fmla="*/ 20 h 446719"/>
                              <a:gd name="T40" fmla="*/ 118 w 1073944"/>
                              <a:gd name="T41" fmla="*/ 27 h 446719"/>
                              <a:gd name="T42" fmla="*/ 124 w 1073944"/>
                              <a:gd name="T43" fmla="*/ 31 h 446719"/>
                              <a:gd name="T44" fmla="*/ 133 w 1073944"/>
                              <a:gd name="T45" fmla="*/ 33 h 446719"/>
                              <a:gd name="T46" fmla="*/ 138 w 1073944"/>
                              <a:gd name="T47" fmla="*/ 40 h 446719"/>
                              <a:gd name="T48" fmla="*/ 145 w 1073944"/>
                              <a:gd name="T49" fmla="*/ 42 h 446719"/>
                              <a:gd name="T50" fmla="*/ 151 w 1073944"/>
                              <a:gd name="T51" fmla="*/ 45 h 446719"/>
                              <a:gd name="T52" fmla="*/ 159 w 1073944"/>
                              <a:gd name="T53" fmla="*/ 47 h 446719"/>
                              <a:gd name="T54" fmla="*/ 158 w 1073944"/>
                              <a:gd name="T55" fmla="*/ 54 h 446719"/>
                              <a:gd name="T56" fmla="*/ 147 w 1073944"/>
                              <a:gd name="T57" fmla="*/ 56 h 446719"/>
                              <a:gd name="T58" fmla="*/ 138 w 1073944"/>
                              <a:gd name="T59" fmla="*/ 57 h 446719"/>
                              <a:gd name="T60" fmla="*/ 128 w 1073944"/>
                              <a:gd name="T61" fmla="*/ 61 h 446719"/>
                              <a:gd name="T62" fmla="*/ 118 w 1073944"/>
                              <a:gd name="T63" fmla="*/ 64 h 446719"/>
                              <a:gd name="T64" fmla="*/ 120 w 1073944"/>
                              <a:gd name="T65" fmla="*/ 60 h 446719"/>
                              <a:gd name="T66" fmla="*/ 103 w 1073944"/>
                              <a:gd name="T67" fmla="*/ 62 h 446719"/>
                              <a:gd name="T68" fmla="*/ 102 w 1073944"/>
                              <a:gd name="T69" fmla="*/ 59 h 446719"/>
                              <a:gd name="T70" fmla="*/ 106 w 1073944"/>
                              <a:gd name="T71" fmla="*/ 53 h 446719"/>
                              <a:gd name="T72" fmla="*/ 110 w 1073944"/>
                              <a:gd name="T73" fmla="*/ 47 h 446719"/>
                              <a:gd name="T74" fmla="*/ 110 w 1073944"/>
                              <a:gd name="T75" fmla="*/ 42 h 446719"/>
                              <a:gd name="T76" fmla="*/ 106 w 1073944"/>
                              <a:gd name="T77" fmla="*/ 42 h 446719"/>
                              <a:gd name="T78" fmla="*/ 99 w 1073944"/>
                              <a:gd name="T79" fmla="*/ 44 h 446719"/>
                              <a:gd name="T80" fmla="*/ 93 w 1073944"/>
                              <a:gd name="T81" fmla="*/ 41 h 446719"/>
                              <a:gd name="T82" fmla="*/ 90 w 1073944"/>
                              <a:gd name="T83" fmla="*/ 34 h 446719"/>
                              <a:gd name="T84" fmla="*/ 87 w 1073944"/>
                              <a:gd name="T85" fmla="*/ 31 h 446719"/>
                              <a:gd name="T86" fmla="*/ 83 w 1073944"/>
                              <a:gd name="T87" fmla="*/ 29 h 446719"/>
                              <a:gd name="T88" fmla="*/ 75 w 1073944"/>
                              <a:gd name="T89" fmla="*/ 29 h 446719"/>
                              <a:gd name="T90" fmla="*/ 66 w 1073944"/>
                              <a:gd name="T91" fmla="*/ 29 h 446719"/>
                              <a:gd name="T92" fmla="*/ 60 w 1073944"/>
                              <a:gd name="T93" fmla="*/ 24 h 446719"/>
                              <a:gd name="T94" fmla="*/ 55 w 1073944"/>
                              <a:gd name="T95" fmla="*/ 23 h 446719"/>
                              <a:gd name="T96" fmla="*/ 52 w 1073944"/>
                              <a:gd name="T97" fmla="*/ 26 h 446719"/>
                              <a:gd name="T98" fmla="*/ 49 w 1073944"/>
                              <a:gd name="T99" fmla="*/ 22 h 446719"/>
                              <a:gd name="T100" fmla="*/ 46 w 1073944"/>
                              <a:gd name="T101" fmla="*/ 27 h 446719"/>
                              <a:gd name="T102" fmla="*/ 45 w 1073944"/>
                              <a:gd name="T103" fmla="*/ 19 h 446719"/>
                              <a:gd name="T104" fmla="*/ 39 w 1073944"/>
                              <a:gd name="T105" fmla="*/ 18 h 446719"/>
                              <a:gd name="T106" fmla="*/ 31 w 1073944"/>
                              <a:gd name="T107" fmla="*/ 14 h 446719"/>
                              <a:gd name="T108" fmla="*/ 24 w 1073944"/>
                              <a:gd name="T109" fmla="*/ 19 h 446719"/>
                              <a:gd name="T110" fmla="*/ 13 w 1073944"/>
                              <a:gd name="T111" fmla="*/ 25 h 446719"/>
                              <a:gd name="T112" fmla="*/ 7 w 1073944"/>
                              <a:gd name="T113" fmla="*/ 27 h 446719"/>
                              <a:gd name="T114" fmla="*/ 0 w 1073944"/>
                              <a:gd name="T115" fmla="*/ 25 h 446719"/>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73944"/>
                              <a:gd name="T175" fmla="*/ 0 h 446719"/>
                              <a:gd name="T176" fmla="*/ 1073944 w 1073944"/>
                              <a:gd name="T177" fmla="*/ 446719 h 446719"/>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73944" h="446719">
                                <a:moveTo>
                                  <a:pt x="0" y="172331"/>
                                </a:moveTo>
                                <a:lnTo>
                                  <a:pt x="458" y="139489"/>
                                </a:lnTo>
                                <a:lnTo>
                                  <a:pt x="33796" y="75924"/>
                                </a:lnTo>
                                <a:lnTo>
                                  <a:pt x="80963" y="58031"/>
                                </a:lnTo>
                                <a:lnTo>
                                  <a:pt x="140494" y="24693"/>
                                </a:lnTo>
                                <a:lnTo>
                                  <a:pt x="200025" y="881"/>
                                </a:lnTo>
                                <a:lnTo>
                                  <a:pt x="266700" y="19931"/>
                                </a:lnTo>
                                <a:lnTo>
                                  <a:pt x="314325" y="17549"/>
                                </a:lnTo>
                                <a:lnTo>
                                  <a:pt x="370346" y="3531"/>
                                </a:lnTo>
                                <a:lnTo>
                                  <a:pt x="403683" y="30016"/>
                                </a:lnTo>
                                <a:lnTo>
                                  <a:pt x="443371" y="0"/>
                                </a:lnTo>
                                <a:lnTo>
                                  <a:pt x="467183" y="38845"/>
                                </a:lnTo>
                                <a:lnTo>
                                  <a:pt x="495758" y="74159"/>
                                </a:lnTo>
                                <a:lnTo>
                                  <a:pt x="552908" y="68861"/>
                                </a:lnTo>
                                <a:lnTo>
                                  <a:pt x="600533" y="68861"/>
                                </a:lnTo>
                                <a:lnTo>
                                  <a:pt x="622758" y="82987"/>
                                </a:lnTo>
                                <a:lnTo>
                                  <a:pt x="662446" y="98879"/>
                                </a:lnTo>
                                <a:lnTo>
                                  <a:pt x="697371" y="127130"/>
                                </a:lnTo>
                                <a:lnTo>
                                  <a:pt x="718008" y="121832"/>
                                </a:lnTo>
                                <a:lnTo>
                                  <a:pt x="757696" y="139489"/>
                                </a:lnTo>
                                <a:lnTo>
                                  <a:pt x="795338" y="184237"/>
                                </a:lnTo>
                                <a:lnTo>
                                  <a:pt x="833438" y="212812"/>
                                </a:lnTo>
                                <a:lnTo>
                                  <a:pt x="897396" y="231305"/>
                                </a:lnTo>
                                <a:lnTo>
                                  <a:pt x="928688" y="279487"/>
                                </a:lnTo>
                                <a:lnTo>
                                  <a:pt x="976313" y="293774"/>
                                </a:lnTo>
                                <a:lnTo>
                                  <a:pt x="1021557" y="310443"/>
                                </a:lnTo>
                                <a:lnTo>
                                  <a:pt x="1073944" y="327112"/>
                                </a:lnTo>
                                <a:lnTo>
                                  <a:pt x="1069182" y="372356"/>
                                </a:lnTo>
                                <a:lnTo>
                                  <a:pt x="995363" y="386643"/>
                                </a:lnTo>
                                <a:lnTo>
                                  <a:pt x="931069" y="393787"/>
                                </a:lnTo>
                                <a:lnTo>
                                  <a:pt x="862471" y="425531"/>
                                </a:lnTo>
                                <a:lnTo>
                                  <a:pt x="795796" y="446719"/>
                                </a:lnTo>
                                <a:lnTo>
                                  <a:pt x="809625" y="415218"/>
                                </a:lnTo>
                                <a:lnTo>
                                  <a:pt x="695783" y="429062"/>
                                </a:lnTo>
                                <a:lnTo>
                                  <a:pt x="684671" y="407874"/>
                                </a:lnTo>
                                <a:lnTo>
                                  <a:pt x="718008" y="363732"/>
                                </a:lnTo>
                                <a:lnTo>
                                  <a:pt x="741821" y="324887"/>
                                </a:lnTo>
                                <a:lnTo>
                                  <a:pt x="744996" y="293104"/>
                                </a:lnTo>
                                <a:lnTo>
                                  <a:pt x="718008" y="287807"/>
                                </a:lnTo>
                                <a:lnTo>
                                  <a:pt x="670383" y="301932"/>
                                </a:lnTo>
                                <a:lnTo>
                                  <a:pt x="625933" y="282510"/>
                                </a:lnTo>
                                <a:lnTo>
                                  <a:pt x="608471" y="234836"/>
                                </a:lnTo>
                                <a:lnTo>
                                  <a:pt x="589421" y="213648"/>
                                </a:lnTo>
                                <a:lnTo>
                                  <a:pt x="557671" y="201289"/>
                                </a:lnTo>
                                <a:lnTo>
                                  <a:pt x="508458" y="201289"/>
                                </a:lnTo>
                                <a:lnTo>
                                  <a:pt x="444958" y="199522"/>
                                </a:lnTo>
                                <a:lnTo>
                                  <a:pt x="402096" y="169506"/>
                                </a:lnTo>
                                <a:lnTo>
                                  <a:pt x="373521" y="160677"/>
                                </a:lnTo>
                                <a:lnTo>
                                  <a:pt x="349708" y="178334"/>
                                </a:lnTo>
                                <a:lnTo>
                                  <a:pt x="329071" y="151849"/>
                                </a:lnTo>
                                <a:lnTo>
                                  <a:pt x="313196" y="187163"/>
                                </a:lnTo>
                                <a:lnTo>
                                  <a:pt x="304800" y="129468"/>
                                </a:lnTo>
                                <a:lnTo>
                                  <a:pt x="263983" y="125363"/>
                                </a:lnTo>
                                <a:lnTo>
                                  <a:pt x="209550" y="98512"/>
                                </a:lnTo>
                                <a:lnTo>
                                  <a:pt x="159544" y="134231"/>
                                </a:lnTo>
                                <a:lnTo>
                                  <a:pt x="88107" y="172331"/>
                                </a:lnTo>
                                <a:lnTo>
                                  <a:pt x="45244" y="186618"/>
                                </a:lnTo>
                                <a:lnTo>
                                  <a:pt x="0" y="17233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5" name="Freeform 191"/>
                        <wps:cNvSpPr>
                          <a:spLocks/>
                        </wps:cNvSpPr>
                        <wps:spPr bwMode="auto">
                          <a:xfrm>
                            <a:off x="1600752" y="2612900"/>
                            <a:ext cx="35814" cy="12457"/>
                          </a:xfrm>
                          <a:custGeom>
                            <a:avLst/>
                            <a:gdLst>
                              <a:gd name="T0" fmla="*/ 2147483647 w 413"/>
                              <a:gd name="T1" fmla="*/ 2147483647 h 168"/>
                              <a:gd name="T2" fmla="*/ 2147483647 w 413"/>
                              <a:gd name="T3" fmla="*/ 2147483647 h 168"/>
                              <a:gd name="T4" fmla="*/ 2147483647 w 413"/>
                              <a:gd name="T5" fmla="*/ 2147483647 h 168"/>
                              <a:gd name="T6" fmla="*/ 2147483647 w 413"/>
                              <a:gd name="T7" fmla="*/ 2147483647 h 168"/>
                              <a:gd name="T8" fmla="*/ 2147483647 w 413"/>
                              <a:gd name="T9" fmla="*/ 0 h 168"/>
                              <a:gd name="T10" fmla="*/ 2147483647 w 413"/>
                              <a:gd name="T11" fmla="*/ 2147483647 h 168"/>
                              <a:gd name="T12" fmla="*/ 0 w 413"/>
                              <a:gd name="T13" fmla="*/ 2147483647 h 168"/>
                              <a:gd name="T14" fmla="*/ 2147483647 w 413"/>
                              <a:gd name="T15" fmla="*/ 2147483647 h 168"/>
                              <a:gd name="T16" fmla="*/ 2147483647 w 413"/>
                              <a:gd name="T17" fmla="*/ 2147483647 h 168"/>
                              <a:gd name="T18" fmla="*/ 2147483647 w 413"/>
                              <a:gd name="T19" fmla="*/ 2147483647 h 168"/>
                              <a:gd name="T20" fmla="*/ 2147483647 w 413"/>
                              <a:gd name="T21" fmla="*/ 2147483647 h 168"/>
                              <a:gd name="T22" fmla="*/ 2147483647 w 413"/>
                              <a:gd name="T23" fmla="*/ 2147483647 h 16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13"/>
                              <a:gd name="T37" fmla="*/ 0 h 168"/>
                              <a:gd name="T38" fmla="*/ 413 w 413"/>
                              <a:gd name="T39" fmla="*/ 168 h 168"/>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13" h="168">
                                <a:moveTo>
                                  <a:pt x="408" y="26"/>
                                </a:moveTo>
                                <a:lnTo>
                                  <a:pt x="349" y="24"/>
                                </a:lnTo>
                                <a:lnTo>
                                  <a:pt x="293" y="8"/>
                                </a:lnTo>
                                <a:lnTo>
                                  <a:pt x="182" y="26"/>
                                </a:lnTo>
                                <a:lnTo>
                                  <a:pt x="125" y="0"/>
                                </a:lnTo>
                                <a:lnTo>
                                  <a:pt x="61" y="32"/>
                                </a:lnTo>
                                <a:lnTo>
                                  <a:pt x="0" y="72"/>
                                </a:lnTo>
                                <a:lnTo>
                                  <a:pt x="93" y="128"/>
                                </a:lnTo>
                                <a:lnTo>
                                  <a:pt x="205" y="168"/>
                                </a:lnTo>
                                <a:lnTo>
                                  <a:pt x="301" y="120"/>
                                </a:lnTo>
                                <a:lnTo>
                                  <a:pt x="413" y="112"/>
                                </a:lnTo>
                                <a:lnTo>
                                  <a:pt x="408" y="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6" name="Freeform 192"/>
                        <wps:cNvSpPr>
                          <a:spLocks/>
                        </wps:cNvSpPr>
                        <wps:spPr bwMode="auto">
                          <a:xfrm rot="441143">
                            <a:off x="1661482" y="2580201"/>
                            <a:ext cx="56057" cy="48271"/>
                          </a:xfrm>
                          <a:custGeom>
                            <a:avLst/>
                            <a:gdLst>
                              <a:gd name="T0" fmla="*/ 2147483647 w 635"/>
                              <a:gd name="T1" fmla="*/ 2147483647 h 457"/>
                              <a:gd name="T2" fmla="*/ 2147483647 w 635"/>
                              <a:gd name="T3" fmla="*/ 2147483647 h 457"/>
                              <a:gd name="T4" fmla="*/ 2147483647 w 635"/>
                              <a:gd name="T5" fmla="*/ 2147483647 h 457"/>
                              <a:gd name="T6" fmla="*/ 2147483647 w 635"/>
                              <a:gd name="T7" fmla="*/ 2147483647 h 457"/>
                              <a:gd name="T8" fmla="*/ 2147483647 w 635"/>
                              <a:gd name="T9" fmla="*/ 2147483647 h 457"/>
                              <a:gd name="T10" fmla="*/ 2147483647 w 635"/>
                              <a:gd name="T11" fmla="*/ 2147483647 h 457"/>
                              <a:gd name="T12" fmla="*/ 2147483647 w 635"/>
                              <a:gd name="T13" fmla="*/ 2147483647 h 457"/>
                              <a:gd name="T14" fmla="*/ 2147483647 w 635"/>
                              <a:gd name="T15" fmla="*/ 2147483647 h 457"/>
                              <a:gd name="T16" fmla="*/ 0 w 635"/>
                              <a:gd name="T17" fmla="*/ 2147483647 h 457"/>
                              <a:gd name="T18" fmla="*/ 2147483647 w 635"/>
                              <a:gd name="T19" fmla="*/ 2147483647 h 457"/>
                              <a:gd name="T20" fmla="*/ 2147483647 w 635"/>
                              <a:gd name="T21" fmla="*/ 2147483647 h 457"/>
                              <a:gd name="T22" fmla="*/ 2147483647 w 635"/>
                              <a:gd name="T23" fmla="*/ 2147483647 h 457"/>
                              <a:gd name="T24" fmla="*/ 2147483647 w 635"/>
                              <a:gd name="T25" fmla="*/ 2147483647 h 457"/>
                              <a:gd name="T26" fmla="*/ 2147483647 w 635"/>
                              <a:gd name="T27" fmla="*/ 2147483647 h 457"/>
                              <a:gd name="T28" fmla="*/ 2147483647 w 635"/>
                              <a:gd name="T29" fmla="*/ 2147483647 h 457"/>
                              <a:gd name="T30" fmla="*/ 2147483647 w 635"/>
                              <a:gd name="T31" fmla="*/ 2147483647 h 457"/>
                              <a:gd name="T32" fmla="*/ 2147483647 w 635"/>
                              <a:gd name="T33" fmla="*/ 2147483647 h 457"/>
                              <a:gd name="T34" fmla="*/ 2147483647 w 635"/>
                              <a:gd name="T35" fmla="*/ 2147483647 h 457"/>
                              <a:gd name="T36" fmla="*/ 2147483647 w 635"/>
                              <a:gd name="T37" fmla="*/ 2147483647 h 457"/>
                              <a:gd name="T38" fmla="*/ 2147483647 w 635"/>
                              <a:gd name="T39" fmla="*/ 0 h 457"/>
                              <a:gd name="T40" fmla="*/ 2147483647 w 635"/>
                              <a:gd name="T41" fmla="*/ 2147483647 h 457"/>
                              <a:gd name="T42" fmla="*/ 2147483647 w 635"/>
                              <a:gd name="T43" fmla="*/ 2147483647 h 457"/>
                              <a:gd name="T44" fmla="*/ 2147483647 w 635"/>
                              <a:gd name="T45" fmla="*/ 2147483647 h 457"/>
                              <a:gd name="T46" fmla="*/ 2147483647 w 635"/>
                              <a:gd name="T47" fmla="*/ 2147483647 h 45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635"/>
                              <a:gd name="T73" fmla="*/ 0 h 457"/>
                              <a:gd name="T74" fmla="*/ 635 w 635"/>
                              <a:gd name="T75" fmla="*/ 457 h 457"/>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635" h="457">
                                <a:moveTo>
                                  <a:pt x="219" y="72"/>
                                </a:moveTo>
                                <a:lnTo>
                                  <a:pt x="351" y="114"/>
                                </a:lnTo>
                                <a:lnTo>
                                  <a:pt x="363" y="185"/>
                                </a:lnTo>
                                <a:lnTo>
                                  <a:pt x="441" y="228"/>
                                </a:lnTo>
                                <a:lnTo>
                                  <a:pt x="453" y="270"/>
                                </a:lnTo>
                                <a:lnTo>
                                  <a:pt x="369" y="306"/>
                                </a:lnTo>
                                <a:lnTo>
                                  <a:pt x="243" y="342"/>
                                </a:lnTo>
                                <a:lnTo>
                                  <a:pt x="129" y="342"/>
                                </a:lnTo>
                                <a:lnTo>
                                  <a:pt x="0" y="367"/>
                                </a:lnTo>
                                <a:lnTo>
                                  <a:pt x="75" y="414"/>
                                </a:lnTo>
                                <a:lnTo>
                                  <a:pt x="136" y="412"/>
                                </a:lnTo>
                                <a:lnTo>
                                  <a:pt x="227" y="457"/>
                                </a:lnTo>
                                <a:lnTo>
                                  <a:pt x="285" y="426"/>
                                </a:lnTo>
                                <a:lnTo>
                                  <a:pt x="405" y="408"/>
                                </a:lnTo>
                                <a:lnTo>
                                  <a:pt x="549" y="360"/>
                                </a:lnTo>
                                <a:lnTo>
                                  <a:pt x="635" y="367"/>
                                </a:lnTo>
                                <a:lnTo>
                                  <a:pt x="603" y="288"/>
                                </a:lnTo>
                                <a:lnTo>
                                  <a:pt x="561" y="174"/>
                                </a:lnTo>
                                <a:lnTo>
                                  <a:pt x="597" y="108"/>
                                </a:lnTo>
                                <a:lnTo>
                                  <a:pt x="567" y="0"/>
                                </a:lnTo>
                                <a:lnTo>
                                  <a:pt x="495" y="6"/>
                                </a:lnTo>
                                <a:lnTo>
                                  <a:pt x="429" y="6"/>
                                </a:lnTo>
                                <a:lnTo>
                                  <a:pt x="333" y="24"/>
                                </a:lnTo>
                                <a:lnTo>
                                  <a:pt x="219" y="7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7" name="Freeform 193"/>
                        <wps:cNvSpPr>
                          <a:spLocks/>
                        </wps:cNvSpPr>
                        <wps:spPr bwMode="auto">
                          <a:xfrm rot="441143">
                            <a:off x="1709753" y="2580201"/>
                            <a:ext cx="63843" cy="51386"/>
                          </a:xfrm>
                          <a:custGeom>
                            <a:avLst/>
                            <a:gdLst>
                              <a:gd name="T0" fmla="*/ 2147483647 w 710"/>
                              <a:gd name="T1" fmla="*/ 2147483647 h 490"/>
                              <a:gd name="T2" fmla="*/ 2147483647 w 710"/>
                              <a:gd name="T3" fmla="*/ 2147483647 h 490"/>
                              <a:gd name="T4" fmla="*/ 2147483647 w 710"/>
                              <a:gd name="T5" fmla="*/ 2147483647 h 490"/>
                              <a:gd name="T6" fmla="*/ 2147483647 w 710"/>
                              <a:gd name="T7" fmla="*/ 2147483647 h 490"/>
                              <a:gd name="T8" fmla="*/ 2147483647 w 710"/>
                              <a:gd name="T9" fmla="*/ 2147483647 h 490"/>
                              <a:gd name="T10" fmla="*/ 2147483647 w 710"/>
                              <a:gd name="T11" fmla="*/ 2147483647 h 490"/>
                              <a:gd name="T12" fmla="*/ 2147483647 w 710"/>
                              <a:gd name="T13" fmla="*/ 2147483647 h 490"/>
                              <a:gd name="T14" fmla="*/ 2147483647 w 710"/>
                              <a:gd name="T15" fmla="*/ 0 h 490"/>
                              <a:gd name="T16" fmla="*/ 2147483647 w 710"/>
                              <a:gd name="T17" fmla="*/ 2147483647 h 490"/>
                              <a:gd name="T18" fmla="*/ 2147483647 w 710"/>
                              <a:gd name="T19" fmla="*/ 2147483647 h 490"/>
                              <a:gd name="T20" fmla="*/ 2147483647 w 710"/>
                              <a:gd name="T21" fmla="*/ 2147483647 h 490"/>
                              <a:gd name="T22" fmla="*/ 2147483647 w 710"/>
                              <a:gd name="T23" fmla="*/ 2147483647 h 490"/>
                              <a:gd name="T24" fmla="*/ 2147483647 w 710"/>
                              <a:gd name="T25" fmla="*/ 2147483647 h 490"/>
                              <a:gd name="T26" fmla="*/ 2147483647 w 710"/>
                              <a:gd name="T27" fmla="*/ 2147483647 h 490"/>
                              <a:gd name="T28" fmla="*/ 2147483647 w 710"/>
                              <a:gd name="T29" fmla="*/ 2147483647 h 490"/>
                              <a:gd name="T30" fmla="*/ 0 w 710"/>
                              <a:gd name="T31" fmla="*/ 2147483647 h 490"/>
                              <a:gd name="T32" fmla="*/ 2147483647 w 710"/>
                              <a:gd name="T33" fmla="*/ 2147483647 h 490"/>
                              <a:gd name="T34" fmla="*/ 2147483647 w 710"/>
                              <a:gd name="T35" fmla="*/ 2147483647 h 490"/>
                              <a:gd name="T36" fmla="*/ 2147483647 w 710"/>
                              <a:gd name="T37" fmla="*/ 2147483647 h 490"/>
                              <a:gd name="T38" fmla="*/ 2147483647 w 710"/>
                              <a:gd name="T39" fmla="*/ 2147483647 h 490"/>
                              <a:gd name="T40" fmla="*/ 2147483647 w 710"/>
                              <a:gd name="T41" fmla="*/ 2147483647 h 490"/>
                              <a:gd name="T42" fmla="*/ 2147483647 w 710"/>
                              <a:gd name="T43" fmla="*/ 2147483647 h 490"/>
                              <a:gd name="T44" fmla="*/ 2147483647 w 710"/>
                              <a:gd name="T45" fmla="*/ 2147483647 h 490"/>
                              <a:gd name="T46" fmla="*/ 2147483647 w 710"/>
                              <a:gd name="T47" fmla="*/ 2147483647 h 490"/>
                              <a:gd name="T48" fmla="*/ 2147483647 w 710"/>
                              <a:gd name="T49" fmla="*/ 2147483647 h 490"/>
                              <a:gd name="T50" fmla="*/ 2147483647 w 710"/>
                              <a:gd name="T51" fmla="*/ 2147483647 h 490"/>
                              <a:gd name="T52" fmla="*/ 2147483647 w 710"/>
                              <a:gd name="T53" fmla="*/ 2147483647 h 490"/>
                              <a:gd name="T54" fmla="*/ 2147483647 w 710"/>
                              <a:gd name="T55" fmla="*/ 2147483647 h 490"/>
                              <a:gd name="T56" fmla="*/ 2147483647 w 710"/>
                              <a:gd name="T57" fmla="*/ 2147483647 h 490"/>
                              <a:gd name="T58" fmla="*/ 2147483647 w 710"/>
                              <a:gd name="T59" fmla="*/ 2147483647 h 490"/>
                              <a:gd name="T60" fmla="*/ 2147483647 w 710"/>
                              <a:gd name="T61" fmla="*/ 2147483647 h 49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710"/>
                              <a:gd name="T94" fmla="*/ 0 h 490"/>
                              <a:gd name="T95" fmla="*/ 710 w 710"/>
                              <a:gd name="T96" fmla="*/ 490 h 49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710" h="490">
                                <a:moveTo>
                                  <a:pt x="710" y="127"/>
                                </a:moveTo>
                                <a:lnTo>
                                  <a:pt x="631" y="82"/>
                                </a:lnTo>
                                <a:lnTo>
                                  <a:pt x="574" y="82"/>
                                </a:lnTo>
                                <a:lnTo>
                                  <a:pt x="530" y="101"/>
                                </a:lnTo>
                                <a:lnTo>
                                  <a:pt x="477" y="110"/>
                                </a:lnTo>
                                <a:lnTo>
                                  <a:pt x="458" y="67"/>
                                </a:lnTo>
                                <a:lnTo>
                                  <a:pt x="415" y="53"/>
                                </a:lnTo>
                                <a:lnTo>
                                  <a:pt x="367" y="0"/>
                                </a:lnTo>
                                <a:lnTo>
                                  <a:pt x="319" y="38"/>
                                </a:lnTo>
                                <a:lnTo>
                                  <a:pt x="256" y="36"/>
                                </a:lnTo>
                                <a:lnTo>
                                  <a:pt x="137" y="10"/>
                                </a:lnTo>
                                <a:lnTo>
                                  <a:pt x="98" y="38"/>
                                </a:lnTo>
                                <a:lnTo>
                                  <a:pt x="30" y="36"/>
                                </a:lnTo>
                                <a:lnTo>
                                  <a:pt x="7" y="80"/>
                                </a:lnTo>
                                <a:lnTo>
                                  <a:pt x="36" y="186"/>
                                </a:lnTo>
                                <a:lnTo>
                                  <a:pt x="0" y="254"/>
                                </a:lnTo>
                                <a:lnTo>
                                  <a:pt x="42" y="362"/>
                                </a:lnTo>
                                <a:lnTo>
                                  <a:pt x="75" y="445"/>
                                </a:lnTo>
                                <a:lnTo>
                                  <a:pt x="120" y="490"/>
                                </a:lnTo>
                                <a:lnTo>
                                  <a:pt x="161" y="451"/>
                                </a:lnTo>
                                <a:lnTo>
                                  <a:pt x="166" y="354"/>
                                </a:lnTo>
                                <a:lnTo>
                                  <a:pt x="209" y="341"/>
                                </a:lnTo>
                                <a:lnTo>
                                  <a:pt x="256" y="309"/>
                                </a:lnTo>
                                <a:lnTo>
                                  <a:pt x="319" y="336"/>
                                </a:lnTo>
                                <a:lnTo>
                                  <a:pt x="391" y="298"/>
                                </a:lnTo>
                                <a:lnTo>
                                  <a:pt x="425" y="250"/>
                                </a:lnTo>
                                <a:lnTo>
                                  <a:pt x="483" y="218"/>
                                </a:lnTo>
                                <a:lnTo>
                                  <a:pt x="549" y="211"/>
                                </a:lnTo>
                                <a:lnTo>
                                  <a:pt x="665" y="218"/>
                                </a:lnTo>
                                <a:lnTo>
                                  <a:pt x="703" y="182"/>
                                </a:lnTo>
                                <a:lnTo>
                                  <a:pt x="710" y="1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8" name="Freeform 194"/>
                        <wps:cNvSpPr>
                          <a:spLocks/>
                        </wps:cNvSpPr>
                        <wps:spPr bwMode="auto">
                          <a:xfrm rot="441143">
                            <a:off x="1793840" y="2598887"/>
                            <a:ext cx="28029" cy="18686"/>
                          </a:xfrm>
                          <a:custGeom>
                            <a:avLst/>
                            <a:gdLst>
                              <a:gd name="T0" fmla="*/ 2147483647 w 318"/>
                              <a:gd name="T1" fmla="*/ 2147483647 h 193"/>
                              <a:gd name="T2" fmla="*/ 2147483647 w 318"/>
                              <a:gd name="T3" fmla="*/ 0 h 193"/>
                              <a:gd name="T4" fmla="*/ 2147483647 w 318"/>
                              <a:gd name="T5" fmla="*/ 2147483647 h 193"/>
                              <a:gd name="T6" fmla="*/ 2147483647 w 318"/>
                              <a:gd name="T7" fmla="*/ 2147483647 h 193"/>
                              <a:gd name="T8" fmla="*/ 2147483647 w 318"/>
                              <a:gd name="T9" fmla="*/ 2147483647 h 193"/>
                              <a:gd name="T10" fmla="*/ 0 w 318"/>
                              <a:gd name="T11" fmla="*/ 2147483647 h 193"/>
                              <a:gd name="T12" fmla="*/ 2147483647 w 318"/>
                              <a:gd name="T13" fmla="*/ 2147483647 h 193"/>
                              <a:gd name="T14" fmla="*/ 2147483647 w 318"/>
                              <a:gd name="T15" fmla="*/ 2147483647 h 193"/>
                              <a:gd name="T16" fmla="*/ 2147483647 w 318"/>
                              <a:gd name="T17" fmla="*/ 2147483647 h 193"/>
                              <a:gd name="T18" fmla="*/ 2147483647 w 318"/>
                              <a:gd name="T19" fmla="*/ 2147483647 h 193"/>
                              <a:gd name="T20" fmla="*/ 2147483647 w 318"/>
                              <a:gd name="T21" fmla="*/ 2147483647 h 19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18"/>
                              <a:gd name="T34" fmla="*/ 0 h 193"/>
                              <a:gd name="T35" fmla="*/ 318 w 318"/>
                              <a:gd name="T36" fmla="*/ 193 h 193"/>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18" h="193">
                                <a:moveTo>
                                  <a:pt x="318" y="65"/>
                                </a:moveTo>
                                <a:lnTo>
                                  <a:pt x="293" y="0"/>
                                </a:lnTo>
                                <a:lnTo>
                                  <a:pt x="182" y="18"/>
                                </a:lnTo>
                                <a:lnTo>
                                  <a:pt x="142" y="9"/>
                                </a:lnTo>
                                <a:lnTo>
                                  <a:pt x="62" y="49"/>
                                </a:lnTo>
                                <a:lnTo>
                                  <a:pt x="0" y="64"/>
                                </a:lnTo>
                                <a:lnTo>
                                  <a:pt x="22" y="145"/>
                                </a:lnTo>
                                <a:lnTo>
                                  <a:pt x="62" y="193"/>
                                </a:lnTo>
                                <a:lnTo>
                                  <a:pt x="158" y="169"/>
                                </a:lnTo>
                                <a:lnTo>
                                  <a:pt x="262" y="113"/>
                                </a:lnTo>
                                <a:lnTo>
                                  <a:pt x="318" y="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469" name="Group 469"/>
                        <wpg:cNvGrpSpPr>
                          <a:grpSpLocks/>
                        </wpg:cNvGrpSpPr>
                        <wpg:grpSpPr bwMode="auto">
                          <a:xfrm>
                            <a:off x="1589288" y="2448477"/>
                            <a:ext cx="102763" cy="65400"/>
                            <a:chOff x="1589792" y="2450974"/>
                            <a:chExt cx="3152" cy="1962"/>
                          </a:xfrm>
                          <a:solidFill>
                            <a:schemeClr val="accent6">
                              <a:lumMod val="60000"/>
                              <a:lumOff val="40000"/>
                            </a:schemeClr>
                          </a:solidFill>
                        </wpg:grpSpPr>
                        <wps:wsp>
                          <wps:cNvPr id="470" name="Freeform 196"/>
                          <wps:cNvSpPr>
                            <a:spLocks/>
                          </wps:cNvSpPr>
                          <wps:spPr bwMode="auto">
                            <a:xfrm>
                              <a:off x="1590210" y="2451964"/>
                              <a:ext cx="280" cy="368"/>
                            </a:xfrm>
                            <a:custGeom>
                              <a:avLst/>
                              <a:gdLst>
                                <a:gd name="T0" fmla="*/ 14 w 280"/>
                                <a:gd name="T1" fmla="*/ 248 h 368"/>
                                <a:gd name="T2" fmla="*/ 14 w 280"/>
                                <a:gd name="T3" fmla="*/ 144 h 368"/>
                                <a:gd name="T4" fmla="*/ 86 w 280"/>
                                <a:gd name="T5" fmla="*/ 0 h 368"/>
                                <a:gd name="T6" fmla="*/ 198 w 280"/>
                                <a:gd name="T7" fmla="*/ 72 h 368"/>
                                <a:gd name="T8" fmla="*/ 280 w 280"/>
                                <a:gd name="T9" fmla="*/ 173 h 368"/>
                                <a:gd name="T10" fmla="*/ 248 w 280"/>
                                <a:gd name="T11" fmla="*/ 277 h 368"/>
                                <a:gd name="T12" fmla="*/ 222 w 280"/>
                                <a:gd name="T13" fmla="*/ 344 h 368"/>
                                <a:gd name="T14" fmla="*/ 142 w 280"/>
                                <a:gd name="T15" fmla="*/ 368 h 368"/>
                                <a:gd name="T16" fmla="*/ 0 w 280"/>
                                <a:gd name="T17" fmla="*/ 333 h 368"/>
                                <a:gd name="T18" fmla="*/ 14 w 280"/>
                                <a:gd name="T19" fmla="*/ 248 h 36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80"/>
                                <a:gd name="T31" fmla="*/ 0 h 368"/>
                                <a:gd name="T32" fmla="*/ 280 w 280"/>
                                <a:gd name="T33" fmla="*/ 368 h 368"/>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80" h="368">
                                  <a:moveTo>
                                    <a:pt x="14" y="248"/>
                                  </a:moveTo>
                                  <a:lnTo>
                                    <a:pt x="14" y="144"/>
                                  </a:lnTo>
                                  <a:lnTo>
                                    <a:pt x="86" y="0"/>
                                  </a:lnTo>
                                  <a:lnTo>
                                    <a:pt x="198" y="72"/>
                                  </a:lnTo>
                                  <a:lnTo>
                                    <a:pt x="280" y="173"/>
                                  </a:lnTo>
                                  <a:lnTo>
                                    <a:pt x="248" y="277"/>
                                  </a:lnTo>
                                  <a:lnTo>
                                    <a:pt x="222" y="344"/>
                                  </a:lnTo>
                                  <a:lnTo>
                                    <a:pt x="142" y="368"/>
                                  </a:lnTo>
                                  <a:lnTo>
                                    <a:pt x="0" y="333"/>
                                  </a:lnTo>
                                  <a:lnTo>
                                    <a:pt x="14" y="24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1" name="Freeform 197"/>
                          <wps:cNvSpPr>
                            <a:spLocks/>
                          </wps:cNvSpPr>
                          <wps:spPr bwMode="auto">
                            <a:xfrm>
                              <a:off x="1590475" y="2452284"/>
                              <a:ext cx="183" cy="312"/>
                            </a:xfrm>
                            <a:custGeom>
                              <a:avLst/>
                              <a:gdLst>
                                <a:gd name="T0" fmla="*/ 0 w 183"/>
                                <a:gd name="T1" fmla="*/ 192 h 312"/>
                                <a:gd name="T2" fmla="*/ 33 w 183"/>
                                <a:gd name="T3" fmla="*/ 96 h 312"/>
                                <a:gd name="T4" fmla="*/ 63 w 183"/>
                                <a:gd name="T5" fmla="*/ 0 h 312"/>
                                <a:gd name="T6" fmla="*/ 147 w 183"/>
                                <a:gd name="T7" fmla="*/ 54 h 312"/>
                                <a:gd name="T8" fmla="*/ 183 w 183"/>
                                <a:gd name="T9" fmla="*/ 150 h 312"/>
                                <a:gd name="T10" fmla="*/ 177 w 183"/>
                                <a:gd name="T11" fmla="*/ 234 h 312"/>
                                <a:gd name="T12" fmla="*/ 128 w 183"/>
                                <a:gd name="T13" fmla="*/ 312 h 312"/>
                                <a:gd name="T14" fmla="*/ 33 w 183"/>
                                <a:gd name="T15" fmla="*/ 270 h 312"/>
                                <a:gd name="T16" fmla="*/ 0 w 183"/>
                                <a:gd name="T17" fmla="*/ 192 h 3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83"/>
                                <a:gd name="T28" fmla="*/ 0 h 312"/>
                                <a:gd name="T29" fmla="*/ 183 w 183"/>
                                <a:gd name="T30" fmla="*/ 312 h 31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83" h="312">
                                  <a:moveTo>
                                    <a:pt x="0" y="192"/>
                                  </a:moveTo>
                                  <a:lnTo>
                                    <a:pt x="33" y="96"/>
                                  </a:lnTo>
                                  <a:lnTo>
                                    <a:pt x="63" y="0"/>
                                  </a:lnTo>
                                  <a:lnTo>
                                    <a:pt x="147" y="54"/>
                                  </a:lnTo>
                                  <a:lnTo>
                                    <a:pt x="183" y="150"/>
                                  </a:lnTo>
                                  <a:lnTo>
                                    <a:pt x="177" y="234"/>
                                  </a:lnTo>
                                  <a:lnTo>
                                    <a:pt x="128" y="312"/>
                                  </a:lnTo>
                                  <a:lnTo>
                                    <a:pt x="33" y="270"/>
                                  </a:lnTo>
                                  <a:lnTo>
                                    <a:pt x="0" y="19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2" name="Freeform 198"/>
                          <wps:cNvSpPr>
                            <a:spLocks/>
                          </wps:cNvSpPr>
                          <wps:spPr bwMode="auto">
                            <a:xfrm>
                              <a:off x="1590824" y="2451556"/>
                              <a:ext cx="376" cy="416"/>
                            </a:xfrm>
                            <a:custGeom>
                              <a:avLst/>
                              <a:gdLst>
                                <a:gd name="T0" fmla="*/ 16 w 376"/>
                                <a:gd name="T1" fmla="*/ 88 h 416"/>
                                <a:gd name="T2" fmla="*/ 0 w 376"/>
                                <a:gd name="T3" fmla="*/ 16 h 416"/>
                                <a:gd name="T4" fmla="*/ 104 w 376"/>
                                <a:gd name="T5" fmla="*/ 8 h 416"/>
                                <a:gd name="T6" fmla="*/ 200 w 376"/>
                                <a:gd name="T7" fmla="*/ 0 h 416"/>
                                <a:gd name="T8" fmla="*/ 304 w 376"/>
                                <a:gd name="T9" fmla="*/ 112 h 416"/>
                                <a:gd name="T10" fmla="*/ 376 w 376"/>
                                <a:gd name="T11" fmla="*/ 224 h 416"/>
                                <a:gd name="T12" fmla="*/ 368 w 376"/>
                                <a:gd name="T13" fmla="*/ 312 h 416"/>
                                <a:gd name="T14" fmla="*/ 368 w 376"/>
                                <a:gd name="T15" fmla="*/ 416 h 416"/>
                                <a:gd name="T16" fmla="*/ 320 w 376"/>
                                <a:gd name="T17" fmla="*/ 368 h 416"/>
                                <a:gd name="T18" fmla="*/ 256 w 376"/>
                                <a:gd name="T19" fmla="*/ 360 h 416"/>
                                <a:gd name="T20" fmla="*/ 288 w 376"/>
                                <a:gd name="T21" fmla="*/ 256 h 416"/>
                                <a:gd name="T22" fmla="*/ 248 w 376"/>
                                <a:gd name="T23" fmla="*/ 168 h 416"/>
                                <a:gd name="T24" fmla="*/ 168 w 376"/>
                                <a:gd name="T25" fmla="*/ 112 h 416"/>
                                <a:gd name="T26" fmla="*/ 96 w 376"/>
                                <a:gd name="T27" fmla="*/ 104 h 416"/>
                                <a:gd name="T28" fmla="*/ 16 w 376"/>
                                <a:gd name="T29" fmla="*/ 88 h 41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76"/>
                                <a:gd name="T46" fmla="*/ 0 h 416"/>
                                <a:gd name="T47" fmla="*/ 376 w 376"/>
                                <a:gd name="T48" fmla="*/ 416 h 41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76" h="416">
                                  <a:moveTo>
                                    <a:pt x="16" y="88"/>
                                  </a:moveTo>
                                  <a:lnTo>
                                    <a:pt x="0" y="16"/>
                                  </a:lnTo>
                                  <a:lnTo>
                                    <a:pt x="104" y="8"/>
                                  </a:lnTo>
                                  <a:lnTo>
                                    <a:pt x="200" y="0"/>
                                  </a:lnTo>
                                  <a:lnTo>
                                    <a:pt x="304" y="112"/>
                                  </a:lnTo>
                                  <a:lnTo>
                                    <a:pt x="376" y="224"/>
                                  </a:lnTo>
                                  <a:lnTo>
                                    <a:pt x="368" y="312"/>
                                  </a:lnTo>
                                  <a:lnTo>
                                    <a:pt x="368" y="416"/>
                                  </a:lnTo>
                                  <a:lnTo>
                                    <a:pt x="320" y="368"/>
                                  </a:lnTo>
                                  <a:lnTo>
                                    <a:pt x="256" y="360"/>
                                  </a:lnTo>
                                  <a:lnTo>
                                    <a:pt x="288" y="256"/>
                                  </a:lnTo>
                                  <a:lnTo>
                                    <a:pt x="248" y="168"/>
                                  </a:lnTo>
                                  <a:lnTo>
                                    <a:pt x="168" y="112"/>
                                  </a:lnTo>
                                  <a:lnTo>
                                    <a:pt x="96" y="104"/>
                                  </a:lnTo>
                                  <a:lnTo>
                                    <a:pt x="16" y="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3" name="Freeform 199"/>
                          <wps:cNvSpPr>
                            <a:spLocks/>
                          </wps:cNvSpPr>
                          <wps:spPr bwMode="auto">
                            <a:xfrm>
                              <a:off x="1590264" y="2450974"/>
                              <a:ext cx="384" cy="486"/>
                            </a:xfrm>
                            <a:custGeom>
                              <a:avLst/>
                              <a:gdLst>
                                <a:gd name="T0" fmla="*/ 16 w 384"/>
                                <a:gd name="T1" fmla="*/ 80 h 486"/>
                                <a:gd name="T2" fmla="*/ 0 w 384"/>
                                <a:gd name="T3" fmla="*/ 8 h 486"/>
                                <a:gd name="T4" fmla="*/ 104 w 384"/>
                                <a:gd name="T5" fmla="*/ 0 h 486"/>
                                <a:gd name="T6" fmla="*/ 240 w 384"/>
                                <a:gd name="T7" fmla="*/ 54 h 486"/>
                                <a:gd name="T8" fmla="*/ 304 w 384"/>
                                <a:gd name="T9" fmla="*/ 104 h 486"/>
                                <a:gd name="T10" fmla="*/ 384 w 384"/>
                                <a:gd name="T11" fmla="*/ 166 h 486"/>
                                <a:gd name="T12" fmla="*/ 368 w 384"/>
                                <a:gd name="T13" fmla="*/ 304 h 486"/>
                                <a:gd name="T14" fmla="*/ 368 w 384"/>
                                <a:gd name="T15" fmla="*/ 408 h 486"/>
                                <a:gd name="T16" fmla="*/ 336 w 384"/>
                                <a:gd name="T17" fmla="*/ 486 h 486"/>
                                <a:gd name="T18" fmla="*/ 280 w 384"/>
                                <a:gd name="T19" fmla="*/ 438 h 486"/>
                                <a:gd name="T20" fmla="*/ 256 w 384"/>
                                <a:gd name="T21" fmla="*/ 352 h 486"/>
                                <a:gd name="T22" fmla="*/ 288 w 384"/>
                                <a:gd name="T23" fmla="*/ 248 h 486"/>
                                <a:gd name="T24" fmla="*/ 248 w 384"/>
                                <a:gd name="T25" fmla="*/ 160 h 486"/>
                                <a:gd name="T26" fmla="*/ 168 w 384"/>
                                <a:gd name="T27" fmla="*/ 104 h 486"/>
                                <a:gd name="T28" fmla="*/ 96 w 384"/>
                                <a:gd name="T29" fmla="*/ 96 h 486"/>
                                <a:gd name="T30" fmla="*/ 16 w 384"/>
                                <a:gd name="T31" fmla="*/ 80 h 48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84"/>
                                <a:gd name="T49" fmla="*/ 0 h 486"/>
                                <a:gd name="T50" fmla="*/ 384 w 384"/>
                                <a:gd name="T51" fmla="*/ 486 h 48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84" h="486">
                                  <a:moveTo>
                                    <a:pt x="16" y="80"/>
                                  </a:moveTo>
                                  <a:lnTo>
                                    <a:pt x="0" y="8"/>
                                  </a:lnTo>
                                  <a:lnTo>
                                    <a:pt x="104" y="0"/>
                                  </a:lnTo>
                                  <a:lnTo>
                                    <a:pt x="240" y="54"/>
                                  </a:lnTo>
                                  <a:lnTo>
                                    <a:pt x="304" y="104"/>
                                  </a:lnTo>
                                  <a:lnTo>
                                    <a:pt x="384" y="166"/>
                                  </a:lnTo>
                                  <a:lnTo>
                                    <a:pt x="368" y="304"/>
                                  </a:lnTo>
                                  <a:lnTo>
                                    <a:pt x="368" y="408"/>
                                  </a:lnTo>
                                  <a:lnTo>
                                    <a:pt x="336" y="486"/>
                                  </a:lnTo>
                                  <a:lnTo>
                                    <a:pt x="280" y="438"/>
                                  </a:lnTo>
                                  <a:lnTo>
                                    <a:pt x="256" y="352"/>
                                  </a:lnTo>
                                  <a:lnTo>
                                    <a:pt x="288" y="248"/>
                                  </a:lnTo>
                                  <a:lnTo>
                                    <a:pt x="248" y="160"/>
                                  </a:lnTo>
                                  <a:lnTo>
                                    <a:pt x="168" y="104"/>
                                  </a:lnTo>
                                  <a:lnTo>
                                    <a:pt x="96" y="96"/>
                                  </a:lnTo>
                                  <a:lnTo>
                                    <a:pt x="16" y="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4" name="Freeform 200"/>
                          <wps:cNvSpPr>
                            <a:spLocks/>
                          </wps:cNvSpPr>
                          <wps:spPr bwMode="auto">
                            <a:xfrm>
                              <a:off x="1591627" y="2452241"/>
                              <a:ext cx="325" cy="403"/>
                            </a:xfrm>
                            <a:custGeom>
                              <a:avLst/>
                              <a:gdLst>
                                <a:gd name="T0" fmla="*/ 0 w 325"/>
                                <a:gd name="T1" fmla="*/ 8 h 403"/>
                                <a:gd name="T2" fmla="*/ 96 w 325"/>
                                <a:gd name="T3" fmla="*/ 0 h 403"/>
                                <a:gd name="T4" fmla="*/ 165 w 325"/>
                                <a:gd name="T5" fmla="*/ 123 h 403"/>
                                <a:gd name="T6" fmla="*/ 245 w 325"/>
                                <a:gd name="T7" fmla="*/ 275 h 403"/>
                                <a:gd name="T8" fmla="*/ 325 w 325"/>
                                <a:gd name="T9" fmla="*/ 315 h 403"/>
                                <a:gd name="T10" fmla="*/ 301 w 325"/>
                                <a:gd name="T11" fmla="*/ 403 h 403"/>
                                <a:gd name="T12" fmla="*/ 216 w 325"/>
                                <a:gd name="T13" fmla="*/ 368 h 403"/>
                                <a:gd name="T14" fmla="*/ 184 w 325"/>
                                <a:gd name="T15" fmla="*/ 256 h 403"/>
                                <a:gd name="T16" fmla="*/ 93 w 325"/>
                                <a:gd name="T17" fmla="*/ 219 h 403"/>
                                <a:gd name="T18" fmla="*/ 64 w 325"/>
                                <a:gd name="T19" fmla="*/ 112 h 403"/>
                                <a:gd name="T20" fmla="*/ 5 w 325"/>
                                <a:gd name="T21" fmla="*/ 91 h 403"/>
                                <a:gd name="T22" fmla="*/ 0 w 325"/>
                                <a:gd name="T23" fmla="*/ 8 h 40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25"/>
                                <a:gd name="T37" fmla="*/ 0 h 403"/>
                                <a:gd name="T38" fmla="*/ 325 w 325"/>
                                <a:gd name="T39" fmla="*/ 403 h 40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25" h="403">
                                  <a:moveTo>
                                    <a:pt x="0" y="8"/>
                                  </a:moveTo>
                                  <a:lnTo>
                                    <a:pt x="96" y="0"/>
                                  </a:lnTo>
                                  <a:lnTo>
                                    <a:pt x="165" y="123"/>
                                  </a:lnTo>
                                  <a:lnTo>
                                    <a:pt x="245" y="275"/>
                                  </a:lnTo>
                                  <a:lnTo>
                                    <a:pt x="325" y="315"/>
                                  </a:lnTo>
                                  <a:lnTo>
                                    <a:pt x="301" y="403"/>
                                  </a:lnTo>
                                  <a:lnTo>
                                    <a:pt x="216" y="368"/>
                                  </a:lnTo>
                                  <a:lnTo>
                                    <a:pt x="184" y="256"/>
                                  </a:lnTo>
                                  <a:lnTo>
                                    <a:pt x="93" y="219"/>
                                  </a:lnTo>
                                  <a:lnTo>
                                    <a:pt x="64" y="112"/>
                                  </a:lnTo>
                                  <a:lnTo>
                                    <a:pt x="5" y="91"/>
                                  </a:lnTo>
                                  <a:lnTo>
                                    <a:pt x="0" y="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5" name="Freeform 201"/>
                          <wps:cNvSpPr>
                            <a:spLocks/>
                          </wps:cNvSpPr>
                          <wps:spPr bwMode="auto">
                            <a:xfrm>
                              <a:off x="1589792" y="2451108"/>
                              <a:ext cx="464" cy="272"/>
                            </a:xfrm>
                            <a:custGeom>
                              <a:avLst/>
                              <a:gdLst>
                                <a:gd name="T0" fmla="*/ 464 w 464"/>
                                <a:gd name="T1" fmla="*/ 0 h 272"/>
                                <a:gd name="T2" fmla="*/ 432 w 464"/>
                                <a:gd name="T3" fmla="*/ 72 h 272"/>
                                <a:gd name="T4" fmla="*/ 376 w 464"/>
                                <a:gd name="T5" fmla="*/ 120 h 272"/>
                                <a:gd name="T6" fmla="*/ 296 w 464"/>
                                <a:gd name="T7" fmla="*/ 176 h 272"/>
                                <a:gd name="T8" fmla="*/ 208 w 464"/>
                                <a:gd name="T9" fmla="*/ 232 h 272"/>
                                <a:gd name="T10" fmla="*/ 120 w 464"/>
                                <a:gd name="T11" fmla="*/ 272 h 272"/>
                                <a:gd name="T12" fmla="*/ 0 w 464"/>
                                <a:gd name="T13" fmla="*/ 256 h 272"/>
                                <a:gd name="T14" fmla="*/ 0 w 464"/>
                                <a:gd name="T15" fmla="*/ 208 h 272"/>
                                <a:gd name="T16" fmla="*/ 72 w 464"/>
                                <a:gd name="T17" fmla="*/ 208 h 272"/>
                                <a:gd name="T18" fmla="*/ 168 w 464"/>
                                <a:gd name="T19" fmla="*/ 153 h 272"/>
                                <a:gd name="T20" fmla="*/ 263 w 464"/>
                                <a:gd name="T21" fmla="*/ 134 h 272"/>
                                <a:gd name="T22" fmla="*/ 272 w 464"/>
                                <a:gd name="T23" fmla="*/ 88 h 272"/>
                                <a:gd name="T24" fmla="*/ 336 w 464"/>
                                <a:gd name="T25" fmla="*/ 69 h 272"/>
                                <a:gd name="T26" fmla="*/ 361 w 464"/>
                                <a:gd name="T27" fmla="*/ 1 h 272"/>
                                <a:gd name="T28" fmla="*/ 464 w 464"/>
                                <a:gd name="T29" fmla="*/ 0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464"/>
                                <a:gd name="T46" fmla="*/ 0 h 272"/>
                                <a:gd name="T47" fmla="*/ 464 w 464"/>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464" h="272">
                                  <a:moveTo>
                                    <a:pt x="464" y="0"/>
                                  </a:moveTo>
                                  <a:lnTo>
                                    <a:pt x="432" y="72"/>
                                  </a:lnTo>
                                  <a:lnTo>
                                    <a:pt x="376" y="120"/>
                                  </a:lnTo>
                                  <a:lnTo>
                                    <a:pt x="296" y="176"/>
                                  </a:lnTo>
                                  <a:lnTo>
                                    <a:pt x="208" y="232"/>
                                  </a:lnTo>
                                  <a:lnTo>
                                    <a:pt x="120" y="272"/>
                                  </a:lnTo>
                                  <a:lnTo>
                                    <a:pt x="0" y="256"/>
                                  </a:lnTo>
                                  <a:lnTo>
                                    <a:pt x="0" y="208"/>
                                  </a:lnTo>
                                  <a:lnTo>
                                    <a:pt x="72" y="208"/>
                                  </a:lnTo>
                                  <a:lnTo>
                                    <a:pt x="168" y="153"/>
                                  </a:lnTo>
                                  <a:lnTo>
                                    <a:pt x="263" y="134"/>
                                  </a:lnTo>
                                  <a:lnTo>
                                    <a:pt x="272" y="88"/>
                                  </a:lnTo>
                                  <a:lnTo>
                                    <a:pt x="336" y="69"/>
                                  </a:lnTo>
                                  <a:lnTo>
                                    <a:pt x="361" y="1"/>
                                  </a:lnTo>
                                  <a:lnTo>
                                    <a:pt x="46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6" name="Freeform 202"/>
                          <wps:cNvSpPr>
                            <a:spLocks/>
                          </wps:cNvSpPr>
                          <wps:spPr bwMode="auto">
                            <a:xfrm>
                              <a:off x="1592286" y="2452564"/>
                              <a:ext cx="166" cy="372"/>
                            </a:xfrm>
                            <a:custGeom>
                              <a:avLst/>
                              <a:gdLst>
                                <a:gd name="T0" fmla="*/ 110 w 166"/>
                                <a:gd name="T1" fmla="*/ 0 h 372"/>
                                <a:gd name="T2" fmla="*/ 166 w 166"/>
                                <a:gd name="T3" fmla="*/ 59 h 372"/>
                                <a:gd name="T4" fmla="*/ 146 w 166"/>
                                <a:gd name="T5" fmla="*/ 112 h 372"/>
                                <a:gd name="T6" fmla="*/ 135 w 166"/>
                                <a:gd name="T7" fmla="*/ 157 h 372"/>
                                <a:gd name="T8" fmla="*/ 90 w 166"/>
                                <a:gd name="T9" fmla="*/ 264 h 372"/>
                                <a:gd name="T10" fmla="*/ 66 w 166"/>
                                <a:gd name="T11" fmla="*/ 352 h 372"/>
                                <a:gd name="T12" fmla="*/ 5 w 166"/>
                                <a:gd name="T13" fmla="*/ 372 h 372"/>
                                <a:gd name="T14" fmla="*/ 0 w 166"/>
                                <a:gd name="T15" fmla="*/ 267 h 372"/>
                                <a:gd name="T16" fmla="*/ 42 w 166"/>
                                <a:gd name="T17" fmla="*/ 204 h 372"/>
                                <a:gd name="T18" fmla="*/ 66 w 166"/>
                                <a:gd name="T19" fmla="*/ 116 h 372"/>
                                <a:gd name="T20" fmla="*/ 62 w 166"/>
                                <a:gd name="T21" fmla="*/ 29 h 372"/>
                                <a:gd name="T22" fmla="*/ 110 w 166"/>
                                <a:gd name="T23" fmla="*/ 0 h 3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66"/>
                                <a:gd name="T37" fmla="*/ 0 h 372"/>
                                <a:gd name="T38" fmla="*/ 166 w 166"/>
                                <a:gd name="T39" fmla="*/ 372 h 3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66" h="372">
                                  <a:moveTo>
                                    <a:pt x="110" y="0"/>
                                  </a:moveTo>
                                  <a:lnTo>
                                    <a:pt x="166" y="59"/>
                                  </a:lnTo>
                                  <a:lnTo>
                                    <a:pt x="146" y="112"/>
                                  </a:lnTo>
                                  <a:lnTo>
                                    <a:pt x="135" y="157"/>
                                  </a:lnTo>
                                  <a:lnTo>
                                    <a:pt x="90" y="264"/>
                                  </a:lnTo>
                                  <a:lnTo>
                                    <a:pt x="66" y="352"/>
                                  </a:lnTo>
                                  <a:lnTo>
                                    <a:pt x="5" y="372"/>
                                  </a:lnTo>
                                  <a:lnTo>
                                    <a:pt x="0" y="267"/>
                                  </a:lnTo>
                                  <a:lnTo>
                                    <a:pt x="42" y="204"/>
                                  </a:lnTo>
                                  <a:lnTo>
                                    <a:pt x="66" y="116"/>
                                  </a:lnTo>
                                  <a:lnTo>
                                    <a:pt x="62" y="29"/>
                                  </a:lnTo>
                                  <a:lnTo>
                                    <a:pt x="11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7" name="Freeform 203"/>
                          <wps:cNvSpPr>
                            <a:spLocks/>
                          </wps:cNvSpPr>
                          <wps:spPr bwMode="auto">
                            <a:xfrm>
                              <a:off x="1591251" y="2452286"/>
                              <a:ext cx="233" cy="223"/>
                            </a:xfrm>
                            <a:custGeom>
                              <a:avLst/>
                              <a:gdLst>
                                <a:gd name="T0" fmla="*/ 123 w 233"/>
                                <a:gd name="T1" fmla="*/ 168 h 223"/>
                                <a:gd name="T2" fmla="*/ 31 w 233"/>
                                <a:gd name="T3" fmla="*/ 100 h 223"/>
                                <a:gd name="T4" fmla="*/ 0 w 233"/>
                                <a:gd name="T5" fmla="*/ 4 h 223"/>
                                <a:gd name="T6" fmla="*/ 100 w 233"/>
                                <a:gd name="T7" fmla="*/ 0 h 223"/>
                                <a:gd name="T8" fmla="*/ 185 w 233"/>
                                <a:gd name="T9" fmla="*/ 58 h 223"/>
                                <a:gd name="T10" fmla="*/ 228 w 233"/>
                                <a:gd name="T11" fmla="*/ 131 h 223"/>
                                <a:gd name="T12" fmla="*/ 233 w 233"/>
                                <a:gd name="T13" fmla="*/ 223 h 223"/>
                                <a:gd name="T14" fmla="*/ 123 w 233"/>
                                <a:gd name="T15" fmla="*/ 168 h 223"/>
                                <a:gd name="T16" fmla="*/ 0 60000 65536"/>
                                <a:gd name="T17" fmla="*/ 0 60000 65536"/>
                                <a:gd name="T18" fmla="*/ 0 60000 65536"/>
                                <a:gd name="T19" fmla="*/ 0 60000 65536"/>
                                <a:gd name="T20" fmla="*/ 0 60000 65536"/>
                                <a:gd name="T21" fmla="*/ 0 60000 65536"/>
                                <a:gd name="T22" fmla="*/ 0 60000 65536"/>
                                <a:gd name="T23" fmla="*/ 0 60000 65536"/>
                                <a:gd name="T24" fmla="*/ 0 w 233"/>
                                <a:gd name="T25" fmla="*/ 0 h 223"/>
                                <a:gd name="T26" fmla="*/ 233 w 233"/>
                                <a:gd name="T27" fmla="*/ 223 h 22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33" h="223">
                                  <a:moveTo>
                                    <a:pt x="123" y="168"/>
                                  </a:moveTo>
                                  <a:lnTo>
                                    <a:pt x="31" y="100"/>
                                  </a:lnTo>
                                  <a:lnTo>
                                    <a:pt x="0" y="4"/>
                                  </a:lnTo>
                                  <a:lnTo>
                                    <a:pt x="100" y="0"/>
                                  </a:lnTo>
                                  <a:lnTo>
                                    <a:pt x="185" y="58"/>
                                  </a:lnTo>
                                  <a:lnTo>
                                    <a:pt x="228" y="131"/>
                                  </a:lnTo>
                                  <a:lnTo>
                                    <a:pt x="233" y="223"/>
                                  </a:lnTo>
                                  <a:lnTo>
                                    <a:pt x="123" y="16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8" name="Freeform 204"/>
                          <wps:cNvSpPr>
                            <a:spLocks/>
                          </wps:cNvSpPr>
                          <wps:spPr bwMode="auto">
                            <a:xfrm>
                              <a:off x="1592672" y="2452529"/>
                              <a:ext cx="272" cy="163"/>
                            </a:xfrm>
                            <a:custGeom>
                              <a:avLst/>
                              <a:gdLst>
                                <a:gd name="T0" fmla="*/ 161 w 272"/>
                                <a:gd name="T1" fmla="*/ 140 h 163"/>
                                <a:gd name="T2" fmla="*/ 48 w 272"/>
                                <a:gd name="T3" fmla="*/ 121 h 163"/>
                                <a:gd name="T4" fmla="*/ 0 w 272"/>
                                <a:gd name="T5" fmla="*/ 51 h 163"/>
                                <a:gd name="T6" fmla="*/ 65 w 272"/>
                                <a:gd name="T7" fmla="*/ 0 h 163"/>
                                <a:gd name="T8" fmla="*/ 167 w 272"/>
                                <a:gd name="T9" fmla="*/ 14 h 163"/>
                                <a:gd name="T10" fmla="*/ 238 w 272"/>
                                <a:gd name="T11" fmla="*/ 59 h 163"/>
                                <a:gd name="T12" fmla="*/ 272 w 272"/>
                                <a:gd name="T13" fmla="*/ 163 h 163"/>
                                <a:gd name="T14" fmla="*/ 161 w 272"/>
                                <a:gd name="T15" fmla="*/ 140 h 163"/>
                                <a:gd name="T16" fmla="*/ 0 60000 65536"/>
                                <a:gd name="T17" fmla="*/ 0 60000 65536"/>
                                <a:gd name="T18" fmla="*/ 0 60000 65536"/>
                                <a:gd name="T19" fmla="*/ 0 60000 65536"/>
                                <a:gd name="T20" fmla="*/ 0 60000 65536"/>
                                <a:gd name="T21" fmla="*/ 0 60000 65536"/>
                                <a:gd name="T22" fmla="*/ 0 60000 65536"/>
                                <a:gd name="T23" fmla="*/ 0 60000 65536"/>
                                <a:gd name="T24" fmla="*/ 0 w 272"/>
                                <a:gd name="T25" fmla="*/ 0 h 163"/>
                                <a:gd name="T26" fmla="*/ 272 w 272"/>
                                <a:gd name="T27" fmla="*/ 163 h 16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72" h="163">
                                  <a:moveTo>
                                    <a:pt x="161" y="140"/>
                                  </a:moveTo>
                                  <a:lnTo>
                                    <a:pt x="48" y="121"/>
                                  </a:lnTo>
                                  <a:lnTo>
                                    <a:pt x="0" y="51"/>
                                  </a:lnTo>
                                  <a:lnTo>
                                    <a:pt x="65" y="0"/>
                                  </a:lnTo>
                                  <a:lnTo>
                                    <a:pt x="167" y="14"/>
                                  </a:lnTo>
                                  <a:lnTo>
                                    <a:pt x="238" y="59"/>
                                  </a:lnTo>
                                  <a:lnTo>
                                    <a:pt x="272" y="163"/>
                                  </a:lnTo>
                                  <a:lnTo>
                                    <a:pt x="161" y="1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479" name="Freeform 205"/>
                        <wps:cNvSpPr>
                          <a:spLocks/>
                        </wps:cNvSpPr>
                        <wps:spPr bwMode="auto">
                          <a:xfrm>
                            <a:off x="1402995" y="2608229"/>
                            <a:ext cx="32701" cy="49829"/>
                          </a:xfrm>
                          <a:custGeom>
                            <a:avLst/>
                            <a:gdLst>
                              <a:gd name="T0" fmla="*/ 7 w 195942"/>
                              <a:gd name="T1" fmla="*/ 2 h 291848"/>
                              <a:gd name="T2" fmla="*/ 19 w 195942"/>
                              <a:gd name="T3" fmla="*/ 0 h 291848"/>
                              <a:gd name="T4" fmla="*/ 28 w 195942"/>
                              <a:gd name="T5" fmla="*/ 4 h 291848"/>
                              <a:gd name="T6" fmla="*/ 23 w 195942"/>
                              <a:gd name="T7" fmla="*/ 14 h 291848"/>
                              <a:gd name="T8" fmla="*/ 21 w 195942"/>
                              <a:gd name="T9" fmla="*/ 23 h 291848"/>
                              <a:gd name="T10" fmla="*/ 19 w 195942"/>
                              <a:gd name="T11" fmla="*/ 39 h 291848"/>
                              <a:gd name="T12" fmla="*/ 8 w 195942"/>
                              <a:gd name="T13" fmla="*/ 47 h 291848"/>
                              <a:gd name="T14" fmla="*/ 6 w 195942"/>
                              <a:gd name="T15" fmla="*/ 43 h 291848"/>
                              <a:gd name="T16" fmla="*/ 3 w 195942"/>
                              <a:gd name="T17" fmla="*/ 32 h 291848"/>
                              <a:gd name="T18" fmla="*/ 3 w 195942"/>
                              <a:gd name="T19" fmla="*/ 25 h 291848"/>
                              <a:gd name="T20" fmla="*/ 4 w 195942"/>
                              <a:gd name="T21" fmla="*/ 16 h 291848"/>
                              <a:gd name="T22" fmla="*/ 0 w 195942"/>
                              <a:gd name="T23" fmla="*/ 11 h 291848"/>
                              <a:gd name="T24" fmla="*/ 7 w 195942"/>
                              <a:gd name="T25" fmla="*/ 2 h 29184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95942"/>
                              <a:gd name="T40" fmla="*/ 0 h 291848"/>
                              <a:gd name="T41" fmla="*/ 195942 w 195942"/>
                              <a:gd name="T42" fmla="*/ 291848 h 29184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95942" h="291848">
                                <a:moveTo>
                                  <a:pt x="52371" y="13330"/>
                                </a:moveTo>
                                <a:lnTo>
                                  <a:pt x="131648" y="0"/>
                                </a:lnTo>
                                <a:lnTo>
                                  <a:pt x="195942" y="23812"/>
                                </a:lnTo>
                                <a:lnTo>
                                  <a:pt x="162604" y="85725"/>
                                </a:lnTo>
                                <a:lnTo>
                                  <a:pt x="150698" y="142875"/>
                                </a:lnTo>
                                <a:lnTo>
                                  <a:pt x="133368" y="242728"/>
                                </a:lnTo>
                                <a:lnTo>
                                  <a:pt x="55942" y="291848"/>
                                </a:lnTo>
                                <a:lnTo>
                                  <a:pt x="41322" y="269128"/>
                                </a:lnTo>
                                <a:lnTo>
                                  <a:pt x="23805" y="202088"/>
                                </a:lnTo>
                                <a:lnTo>
                                  <a:pt x="21424" y="154569"/>
                                </a:lnTo>
                                <a:lnTo>
                                  <a:pt x="27039" y="98409"/>
                                </a:lnTo>
                                <a:lnTo>
                                  <a:pt x="0" y="71409"/>
                                </a:lnTo>
                                <a:lnTo>
                                  <a:pt x="52371" y="1333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0" name="Freeform 206"/>
                        <wps:cNvSpPr>
                          <a:spLocks/>
                        </wps:cNvSpPr>
                        <wps:spPr bwMode="auto">
                          <a:xfrm>
                            <a:off x="1390537" y="2687644"/>
                            <a:ext cx="46715" cy="23358"/>
                          </a:xfrm>
                          <a:custGeom>
                            <a:avLst/>
                            <a:gdLst>
                              <a:gd name="T0" fmla="*/ 35 w 287337"/>
                              <a:gd name="T1" fmla="*/ 28 h 128588"/>
                              <a:gd name="T2" fmla="*/ 27 w 287337"/>
                              <a:gd name="T3" fmla="*/ 25 h 128588"/>
                              <a:gd name="T4" fmla="*/ 16 w 287337"/>
                              <a:gd name="T5" fmla="*/ 22 h 128588"/>
                              <a:gd name="T6" fmla="*/ 3 w 287337"/>
                              <a:gd name="T7" fmla="*/ 17 h 128588"/>
                              <a:gd name="T8" fmla="*/ 0 w 287337"/>
                              <a:gd name="T9" fmla="*/ 8 h 128588"/>
                              <a:gd name="T10" fmla="*/ 5 w 287337"/>
                              <a:gd name="T11" fmla="*/ 4 h 128588"/>
                              <a:gd name="T12" fmla="*/ 11 w 287337"/>
                              <a:gd name="T13" fmla="*/ 0 h 128588"/>
                              <a:gd name="T14" fmla="*/ 19 w 287337"/>
                              <a:gd name="T15" fmla="*/ 2 h 128588"/>
                              <a:gd name="T16" fmla="*/ 26 w 287337"/>
                              <a:gd name="T17" fmla="*/ 3 h 128588"/>
                              <a:gd name="T18" fmla="*/ 32 w 287337"/>
                              <a:gd name="T19" fmla="*/ 10 h 128588"/>
                              <a:gd name="T20" fmla="*/ 35 w 287337"/>
                              <a:gd name="T21" fmla="*/ 16 h 128588"/>
                              <a:gd name="T22" fmla="*/ 36 w 287337"/>
                              <a:gd name="T23" fmla="*/ 22 h 128588"/>
                              <a:gd name="T24" fmla="*/ 35 w 287337"/>
                              <a:gd name="T25" fmla="*/ 28 h 12858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7337"/>
                              <a:gd name="T40" fmla="*/ 0 h 128588"/>
                              <a:gd name="T41" fmla="*/ 287337 w 287337"/>
                              <a:gd name="T42" fmla="*/ 128588 h 12858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7337" h="128588">
                                <a:moveTo>
                                  <a:pt x="280987" y="128588"/>
                                </a:moveTo>
                                <a:lnTo>
                                  <a:pt x="219075" y="112713"/>
                                </a:lnTo>
                                <a:lnTo>
                                  <a:pt x="128587" y="103188"/>
                                </a:lnTo>
                                <a:lnTo>
                                  <a:pt x="26987" y="76200"/>
                                </a:lnTo>
                                <a:lnTo>
                                  <a:pt x="0" y="38100"/>
                                </a:lnTo>
                                <a:lnTo>
                                  <a:pt x="42862" y="19050"/>
                                </a:lnTo>
                                <a:lnTo>
                                  <a:pt x="85725" y="0"/>
                                </a:lnTo>
                                <a:lnTo>
                                  <a:pt x="154325" y="11365"/>
                                </a:lnTo>
                                <a:lnTo>
                                  <a:pt x="204787" y="12700"/>
                                </a:lnTo>
                                <a:lnTo>
                                  <a:pt x="257175" y="46038"/>
                                </a:lnTo>
                                <a:lnTo>
                                  <a:pt x="277812" y="71438"/>
                                </a:lnTo>
                                <a:lnTo>
                                  <a:pt x="287337" y="103188"/>
                                </a:lnTo>
                                <a:lnTo>
                                  <a:pt x="280987" y="12858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1" name="Freeform 207"/>
                        <wps:cNvSpPr>
                          <a:spLocks/>
                        </wps:cNvSpPr>
                        <wps:spPr bwMode="auto">
                          <a:xfrm>
                            <a:off x="1745567" y="2693872"/>
                            <a:ext cx="6229" cy="7786"/>
                          </a:xfrm>
                          <a:custGeom>
                            <a:avLst/>
                            <a:gdLst>
                              <a:gd name="T0" fmla="*/ 0 w 136"/>
                              <a:gd name="T1" fmla="*/ 2147483647 h 157"/>
                              <a:gd name="T2" fmla="*/ 2147483647 w 136"/>
                              <a:gd name="T3" fmla="*/ 0 h 157"/>
                              <a:gd name="T4" fmla="*/ 2147483647 w 136"/>
                              <a:gd name="T5" fmla="*/ 2147483647 h 157"/>
                              <a:gd name="T6" fmla="*/ 2147483647 w 136"/>
                              <a:gd name="T7" fmla="*/ 2147483647 h 157"/>
                              <a:gd name="T8" fmla="*/ 2147483647 w 136"/>
                              <a:gd name="T9" fmla="*/ 2147483647 h 157"/>
                              <a:gd name="T10" fmla="*/ 0 w 136"/>
                              <a:gd name="T11" fmla="*/ 2147483647 h 157"/>
                              <a:gd name="T12" fmla="*/ 2147483647 w 136"/>
                              <a:gd name="T13" fmla="*/ 2147483647 h 157"/>
                              <a:gd name="T14" fmla="*/ 0 w 136"/>
                              <a:gd name="T15" fmla="*/ 2147483647 h 157"/>
                              <a:gd name="T16" fmla="*/ 0 60000 65536"/>
                              <a:gd name="T17" fmla="*/ 0 60000 65536"/>
                              <a:gd name="T18" fmla="*/ 0 60000 65536"/>
                              <a:gd name="T19" fmla="*/ 0 60000 65536"/>
                              <a:gd name="T20" fmla="*/ 0 60000 65536"/>
                              <a:gd name="T21" fmla="*/ 0 60000 65536"/>
                              <a:gd name="T22" fmla="*/ 0 60000 65536"/>
                              <a:gd name="T23" fmla="*/ 0 60000 65536"/>
                              <a:gd name="T24" fmla="*/ 0 w 136"/>
                              <a:gd name="T25" fmla="*/ 0 h 157"/>
                              <a:gd name="T26" fmla="*/ 136 w 136"/>
                              <a:gd name="T27" fmla="*/ 157 h 15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36" h="157">
                                <a:moveTo>
                                  <a:pt x="0" y="21"/>
                                </a:moveTo>
                                <a:lnTo>
                                  <a:pt x="69" y="0"/>
                                </a:lnTo>
                                <a:lnTo>
                                  <a:pt x="136" y="21"/>
                                </a:lnTo>
                                <a:lnTo>
                                  <a:pt x="136" y="67"/>
                                </a:lnTo>
                                <a:lnTo>
                                  <a:pt x="85" y="152"/>
                                </a:lnTo>
                                <a:lnTo>
                                  <a:pt x="0" y="157"/>
                                </a:lnTo>
                                <a:lnTo>
                                  <a:pt x="21" y="96"/>
                                </a:lnTo>
                                <a:lnTo>
                                  <a:pt x="0"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2" name="Freeform 208"/>
                        <wps:cNvSpPr>
                          <a:spLocks/>
                        </wps:cNvSpPr>
                        <wps:spPr bwMode="auto">
                          <a:xfrm>
                            <a:off x="1750239" y="3101846"/>
                            <a:ext cx="227344" cy="255373"/>
                          </a:xfrm>
                          <a:custGeom>
                            <a:avLst/>
                            <a:gdLst>
                              <a:gd name="T0" fmla="*/ 22 w 1354992"/>
                              <a:gd name="T1" fmla="*/ 37 h 1525587"/>
                              <a:gd name="T2" fmla="*/ 14 w 1354992"/>
                              <a:gd name="T3" fmla="*/ 27 h 1525587"/>
                              <a:gd name="T4" fmla="*/ 16 w 1354992"/>
                              <a:gd name="T5" fmla="*/ 18 h 1525587"/>
                              <a:gd name="T6" fmla="*/ 25 w 1354992"/>
                              <a:gd name="T7" fmla="*/ 19 h 1525587"/>
                              <a:gd name="T8" fmla="*/ 37 w 1354992"/>
                              <a:gd name="T9" fmla="*/ 14 h 1525587"/>
                              <a:gd name="T10" fmla="*/ 50 w 1354992"/>
                              <a:gd name="T11" fmla="*/ 4 h 1525587"/>
                              <a:gd name="T12" fmla="*/ 62 w 1354992"/>
                              <a:gd name="T13" fmla="*/ 0 h 1525587"/>
                              <a:gd name="T14" fmla="*/ 73 w 1354992"/>
                              <a:gd name="T15" fmla="*/ 11 h 1525587"/>
                              <a:gd name="T16" fmla="*/ 77 w 1354992"/>
                              <a:gd name="T17" fmla="*/ 29 h 1525587"/>
                              <a:gd name="T18" fmla="*/ 88 w 1354992"/>
                              <a:gd name="T19" fmla="*/ 39 h 1525587"/>
                              <a:gd name="T20" fmla="*/ 102 w 1354992"/>
                              <a:gd name="T21" fmla="*/ 40 h 1525587"/>
                              <a:gd name="T22" fmla="*/ 113 w 1354992"/>
                              <a:gd name="T23" fmla="*/ 46 h 1525587"/>
                              <a:gd name="T24" fmla="*/ 126 w 1354992"/>
                              <a:gd name="T25" fmla="*/ 50 h 1525587"/>
                              <a:gd name="T26" fmla="*/ 136 w 1354992"/>
                              <a:gd name="T27" fmla="*/ 56 h 1525587"/>
                              <a:gd name="T28" fmla="*/ 149 w 1354992"/>
                              <a:gd name="T29" fmla="*/ 60 h 1525587"/>
                              <a:gd name="T30" fmla="*/ 155 w 1354992"/>
                              <a:gd name="T31" fmla="*/ 78 h 1525587"/>
                              <a:gd name="T32" fmla="*/ 157 w 1354992"/>
                              <a:gd name="T33" fmla="*/ 90 h 1525587"/>
                              <a:gd name="T34" fmla="*/ 162 w 1354992"/>
                              <a:gd name="T35" fmla="*/ 97 h 1525587"/>
                              <a:gd name="T36" fmla="*/ 181 w 1354992"/>
                              <a:gd name="T37" fmla="*/ 96 h 1525587"/>
                              <a:gd name="T38" fmla="*/ 184 w 1354992"/>
                              <a:gd name="T39" fmla="*/ 104 h 1525587"/>
                              <a:gd name="T40" fmla="*/ 196 w 1354992"/>
                              <a:gd name="T41" fmla="*/ 116 h 1525587"/>
                              <a:gd name="T42" fmla="*/ 198 w 1354992"/>
                              <a:gd name="T43" fmla="*/ 127 h 1525587"/>
                              <a:gd name="T44" fmla="*/ 195 w 1354992"/>
                              <a:gd name="T45" fmla="*/ 141 h 1525587"/>
                              <a:gd name="T46" fmla="*/ 191 w 1354992"/>
                              <a:gd name="T47" fmla="*/ 151 h 1525587"/>
                              <a:gd name="T48" fmla="*/ 186 w 1354992"/>
                              <a:gd name="T49" fmla="*/ 167 h 1525587"/>
                              <a:gd name="T50" fmla="*/ 176 w 1354992"/>
                              <a:gd name="T51" fmla="*/ 169 h 1525587"/>
                              <a:gd name="T52" fmla="*/ 166 w 1354992"/>
                              <a:gd name="T53" fmla="*/ 167 h 1525587"/>
                              <a:gd name="T54" fmla="*/ 147 w 1354992"/>
                              <a:gd name="T55" fmla="*/ 162 h 1525587"/>
                              <a:gd name="T56" fmla="*/ 130 w 1354992"/>
                              <a:gd name="T57" fmla="*/ 166 h 1525587"/>
                              <a:gd name="T58" fmla="*/ 127 w 1354992"/>
                              <a:gd name="T59" fmla="*/ 182 h 1525587"/>
                              <a:gd name="T60" fmla="*/ 121 w 1354992"/>
                              <a:gd name="T61" fmla="*/ 190 h 1525587"/>
                              <a:gd name="T62" fmla="*/ 114 w 1354992"/>
                              <a:gd name="T63" fmla="*/ 199 h 1525587"/>
                              <a:gd name="T64" fmla="*/ 101 w 1354992"/>
                              <a:gd name="T65" fmla="*/ 204 h 1525587"/>
                              <a:gd name="T66" fmla="*/ 83 w 1354992"/>
                              <a:gd name="T67" fmla="*/ 209 h 1525587"/>
                              <a:gd name="T68" fmla="*/ 73 w 1354992"/>
                              <a:gd name="T69" fmla="*/ 202 h 1525587"/>
                              <a:gd name="T70" fmla="*/ 56 w 1354992"/>
                              <a:gd name="T71" fmla="*/ 202 h 1525587"/>
                              <a:gd name="T72" fmla="*/ 51 w 1354992"/>
                              <a:gd name="T73" fmla="*/ 212 h 1525587"/>
                              <a:gd name="T74" fmla="*/ 40 w 1354992"/>
                              <a:gd name="T75" fmla="*/ 221 h 1525587"/>
                              <a:gd name="T76" fmla="*/ 28 w 1354992"/>
                              <a:gd name="T77" fmla="*/ 204 h 1525587"/>
                              <a:gd name="T78" fmla="*/ 23 w 1354992"/>
                              <a:gd name="T79" fmla="*/ 186 h 1525587"/>
                              <a:gd name="T80" fmla="*/ 21 w 1354992"/>
                              <a:gd name="T81" fmla="*/ 164 h 1525587"/>
                              <a:gd name="T82" fmla="*/ 13 w 1354992"/>
                              <a:gd name="T83" fmla="*/ 143 h 1525587"/>
                              <a:gd name="T84" fmla="*/ 6 w 1354992"/>
                              <a:gd name="T85" fmla="*/ 128 h 1525587"/>
                              <a:gd name="T86" fmla="*/ 11 w 1354992"/>
                              <a:gd name="T87" fmla="*/ 117 h 1525587"/>
                              <a:gd name="T88" fmla="*/ 20 w 1354992"/>
                              <a:gd name="T89" fmla="*/ 105 h 1525587"/>
                              <a:gd name="T90" fmla="*/ 20 w 1354992"/>
                              <a:gd name="T91" fmla="*/ 94 h 1525587"/>
                              <a:gd name="T92" fmla="*/ 18 w 1354992"/>
                              <a:gd name="T93" fmla="*/ 71 h 1525587"/>
                              <a:gd name="T94" fmla="*/ 20 w 1354992"/>
                              <a:gd name="T95" fmla="*/ 58 h 1525587"/>
                              <a:gd name="T96" fmla="*/ 23 w 1354992"/>
                              <a:gd name="T97" fmla="*/ 41 h 1525587"/>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354992"/>
                              <a:gd name="T148" fmla="*/ 0 h 1525587"/>
                              <a:gd name="T149" fmla="*/ 1354992 w 1354992"/>
                              <a:gd name="T150" fmla="*/ 1525587 h 1525587"/>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354992" h="1525587">
                                <a:moveTo>
                                  <a:pt x="159605" y="285750"/>
                                </a:moveTo>
                                <a:lnTo>
                                  <a:pt x="151209" y="254249"/>
                                </a:lnTo>
                                <a:lnTo>
                                  <a:pt x="128587" y="220912"/>
                                </a:lnTo>
                                <a:lnTo>
                                  <a:pt x="95250" y="189955"/>
                                </a:lnTo>
                                <a:lnTo>
                                  <a:pt x="77055" y="120650"/>
                                </a:lnTo>
                                <a:lnTo>
                                  <a:pt x="107217" y="122237"/>
                                </a:lnTo>
                                <a:lnTo>
                                  <a:pt x="138967" y="130175"/>
                                </a:lnTo>
                                <a:lnTo>
                                  <a:pt x="170717" y="133350"/>
                                </a:lnTo>
                                <a:lnTo>
                                  <a:pt x="211992" y="120650"/>
                                </a:lnTo>
                                <a:lnTo>
                                  <a:pt x="251680" y="95250"/>
                                </a:lnTo>
                                <a:lnTo>
                                  <a:pt x="294542" y="53975"/>
                                </a:lnTo>
                                <a:lnTo>
                                  <a:pt x="342167" y="26987"/>
                                </a:lnTo>
                                <a:lnTo>
                                  <a:pt x="386617" y="11112"/>
                                </a:lnTo>
                                <a:lnTo>
                                  <a:pt x="426305" y="0"/>
                                </a:lnTo>
                                <a:lnTo>
                                  <a:pt x="505680" y="7937"/>
                                </a:lnTo>
                                <a:lnTo>
                                  <a:pt x="497742" y="73025"/>
                                </a:lnTo>
                                <a:lnTo>
                                  <a:pt x="505680" y="165100"/>
                                </a:lnTo>
                                <a:lnTo>
                                  <a:pt x="529492" y="203200"/>
                                </a:lnTo>
                                <a:lnTo>
                                  <a:pt x="567592" y="244475"/>
                                </a:lnTo>
                                <a:lnTo>
                                  <a:pt x="604105" y="269875"/>
                                </a:lnTo>
                                <a:lnTo>
                                  <a:pt x="654905" y="284162"/>
                                </a:lnTo>
                                <a:lnTo>
                                  <a:pt x="694592" y="277812"/>
                                </a:lnTo>
                                <a:lnTo>
                                  <a:pt x="739042" y="292100"/>
                                </a:lnTo>
                                <a:lnTo>
                                  <a:pt x="773967" y="317500"/>
                                </a:lnTo>
                                <a:lnTo>
                                  <a:pt x="815242" y="339725"/>
                                </a:lnTo>
                                <a:lnTo>
                                  <a:pt x="859692" y="342900"/>
                                </a:lnTo>
                                <a:lnTo>
                                  <a:pt x="880330" y="371475"/>
                                </a:lnTo>
                                <a:lnTo>
                                  <a:pt x="927955" y="387350"/>
                                </a:lnTo>
                                <a:lnTo>
                                  <a:pt x="972405" y="384175"/>
                                </a:lnTo>
                                <a:lnTo>
                                  <a:pt x="1016855" y="415925"/>
                                </a:lnTo>
                                <a:lnTo>
                                  <a:pt x="1045430" y="487362"/>
                                </a:lnTo>
                                <a:lnTo>
                                  <a:pt x="1061305" y="536575"/>
                                </a:lnTo>
                                <a:lnTo>
                                  <a:pt x="1058130" y="590550"/>
                                </a:lnTo>
                                <a:lnTo>
                                  <a:pt x="1069242" y="619125"/>
                                </a:lnTo>
                                <a:lnTo>
                                  <a:pt x="1080355" y="658812"/>
                                </a:lnTo>
                                <a:lnTo>
                                  <a:pt x="1105755" y="669925"/>
                                </a:lnTo>
                                <a:lnTo>
                                  <a:pt x="1148617" y="671512"/>
                                </a:lnTo>
                                <a:lnTo>
                                  <a:pt x="1237517" y="665162"/>
                                </a:lnTo>
                                <a:lnTo>
                                  <a:pt x="1262917" y="673100"/>
                                </a:lnTo>
                                <a:lnTo>
                                  <a:pt x="1259742" y="719137"/>
                                </a:lnTo>
                                <a:lnTo>
                                  <a:pt x="1270855" y="755650"/>
                                </a:lnTo>
                                <a:lnTo>
                                  <a:pt x="1337530" y="801687"/>
                                </a:lnTo>
                                <a:lnTo>
                                  <a:pt x="1353405" y="841375"/>
                                </a:lnTo>
                                <a:lnTo>
                                  <a:pt x="1354992" y="877887"/>
                                </a:lnTo>
                                <a:lnTo>
                                  <a:pt x="1345467" y="920750"/>
                                </a:lnTo>
                                <a:lnTo>
                                  <a:pt x="1331180" y="976312"/>
                                </a:lnTo>
                                <a:lnTo>
                                  <a:pt x="1310542" y="1016000"/>
                                </a:lnTo>
                                <a:lnTo>
                                  <a:pt x="1305780" y="1044575"/>
                                </a:lnTo>
                                <a:lnTo>
                                  <a:pt x="1281967" y="1112837"/>
                                </a:lnTo>
                                <a:lnTo>
                                  <a:pt x="1269267" y="1154112"/>
                                </a:lnTo>
                                <a:lnTo>
                                  <a:pt x="1250217" y="1182687"/>
                                </a:lnTo>
                                <a:lnTo>
                                  <a:pt x="1201005" y="1168400"/>
                                </a:lnTo>
                                <a:lnTo>
                                  <a:pt x="1172430" y="1154112"/>
                                </a:lnTo>
                                <a:lnTo>
                                  <a:pt x="1131155" y="1154112"/>
                                </a:lnTo>
                                <a:lnTo>
                                  <a:pt x="1069242" y="1131887"/>
                                </a:lnTo>
                                <a:lnTo>
                                  <a:pt x="1005742" y="1122362"/>
                                </a:lnTo>
                                <a:lnTo>
                                  <a:pt x="950180" y="1125537"/>
                                </a:lnTo>
                                <a:lnTo>
                                  <a:pt x="888267" y="1149350"/>
                                </a:lnTo>
                                <a:lnTo>
                                  <a:pt x="872392" y="1220787"/>
                                </a:lnTo>
                                <a:lnTo>
                                  <a:pt x="870805" y="1255712"/>
                                </a:lnTo>
                                <a:lnTo>
                                  <a:pt x="872392" y="1287462"/>
                                </a:lnTo>
                                <a:lnTo>
                                  <a:pt x="824767" y="1311275"/>
                                </a:lnTo>
                                <a:lnTo>
                                  <a:pt x="805717" y="1331912"/>
                                </a:lnTo>
                                <a:lnTo>
                                  <a:pt x="778730" y="1374775"/>
                                </a:lnTo>
                                <a:lnTo>
                                  <a:pt x="750155" y="1417637"/>
                                </a:lnTo>
                                <a:lnTo>
                                  <a:pt x="688242" y="1412875"/>
                                </a:lnTo>
                                <a:lnTo>
                                  <a:pt x="634267" y="1412875"/>
                                </a:lnTo>
                                <a:lnTo>
                                  <a:pt x="569180" y="1446212"/>
                                </a:lnTo>
                                <a:lnTo>
                                  <a:pt x="531080" y="1422400"/>
                                </a:lnTo>
                                <a:lnTo>
                                  <a:pt x="495300" y="1392487"/>
                                </a:lnTo>
                                <a:lnTo>
                                  <a:pt x="433387" y="1384152"/>
                                </a:lnTo>
                                <a:lnTo>
                                  <a:pt x="379809" y="1398440"/>
                                </a:lnTo>
                                <a:lnTo>
                                  <a:pt x="358378" y="1425824"/>
                                </a:lnTo>
                                <a:lnTo>
                                  <a:pt x="347662" y="1461543"/>
                                </a:lnTo>
                                <a:lnTo>
                                  <a:pt x="321530" y="1479550"/>
                                </a:lnTo>
                                <a:lnTo>
                                  <a:pt x="272317" y="1525587"/>
                                </a:lnTo>
                                <a:lnTo>
                                  <a:pt x="224692" y="1468437"/>
                                </a:lnTo>
                                <a:lnTo>
                                  <a:pt x="192942" y="1406525"/>
                                </a:lnTo>
                                <a:lnTo>
                                  <a:pt x="181830" y="1339850"/>
                                </a:lnTo>
                                <a:lnTo>
                                  <a:pt x="158017" y="1282700"/>
                                </a:lnTo>
                                <a:lnTo>
                                  <a:pt x="131030" y="1208087"/>
                                </a:lnTo>
                                <a:lnTo>
                                  <a:pt x="143730" y="1131887"/>
                                </a:lnTo>
                                <a:lnTo>
                                  <a:pt x="145317" y="1036637"/>
                                </a:lnTo>
                                <a:lnTo>
                                  <a:pt x="86580" y="987425"/>
                                </a:lnTo>
                                <a:lnTo>
                                  <a:pt x="0" y="938858"/>
                                </a:lnTo>
                                <a:lnTo>
                                  <a:pt x="40481" y="884090"/>
                                </a:lnTo>
                                <a:lnTo>
                                  <a:pt x="73819" y="859087"/>
                                </a:lnTo>
                                <a:lnTo>
                                  <a:pt x="73880" y="808037"/>
                                </a:lnTo>
                                <a:lnTo>
                                  <a:pt x="104775" y="779315"/>
                                </a:lnTo>
                                <a:lnTo>
                                  <a:pt x="137380" y="727075"/>
                                </a:lnTo>
                                <a:lnTo>
                                  <a:pt x="172641" y="679302"/>
                                </a:lnTo>
                                <a:lnTo>
                                  <a:pt x="139303" y="650727"/>
                                </a:lnTo>
                                <a:lnTo>
                                  <a:pt x="92869" y="545952"/>
                                </a:lnTo>
                                <a:lnTo>
                                  <a:pt x="125016" y="489993"/>
                                </a:lnTo>
                                <a:lnTo>
                                  <a:pt x="151209" y="450702"/>
                                </a:lnTo>
                                <a:lnTo>
                                  <a:pt x="132617" y="403225"/>
                                </a:lnTo>
                                <a:lnTo>
                                  <a:pt x="134541" y="347118"/>
                                </a:lnTo>
                                <a:lnTo>
                                  <a:pt x="159605" y="2857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3" name="Freeform 209"/>
                        <wps:cNvSpPr>
                          <a:spLocks/>
                        </wps:cNvSpPr>
                        <wps:spPr bwMode="auto">
                          <a:xfrm>
                            <a:off x="1555594" y="2943017"/>
                            <a:ext cx="224230" cy="322331"/>
                          </a:xfrm>
                          <a:custGeom>
                            <a:avLst/>
                            <a:gdLst>
                              <a:gd name="T0" fmla="*/ 115 w 1341437"/>
                              <a:gd name="T1" fmla="*/ 117 h 1921817"/>
                              <a:gd name="T2" fmla="*/ 125 w 1341437"/>
                              <a:gd name="T3" fmla="*/ 127 h 1921817"/>
                              <a:gd name="T4" fmla="*/ 136 w 1341437"/>
                              <a:gd name="T5" fmla="*/ 137 h 1921817"/>
                              <a:gd name="T6" fmla="*/ 146 w 1341437"/>
                              <a:gd name="T7" fmla="*/ 143 h 1921817"/>
                              <a:gd name="T8" fmla="*/ 158 w 1341437"/>
                              <a:gd name="T9" fmla="*/ 138 h 1921817"/>
                              <a:gd name="T10" fmla="*/ 162 w 1341437"/>
                              <a:gd name="T11" fmla="*/ 155 h 1921817"/>
                              <a:gd name="T12" fmla="*/ 171 w 1341437"/>
                              <a:gd name="T13" fmla="*/ 156 h 1921817"/>
                              <a:gd name="T14" fmla="*/ 182 w 1341437"/>
                              <a:gd name="T15" fmla="*/ 166 h 1921817"/>
                              <a:gd name="T16" fmla="*/ 190 w 1341437"/>
                              <a:gd name="T17" fmla="*/ 176 h 1921817"/>
                              <a:gd name="T18" fmla="*/ 187 w 1341437"/>
                              <a:gd name="T19" fmla="*/ 190 h 1921817"/>
                              <a:gd name="T20" fmla="*/ 190 w 1341437"/>
                              <a:gd name="T21" fmla="*/ 204 h 1921817"/>
                              <a:gd name="T22" fmla="*/ 181 w 1341437"/>
                              <a:gd name="T23" fmla="*/ 218 h 1921817"/>
                              <a:gd name="T24" fmla="*/ 193 w 1341437"/>
                              <a:gd name="T25" fmla="*/ 238 h 1921817"/>
                              <a:gd name="T26" fmla="*/ 179 w 1341437"/>
                              <a:gd name="T27" fmla="*/ 257 h 1921817"/>
                              <a:gd name="T28" fmla="*/ 175 w 1341437"/>
                              <a:gd name="T29" fmla="*/ 267 h 1921817"/>
                              <a:gd name="T30" fmla="*/ 165 w 1341437"/>
                              <a:gd name="T31" fmla="*/ 280 h 1921817"/>
                              <a:gd name="T32" fmla="*/ 150 w 1341437"/>
                              <a:gd name="T33" fmla="*/ 271 h 1921817"/>
                              <a:gd name="T34" fmla="*/ 137 w 1341437"/>
                              <a:gd name="T35" fmla="*/ 263 h 1921817"/>
                              <a:gd name="T36" fmla="*/ 115 w 1341437"/>
                              <a:gd name="T37" fmla="*/ 252 h 1921817"/>
                              <a:gd name="T38" fmla="*/ 94 w 1341437"/>
                              <a:gd name="T39" fmla="*/ 243 h 1921817"/>
                              <a:gd name="T40" fmla="*/ 80 w 1341437"/>
                              <a:gd name="T41" fmla="*/ 225 h 1921817"/>
                              <a:gd name="T42" fmla="*/ 71 w 1341437"/>
                              <a:gd name="T43" fmla="*/ 203 h 1921817"/>
                              <a:gd name="T44" fmla="*/ 70 w 1341437"/>
                              <a:gd name="T45" fmla="*/ 182 h 1921817"/>
                              <a:gd name="T46" fmla="*/ 59 w 1341437"/>
                              <a:gd name="T47" fmla="*/ 164 h 1921817"/>
                              <a:gd name="T48" fmla="*/ 52 w 1341437"/>
                              <a:gd name="T49" fmla="*/ 147 h 1921817"/>
                              <a:gd name="T50" fmla="*/ 42 w 1341437"/>
                              <a:gd name="T51" fmla="*/ 135 h 1921817"/>
                              <a:gd name="T52" fmla="*/ 37 w 1341437"/>
                              <a:gd name="T53" fmla="*/ 119 h 1921817"/>
                              <a:gd name="T54" fmla="*/ 27 w 1341437"/>
                              <a:gd name="T55" fmla="*/ 104 h 1921817"/>
                              <a:gd name="T56" fmla="*/ 13 w 1341437"/>
                              <a:gd name="T57" fmla="*/ 91 h 1921817"/>
                              <a:gd name="T58" fmla="*/ 2 w 1341437"/>
                              <a:gd name="T59" fmla="*/ 84 h 1921817"/>
                              <a:gd name="T60" fmla="*/ 2 w 1341437"/>
                              <a:gd name="T61" fmla="*/ 74 h 1921817"/>
                              <a:gd name="T62" fmla="*/ 0 w 1341437"/>
                              <a:gd name="T63" fmla="*/ 62 h 1921817"/>
                              <a:gd name="T64" fmla="*/ 6 w 1341437"/>
                              <a:gd name="T65" fmla="*/ 52 h 1921817"/>
                              <a:gd name="T66" fmla="*/ 13 w 1341437"/>
                              <a:gd name="T67" fmla="*/ 57 h 1921817"/>
                              <a:gd name="T68" fmla="*/ 23 w 1341437"/>
                              <a:gd name="T69" fmla="*/ 63 h 1921817"/>
                              <a:gd name="T70" fmla="*/ 35 w 1341437"/>
                              <a:gd name="T71" fmla="*/ 68 h 1921817"/>
                              <a:gd name="T72" fmla="*/ 39 w 1341437"/>
                              <a:gd name="T73" fmla="*/ 59 h 1921817"/>
                              <a:gd name="T74" fmla="*/ 47 w 1341437"/>
                              <a:gd name="T75" fmla="*/ 44 h 1921817"/>
                              <a:gd name="T76" fmla="*/ 63 w 1341437"/>
                              <a:gd name="T77" fmla="*/ 37 h 1921817"/>
                              <a:gd name="T78" fmla="*/ 79 w 1341437"/>
                              <a:gd name="T79" fmla="*/ 25 h 1921817"/>
                              <a:gd name="T80" fmla="*/ 87 w 1341437"/>
                              <a:gd name="T81" fmla="*/ 12 h 1921817"/>
                              <a:gd name="T82" fmla="*/ 87 w 1341437"/>
                              <a:gd name="T83" fmla="*/ 1 h 1921817"/>
                              <a:gd name="T84" fmla="*/ 98 w 1341437"/>
                              <a:gd name="T85" fmla="*/ 2 h 1921817"/>
                              <a:gd name="T86" fmla="*/ 105 w 1341437"/>
                              <a:gd name="T87" fmla="*/ 12 h 1921817"/>
                              <a:gd name="T88" fmla="*/ 117 w 1341437"/>
                              <a:gd name="T89" fmla="*/ 18 h 1921817"/>
                              <a:gd name="T90" fmla="*/ 123 w 1341437"/>
                              <a:gd name="T91" fmla="*/ 35 h 1921817"/>
                              <a:gd name="T92" fmla="*/ 135 w 1341437"/>
                              <a:gd name="T93" fmla="*/ 33 h 1921817"/>
                              <a:gd name="T94" fmla="*/ 147 w 1341437"/>
                              <a:gd name="T95" fmla="*/ 30 h 1921817"/>
                              <a:gd name="T96" fmla="*/ 160 w 1341437"/>
                              <a:gd name="T97" fmla="*/ 32 h 1921817"/>
                              <a:gd name="T98" fmla="*/ 164 w 1341437"/>
                              <a:gd name="T99" fmla="*/ 41 h 1921817"/>
                              <a:gd name="T100" fmla="*/ 159 w 1341437"/>
                              <a:gd name="T101" fmla="*/ 52 h 1921817"/>
                              <a:gd name="T102" fmla="*/ 166 w 1341437"/>
                              <a:gd name="T103" fmla="*/ 60 h 1921817"/>
                              <a:gd name="T104" fmla="*/ 153 w 1341437"/>
                              <a:gd name="T105" fmla="*/ 61 h 1921817"/>
                              <a:gd name="T106" fmla="*/ 139 w 1341437"/>
                              <a:gd name="T107" fmla="*/ 63 h 1921817"/>
                              <a:gd name="T108" fmla="*/ 124 w 1341437"/>
                              <a:gd name="T109" fmla="*/ 75 h 1921817"/>
                              <a:gd name="T110" fmla="*/ 121 w 1341437"/>
                              <a:gd name="T111" fmla="*/ 84 h 1921817"/>
                              <a:gd name="T112" fmla="*/ 115 w 1341437"/>
                              <a:gd name="T113" fmla="*/ 98 h 1921817"/>
                              <a:gd name="T114" fmla="*/ 111 w 1341437"/>
                              <a:gd name="T115" fmla="*/ 111 h 192181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341437"/>
                              <a:gd name="T175" fmla="*/ 0 h 1921817"/>
                              <a:gd name="T176" fmla="*/ 1341437 w 1341437"/>
                              <a:gd name="T177" fmla="*/ 1921817 h 192181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341437" h="1921817">
                                <a:moveTo>
                                  <a:pt x="771525" y="759767"/>
                                </a:moveTo>
                                <a:lnTo>
                                  <a:pt x="796925" y="797867"/>
                                </a:lnTo>
                                <a:lnTo>
                                  <a:pt x="828675" y="835967"/>
                                </a:lnTo>
                                <a:lnTo>
                                  <a:pt x="873125" y="867717"/>
                                </a:lnTo>
                                <a:lnTo>
                                  <a:pt x="884237" y="912167"/>
                                </a:lnTo>
                                <a:lnTo>
                                  <a:pt x="944562" y="935979"/>
                                </a:lnTo>
                                <a:lnTo>
                                  <a:pt x="971550" y="966142"/>
                                </a:lnTo>
                                <a:lnTo>
                                  <a:pt x="1017587" y="980429"/>
                                </a:lnTo>
                                <a:lnTo>
                                  <a:pt x="1065212" y="972492"/>
                                </a:lnTo>
                                <a:lnTo>
                                  <a:pt x="1100137" y="945504"/>
                                </a:lnTo>
                                <a:lnTo>
                                  <a:pt x="1123950" y="994717"/>
                                </a:lnTo>
                                <a:lnTo>
                                  <a:pt x="1125537" y="1061392"/>
                                </a:lnTo>
                                <a:lnTo>
                                  <a:pt x="1139825" y="1085204"/>
                                </a:lnTo>
                                <a:lnTo>
                                  <a:pt x="1187450" y="1067742"/>
                                </a:lnTo>
                                <a:lnTo>
                                  <a:pt x="1245333" y="1067991"/>
                                </a:lnTo>
                                <a:lnTo>
                                  <a:pt x="1265237" y="1136004"/>
                                </a:lnTo>
                                <a:lnTo>
                                  <a:pt x="1290637" y="1162992"/>
                                </a:lnTo>
                                <a:lnTo>
                                  <a:pt x="1320800" y="1202679"/>
                                </a:lnTo>
                                <a:lnTo>
                                  <a:pt x="1327150" y="1236017"/>
                                </a:lnTo>
                                <a:lnTo>
                                  <a:pt x="1303337" y="1299517"/>
                                </a:lnTo>
                                <a:lnTo>
                                  <a:pt x="1302483" y="1356122"/>
                                </a:lnTo>
                                <a:lnTo>
                                  <a:pt x="1319212" y="1397942"/>
                                </a:lnTo>
                                <a:lnTo>
                                  <a:pt x="1303337" y="1426517"/>
                                </a:lnTo>
                                <a:lnTo>
                                  <a:pt x="1262062" y="1491604"/>
                                </a:lnTo>
                                <a:lnTo>
                                  <a:pt x="1306512" y="1597967"/>
                                </a:lnTo>
                                <a:lnTo>
                                  <a:pt x="1341437" y="1624954"/>
                                </a:lnTo>
                                <a:lnTo>
                                  <a:pt x="1274762" y="1724967"/>
                                </a:lnTo>
                                <a:lnTo>
                                  <a:pt x="1243012" y="1758304"/>
                                </a:lnTo>
                                <a:lnTo>
                                  <a:pt x="1243012" y="1804342"/>
                                </a:lnTo>
                                <a:lnTo>
                                  <a:pt x="1214437" y="1828154"/>
                                </a:lnTo>
                                <a:lnTo>
                                  <a:pt x="1170324" y="1884760"/>
                                </a:lnTo>
                                <a:lnTo>
                                  <a:pt x="1147762" y="1917054"/>
                                </a:lnTo>
                                <a:lnTo>
                                  <a:pt x="1066800" y="1921817"/>
                                </a:lnTo>
                                <a:lnTo>
                                  <a:pt x="1046162" y="1853554"/>
                                </a:lnTo>
                                <a:lnTo>
                                  <a:pt x="1003300" y="1824979"/>
                                </a:lnTo>
                                <a:lnTo>
                                  <a:pt x="950912" y="1796404"/>
                                </a:lnTo>
                                <a:lnTo>
                                  <a:pt x="889000" y="1748779"/>
                                </a:lnTo>
                                <a:lnTo>
                                  <a:pt x="803275" y="1721792"/>
                                </a:lnTo>
                                <a:lnTo>
                                  <a:pt x="741362" y="1691629"/>
                                </a:lnTo>
                                <a:lnTo>
                                  <a:pt x="652462" y="1663054"/>
                                </a:lnTo>
                                <a:lnTo>
                                  <a:pt x="600075" y="1593204"/>
                                </a:lnTo>
                                <a:lnTo>
                                  <a:pt x="557212" y="1539229"/>
                                </a:lnTo>
                                <a:lnTo>
                                  <a:pt x="490537" y="1474142"/>
                                </a:lnTo>
                                <a:lnTo>
                                  <a:pt x="490537" y="1391592"/>
                                </a:lnTo>
                                <a:lnTo>
                                  <a:pt x="509587" y="1326504"/>
                                </a:lnTo>
                                <a:lnTo>
                                  <a:pt x="485775" y="1245542"/>
                                </a:lnTo>
                                <a:lnTo>
                                  <a:pt x="454025" y="1189979"/>
                                </a:lnTo>
                                <a:lnTo>
                                  <a:pt x="411162" y="1120129"/>
                                </a:lnTo>
                                <a:lnTo>
                                  <a:pt x="369887" y="1037579"/>
                                </a:lnTo>
                                <a:lnTo>
                                  <a:pt x="361950" y="1002654"/>
                                </a:lnTo>
                                <a:lnTo>
                                  <a:pt x="333375" y="945504"/>
                                </a:lnTo>
                                <a:lnTo>
                                  <a:pt x="292100" y="920104"/>
                                </a:lnTo>
                                <a:lnTo>
                                  <a:pt x="284162" y="859779"/>
                                </a:lnTo>
                                <a:lnTo>
                                  <a:pt x="255587" y="815329"/>
                                </a:lnTo>
                                <a:lnTo>
                                  <a:pt x="220662" y="756592"/>
                                </a:lnTo>
                                <a:lnTo>
                                  <a:pt x="188912" y="710554"/>
                                </a:lnTo>
                                <a:lnTo>
                                  <a:pt x="144462" y="662929"/>
                                </a:lnTo>
                                <a:lnTo>
                                  <a:pt x="87312" y="624829"/>
                                </a:lnTo>
                                <a:lnTo>
                                  <a:pt x="41275" y="612129"/>
                                </a:lnTo>
                                <a:lnTo>
                                  <a:pt x="15875" y="574029"/>
                                </a:lnTo>
                                <a:lnTo>
                                  <a:pt x="57150" y="554979"/>
                                </a:lnTo>
                                <a:lnTo>
                                  <a:pt x="15875" y="504179"/>
                                </a:lnTo>
                                <a:lnTo>
                                  <a:pt x="12700" y="467667"/>
                                </a:lnTo>
                                <a:lnTo>
                                  <a:pt x="0" y="426392"/>
                                </a:lnTo>
                                <a:lnTo>
                                  <a:pt x="15875" y="397817"/>
                                </a:lnTo>
                                <a:lnTo>
                                  <a:pt x="41275" y="358129"/>
                                </a:lnTo>
                                <a:lnTo>
                                  <a:pt x="87312" y="347017"/>
                                </a:lnTo>
                                <a:lnTo>
                                  <a:pt x="87312" y="389879"/>
                                </a:lnTo>
                                <a:lnTo>
                                  <a:pt x="100012" y="413692"/>
                                </a:lnTo>
                                <a:lnTo>
                                  <a:pt x="157162" y="432742"/>
                                </a:lnTo>
                                <a:lnTo>
                                  <a:pt x="204787" y="472429"/>
                                </a:lnTo>
                                <a:lnTo>
                                  <a:pt x="242887" y="464492"/>
                                </a:lnTo>
                                <a:lnTo>
                                  <a:pt x="263525" y="420042"/>
                                </a:lnTo>
                                <a:lnTo>
                                  <a:pt x="273050" y="402579"/>
                                </a:lnTo>
                                <a:lnTo>
                                  <a:pt x="288925" y="347017"/>
                                </a:lnTo>
                                <a:lnTo>
                                  <a:pt x="330200" y="300979"/>
                                </a:lnTo>
                                <a:lnTo>
                                  <a:pt x="369887" y="267642"/>
                                </a:lnTo>
                                <a:lnTo>
                                  <a:pt x="436562" y="251767"/>
                                </a:lnTo>
                                <a:lnTo>
                                  <a:pt x="511175" y="213667"/>
                                </a:lnTo>
                                <a:lnTo>
                                  <a:pt x="547687" y="173979"/>
                                </a:lnTo>
                                <a:lnTo>
                                  <a:pt x="598487" y="115242"/>
                                </a:lnTo>
                                <a:lnTo>
                                  <a:pt x="606425" y="85079"/>
                                </a:lnTo>
                                <a:lnTo>
                                  <a:pt x="609600" y="53329"/>
                                </a:lnTo>
                                <a:lnTo>
                                  <a:pt x="607158" y="7144"/>
                                </a:lnTo>
                                <a:lnTo>
                                  <a:pt x="645258" y="0"/>
                                </a:lnTo>
                                <a:lnTo>
                                  <a:pt x="683358" y="16669"/>
                                </a:lnTo>
                                <a:lnTo>
                                  <a:pt x="721458" y="35719"/>
                                </a:lnTo>
                                <a:lnTo>
                                  <a:pt x="729792" y="83344"/>
                                </a:lnTo>
                                <a:lnTo>
                                  <a:pt x="772655" y="96441"/>
                                </a:lnTo>
                                <a:lnTo>
                                  <a:pt x="813136" y="121444"/>
                                </a:lnTo>
                                <a:lnTo>
                                  <a:pt x="827087" y="188267"/>
                                </a:lnTo>
                                <a:lnTo>
                                  <a:pt x="857189" y="236935"/>
                                </a:lnTo>
                                <a:lnTo>
                                  <a:pt x="898861" y="217885"/>
                                </a:lnTo>
                                <a:lnTo>
                                  <a:pt x="939800" y="224779"/>
                                </a:lnTo>
                                <a:lnTo>
                                  <a:pt x="982205" y="191691"/>
                                </a:lnTo>
                                <a:lnTo>
                                  <a:pt x="1023877" y="208360"/>
                                </a:lnTo>
                                <a:lnTo>
                                  <a:pt x="1057214" y="203597"/>
                                </a:lnTo>
                                <a:lnTo>
                                  <a:pt x="1114364" y="220266"/>
                                </a:lnTo>
                                <a:lnTo>
                                  <a:pt x="1151274" y="245269"/>
                                </a:lnTo>
                                <a:lnTo>
                                  <a:pt x="1144130" y="278607"/>
                                </a:lnTo>
                                <a:lnTo>
                                  <a:pt x="1120775" y="307329"/>
                                </a:lnTo>
                                <a:lnTo>
                                  <a:pt x="1108411" y="353616"/>
                                </a:lnTo>
                                <a:lnTo>
                                  <a:pt x="1140558" y="367904"/>
                                </a:lnTo>
                                <a:lnTo>
                                  <a:pt x="1156036" y="407194"/>
                                </a:lnTo>
                                <a:lnTo>
                                  <a:pt x="1108075" y="394642"/>
                                </a:lnTo>
                                <a:lnTo>
                                  <a:pt x="1065212" y="418454"/>
                                </a:lnTo>
                                <a:lnTo>
                                  <a:pt x="1017587" y="427979"/>
                                </a:lnTo>
                                <a:lnTo>
                                  <a:pt x="969962" y="429567"/>
                                </a:lnTo>
                                <a:lnTo>
                                  <a:pt x="893762" y="488304"/>
                                </a:lnTo>
                                <a:lnTo>
                                  <a:pt x="863600" y="515292"/>
                                </a:lnTo>
                                <a:lnTo>
                                  <a:pt x="852487" y="542279"/>
                                </a:lnTo>
                                <a:lnTo>
                                  <a:pt x="842962" y="577204"/>
                                </a:lnTo>
                                <a:lnTo>
                                  <a:pt x="836612" y="629592"/>
                                </a:lnTo>
                                <a:lnTo>
                                  <a:pt x="801687" y="667692"/>
                                </a:lnTo>
                                <a:lnTo>
                                  <a:pt x="762000" y="707379"/>
                                </a:lnTo>
                                <a:lnTo>
                                  <a:pt x="771525" y="759767"/>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4" name="Freeform 210"/>
                        <wps:cNvSpPr>
                          <a:spLocks/>
                        </wps:cNvSpPr>
                        <wps:spPr bwMode="auto">
                          <a:xfrm>
                            <a:off x="1561823" y="2919660"/>
                            <a:ext cx="94987" cy="102772"/>
                          </a:xfrm>
                          <a:custGeom>
                            <a:avLst/>
                            <a:gdLst>
                              <a:gd name="T0" fmla="*/ 30 w 571500"/>
                              <a:gd name="T1" fmla="*/ 0 h 609600"/>
                              <a:gd name="T2" fmla="*/ 37 w 571500"/>
                              <a:gd name="T3" fmla="*/ 2 h 609600"/>
                              <a:gd name="T4" fmla="*/ 41 w 571500"/>
                              <a:gd name="T5" fmla="*/ 5 h 609600"/>
                              <a:gd name="T6" fmla="*/ 46 w 571500"/>
                              <a:gd name="T7" fmla="*/ 7 h 609600"/>
                              <a:gd name="T8" fmla="*/ 50 w 571500"/>
                              <a:gd name="T9" fmla="*/ 13 h 609600"/>
                              <a:gd name="T10" fmla="*/ 57 w 571500"/>
                              <a:gd name="T11" fmla="*/ 15 h 609600"/>
                              <a:gd name="T12" fmla="*/ 62 w 571500"/>
                              <a:gd name="T13" fmla="*/ 15 h 609600"/>
                              <a:gd name="T14" fmla="*/ 75 w 571500"/>
                              <a:gd name="T15" fmla="*/ 14 h 609600"/>
                              <a:gd name="T16" fmla="*/ 79 w 571500"/>
                              <a:gd name="T17" fmla="*/ 21 h 609600"/>
                              <a:gd name="T18" fmla="*/ 80 w 571500"/>
                              <a:gd name="T19" fmla="*/ 28 h 609600"/>
                              <a:gd name="T20" fmla="*/ 79 w 571500"/>
                              <a:gd name="T21" fmla="*/ 33 h 609600"/>
                              <a:gd name="T22" fmla="*/ 77 w 571500"/>
                              <a:gd name="T23" fmla="*/ 39 h 609600"/>
                              <a:gd name="T24" fmla="*/ 71 w 571500"/>
                              <a:gd name="T25" fmla="*/ 46 h 609600"/>
                              <a:gd name="T26" fmla="*/ 67 w 571500"/>
                              <a:gd name="T27" fmla="*/ 52 h 609600"/>
                              <a:gd name="T28" fmla="*/ 56 w 571500"/>
                              <a:gd name="T29" fmla="*/ 58 h 609600"/>
                              <a:gd name="T30" fmla="*/ 46 w 571500"/>
                              <a:gd name="T31" fmla="*/ 61 h 609600"/>
                              <a:gd name="T32" fmla="*/ 41 w 571500"/>
                              <a:gd name="T33" fmla="*/ 65 h 609600"/>
                              <a:gd name="T34" fmla="*/ 35 w 571500"/>
                              <a:gd name="T35" fmla="*/ 73 h 609600"/>
                              <a:gd name="T36" fmla="*/ 33 w 571500"/>
                              <a:gd name="T37" fmla="*/ 81 h 609600"/>
                              <a:gd name="T38" fmla="*/ 29 w 571500"/>
                              <a:gd name="T39" fmla="*/ 90 h 609600"/>
                              <a:gd name="T40" fmla="*/ 23 w 571500"/>
                              <a:gd name="T41" fmla="*/ 91 h 609600"/>
                              <a:gd name="T42" fmla="*/ 16 w 571500"/>
                              <a:gd name="T43" fmla="*/ 85 h 609600"/>
                              <a:gd name="T44" fmla="*/ 8 w 571500"/>
                              <a:gd name="T45" fmla="*/ 82 h 609600"/>
                              <a:gd name="T46" fmla="*/ 6 w 571500"/>
                              <a:gd name="T47" fmla="*/ 79 h 609600"/>
                              <a:gd name="T48" fmla="*/ 7 w 571500"/>
                              <a:gd name="T49" fmla="*/ 73 h 609600"/>
                              <a:gd name="T50" fmla="*/ 12 w 571500"/>
                              <a:gd name="T51" fmla="*/ 70 h 609600"/>
                              <a:gd name="T52" fmla="*/ 16 w 571500"/>
                              <a:gd name="T53" fmla="*/ 63 h 609600"/>
                              <a:gd name="T54" fmla="*/ 18 w 571500"/>
                              <a:gd name="T55" fmla="*/ 59 h 609600"/>
                              <a:gd name="T56" fmla="*/ 18 w 571500"/>
                              <a:gd name="T57" fmla="*/ 54 h 609600"/>
                              <a:gd name="T58" fmla="*/ 10 w 571500"/>
                              <a:gd name="T59" fmla="*/ 57 h 609600"/>
                              <a:gd name="T60" fmla="*/ 4 w 571500"/>
                              <a:gd name="T61" fmla="*/ 56 h 609600"/>
                              <a:gd name="T62" fmla="*/ 0 w 571500"/>
                              <a:gd name="T63" fmla="*/ 51 h 609600"/>
                              <a:gd name="T64" fmla="*/ 2 w 571500"/>
                              <a:gd name="T65" fmla="*/ 48 h 609600"/>
                              <a:gd name="T66" fmla="*/ 5 w 571500"/>
                              <a:gd name="T67" fmla="*/ 43 h 609600"/>
                              <a:gd name="T68" fmla="*/ 4 w 571500"/>
                              <a:gd name="T69" fmla="*/ 38 h 609600"/>
                              <a:gd name="T70" fmla="*/ 0 w 571500"/>
                              <a:gd name="T71" fmla="*/ 34 h 609600"/>
                              <a:gd name="T72" fmla="*/ 4 w 571500"/>
                              <a:gd name="T73" fmla="*/ 32 h 609600"/>
                              <a:gd name="T74" fmla="*/ 6 w 571500"/>
                              <a:gd name="T75" fmla="*/ 28 h 609600"/>
                              <a:gd name="T76" fmla="*/ 6 w 571500"/>
                              <a:gd name="T77" fmla="*/ 23 h 609600"/>
                              <a:gd name="T78" fmla="*/ 11 w 571500"/>
                              <a:gd name="T79" fmla="*/ 19 h 609600"/>
                              <a:gd name="T80" fmla="*/ 12 w 571500"/>
                              <a:gd name="T81" fmla="*/ 13 h 609600"/>
                              <a:gd name="T82" fmla="*/ 12 w 571500"/>
                              <a:gd name="T83" fmla="*/ 7 h 609600"/>
                              <a:gd name="T84" fmla="*/ 17 w 571500"/>
                              <a:gd name="T85" fmla="*/ 4 h 609600"/>
                              <a:gd name="T86" fmla="*/ 25 w 571500"/>
                              <a:gd name="T87" fmla="*/ 3 h 609600"/>
                              <a:gd name="T88" fmla="*/ 30 w 571500"/>
                              <a:gd name="T89" fmla="*/ 0 h 609600"/>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571500"/>
                              <a:gd name="T136" fmla="*/ 0 h 609600"/>
                              <a:gd name="T137" fmla="*/ 571500 w 571500"/>
                              <a:gd name="T138" fmla="*/ 609600 h 609600"/>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571500" h="609600">
                                <a:moveTo>
                                  <a:pt x="213855" y="0"/>
                                </a:moveTo>
                                <a:lnTo>
                                  <a:pt x="266243" y="11906"/>
                                </a:lnTo>
                                <a:lnTo>
                                  <a:pt x="292437" y="35719"/>
                                </a:lnTo>
                                <a:lnTo>
                                  <a:pt x="329346" y="46434"/>
                                </a:lnTo>
                                <a:lnTo>
                                  <a:pt x="357921" y="89297"/>
                                </a:lnTo>
                                <a:lnTo>
                                  <a:pt x="407927" y="101203"/>
                                </a:lnTo>
                                <a:lnTo>
                                  <a:pt x="441265" y="97631"/>
                                </a:lnTo>
                                <a:lnTo>
                                  <a:pt x="540087" y="96441"/>
                                </a:lnTo>
                                <a:lnTo>
                                  <a:pt x="566670" y="140230"/>
                                </a:lnTo>
                                <a:lnTo>
                                  <a:pt x="571500" y="188416"/>
                                </a:lnTo>
                                <a:lnTo>
                                  <a:pt x="568280" y="222001"/>
                                </a:lnTo>
                                <a:lnTo>
                                  <a:pt x="554374" y="259556"/>
                                </a:lnTo>
                                <a:lnTo>
                                  <a:pt x="510325" y="306693"/>
                                </a:lnTo>
                                <a:lnTo>
                                  <a:pt x="478128" y="346118"/>
                                </a:lnTo>
                                <a:lnTo>
                                  <a:pt x="404075" y="387004"/>
                                </a:lnTo>
                                <a:lnTo>
                                  <a:pt x="330537" y="406003"/>
                                </a:lnTo>
                                <a:lnTo>
                                  <a:pt x="294604" y="433730"/>
                                </a:lnTo>
                                <a:lnTo>
                                  <a:pt x="251138" y="483377"/>
                                </a:lnTo>
                                <a:lnTo>
                                  <a:pt x="233430" y="541785"/>
                                </a:lnTo>
                                <a:lnTo>
                                  <a:pt x="206062" y="601653"/>
                                </a:lnTo>
                                <a:lnTo>
                                  <a:pt x="163849" y="609600"/>
                                </a:lnTo>
                                <a:lnTo>
                                  <a:pt x="115910" y="569529"/>
                                </a:lnTo>
                                <a:lnTo>
                                  <a:pt x="59565" y="549086"/>
                                </a:lnTo>
                                <a:lnTo>
                                  <a:pt x="46686" y="525723"/>
                                </a:lnTo>
                                <a:lnTo>
                                  <a:pt x="47168" y="486966"/>
                                </a:lnTo>
                                <a:lnTo>
                                  <a:pt x="83713" y="465854"/>
                                </a:lnTo>
                                <a:lnTo>
                                  <a:pt x="117520" y="422048"/>
                                </a:lnTo>
                                <a:lnTo>
                                  <a:pt x="130399" y="394305"/>
                                </a:lnTo>
                                <a:lnTo>
                                  <a:pt x="130399" y="363640"/>
                                </a:lnTo>
                                <a:lnTo>
                                  <a:pt x="70834" y="382623"/>
                                </a:lnTo>
                                <a:lnTo>
                                  <a:pt x="28977" y="370941"/>
                                </a:lnTo>
                                <a:lnTo>
                                  <a:pt x="0" y="343198"/>
                                </a:lnTo>
                                <a:lnTo>
                                  <a:pt x="12879" y="322755"/>
                                </a:lnTo>
                                <a:lnTo>
                                  <a:pt x="33807" y="287710"/>
                                </a:lnTo>
                                <a:lnTo>
                                  <a:pt x="25758" y="255585"/>
                                </a:lnTo>
                                <a:lnTo>
                                  <a:pt x="0" y="227842"/>
                                </a:lnTo>
                                <a:lnTo>
                                  <a:pt x="25758" y="216160"/>
                                </a:lnTo>
                                <a:lnTo>
                                  <a:pt x="46686" y="188416"/>
                                </a:lnTo>
                                <a:lnTo>
                                  <a:pt x="43466" y="156292"/>
                                </a:lnTo>
                                <a:lnTo>
                                  <a:pt x="75663" y="128548"/>
                                </a:lnTo>
                                <a:lnTo>
                                  <a:pt x="83713" y="89123"/>
                                </a:lnTo>
                                <a:lnTo>
                                  <a:pt x="83713" y="48237"/>
                                </a:lnTo>
                                <a:lnTo>
                                  <a:pt x="122349" y="24874"/>
                                </a:lnTo>
                                <a:lnTo>
                                  <a:pt x="180304" y="17573"/>
                                </a:lnTo>
                                <a:lnTo>
                                  <a:pt x="213855"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5" name="Freeform 211"/>
                        <wps:cNvSpPr>
                          <a:spLocks/>
                        </wps:cNvSpPr>
                        <wps:spPr bwMode="auto">
                          <a:xfrm>
                            <a:off x="1594524" y="2734358"/>
                            <a:ext cx="208658" cy="277173"/>
                          </a:xfrm>
                          <a:custGeom>
                            <a:avLst/>
                            <a:gdLst>
                              <a:gd name="T0" fmla="*/ 2147483647 w 2433"/>
                              <a:gd name="T1" fmla="*/ 2147483647 h 3386"/>
                              <a:gd name="T2" fmla="*/ 2147483647 w 2433"/>
                              <a:gd name="T3" fmla="*/ 2147483647 h 3386"/>
                              <a:gd name="T4" fmla="*/ 2147483647 w 2433"/>
                              <a:gd name="T5" fmla="*/ 2147483647 h 3386"/>
                              <a:gd name="T6" fmla="*/ 2147483647 w 2433"/>
                              <a:gd name="T7" fmla="*/ 2147483647 h 3386"/>
                              <a:gd name="T8" fmla="*/ 2147483647 w 2433"/>
                              <a:gd name="T9" fmla="*/ 2147483647 h 3386"/>
                              <a:gd name="T10" fmla="*/ 2147483647 w 2433"/>
                              <a:gd name="T11" fmla="*/ 2147483647 h 3386"/>
                              <a:gd name="T12" fmla="*/ 2147483647 w 2433"/>
                              <a:gd name="T13" fmla="*/ 2147483647 h 3386"/>
                              <a:gd name="T14" fmla="*/ 2147483647 w 2433"/>
                              <a:gd name="T15" fmla="*/ 2147483647 h 3386"/>
                              <a:gd name="T16" fmla="*/ 2147483647 w 2433"/>
                              <a:gd name="T17" fmla="*/ 2147483647 h 3386"/>
                              <a:gd name="T18" fmla="*/ 2147483647 w 2433"/>
                              <a:gd name="T19" fmla="*/ 2147483647 h 3386"/>
                              <a:gd name="T20" fmla="*/ 2147483647 w 2433"/>
                              <a:gd name="T21" fmla="*/ 2147483647 h 3386"/>
                              <a:gd name="T22" fmla="*/ 2147483647 w 2433"/>
                              <a:gd name="T23" fmla="*/ 2147483647 h 3386"/>
                              <a:gd name="T24" fmla="*/ 2147483647 w 2433"/>
                              <a:gd name="T25" fmla="*/ 2147483647 h 3386"/>
                              <a:gd name="T26" fmla="*/ 2147483647 w 2433"/>
                              <a:gd name="T27" fmla="*/ 2147483647 h 3386"/>
                              <a:gd name="T28" fmla="*/ 2147483647 w 2433"/>
                              <a:gd name="T29" fmla="*/ 2147483647 h 3386"/>
                              <a:gd name="T30" fmla="*/ 2147483647 w 2433"/>
                              <a:gd name="T31" fmla="*/ 2147483647 h 3386"/>
                              <a:gd name="T32" fmla="*/ 2147483647 w 2433"/>
                              <a:gd name="T33" fmla="*/ 2147483647 h 3386"/>
                              <a:gd name="T34" fmla="*/ 2147483647 w 2433"/>
                              <a:gd name="T35" fmla="*/ 2147483647 h 3386"/>
                              <a:gd name="T36" fmla="*/ 2147483647 w 2433"/>
                              <a:gd name="T37" fmla="*/ 2147483647 h 3386"/>
                              <a:gd name="T38" fmla="*/ 2147483647 w 2433"/>
                              <a:gd name="T39" fmla="*/ 2147483647 h 3386"/>
                              <a:gd name="T40" fmla="*/ 2147483647 w 2433"/>
                              <a:gd name="T41" fmla="*/ 2147483647 h 3386"/>
                              <a:gd name="T42" fmla="*/ 2147483647 w 2433"/>
                              <a:gd name="T43" fmla="*/ 2147483647 h 3386"/>
                              <a:gd name="T44" fmla="*/ 2147483647 w 2433"/>
                              <a:gd name="T45" fmla="*/ 2147483647 h 3386"/>
                              <a:gd name="T46" fmla="*/ 2147483647 w 2433"/>
                              <a:gd name="T47" fmla="*/ 2147483647 h 3386"/>
                              <a:gd name="T48" fmla="*/ 2147483647 w 2433"/>
                              <a:gd name="T49" fmla="*/ 2147483647 h 3386"/>
                              <a:gd name="T50" fmla="*/ 2147483647 w 2433"/>
                              <a:gd name="T51" fmla="*/ 2147483647 h 3386"/>
                              <a:gd name="T52" fmla="*/ 2147483647 w 2433"/>
                              <a:gd name="T53" fmla="*/ 2147483647 h 3386"/>
                              <a:gd name="T54" fmla="*/ 2147483647 w 2433"/>
                              <a:gd name="T55" fmla="*/ 2147483647 h 3386"/>
                              <a:gd name="T56" fmla="*/ 2147483647 w 2433"/>
                              <a:gd name="T57" fmla="*/ 2147483647 h 3386"/>
                              <a:gd name="T58" fmla="*/ 2147483647 w 2433"/>
                              <a:gd name="T59" fmla="*/ 2147483647 h 3386"/>
                              <a:gd name="T60" fmla="*/ 2147483647 w 2433"/>
                              <a:gd name="T61" fmla="*/ 2147483647 h 3386"/>
                              <a:gd name="T62" fmla="*/ 2147483647 w 2433"/>
                              <a:gd name="T63" fmla="*/ 2147483647 h 3386"/>
                              <a:gd name="T64" fmla="*/ 2147483647 w 2433"/>
                              <a:gd name="T65" fmla="*/ 2147483647 h 3386"/>
                              <a:gd name="T66" fmla="*/ 2147483647 w 2433"/>
                              <a:gd name="T67" fmla="*/ 2147483647 h 3386"/>
                              <a:gd name="T68" fmla="*/ 2147483647 w 2433"/>
                              <a:gd name="T69" fmla="*/ 2147483647 h 3386"/>
                              <a:gd name="T70" fmla="*/ 2147483647 w 2433"/>
                              <a:gd name="T71" fmla="*/ 2147483647 h 3386"/>
                              <a:gd name="T72" fmla="*/ 2147483647 w 2433"/>
                              <a:gd name="T73" fmla="*/ 2147483647 h 3386"/>
                              <a:gd name="T74" fmla="*/ 2147483647 w 2433"/>
                              <a:gd name="T75" fmla="*/ 2147483647 h 3386"/>
                              <a:gd name="T76" fmla="*/ 2147483647 w 2433"/>
                              <a:gd name="T77" fmla="*/ 2147483647 h 3386"/>
                              <a:gd name="T78" fmla="*/ 2147483647 w 2433"/>
                              <a:gd name="T79" fmla="*/ 2147483647 h 3386"/>
                              <a:gd name="T80" fmla="*/ 2147483647 w 2433"/>
                              <a:gd name="T81" fmla="*/ 2147483647 h 3386"/>
                              <a:gd name="T82" fmla="*/ 2147483647 w 2433"/>
                              <a:gd name="T83" fmla="*/ 2147483647 h 3386"/>
                              <a:gd name="T84" fmla="*/ 2147483647 w 2433"/>
                              <a:gd name="T85" fmla="*/ 2147483647 h 3386"/>
                              <a:gd name="T86" fmla="*/ 2147483647 w 2433"/>
                              <a:gd name="T87" fmla="*/ 2147483647 h 3386"/>
                              <a:gd name="T88" fmla="*/ 2147483647 w 2433"/>
                              <a:gd name="T89" fmla="*/ 2147483647 h 3386"/>
                              <a:gd name="T90" fmla="*/ 2147483647 w 2433"/>
                              <a:gd name="T91" fmla="*/ 2147483647 h 3386"/>
                              <a:gd name="T92" fmla="*/ 2147483647 w 2433"/>
                              <a:gd name="T93" fmla="*/ 2147483647 h 3386"/>
                              <a:gd name="T94" fmla="*/ 2147483647 w 2433"/>
                              <a:gd name="T95" fmla="*/ 2147483647 h 3386"/>
                              <a:gd name="T96" fmla="*/ 2147483647 w 2433"/>
                              <a:gd name="T97" fmla="*/ 2147483647 h 3386"/>
                              <a:gd name="T98" fmla="*/ 2147483647 w 2433"/>
                              <a:gd name="T99" fmla="*/ 2147483647 h 3386"/>
                              <a:gd name="T100" fmla="*/ 2147483647 w 2433"/>
                              <a:gd name="T101" fmla="*/ 2147483647 h 3386"/>
                              <a:gd name="T102" fmla="*/ 2147483647 w 2433"/>
                              <a:gd name="T103" fmla="*/ 2147483647 h 3386"/>
                              <a:gd name="T104" fmla="*/ 0 w 2433"/>
                              <a:gd name="T105" fmla="*/ 2147483647 h 3386"/>
                              <a:gd name="T106" fmla="*/ 2147483647 w 2433"/>
                              <a:gd name="T107" fmla="*/ 2147483647 h 3386"/>
                              <a:gd name="T108" fmla="*/ 2147483647 w 2433"/>
                              <a:gd name="T109" fmla="*/ 2147483647 h 3386"/>
                              <a:gd name="T110" fmla="*/ 2147483647 w 2433"/>
                              <a:gd name="T111" fmla="*/ 2147483647 h 3386"/>
                              <a:gd name="T112" fmla="*/ 2147483647 w 2433"/>
                              <a:gd name="T113" fmla="*/ 2147483647 h 3386"/>
                              <a:gd name="T114" fmla="*/ 2147483647 w 2433"/>
                              <a:gd name="T115" fmla="*/ 2147483647 h 3386"/>
                              <a:gd name="T116" fmla="*/ 2147483647 w 2433"/>
                              <a:gd name="T117" fmla="*/ 2147483647 h 3386"/>
                              <a:gd name="T118" fmla="*/ 2147483647 w 2433"/>
                              <a:gd name="T119" fmla="*/ 2147483647 h 3386"/>
                              <a:gd name="T120" fmla="*/ 2147483647 w 2433"/>
                              <a:gd name="T121" fmla="*/ 2147483647 h 3386"/>
                              <a:gd name="T122" fmla="*/ 2147483647 w 2433"/>
                              <a:gd name="T123" fmla="*/ 2147483647 h 338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433"/>
                              <a:gd name="T187" fmla="*/ 0 h 3386"/>
                              <a:gd name="T188" fmla="*/ 2433 w 2433"/>
                              <a:gd name="T189" fmla="*/ 3386 h 338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433" h="3386">
                                <a:moveTo>
                                  <a:pt x="273" y="1059"/>
                                </a:moveTo>
                                <a:lnTo>
                                  <a:pt x="264" y="984"/>
                                </a:lnTo>
                                <a:lnTo>
                                  <a:pt x="312" y="976"/>
                                </a:lnTo>
                                <a:lnTo>
                                  <a:pt x="360" y="912"/>
                                </a:lnTo>
                                <a:lnTo>
                                  <a:pt x="376" y="824"/>
                                </a:lnTo>
                                <a:lnTo>
                                  <a:pt x="488" y="912"/>
                                </a:lnTo>
                                <a:lnTo>
                                  <a:pt x="536" y="848"/>
                                </a:lnTo>
                                <a:lnTo>
                                  <a:pt x="496" y="776"/>
                                </a:lnTo>
                                <a:lnTo>
                                  <a:pt x="600" y="720"/>
                                </a:lnTo>
                                <a:lnTo>
                                  <a:pt x="648" y="656"/>
                                </a:lnTo>
                                <a:lnTo>
                                  <a:pt x="736" y="592"/>
                                </a:lnTo>
                                <a:lnTo>
                                  <a:pt x="744" y="472"/>
                                </a:lnTo>
                                <a:lnTo>
                                  <a:pt x="818" y="364"/>
                                </a:lnTo>
                                <a:lnTo>
                                  <a:pt x="872" y="304"/>
                                </a:lnTo>
                                <a:lnTo>
                                  <a:pt x="1008" y="304"/>
                                </a:lnTo>
                                <a:lnTo>
                                  <a:pt x="1136" y="272"/>
                                </a:lnTo>
                                <a:lnTo>
                                  <a:pt x="1232" y="208"/>
                                </a:lnTo>
                                <a:lnTo>
                                  <a:pt x="1360" y="144"/>
                                </a:lnTo>
                                <a:lnTo>
                                  <a:pt x="1448" y="112"/>
                                </a:lnTo>
                                <a:lnTo>
                                  <a:pt x="1496" y="56"/>
                                </a:lnTo>
                                <a:lnTo>
                                  <a:pt x="1592" y="0"/>
                                </a:lnTo>
                                <a:lnTo>
                                  <a:pt x="1657" y="51"/>
                                </a:lnTo>
                                <a:lnTo>
                                  <a:pt x="1362" y="275"/>
                                </a:lnTo>
                                <a:lnTo>
                                  <a:pt x="1248" y="472"/>
                                </a:lnTo>
                                <a:lnTo>
                                  <a:pt x="1204" y="588"/>
                                </a:lnTo>
                                <a:lnTo>
                                  <a:pt x="1208" y="688"/>
                                </a:lnTo>
                                <a:lnTo>
                                  <a:pt x="1296" y="768"/>
                                </a:lnTo>
                                <a:lnTo>
                                  <a:pt x="1360" y="880"/>
                                </a:lnTo>
                                <a:lnTo>
                                  <a:pt x="1320" y="952"/>
                                </a:lnTo>
                                <a:lnTo>
                                  <a:pt x="1352" y="1040"/>
                                </a:lnTo>
                                <a:lnTo>
                                  <a:pt x="1400" y="1104"/>
                                </a:lnTo>
                                <a:lnTo>
                                  <a:pt x="1488" y="1104"/>
                                </a:lnTo>
                                <a:lnTo>
                                  <a:pt x="1616" y="1104"/>
                                </a:lnTo>
                                <a:lnTo>
                                  <a:pt x="1720" y="1096"/>
                                </a:lnTo>
                                <a:lnTo>
                                  <a:pt x="1816" y="1128"/>
                                </a:lnTo>
                                <a:lnTo>
                                  <a:pt x="1896" y="1240"/>
                                </a:lnTo>
                                <a:lnTo>
                                  <a:pt x="1960" y="1304"/>
                                </a:lnTo>
                                <a:lnTo>
                                  <a:pt x="2048" y="1296"/>
                                </a:lnTo>
                                <a:lnTo>
                                  <a:pt x="2176" y="1280"/>
                                </a:lnTo>
                                <a:lnTo>
                                  <a:pt x="2264" y="1280"/>
                                </a:lnTo>
                                <a:lnTo>
                                  <a:pt x="2315" y="1305"/>
                                </a:lnTo>
                                <a:lnTo>
                                  <a:pt x="2264" y="1416"/>
                                </a:lnTo>
                                <a:lnTo>
                                  <a:pt x="2248" y="1536"/>
                                </a:lnTo>
                                <a:lnTo>
                                  <a:pt x="2264" y="1640"/>
                                </a:lnTo>
                                <a:lnTo>
                                  <a:pt x="2256" y="1720"/>
                                </a:lnTo>
                                <a:lnTo>
                                  <a:pt x="2320" y="1776"/>
                                </a:lnTo>
                                <a:lnTo>
                                  <a:pt x="2336" y="1832"/>
                                </a:lnTo>
                                <a:lnTo>
                                  <a:pt x="2293" y="1887"/>
                                </a:lnTo>
                                <a:lnTo>
                                  <a:pt x="2280" y="1952"/>
                                </a:lnTo>
                                <a:lnTo>
                                  <a:pt x="2336" y="2016"/>
                                </a:lnTo>
                                <a:lnTo>
                                  <a:pt x="2376" y="2088"/>
                                </a:lnTo>
                                <a:lnTo>
                                  <a:pt x="2432" y="2144"/>
                                </a:lnTo>
                                <a:lnTo>
                                  <a:pt x="2433" y="2210"/>
                                </a:lnTo>
                                <a:lnTo>
                                  <a:pt x="2368" y="2146"/>
                                </a:lnTo>
                                <a:lnTo>
                                  <a:pt x="2313" y="2111"/>
                                </a:lnTo>
                                <a:lnTo>
                                  <a:pt x="2197" y="2153"/>
                                </a:lnTo>
                                <a:lnTo>
                                  <a:pt x="2128" y="2191"/>
                                </a:lnTo>
                                <a:lnTo>
                                  <a:pt x="2061" y="2168"/>
                                </a:lnTo>
                                <a:lnTo>
                                  <a:pt x="1962" y="2200"/>
                                </a:lnTo>
                                <a:lnTo>
                                  <a:pt x="1855" y="2185"/>
                                </a:lnTo>
                                <a:lnTo>
                                  <a:pt x="1857" y="2242"/>
                                </a:lnTo>
                                <a:lnTo>
                                  <a:pt x="1873" y="2288"/>
                                </a:lnTo>
                                <a:lnTo>
                                  <a:pt x="1906" y="2321"/>
                                </a:lnTo>
                                <a:lnTo>
                                  <a:pt x="1953" y="2336"/>
                                </a:lnTo>
                                <a:lnTo>
                                  <a:pt x="2007" y="2329"/>
                                </a:lnTo>
                                <a:lnTo>
                                  <a:pt x="1986" y="2408"/>
                                </a:lnTo>
                                <a:lnTo>
                                  <a:pt x="1897" y="2399"/>
                                </a:lnTo>
                                <a:lnTo>
                                  <a:pt x="1816" y="2417"/>
                                </a:lnTo>
                                <a:lnTo>
                                  <a:pt x="1785" y="2483"/>
                                </a:lnTo>
                                <a:lnTo>
                                  <a:pt x="1785" y="2551"/>
                                </a:lnTo>
                                <a:lnTo>
                                  <a:pt x="1888" y="2624"/>
                                </a:lnTo>
                                <a:lnTo>
                                  <a:pt x="1920" y="2719"/>
                                </a:lnTo>
                                <a:lnTo>
                                  <a:pt x="1936" y="2791"/>
                                </a:lnTo>
                                <a:lnTo>
                                  <a:pt x="1896" y="2885"/>
                                </a:lnTo>
                                <a:lnTo>
                                  <a:pt x="1897" y="3019"/>
                                </a:lnTo>
                                <a:lnTo>
                                  <a:pt x="1854" y="3229"/>
                                </a:lnTo>
                                <a:lnTo>
                                  <a:pt x="1864" y="3319"/>
                                </a:lnTo>
                                <a:lnTo>
                                  <a:pt x="1794" y="3386"/>
                                </a:lnTo>
                                <a:lnTo>
                                  <a:pt x="1762" y="3307"/>
                                </a:lnTo>
                                <a:lnTo>
                                  <a:pt x="1698" y="3280"/>
                                </a:lnTo>
                                <a:lnTo>
                                  <a:pt x="1726" y="3175"/>
                                </a:lnTo>
                                <a:lnTo>
                                  <a:pt x="1770" y="3118"/>
                                </a:lnTo>
                                <a:lnTo>
                                  <a:pt x="1783" y="3058"/>
                                </a:lnTo>
                                <a:lnTo>
                                  <a:pt x="1710" y="3002"/>
                                </a:lnTo>
                                <a:lnTo>
                                  <a:pt x="1606" y="2969"/>
                                </a:lnTo>
                                <a:lnTo>
                                  <a:pt x="1530" y="2975"/>
                                </a:lnTo>
                                <a:lnTo>
                                  <a:pt x="1449" y="2944"/>
                                </a:lnTo>
                                <a:lnTo>
                                  <a:pt x="1375" y="3008"/>
                                </a:lnTo>
                                <a:lnTo>
                                  <a:pt x="1288" y="2999"/>
                                </a:lnTo>
                                <a:lnTo>
                                  <a:pt x="1209" y="3041"/>
                                </a:lnTo>
                                <a:lnTo>
                                  <a:pt x="1152" y="2933"/>
                                </a:lnTo>
                                <a:lnTo>
                                  <a:pt x="1122" y="2803"/>
                                </a:lnTo>
                                <a:lnTo>
                                  <a:pt x="1048" y="2752"/>
                                </a:lnTo>
                                <a:lnTo>
                                  <a:pt x="958" y="2720"/>
                                </a:lnTo>
                                <a:lnTo>
                                  <a:pt x="943" y="2624"/>
                                </a:lnTo>
                                <a:lnTo>
                                  <a:pt x="801" y="2552"/>
                                </a:lnTo>
                                <a:lnTo>
                                  <a:pt x="720" y="2561"/>
                                </a:lnTo>
                                <a:lnTo>
                                  <a:pt x="664" y="2465"/>
                                </a:lnTo>
                                <a:lnTo>
                                  <a:pt x="532" y="2464"/>
                                </a:lnTo>
                                <a:lnTo>
                                  <a:pt x="408" y="2473"/>
                                </a:lnTo>
                                <a:lnTo>
                                  <a:pt x="306" y="2444"/>
                                </a:lnTo>
                                <a:lnTo>
                                  <a:pt x="250" y="2362"/>
                                </a:lnTo>
                                <a:lnTo>
                                  <a:pt x="190" y="2344"/>
                                </a:lnTo>
                                <a:lnTo>
                                  <a:pt x="130" y="2290"/>
                                </a:lnTo>
                                <a:lnTo>
                                  <a:pt x="33" y="2264"/>
                                </a:lnTo>
                                <a:lnTo>
                                  <a:pt x="0" y="2192"/>
                                </a:lnTo>
                                <a:lnTo>
                                  <a:pt x="96" y="2184"/>
                                </a:lnTo>
                                <a:lnTo>
                                  <a:pt x="64" y="2096"/>
                                </a:lnTo>
                                <a:lnTo>
                                  <a:pt x="112" y="2040"/>
                                </a:lnTo>
                                <a:lnTo>
                                  <a:pt x="205" y="1999"/>
                                </a:lnTo>
                                <a:lnTo>
                                  <a:pt x="256" y="1984"/>
                                </a:lnTo>
                                <a:lnTo>
                                  <a:pt x="312" y="1912"/>
                                </a:lnTo>
                                <a:lnTo>
                                  <a:pt x="352" y="1848"/>
                                </a:lnTo>
                                <a:lnTo>
                                  <a:pt x="364" y="1753"/>
                                </a:lnTo>
                                <a:lnTo>
                                  <a:pt x="424" y="1736"/>
                                </a:lnTo>
                                <a:lnTo>
                                  <a:pt x="320" y="1704"/>
                                </a:lnTo>
                                <a:lnTo>
                                  <a:pt x="360" y="1632"/>
                                </a:lnTo>
                                <a:lnTo>
                                  <a:pt x="364" y="1529"/>
                                </a:lnTo>
                                <a:lnTo>
                                  <a:pt x="328" y="1464"/>
                                </a:lnTo>
                                <a:lnTo>
                                  <a:pt x="376" y="1392"/>
                                </a:lnTo>
                                <a:lnTo>
                                  <a:pt x="328" y="1304"/>
                                </a:lnTo>
                                <a:lnTo>
                                  <a:pt x="360" y="1248"/>
                                </a:lnTo>
                                <a:lnTo>
                                  <a:pt x="360" y="1184"/>
                                </a:lnTo>
                                <a:lnTo>
                                  <a:pt x="272" y="1152"/>
                                </a:lnTo>
                                <a:lnTo>
                                  <a:pt x="273" y="105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6" name="Freeform 212"/>
                        <wps:cNvSpPr>
                          <a:spLocks/>
                        </wps:cNvSpPr>
                        <wps:spPr bwMode="auto">
                          <a:xfrm>
                            <a:off x="1698852" y="2751487"/>
                            <a:ext cx="230459" cy="180630"/>
                          </a:xfrm>
                          <a:custGeom>
                            <a:avLst/>
                            <a:gdLst>
                              <a:gd name="T0" fmla="*/ 35 w 1383567"/>
                              <a:gd name="T1" fmla="*/ 6 h 1079500"/>
                              <a:gd name="T2" fmla="*/ 49 w 1383567"/>
                              <a:gd name="T3" fmla="*/ 2 h 1079500"/>
                              <a:gd name="T4" fmla="*/ 65 w 1383567"/>
                              <a:gd name="T5" fmla="*/ 2 h 1079500"/>
                              <a:gd name="T6" fmla="*/ 72 w 1383567"/>
                              <a:gd name="T7" fmla="*/ 16 h 1079500"/>
                              <a:gd name="T8" fmla="*/ 88 w 1383567"/>
                              <a:gd name="T9" fmla="*/ 15 h 1079500"/>
                              <a:gd name="T10" fmla="*/ 102 w 1383567"/>
                              <a:gd name="T11" fmla="*/ 14 h 1079500"/>
                              <a:gd name="T12" fmla="*/ 112 w 1383567"/>
                              <a:gd name="T13" fmla="*/ 21 h 1079500"/>
                              <a:gd name="T14" fmla="*/ 124 w 1383567"/>
                              <a:gd name="T15" fmla="*/ 24 h 1079500"/>
                              <a:gd name="T16" fmla="*/ 136 w 1383567"/>
                              <a:gd name="T17" fmla="*/ 15 h 1079500"/>
                              <a:gd name="T18" fmla="*/ 153 w 1383567"/>
                              <a:gd name="T19" fmla="*/ 14 h 1079500"/>
                              <a:gd name="T20" fmla="*/ 160 w 1383567"/>
                              <a:gd name="T21" fmla="*/ 26 h 1079500"/>
                              <a:gd name="T22" fmla="*/ 173 w 1383567"/>
                              <a:gd name="T23" fmla="*/ 26 h 1079500"/>
                              <a:gd name="T24" fmla="*/ 182 w 1383567"/>
                              <a:gd name="T25" fmla="*/ 36 h 1079500"/>
                              <a:gd name="T26" fmla="*/ 185 w 1383567"/>
                              <a:gd name="T27" fmla="*/ 46 h 1079500"/>
                              <a:gd name="T28" fmla="*/ 195 w 1383567"/>
                              <a:gd name="T29" fmla="*/ 48 h 1079500"/>
                              <a:gd name="T30" fmla="*/ 184 w 1383567"/>
                              <a:gd name="T31" fmla="*/ 62 h 1079500"/>
                              <a:gd name="T32" fmla="*/ 180 w 1383567"/>
                              <a:gd name="T33" fmla="*/ 70 h 1079500"/>
                              <a:gd name="T34" fmla="*/ 176 w 1383567"/>
                              <a:gd name="T35" fmla="*/ 75 h 1079500"/>
                              <a:gd name="T36" fmla="*/ 174 w 1383567"/>
                              <a:gd name="T37" fmla="*/ 85 h 1079500"/>
                              <a:gd name="T38" fmla="*/ 181 w 1383567"/>
                              <a:gd name="T39" fmla="*/ 91 h 1079500"/>
                              <a:gd name="T40" fmla="*/ 176 w 1383567"/>
                              <a:gd name="T41" fmla="*/ 98 h 1079500"/>
                              <a:gd name="T42" fmla="*/ 161 w 1383567"/>
                              <a:gd name="T43" fmla="*/ 106 h 1079500"/>
                              <a:gd name="T44" fmla="*/ 149 w 1383567"/>
                              <a:gd name="T45" fmla="*/ 110 h 1079500"/>
                              <a:gd name="T46" fmla="*/ 141 w 1383567"/>
                              <a:gd name="T47" fmla="*/ 108 h 1079500"/>
                              <a:gd name="T48" fmla="*/ 131 w 1383567"/>
                              <a:gd name="T49" fmla="*/ 106 h 1079500"/>
                              <a:gd name="T50" fmla="*/ 125 w 1383567"/>
                              <a:gd name="T51" fmla="*/ 110 h 1079500"/>
                              <a:gd name="T52" fmla="*/ 129 w 1383567"/>
                              <a:gd name="T53" fmla="*/ 120 h 1079500"/>
                              <a:gd name="T54" fmla="*/ 132 w 1383567"/>
                              <a:gd name="T55" fmla="*/ 129 h 1079500"/>
                              <a:gd name="T56" fmla="*/ 137 w 1383567"/>
                              <a:gd name="T57" fmla="*/ 134 h 1079500"/>
                              <a:gd name="T58" fmla="*/ 129 w 1383567"/>
                              <a:gd name="T59" fmla="*/ 143 h 1079500"/>
                              <a:gd name="T60" fmla="*/ 115 w 1383567"/>
                              <a:gd name="T61" fmla="*/ 150 h 1079500"/>
                              <a:gd name="T62" fmla="*/ 110 w 1383567"/>
                              <a:gd name="T63" fmla="*/ 153 h 1079500"/>
                              <a:gd name="T64" fmla="*/ 102 w 1383567"/>
                              <a:gd name="T65" fmla="*/ 154 h 1079500"/>
                              <a:gd name="T66" fmla="*/ 89 w 1383567"/>
                              <a:gd name="T67" fmla="*/ 142 h 1079500"/>
                              <a:gd name="T68" fmla="*/ 85 w 1383567"/>
                              <a:gd name="T69" fmla="*/ 134 h 1079500"/>
                              <a:gd name="T70" fmla="*/ 78 w 1383567"/>
                              <a:gd name="T71" fmla="*/ 124 h 1079500"/>
                              <a:gd name="T72" fmla="*/ 82 w 1383567"/>
                              <a:gd name="T73" fmla="*/ 115 h 1079500"/>
                              <a:gd name="T74" fmla="*/ 76 w 1383567"/>
                              <a:gd name="T75" fmla="*/ 107 h 1079500"/>
                              <a:gd name="T76" fmla="*/ 76 w 1383567"/>
                              <a:gd name="T77" fmla="*/ 95 h 1079500"/>
                              <a:gd name="T78" fmla="*/ 80 w 1383567"/>
                              <a:gd name="T79" fmla="*/ 78 h 1079500"/>
                              <a:gd name="T80" fmla="*/ 69 w 1383567"/>
                              <a:gd name="T81" fmla="*/ 77 h 1079500"/>
                              <a:gd name="T82" fmla="*/ 49 w 1383567"/>
                              <a:gd name="T83" fmla="*/ 73 h 1079500"/>
                              <a:gd name="T84" fmla="*/ 38 w 1383567"/>
                              <a:gd name="T85" fmla="*/ 63 h 1079500"/>
                              <a:gd name="T86" fmla="*/ 14 w 1383567"/>
                              <a:gd name="T87" fmla="*/ 64 h 1079500"/>
                              <a:gd name="T88" fmla="*/ 8 w 1383567"/>
                              <a:gd name="T89" fmla="*/ 53 h 1079500"/>
                              <a:gd name="T90" fmla="*/ 6 w 1383567"/>
                              <a:gd name="T91" fmla="*/ 40 h 1079500"/>
                              <a:gd name="T92" fmla="*/ 0 w 1383567"/>
                              <a:gd name="T93" fmla="*/ 27 h 1079500"/>
                              <a:gd name="T94" fmla="*/ 11 w 1383567"/>
                              <a:gd name="T95" fmla="*/ 6 h 1079500"/>
                              <a:gd name="T96" fmla="*/ 20 w 1383567"/>
                              <a:gd name="T97" fmla="*/ 8 h 1079500"/>
                              <a:gd name="T98" fmla="*/ 20 w 1383567"/>
                              <a:gd name="T99" fmla="*/ 18 h 1079500"/>
                              <a:gd name="T100" fmla="*/ 19 w 1383567"/>
                              <a:gd name="T101" fmla="*/ 32 h 1079500"/>
                              <a:gd name="T102" fmla="*/ 31 w 1383567"/>
                              <a:gd name="T103" fmla="*/ 35 h 1079500"/>
                              <a:gd name="T104" fmla="*/ 33 w 1383567"/>
                              <a:gd name="T105" fmla="*/ 26 h 1079500"/>
                              <a:gd name="T106" fmla="*/ 25 w 1383567"/>
                              <a:gd name="T107" fmla="*/ 15 h 1079500"/>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1383567"/>
                              <a:gd name="T163" fmla="*/ 0 h 1079500"/>
                              <a:gd name="T164" fmla="*/ 1383567 w 1383567"/>
                              <a:gd name="T165" fmla="*/ 1079500 h 1079500"/>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1383567" h="1079500">
                                <a:moveTo>
                                  <a:pt x="207216" y="61574"/>
                                </a:moveTo>
                                <a:lnTo>
                                  <a:pt x="249449" y="39095"/>
                                </a:lnTo>
                                <a:lnTo>
                                  <a:pt x="296833" y="30298"/>
                                </a:lnTo>
                                <a:lnTo>
                                  <a:pt x="343701" y="16615"/>
                                </a:lnTo>
                                <a:lnTo>
                                  <a:pt x="395720" y="7819"/>
                                </a:lnTo>
                                <a:lnTo>
                                  <a:pt x="457010" y="16615"/>
                                </a:lnTo>
                                <a:lnTo>
                                  <a:pt x="513149" y="52778"/>
                                </a:lnTo>
                                <a:lnTo>
                                  <a:pt x="508514" y="110442"/>
                                </a:lnTo>
                                <a:lnTo>
                                  <a:pt x="569804" y="115329"/>
                                </a:lnTo>
                                <a:lnTo>
                                  <a:pt x="626458" y="101646"/>
                                </a:lnTo>
                                <a:lnTo>
                                  <a:pt x="664056" y="88452"/>
                                </a:lnTo>
                                <a:lnTo>
                                  <a:pt x="725346" y="97248"/>
                                </a:lnTo>
                                <a:lnTo>
                                  <a:pt x="753673" y="128524"/>
                                </a:lnTo>
                                <a:lnTo>
                                  <a:pt x="795906" y="146605"/>
                                </a:lnTo>
                                <a:lnTo>
                                  <a:pt x="838140" y="151003"/>
                                </a:lnTo>
                                <a:lnTo>
                                  <a:pt x="875738" y="164197"/>
                                </a:lnTo>
                                <a:lnTo>
                                  <a:pt x="927757" y="137320"/>
                                </a:lnTo>
                                <a:lnTo>
                                  <a:pt x="965354" y="106044"/>
                                </a:lnTo>
                                <a:lnTo>
                                  <a:pt x="1026644" y="92850"/>
                                </a:lnTo>
                                <a:lnTo>
                                  <a:pt x="1083299" y="97248"/>
                                </a:lnTo>
                                <a:lnTo>
                                  <a:pt x="1111626" y="132922"/>
                                </a:lnTo>
                                <a:lnTo>
                                  <a:pt x="1134803" y="182279"/>
                                </a:lnTo>
                                <a:lnTo>
                                  <a:pt x="1177551" y="177880"/>
                                </a:lnTo>
                                <a:lnTo>
                                  <a:pt x="1224420" y="182279"/>
                                </a:lnTo>
                                <a:lnTo>
                                  <a:pt x="1278499" y="203292"/>
                                </a:lnTo>
                                <a:lnTo>
                                  <a:pt x="1290345" y="249228"/>
                                </a:lnTo>
                                <a:lnTo>
                                  <a:pt x="1285709" y="280504"/>
                                </a:lnTo>
                                <a:lnTo>
                                  <a:pt x="1309401" y="316178"/>
                                </a:lnTo>
                                <a:lnTo>
                                  <a:pt x="1346999" y="298096"/>
                                </a:lnTo>
                                <a:lnTo>
                                  <a:pt x="1383567" y="334748"/>
                                </a:lnTo>
                                <a:lnTo>
                                  <a:pt x="1290345" y="378729"/>
                                </a:lnTo>
                                <a:lnTo>
                                  <a:pt x="1299615" y="428086"/>
                                </a:lnTo>
                                <a:lnTo>
                                  <a:pt x="1301676" y="454964"/>
                                </a:lnTo>
                                <a:lnTo>
                                  <a:pt x="1276439" y="481352"/>
                                </a:lnTo>
                                <a:lnTo>
                                  <a:pt x="1243476" y="490637"/>
                                </a:lnTo>
                                <a:lnTo>
                                  <a:pt x="1243476" y="520936"/>
                                </a:lnTo>
                                <a:lnTo>
                                  <a:pt x="1229055" y="561985"/>
                                </a:lnTo>
                                <a:lnTo>
                                  <a:pt x="1233690" y="588863"/>
                                </a:lnTo>
                                <a:lnTo>
                                  <a:pt x="1257382" y="606455"/>
                                </a:lnTo>
                                <a:lnTo>
                                  <a:pt x="1281074" y="633333"/>
                                </a:lnTo>
                                <a:lnTo>
                                  <a:pt x="1291890" y="648482"/>
                                </a:lnTo>
                                <a:lnTo>
                                  <a:pt x="1242961" y="681712"/>
                                </a:lnTo>
                                <a:lnTo>
                                  <a:pt x="1208968" y="715431"/>
                                </a:lnTo>
                                <a:lnTo>
                                  <a:pt x="1140468" y="731558"/>
                                </a:lnTo>
                                <a:lnTo>
                                  <a:pt x="1083814" y="734979"/>
                                </a:lnTo>
                                <a:lnTo>
                                  <a:pt x="1057032" y="762345"/>
                                </a:lnTo>
                                <a:lnTo>
                                  <a:pt x="1046731" y="789222"/>
                                </a:lnTo>
                                <a:lnTo>
                                  <a:pt x="1001922" y="746218"/>
                                </a:lnTo>
                                <a:lnTo>
                                  <a:pt x="955569" y="750617"/>
                                </a:lnTo>
                                <a:lnTo>
                                  <a:pt x="929302" y="730581"/>
                                </a:lnTo>
                                <a:lnTo>
                                  <a:pt x="868527" y="721784"/>
                                </a:lnTo>
                                <a:lnTo>
                                  <a:pt x="882948" y="760879"/>
                                </a:lnTo>
                                <a:lnTo>
                                  <a:pt x="907670" y="782870"/>
                                </a:lnTo>
                                <a:lnTo>
                                  <a:pt x="910760" y="831249"/>
                                </a:lnTo>
                                <a:lnTo>
                                  <a:pt x="935482" y="863502"/>
                                </a:lnTo>
                                <a:lnTo>
                                  <a:pt x="937027" y="895755"/>
                                </a:lnTo>
                                <a:lnTo>
                                  <a:pt x="984411" y="903086"/>
                                </a:lnTo>
                                <a:lnTo>
                                  <a:pt x="970505" y="928497"/>
                                </a:lnTo>
                                <a:lnTo>
                                  <a:pt x="939602" y="952931"/>
                                </a:lnTo>
                                <a:lnTo>
                                  <a:pt x="911790" y="993003"/>
                                </a:lnTo>
                                <a:lnTo>
                                  <a:pt x="848955" y="1012062"/>
                                </a:lnTo>
                                <a:lnTo>
                                  <a:pt x="815993" y="1039917"/>
                                </a:lnTo>
                                <a:lnTo>
                                  <a:pt x="788181" y="1079500"/>
                                </a:lnTo>
                                <a:lnTo>
                                  <a:pt x="778910" y="1056043"/>
                                </a:lnTo>
                                <a:lnTo>
                                  <a:pt x="755733" y="1039428"/>
                                </a:lnTo>
                                <a:lnTo>
                                  <a:pt x="718650" y="1067283"/>
                                </a:lnTo>
                                <a:lnTo>
                                  <a:pt x="615642" y="1026722"/>
                                </a:lnTo>
                                <a:lnTo>
                                  <a:pt x="629841" y="981721"/>
                                </a:lnTo>
                                <a:lnTo>
                                  <a:pt x="629841" y="949574"/>
                                </a:lnTo>
                                <a:lnTo>
                                  <a:pt x="601266" y="924571"/>
                                </a:lnTo>
                                <a:lnTo>
                                  <a:pt x="579834" y="891233"/>
                                </a:lnTo>
                                <a:lnTo>
                                  <a:pt x="550069" y="855515"/>
                                </a:lnTo>
                                <a:lnTo>
                                  <a:pt x="554868" y="826851"/>
                                </a:lnTo>
                                <a:lnTo>
                                  <a:pt x="579834" y="799555"/>
                                </a:lnTo>
                                <a:lnTo>
                                  <a:pt x="570309" y="770980"/>
                                </a:lnTo>
                                <a:lnTo>
                                  <a:pt x="538162" y="741215"/>
                                </a:lnTo>
                                <a:lnTo>
                                  <a:pt x="540961" y="705658"/>
                                </a:lnTo>
                                <a:lnTo>
                                  <a:pt x="535781" y="655490"/>
                                </a:lnTo>
                                <a:lnTo>
                                  <a:pt x="540961" y="597170"/>
                                </a:lnTo>
                                <a:lnTo>
                                  <a:pt x="569119" y="541190"/>
                                </a:lnTo>
                                <a:lnTo>
                                  <a:pt x="541734" y="529283"/>
                                </a:lnTo>
                                <a:lnTo>
                                  <a:pt x="492033" y="531198"/>
                                </a:lnTo>
                                <a:lnTo>
                                  <a:pt x="390525" y="542380"/>
                                </a:lnTo>
                                <a:lnTo>
                                  <a:pt x="350044" y="504280"/>
                                </a:lnTo>
                                <a:lnTo>
                                  <a:pt x="314325" y="456655"/>
                                </a:lnTo>
                                <a:lnTo>
                                  <a:pt x="265509" y="437605"/>
                                </a:lnTo>
                                <a:lnTo>
                                  <a:pt x="205978" y="445940"/>
                                </a:lnTo>
                                <a:lnTo>
                                  <a:pt x="102394" y="443558"/>
                                </a:lnTo>
                                <a:lnTo>
                                  <a:pt x="76200" y="412602"/>
                                </a:lnTo>
                                <a:lnTo>
                                  <a:pt x="58341" y="368549"/>
                                </a:lnTo>
                                <a:lnTo>
                                  <a:pt x="78581" y="334021"/>
                                </a:lnTo>
                                <a:lnTo>
                                  <a:pt x="45244" y="275680"/>
                                </a:lnTo>
                                <a:lnTo>
                                  <a:pt x="0" y="237580"/>
                                </a:lnTo>
                                <a:lnTo>
                                  <a:pt x="1191" y="186383"/>
                                </a:lnTo>
                                <a:lnTo>
                                  <a:pt x="28575" y="122090"/>
                                </a:lnTo>
                                <a:lnTo>
                                  <a:pt x="80962" y="38746"/>
                                </a:lnTo>
                                <a:lnTo>
                                  <a:pt x="132020" y="0"/>
                                </a:lnTo>
                                <a:lnTo>
                                  <a:pt x="141290" y="57176"/>
                                </a:lnTo>
                                <a:lnTo>
                                  <a:pt x="164982" y="84053"/>
                                </a:lnTo>
                                <a:lnTo>
                                  <a:pt x="141290" y="124125"/>
                                </a:lnTo>
                                <a:lnTo>
                                  <a:pt x="109873" y="170550"/>
                                </a:lnTo>
                                <a:lnTo>
                                  <a:pt x="136655" y="222351"/>
                                </a:lnTo>
                                <a:lnTo>
                                  <a:pt x="169618" y="240432"/>
                                </a:lnTo>
                                <a:lnTo>
                                  <a:pt x="216486" y="240432"/>
                                </a:lnTo>
                                <a:lnTo>
                                  <a:pt x="226272" y="204269"/>
                                </a:lnTo>
                                <a:lnTo>
                                  <a:pt x="230907" y="177880"/>
                                </a:lnTo>
                                <a:lnTo>
                                  <a:pt x="211851" y="146605"/>
                                </a:lnTo>
                                <a:lnTo>
                                  <a:pt x="179918" y="105067"/>
                                </a:lnTo>
                                <a:lnTo>
                                  <a:pt x="207216" y="6157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7" name="Freeform 213"/>
                        <wps:cNvSpPr>
                          <a:spLocks/>
                        </wps:cNvSpPr>
                        <wps:spPr bwMode="auto">
                          <a:xfrm>
                            <a:off x="1681724" y="2857373"/>
                            <a:ext cx="683589" cy="711618"/>
                          </a:xfrm>
                          <a:custGeom>
                            <a:avLst/>
                            <a:gdLst>
                              <a:gd name="T0" fmla="*/ 445 w 4081463"/>
                              <a:gd name="T1" fmla="*/ 104 h 4249737"/>
                              <a:gd name="T2" fmla="*/ 468 w 4081463"/>
                              <a:gd name="T3" fmla="*/ 108 h 4249737"/>
                              <a:gd name="T4" fmla="*/ 517 w 4081463"/>
                              <a:gd name="T5" fmla="*/ 116 h 4249737"/>
                              <a:gd name="T6" fmla="*/ 583 w 4081463"/>
                              <a:gd name="T7" fmla="*/ 146 h 4249737"/>
                              <a:gd name="T8" fmla="*/ 588 w 4081463"/>
                              <a:gd name="T9" fmla="*/ 199 h 4249737"/>
                              <a:gd name="T10" fmla="*/ 564 w 4081463"/>
                              <a:gd name="T11" fmla="*/ 225 h 4249737"/>
                              <a:gd name="T12" fmla="*/ 536 w 4081463"/>
                              <a:gd name="T13" fmla="*/ 255 h 4249737"/>
                              <a:gd name="T14" fmla="*/ 535 w 4081463"/>
                              <a:gd name="T15" fmla="*/ 301 h 4249737"/>
                              <a:gd name="T16" fmla="*/ 525 w 4081463"/>
                              <a:gd name="T17" fmla="*/ 338 h 4249737"/>
                              <a:gd name="T18" fmla="*/ 519 w 4081463"/>
                              <a:gd name="T19" fmla="*/ 367 h 4249737"/>
                              <a:gd name="T20" fmla="*/ 510 w 4081463"/>
                              <a:gd name="T21" fmla="*/ 400 h 4249737"/>
                              <a:gd name="T22" fmla="*/ 491 w 4081463"/>
                              <a:gd name="T23" fmla="*/ 423 h 4249737"/>
                              <a:gd name="T24" fmla="*/ 451 w 4081463"/>
                              <a:gd name="T25" fmla="*/ 432 h 4249737"/>
                              <a:gd name="T26" fmla="*/ 413 w 4081463"/>
                              <a:gd name="T27" fmla="*/ 454 h 4249737"/>
                              <a:gd name="T28" fmla="*/ 388 w 4081463"/>
                              <a:gd name="T29" fmla="*/ 490 h 4249737"/>
                              <a:gd name="T30" fmla="*/ 385 w 4081463"/>
                              <a:gd name="T31" fmla="*/ 521 h 4249737"/>
                              <a:gd name="T32" fmla="*/ 366 w 4081463"/>
                              <a:gd name="T33" fmla="*/ 547 h 4249737"/>
                              <a:gd name="T34" fmla="*/ 352 w 4081463"/>
                              <a:gd name="T35" fmla="*/ 572 h 4249737"/>
                              <a:gd name="T36" fmla="*/ 316 w 4081463"/>
                              <a:gd name="T37" fmla="*/ 610 h 4249737"/>
                              <a:gd name="T38" fmla="*/ 276 w 4081463"/>
                              <a:gd name="T39" fmla="*/ 571 h 4249737"/>
                              <a:gd name="T40" fmla="*/ 260 w 4081463"/>
                              <a:gd name="T41" fmla="*/ 540 h 4249737"/>
                              <a:gd name="T42" fmla="*/ 301 w 4081463"/>
                              <a:gd name="T43" fmla="*/ 501 h 4249737"/>
                              <a:gd name="T44" fmla="*/ 296 w 4081463"/>
                              <a:gd name="T45" fmla="*/ 466 h 4249737"/>
                              <a:gd name="T46" fmla="*/ 278 w 4081463"/>
                              <a:gd name="T47" fmla="*/ 444 h 4249737"/>
                              <a:gd name="T48" fmla="*/ 240 w 4081463"/>
                              <a:gd name="T49" fmla="*/ 395 h 4249737"/>
                              <a:gd name="T50" fmla="*/ 252 w 4081463"/>
                              <a:gd name="T51" fmla="*/ 354 h 4249737"/>
                              <a:gd name="T52" fmla="*/ 242 w 4081463"/>
                              <a:gd name="T53" fmla="*/ 317 h 4249737"/>
                              <a:gd name="T54" fmla="*/ 215 w 4081463"/>
                              <a:gd name="T55" fmla="*/ 303 h 4249737"/>
                              <a:gd name="T56" fmla="*/ 193 w 4081463"/>
                              <a:gd name="T57" fmla="*/ 268 h 4249737"/>
                              <a:gd name="T58" fmla="*/ 160 w 4081463"/>
                              <a:gd name="T59" fmla="*/ 252 h 4249737"/>
                              <a:gd name="T60" fmla="*/ 132 w 4081463"/>
                              <a:gd name="T61" fmla="*/ 230 h 4249737"/>
                              <a:gd name="T62" fmla="*/ 108 w 4081463"/>
                              <a:gd name="T63" fmla="*/ 216 h 4249737"/>
                              <a:gd name="T64" fmla="*/ 75 w 4081463"/>
                              <a:gd name="T65" fmla="*/ 229 h 4249737"/>
                              <a:gd name="T66" fmla="*/ 49 w 4081463"/>
                              <a:gd name="T67" fmla="*/ 212 h 4249737"/>
                              <a:gd name="T68" fmla="*/ 16 w 4081463"/>
                              <a:gd name="T69" fmla="*/ 200 h 4249737"/>
                              <a:gd name="T70" fmla="*/ 11 w 4081463"/>
                              <a:gd name="T71" fmla="*/ 166 h 4249737"/>
                              <a:gd name="T72" fmla="*/ 30 w 4081463"/>
                              <a:gd name="T73" fmla="*/ 137 h 4249737"/>
                              <a:gd name="T74" fmla="*/ 62 w 4081463"/>
                              <a:gd name="T75" fmla="*/ 122 h 4249737"/>
                              <a:gd name="T76" fmla="*/ 64 w 4081463"/>
                              <a:gd name="T77" fmla="*/ 80 h 4249737"/>
                              <a:gd name="T78" fmla="*/ 73 w 4081463"/>
                              <a:gd name="T79" fmla="*/ 59 h 4249737"/>
                              <a:gd name="T80" fmla="*/ 69 w 4081463"/>
                              <a:gd name="T81" fmla="*/ 50 h 4249737"/>
                              <a:gd name="T82" fmla="*/ 105 w 4081463"/>
                              <a:gd name="T83" fmla="*/ 51 h 4249737"/>
                              <a:gd name="T84" fmla="*/ 128 w 4081463"/>
                              <a:gd name="T85" fmla="*/ 64 h 4249737"/>
                              <a:gd name="T86" fmla="*/ 157 w 4081463"/>
                              <a:gd name="T87" fmla="*/ 39 h 4249737"/>
                              <a:gd name="T88" fmla="*/ 140 w 4081463"/>
                              <a:gd name="T89" fmla="*/ 13 h 4249737"/>
                              <a:gd name="T90" fmla="*/ 171 w 4081463"/>
                              <a:gd name="T91" fmla="*/ 14 h 4249737"/>
                              <a:gd name="T92" fmla="*/ 210 w 4081463"/>
                              <a:gd name="T93" fmla="*/ 8 h 4249737"/>
                              <a:gd name="T94" fmla="*/ 214 w 4081463"/>
                              <a:gd name="T95" fmla="*/ 43 h 4249737"/>
                              <a:gd name="T96" fmla="*/ 244 w 4081463"/>
                              <a:gd name="T97" fmla="*/ 50 h 4249737"/>
                              <a:gd name="T98" fmla="*/ 271 w 4081463"/>
                              <a:gd name="T99" fmla="*/ 43 h 4249737"/>
                              <a:gd name="T100" fmla="*/ 296 w 4081463"/>
                              <a:gd name="T101" fmla="*/ 42 h 4249737"/>
                              <a:gd name="T102" fmla="*/ 327 w 4081463"/>
                              <a:gd name="T103" fmla="*/ 30 h 4249737"/>
                              <a:gd name="T104" fmla="*/ 346 w 4081463"/>
                              <a:gd name="T105" fmla="*/ 29 h 4249737"/>
                              <a:gd name="T106" fmla="*/ 354 w 4081463"/>
                              <a:gd name="T107" fmla="*/ 64 h 4249737"/>
                              <a:gd name="T108" fmla="*/ 355 w 4081463"/>
                              <a:gd name="T109" fmla="*/ 82 h 4249737"/>
                              <a:gd name="T110" fmla="*/ 386 w 4081463"/>
                              <a:gd name="T111" fmla="*/ 82 h 4249737"/>
                              <a:gd name="T112" fmla="*/ 357 w 4081463"/>
                              <a:gd name="T113" fmla="*/ 99 h 4249737"/>
                              <a:gd name="T114" fmla="*/ 386 w 4081463"/>
                              <a:gd name="T115" fmla="*/ 95 h 42497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4081463"/>
                              <a:gd name="T175" fmla="*/ 0 h 4249737"/>
                              <a:gd name="T176" fmla="*/ 4081463 w 4081463"/>
                              <a:gd name="T177" fmla="*/ 4249737 h 42497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4081463" h="4249737">
                                <a:moveTo>
                                  <a:pt x="2779713" y="577850"/>
                                </a:moveTo>
                                <a:lnTo>
                                  <a:pt x="2844800" y="598487"/>
                                </a:lnTo>
                                <a:lnTo>
                                  <a:pt x="2906713" y="611187"/>
                                </a:lnTo>
                                <a:lnTo>
                                  <a:pt x="2952750" y="638175"/>
                                </a:lnTo>
                                <a:lnTo>
                                  <a:pt x="3022600" y="681037"/>
                                </a:lnTo>
                                <a:lnTo>
                                  <a:pt x="3068638" y="719137"/>
                                </a:lnTo>
                                <a:lnTo>
                                  <a:pt x="3049588" y="766762"/>
                                </a:lnTo>
                                <a:lnTo>
                                  <a:pt x="3046413" y="801687"/>
                                </a:lnTo>
                                <a:lnTo>
                                  <a:pt x="3076575" y="817562"/>
                                </a:lnTo>
                                <a:lnTo>
                                  <a:pt x="3116263" y="779462"/>
                                </a:lnTo>
                                <a:lnTo>
                                  <a:pt x="3170238" y="742950"/>
                                </a:lnTo>
                                <a:lnTo>
                                  <a:pt x="3221038" y="747712"/>
                                </a:lnTo>
                                <a:lnTo>
                                  <a:pt x="3270250" y="769937"/>
                                </a:lnTo>
                                <a:lnTo>
                                  <a:pt x="3309938" y="790575"/>
                                </a:lnTo>
                                <a:lnTo>
                                  <a:pt x="3338513" y="766762"/>
                                </a:lnTo>
                                <a:lnTo>
                                  <a:pt x="3376613" y="798512"/>
                                </a:lnTo>
                                <a:lnTo>
                                  <a:pt x="3513138" y="792162"/>
                                </a:lnTo>
                                <a:lnTo>
                                  <a:pt x="3559175" y="798512"/>
                                </a:lnTo>
                                <a:lnTo>
                                  <a:pt x="3627438" y="830262"/>
                                </a:lnTo>
                                <a:lnTo>
                                  <a:pt x="3690938" y="876300"/>
                                </a:lnTo>
                                <a:lnTo>
                                  <a:pt x="3851275" y="996950"/>
                                </a:lnTo>
                                <a:lnTo>
                                  <a:pt x="3908425" y="1008062"/>
                                </a:lnTo>
                                <a:lnTo>
                                  <a:pt x="3973513" y="993775"/>
                                </a:lnTo>
                                <a:lnTo>
                                  <a:pt x="4017963" y="1009650"/>
                                </a:lnTo>
                                <a:lnTo>
                                  <a:pt x="4037013" y="1057275"/>
                                </a:lnTo>
                                <a:lnTo>
                                  <a:pt x="4073525" y="1114425"/>
                                </a:lnTo>
                                <a:lnTo>
                                  <a:pt x="4081463" y="1184275"/>
                                </a:lnTo>
                                <a:lnTo>
                                  <a:pt x="4075113" y="1306512"/>
                                </a:lnTo>
                                <a:lnTo>
                                  <a:pt x="4068763" y="1346200"/>
                                </a:lnTo>
                                <a:lnTo>
                                  <a:pt x="4052888" y="1373187"/>
                                </a:lnTo>
                                <a:lnTo>
                                  <a:pt x="4037013" y="1416050"/>
                                </a:lnTo>
                                <a:lnTo>
                                  <a:pt x="3998913" y="1447800"/>
                                </a:lnTo>
                                <a:lnTo>
                                  <a:pt x="3970338" y="1482725"/>
                                </a:lnTo>
                                <a:lnTo>
                                  <a:pt x="3941763" y="1528762"/>
                                </a:lnTo>
                                <a:lnTo>
                                  <a:pt x="3900488" y="1533525"/>
                                </a:lnTo>
                                <a:lnTo>
                                  <a:pt x="3884613" y="1552575"/>
                                </a:lnTo>
                                <a:lnTo>
                                  <a:pt x="3844925" y="1608137"/>
                                </a:lnTo>
                                <a:lnTo>
                                  <a:pt x="3821113" y="1662112"/>
                                </a:lnTo>
                                <a:lnTo>
                                  <a:pt x="3776663" y="1709737"/>
                                </a:lnTo>
                                <a:lnTo>
                                  <a:pt x="3763963" y="1752600"/>
                                </a:lnTo>
                                <a:lnTo>
                                  <a:pt x="3722688" y="1741487"/>
                                </a:lnTo>
                                <a:lnTo>
                                  <a:pt x="3690938" y="1760537"/>
                                </a:lnTo>
                                <a:lnTo>
                                  <a:pt x="3681413" y="1817687"/>
                                </a:lnTo>
                                <a:lnTo>
                                  <a:pt x="3668713" y="1862137"/>
                                </a:lnTo>
                                <a:lnTo>
                                  <a:pt x="3663950" y="1901825"/>
                                </a:lnTo>
                                <a:lnTo>
                                  <a:pt x="3663950" y="1968500"/>
                                </a:lnTo>
                                <a:lnTo>
                                  <a:pt x="3673475" y="2022475"/>
                                </a:lnTo>
                                <a:lnTo>
                                  <a:pt x="3684588" y="2076450"/>
                                </a:lnTo>
                                <a:lnTo>
                                  <a:pt x="3676650" y="2127250"/>
                                </a:lnTo>
                                <a:lnTo>
                                  <a:pt x="3663950" y="2174875"/>
                                </a:lnTo>
                                <a:lnTo>
                                  <a:pt x="3656013" y="2222500"/>
                                </a:lnTo>
                                <a:lnTo>
                                  <a:pt x="3668713" y="2268537"/>
                                </a:lnTo>
                                <a:lnTo>
                                  <a:pt x="3635375" y="2287587"/>
                                </a:lnTo>
                                <a:lnTo>
                                  <a:pt x="3616325" y="2327275"/>
                                </a:lnTo>
                                <a:lnTo>
                                  <a:pt x="3619500" y="2370137"/>
                                </a:lnTo>
                                <a:lnTo>
                                  <a:pt x="3627438" y="2405062"/>
                                </a:lnTo>
                                <a:lnTo>
                                  <a:pt x="3632200" y="2433637"/>
                                </a:lnTo>
                                <a:lnTo>
                                  <a:pt x="3603625" y="2463800"/>
                                </a:lnTo>
                                <a:lnTo>
                                  <a:pt x="3587750" y="2490787"/>
                                </a:lnTo>
                                <a:lnTo>
                                  <a:pt x="3573463" y="2532062"/>
                                </a:lnTo>
                                <a:lnTo>
                                  <a:pt x="3584575" y="2571750"/>
                                </a:lnTo>
                                <a:lnTo>
                                  <a:pt x="3571875" y="2611437"/>
                                </a:lnTo>
                                <a:lnTo>
                                  <a:pt x="3562350" y="2647950"/>
                                </a:lnTo>
                                <a:lnTo>
                                  <a:pt x="3556000" y="2681287"/>
                                </a:lnTo>
                                <a:lnTo>
                                  <a:pt x="3536950" y="2714625"/>
                                </a:lnTo>
                                <a:lnTo>
                                  <a:pt x="3513138" y="2759075"/>
                                </a:lnTo>
                                <a:lnTo>
                                  <a:pt x="3455988" y="2768600"/>
                                </a:lnTo>
                                <a:lnTo>
                                  <a:pt x="3462338" y="2800350"/>
                                </a:lnTo>
                                <a:lnTo>
                                  <a:pt x="3479800" y="2835275"/>
                                </a:lnTo>
                                <a:lnTo>
                                  <a:pt x="3462338" y="2871787"/>
                                </a:lnTo>
                                <a:lnTo>
                                  <a:pt x="3419475" y="2901950"/>
                                </a:lnTo>
                                <a:lnTo>
                                  <a:pt x="3381375" y="2916237"/>
                                </a:lnTo>
                                <a:lnTo>
                                  <a:pt x="3371850" y="2944812"/>
                                </a:lnTo>
                                <a:lnTo>
                                  <a:pt x="3348038" y="2976562"/>
                                </a:lnTo>
                                <a:lnTo>
                                  <a:pt x="3314700" y="2995612"/>
                                </a:lnTo>
                                <a:lnTo>
                                  <a:pt x="3246438" y="2990850"/>
                                </a:lnTo>
                                <a:lnTo>
                                  <a:pt x="3190875" y="2997200"/>
                                </a:lnTo>
                                <a:lnTo>
                                  <a:pt x="3109913" y="2982912"/>
                                </a:lnTo>
                                <a:lnTo>
                                  <a:pt x="3060700" y="3019425"/>
                                </a:lnTo>
                                <a:lnTo>
                                  <a:pt x="3024188" y="3040062"/>
                                </a:lnTo>
                                <a:lnTo>
                                  <a:pt x="2979738" y="3063875"/>
                                </a:lnTo>
                                <a:lnTo>
                                  <a:pt x="2936875" y="3082925"/>
                                </a:lnTo>
                                <a:lnTo>
                                  <a:pt x="2889250" y="3105150"/>
                                </a:lnTo>
                                <a:lnTo>
                                  <a:pt x="2847975" y="3130550"/>
                                </a:lnTo>
                                <a:lnTo>
                                  <a:pt x="2813050" y="3163887"/>
                                </a:lnTo>
                                <a:lnTo>
                                  <a:pt x="2779713" y="3209925"/>
                                </a:lnTo>
                                <a:lnTo>
                                  <a:pt x="2767013" y="3243262"/>
                                </a:lnTo>
                                <a:lnTo>
                                  <a:pt x="2724150" y="3262312"/>
                                </a:lnTo>
                                <a:lnTo>
                                  <a:pt x="2684463" y="3306762"/>
                                </a:lnTo>
                                <a:lnTo>
                                  <a:pt x="2670175" y="3378200"/>
                                </a:lnTo>
                                <a:lnTo>
                                  <a:pt x="2681288" y="3424237"/>
                                </a:lnTo>
                                <a:lnTo>
                                  <a:pt x="2720975" y="3446462"/>
                                </a:lnTo>
                                <a:lnTo>
                                  <a:pt x="2703513" y="3481387"/>
                                </a:lnTo>
                                <a:lnTo>
                                  <a:pt x="2687638" y="3516312"/>
                                </a:lnTo>
                                <a:lnTo>
                                  <a:pt x="2667000" y="3559175"/>
                                </a:lnTo>
                                <a:lnTo>
                                  <a:pt x="2651125" y="3594100"/>
                                </a:lnTo>
                                <a:lnTo>
                                  <a:pt x="2638425" y="3633787"/>
                                </a:lnTo>
                                <a:lnTo>
                                  <a:pt x="2614613" y="3603625"/>
                                </a:lnTo>
                                <a:lnTo>
                                  <a:pt x="2576513" y="3606800"/>
                                </a:lnTo>
                                <a:lnTo>
                                  <a:pt x="2593975" y="3683000"/>
                                </a:lnTo>
                                <a:lnTo>
                                  <a:pt x="2557463" y="3719512"/>
                                </a:lnTo>
                                <a:lnTo>
                                  <a:pt x="2519363" y="3773487"/>
                                </a:lnTo>
                                <a:lnTo>
                                  <a:pt x="2473325" y="3770312"/>
                                </a:lnTo>
                                <a:lnTo>
                                  <a:pt x="2470150" y="3810000"/>
                                </a:lnTo>
                                <a:lnTo>
                                  <a:pt x="2457450" y="3846512"/>
                                </a:lnTo>
                                <a:lnTo>
                                  <a:pt x="2460625" y="3878262"/>
                                </a:lnTo>
                                <a:lnTo>
                                  <a:pt x="2443163" y="3916362"/>
                                </a:lnTo>
                                <a:lnTo>
                                  <a:pt x="2425700" y="3946525"/>
                                </a:lnTo>
                                <a:lnTo>
                                  <a:pt x="2400300" y="3975100"/>
                                </a:lnTo>
                                <a:lnTo>
                                  <a:pt x="2366963" y="3994150"/>
                                </a:lnTo>
                                <a:lnTo>
                                  <a:pt x="2308225" y="4081462"/>
                                </a:lnTo>
                                <a:lnTo>
                                  <a:pt x="2257425" y="4216400"/>
                                </a:lnTo>
                                <a:lnTo>
                                  <a:pt x="2209800" y="4249737"/>
                                </a:lnTo>
                                <a:lnTo>
                                  <a:pt x="2179638" y="4205287"/>
                                </a:lnTo>
                                <a:lnTo>
                                  <a:pt x="2209800" y="4116387"/>
                                </a:lnTo>
                                <a:lnTo>
                                  <a:pt x="2151063" y="4064000"/>
                                </a:lnTo>
                                <a:lnTo>
                                  <a:pt x="2105025" y="4029075"/>
                                </a:lnTo>
                                <a:lnTo>
                                  <a:pt x="2032000" y="4005262"/>
                                </a:lnTo>
                                <a:lnTo>
                                  <a:pt x="1960563" y="3938587"/>
                                </a:lnTo>
                                <a:lnTo>
                                  <a:pt x="1900238" y="3935412"/>
                                </a:lnTo>
                                <a:lnTo>
                                  <a:pt x="1884363" y="3910012"/>
                                </a:lnTo>
                                <a:lnTo>
                                  <a:pt x="1828800" y="3876675"/>
                                </a:lnTo>
                                <a:lnTo>
                                  <a:pt x="1808163" y="3833812"/>
                                </a:lnTo>
                                <a:lnTo>
                                  <a:pt x="1743075" y="3805237"/>
                                </a:lnTo>
                                <a:lnTo>
                                  <a:pt x="1755775" y="3762375"/>
                                </a:lnTo>
                                <a:lnTo>
                                  <a:pt x="1789113" y="3725862"/>
                                </a:lnTo>
                                <a:lnTo>
                                  <a:pt x="1814513" y="3683000"/>
                                </a:lnTo>
                                <a:lnTo>
                                  <a:pt x="1884363" y="3625850"/>
                                </a:lnTo>
                                <a:lnTo>
                                  <a:pt x="1890652" y="3581649"/>
                                </a:lnTo>
                                <a:lnTo>
                                  <a:pt x="1971614" y="3517355"/>
                                </a:lnTo>
                                <a:lnTo>
                                  <a:pt x="2036763" y="3463925"/>
                                </a:lnTo>
                                <a:lnTo>
                                  <a:pt x="2074008" y="3455443"/>
                                </a:lnTo>
                                <a:lnTo>
                                  <a:pt x="2105025" y="3425825"/>
                                </a:lnTo>
                                <a:lnTo>
                                  <a:pt x="2083533" y="3338762"/>
                                </a:lnTo>
                                <a:lnTo>
                                  <a:pt x="2065674" y="3289946"/>
                                </a:lnTo>
                                <a:lnTo>
                                  <a:pt x="2034717" y="3278040"/>
                                </a:lnTo>
                                <a:lnTo>
                                  <a:pt x="2007333" y="3279230"/>
                                </a:lnTo>
                                <a:lnTo>
                                  <a:pt x="2036763" y="3214687"/>
                                </a:lnTo>
                                <a:lnTo>
                                  <a:pt x="2028825" y="3167062"/>
                                </a:lnTo>
                                <a:lnTo>
                                  <a:pt x="2038350" y="3121025"/>
                                </a:lnTo>
                                <a:lnTo>
                                  <a:pt x="2027238" y="3081337"/>
                                </a:lnTo>
                                <a:lnTo>
                                  <a:pt x="1981200" y="3068637"/>
                                </a:lnTo>
                                <a:lnTo>
                                  <a:pt x="1936750" y="3082925"/>
                                </a:lnTo>
                                <a:lnTo>
                                  <a:pt x="1912938" y="3059112"/>
                                </a:lnTo>
                                <a:lnTo>
                                  <a:pt x="1893033" y="2966096"/>
                                </a:lnTo>
                                <a:lnTo>
                                  <a:pt x="1843088" y="2897187"/>
                                </a:lnTo>
                                <a:lnTo>
                                  <a:pt x="1715630" y="2876799"/>
                                </a:lnTo>
                                <a:lnTo>
                                  <a:pt x="1674813" y="2887662"/>
                                </a:lnTo>
                                <a:lnTo>
                                  <a:pt x="1662113" y="2792412"/>
                                </a:lnTo>
                                <a:lnTo>
                                  <a:pt x="1655763" y="2724150"/>
                                </a:lnTo>
                                <a:lnTo>
                                  <a:pt x="1657350" y="2643187"/>
                                </a:lnTo>
                                <a:lnTo>
                                  <a:pt x="1677530" y="2614862"/>
                                </a:lnTo>
                                <a:lnTo>
                                  <a:pt x="1685925" y="2578100"/>
                                </a:lnTo>
                                <a:lnTo>
                                  <a:pt x="1711325" y="2511425"/>
                                </a:lnTo>
                                <a:lnTo>
                                  <a:pt x="1714500" y="2484437"/>
                                </a:lnTo>
                                <a:lnTo>
                                  <a:pt x="1735138" y="2439987"/>
                                </a:lnTo>
                                <a:lnTo>
                                  <a:pt x="1752600" y="2382837"/>
                                </a:lnTo>
                                <a:lnTo>
                                  <a:pt x="1760538" y="2335212"/>
                                </a:lnTo>
                                <a:lnTo>
                                  <a:pt x="1762064" y="2302918"/>
                                </a:lnTo>
                                <a:lnTo>
                                  <a:pt x="1745395" y="2262437"/>
                                </a:lnTo>
                                <a:lnTo>
                                  <a:pt x="1677530" y="2216002"/>
                                </a:lnTo>
                                <a:lnTo>
                                  <a:pt x="1666875" y="2185987"/>
                                </a:lnTo>
                                <a:lnTo>
                                  <a:pt x="1671577" y="2133849"/>
                                </a:lnTo>
                                <a:lnTo>
                                  <a:pt x="1643063" y="2127250"/>
                                </a:lnTo>
                                <a:lnTo>
                                  <a:pt x="1594186" y="2130277"/>
                                </a:lnTo>
                                <a:lnTo>
                                  <a:pt x="1513224" y="2130277"/>
                                </a:lnTo>
                                <a:lnTo>
                                  <a:pt x="1485839" y="2117180"/>
                                </a:lnTo>
                                <a:lnTo>
                                  <a:pt x="1479886" y="2088605"/>
                                </a:lnTo>
                                <a:lnTo>
                                  <a:pt x="1463217" y="2049315"/>
                                </a:lnTo>
                                <a:lnTo>
                                  <a:pt x="1466789" y="1995737"/>
                                </a:lnTo>
                                <a:lnTo>
                                  <a:pt x="1451311" y="1945730"/>
                                </a:lnTo>
                                <a:lnTo>
                                  <a:pt x="1422736" y="1876674"/>
                                </a:lnTo>
                                <a:lnTo>
                                  <a:pt x="1381064" y="1844527"/>
                                </a:lnTo>
                                <a:lnTo>
                                  <a:pt x="1332249" y="1846908"/>
                                </a:lnTo>
                                <a:lnTo>
                                  <a:pt x="1287005" y="1831430"/>
                                </a:lnTo>
                                <a:lnTo>
                                  <a:pt x="1265238" y="1803400"/>
                                </a:lnTo>
                                <a:lnTo>
                                  <a:pt x="1216758" y="1798093"/>
                                </a:lnTo>
                                <a:lnTo>
                                  <a:pt x="1179849" y="1774280"/>
                                </a:lnTo>
                                <a:lnTo>
                                  <a:pt x="1145320" y="1751658"/>
                                </a:lnTo>
                                <a:lnTo>
                                  <a:pt x="1100077" y="1737371"/>
                                </a:lnTo>
                                <a:lnTo>
                                  <a:pt x="1058405" y="1744515"/>
                                </a:lnTo>
                                <a:lnTo>
                                  <a:pt x="1009589" y="1730227"/>
                                </a:lnTo>
                                <a:lnTo>
                                  <a:pt x="976252" y="1706415"/>
                                </a:lnTo>
                                <a:lnTo>
                                  <a:pt x="941724" y="1670696"/>
                                </a:lnTo>
                                <a:lnTo>
                                  <a:pt x="910767" y="1621880"/>
                                </a:lnTo>
                                <a:lnTo>
                                  <a:pt x="908050" y="1589087"/>
                                </a:lnTo>
                                <a:lnTo>
                                  <a:pt x="903288" y="1538287"/>
                                </a:lnTo>
                                <a:lnTo>
                                  <a:pt x="914339" y="1467099"/>
                                </a:lnTo>
                                <a:lnTo>
                                  <a:pt x="883383" y="1465908"/>
                                </a:lnTo>
                                <a:lnTo>
                                  <a:pt x="829805" y="1458765"/>
                                </a:lnTo>
                                <a:lnTo>
                                  <a:pt x="786942" y="1474243"/>
                                </a:lnTo>
                                <a:lnTo>
                                  <a:pt x="744538" y="1490662"/>
                                </a:lnTo>
                                <a:lnTo>
                                  <a:pt x="698836" y="1514724"/>
                                </a:lnTo>
                                <a:lnTo>
                                  <a:pt x="657164" y="1556396"/>
                                </a:lnTo>
                                <a:lnTo>
                                  <a:pt x="619064" y="1580208"/>
                                </a:lnTo>
                                <a:lnTo>
                                  <a:pt x="578583" y="1594496"/>
                                </a:lnTo>
                                <a:lnTo>
                                  <a:pt x="554770" y="1590924"/>
                                </a:lnTo>
                                <a:lnTo>
                                  <a:pt x="514289" y="1582590"/>
                                </a:lnTo>
                                <a:lnTo>
                                  <a:pt x="480952" y="1581399"/>
                                </a:lnTo>
                                <a:lnTo>
                                  <a:pt x="425450" y="1579562"/>
                                </a:lnTo>
                                <a:lnTo>
                                  <a:pt x="379413" y="1600200"/>
                                </a:lnTo>
                                <a:lnTo>
                                  <a:pt x="361950" y="1573212"/>
                                </a:lnTo>
                                <a:lnTo>
                                  <a:pt x="361950" y="1509712"/>
                                </a:lnTo>
                                <a:lnTo>
                                  <a:pt x="338138" y="1458912"/>
                                </a:lnTo>
                                <a:lnTo>
                                  <a:pt x="304800" y="1487487"/>
                                </a:lnTo>
                                <a:lnTo>
                                  <a:pt x="255588" y="1493837"/>
                                </a:lnTo>
                                <a:lnTo>
                                  <a:pt x="207108" y="1479005"/>
                                </a:lnTo>
                                <a:lnTo>
                                  <a:pt x="180975" y="1450975"/>
                                </a:lnTo>
                                <a:lnTo>
                                  <a:pt x="123825" y="1427162"/>
                                </a:lnTo>
                                <a:lnTo>
                                  <a:pt x="111125" y="1381125"/>
                                </a:lnTo>
                                <a:lnTo>
                                  <a:pt x="65088" y="1349375"/>
                                </a:lnTo>
                                <a:lnTo>
                                  <a:pt x="33338" y="1311275"/>
                                </a:lnTo>
                                <a:lnTo>
                                  <a:pt x="7938" y="1271587"/>
                                </a:lnTo>
                                <a:lnTo>
                                  <a:pt x="0" y="1220787"/>
                                </a:lnTo>
                                <a:lnTo>
                                  <a:pt x="36513" y="1184275"/>
                                </a:lnTo>
                                <a:lnTo>
                                  <a:pt x="73025" y="1143000"/>
                                </a:lnTo>
                                <a:lnTo>
                                  <a:pt x="82550" y="1092200"/>
                                </a:lnTo>
                                <a:lnTo>
                                  <a:pt x="92075" y="1058862"/>
                                </a:lnTo>
                                <a:lnTo>
                                  <a:pt x="103188" y="1028700"/>
                                </a:lnTo>
                                <a:lnTo>
                                  <a:pt x="131763" y="1001712"/>
                                </a:lnTo>
                                <a:lnTo>
                                  <a:pt x="173038" y="969962"/>
                                </a:lnTo>
                                <a:lnTo>
                                  <a:pt x="209550" y="942975"/>
                                </a:lnTo>
                                <a:lnTo>
                                  <a:pt x="255588" y="942975"/>
                                </a:lnTo>
                                <a:lnTo>
                                  <a:pt x="304800" y="930275"/>
                                </a:lnTo>
                                <a:lnTo>
                                  <a:pt x="346075" y="906462"/>
                                </a:lnTo>
                                <a:lnTo>
                                  <a:pt x="396417" y="919412"/>
                                </a:lnTo>
                                <a:lnTo>
                                  <a:pt x="432136" y="888455"/>
                                </a:lnTo>
                                <a:lnTo>
                                  <a:pt x="425450" y="844550"/>
                                </a:lnTo>
                                <a:lnTo>
                                  <a:pt x="436563" y="790575"/>
                                </a:lnTo>
                                <a:lnTo>
                                  <a:pt x="446088" y="742950"/>
                                </a:lnTo>
                                <a:lnTo>
                                  <a:pt x="446088" y="679450"/>
                                </a:lnTo>
                                <a:lnTo>
                                  <a:pt x="467855" y="632471"/>
                                </a:lnTo>
                                <a:lnTo>
                                  <a:pt x="457200" y="593725"/>
                                </a:lnTo>
                                <a:lnTo>
                                  <a:pt x="441325" y="550862"/>
                                </a:lnTo>
                                <a:lnTo>
                                  <a:pt x="390464" y="514599"/>
                                </a:lnTo>
                                <a:lnTo>
                                  <a:pt x="389274" y="482452"/>
                                </a:lnTo>
                                <a:lnTo>
                                  <a:pt x="404813" y="449262"/>
                                </a:lnTo>
                                <a:lnTo>
                                  <a:pt x="446088" y="441325"/>
                                </a:lnTo>
                                <a:lnTo>
                                  <a:pt x="492858" y="443162"/>
                                </a:lnTo>
                                <a:lnTo>
                                  <a:pt x="503238" y="406400"/>
                                </a:lnTo>
                                <a:lnTo>
                                  <a:pt x="474663" y="411162"/>
                                </a:lnTo>
                                <a:lnTo>
                                  <a:pt x="449995" y="402680"/>
                                </a:lnTo>
                                <a:lnTo>
                                  <a:pt x="436899" y="388393"/>
                                </a:lnTo>
                                <a:lnTo>
                                  <a:pt x="425450" y="363537"/>
                                </a:lnTo>
                                <a:lnTo>
                                  <a:pt x="425450" y="334962"/>
                                </a:lnTo>
                                <a:lnTo>
                                  <a:pt x="477838" y="344487"/>
                                </a:lnTo>
                                <a:lnTo>
                                  <a:pt x="529767" y="326480"/>
                                </a:lnTo>
                                <a:lnTo>
                                  <a:pt x="565150" y="339725"/>
                                </a:lnTo>
                                <a:lnTo>
                                  <a:pt x="600014" y="320527"/>
                                </a:lnTo>
                                <a:lnTo>
                                  <a:pt x="661927" y="299096"/>
                                </a:lnTo>
                                <a:lnTo>
                                  <a:pt x="687388" y="317500"/>
                                </a:lnTo>
                                <a:lnTo>
                                  <a:pt x="722313" y="349250"/>
                                </a:lnTo>
                                <a:lnTo>
                                  <a:pt x="709613" y="390525"/>
                                </a:lnTo>
                                <a:lnTo>
                                  <a:pt x="753605" y="409824"/>
                                </a:lnTo>
                                <a:lnTo>
                                  <a:pt x="809564" y="430065"/>
                                </a:lnTo>
                                <a:lnTo>
                                  <a:pt x="849313" y="403225"/>
                                </a:lnTo>
                                <a:lnTo>
                                  <a:pt x="871477" y="419349"/>
                                </a:lnTo>
                                <a:lnTo>
                                  <a:pt x="881002" y="444352"/>
                                </a:lnTo>
                                <a:lnTo>
                                  <a:pt x="911225" y="403225"/>
                                </a:lnTo>
                                <a:lnTo>
                                  <a:pt x="944563" y="374650"/>
                                </a:lnTo>
                                <a:lnTo>
                                  <a:pt x="1004888" y="355600"/>
                                </a:lnTo>
                                <a:lnTo>
                                  <a:pt x="1035050" y="317500"/>
                                </a:lnTo>
                                <a:lnTo>
                                  <a:pt x="1063625" y="293687"/>
                                </a:lnTo>
                                <a:lnTo>
                                  <a:pt x="1081088" y="266700"/>
                                </a:lnTo>
                                <a:lnTo>
                                  <a:pt x="1031875" y="258762"/>
                                </a:lnTo>
                                <a:lnTo>
                                  <a:pt x="1027449" y="227658"/>
                                </a:lnTo>
                                <a:lnTo>
                                  <a:pt x="1004888" y="196850"/>
                                </a:lnTo>
                                <a:lnTo>
                                  <a:pt x="1001713" y="146050"/>
                                </a:lnTo>
                                <a:lnTo>
                                  <a:pt x="976313" y="123825"/>
                                </a:lnTo>
                                <a:lnTo>
                                  <a:pt x="964345" y="88355"/>
                                </a:lnTo>
                                <a:lnTo>
                                  <a:pt x="1023938" y="95250"/>
                                </a:lnTo>
                                <a:lnTo>
                                  <a:pt x="1048880" y="113358"/>
                                </a:lnTo>
                                <a:lnTo>
                                  <a:pt x="1094124" y="110977"/>
                                </a:lnTo>
                                <a:lnTo>
                                  <a:pt x="1139367" y="153840"/>
                                </a:lnTo>
                                <a:lnTo>
                                  <a:pt x="1152525" y="123825"/>
                                </a:lnTo>
                                <a:lnTo>
                                  <a:pt x="1179513" y="96837"/>
                                </a:lnTo>
                                <a:lnTo>
                                  <a:pt x="1236663" y="95250"/>
                                </a:lnTo>
                                <a:lnTo>
                                  <a:pt x="1301750" y="77787"/>
                                </a:lnTo>
                                <a:lnTo>
                                  <a:pt x="1339850" y="42862"/>
                                </a:lnTo>
                                <a:lnTo>
                                  <a:pt x="1385888" y="11112"/>
                                </a:lnTo>
                                <a:lnTo>
                                  <a:pt x="1430338" y="0"/>
                                </a:lnTo>
                                <a:lnTo>
                                  <a:pt x="1443038" y="55562"/>
                                </a:lnTo>
                                <a:lnTo>
                                  <a:pt x="1512888" y="77787"/>
                                </a:lnTo>
                                <a:lnTo>
                                  <a:pt x="1482725" y="128587"/>
                                </a:lnTo>
                                <a:lnTo>
                                  <a:pt x="1458913" y="160337"/>
                                </a:lnTo>
                                <a:lnTo>
                                  <a:pt x="1450975" y="231775"/>
                                </a:lnTo>
                                <a:lnTo>
                                  <a:pt x="1450975" y="273050"/>
                                </a:lnTo>
                                <a:lnTo>
                                  <a:pt x="1471613" y="293687"/>
                                </a:lnTo>
                                <a:lnTo>
                                  <a:pt x="1474788" y="328612"/>
                                </a:lnTo>
                                <a:lnTo>
                                  <a:pt x="1509713" y="355600"/>
                                </a:lnTo>
                                <a:lnTo>
                                  <a:pt x="1550988" y="379412"/>
                                </a:lnTo>
                                <a:lnTo>
                                  <a:pt x="1595438" y="371475"/>
                                </a:lnTo>
                                <a:lnTo>
                                  <a:pt x="1627524" y="338387"/>
                                </a:lnTo>
                                <a:lnTo>
                                  <a:pt x="1678720" y="341958"/>
                                </a:lnTo>
                                <a:lnTo>
                                  <a:pt x="1723964" y="325290"/>
                                </a:lnTo>
                                <a:lnTo>
                                  <a:pt x="1762064" y="314574"/>
                                </a:lnTo>
                                <a:lnTo>
                                  <a:pt x="1806575" y="312737"/>
                                </a:lnTo>
                                <a:lnTo>
                                  <a:pt x="1858963" y="323850"/>
                                </a:lnTo>
                                <a:lnTo>
                                  <a:pt x="1897063" y="312737"/>
                                </a:lnTo>
                                <a:lnTo>
                                  <a:pt x="1868488" y="298450"/>
                                </a:lnTo>
                                <a:lnTo>
                                  <a:pt x="1858963" y="273050"/>
                                </a:lnTo>
                                <a:lnTo>
                                  <a:pt x="1905000" y="254000"/>
                                </a:lnTo>
                                <a:lnTo>
                                  <a:pt x="1944688" y="258762"/>
                                </a:lnTo>
                                <a:lnTo>
                                  <a:pt x="1974850" y="254000"/>
                                </a:lnTo>
                                <a:lnTo>
                                  <a:pt x="2000250" y="269875"/>
                                </a:lnTo>
                                <a:lnTo>
                                  <a:pt x="2041525" y="288925"/>
                                </a:lnTo>
                                <a:lnTo>
                                  <a:pt x="2097088" y="277812"/>
                                </a:lnTo>
                                <a:lnTo>
                                  <a:pt x="2124075" y="287337"/>
                                </a:lnTo>
                                <a:lnTo>
                                  <a:pt x="2160588" y="277812"/>
                                </a:lnTo>
                                <a:lnTo>
                                  <a:pt x="2189163" y="277812"/>
                                </a:lnTo>
                                <a:lnTo>
                                  <a:pt x="2222500" y="249237"/>
                                </a:lnTo>
                                <a:lnTo>
                                  <a:pt x="2251075" y="203200"/>
                                </a:lnTo>
                                <a:lnTo>
                                  <a:pt x="2274888" y="168275"/>
                                </a:lnTo>
                                <a:lnTo>
                                  <a:pt x="2300288" y="136525"/>
                                </a:lnTo>
                                <a:lnTo>
                                  <a:pt x="2325688" y="106362"/>
                                </a:lnTo>
                                <a:lnTo>
                                  <a:pt x="2362200" y="82550"/>
                                </a:lnTo>
                                <a:lnTo>
                                  <a:pt x="2378075" y="131762"/>
                                </a:lnTo>
                                <a:lnTo>
                                  <a:pt x="2382838" y="196850"/>
                                </a:lnTo>
                                <a:lnTo>
                                  <a:pt x="2411413" y="249237"/>
                                </a:lnTo>
                                <a:lnTo>
                                  <a:pt x="2439988" y="320675"/>
                                </a:lnTo>
                                <a:lnTo>
                                  <a:pt x="2482850" y="334962"/>
                                </a:lnTo>
                                <a:lnTo>
                                  <a:pt x="2501900" y="368300"/>
                                </a:lnTo>
                                <a:lnTo>
                                  <a:pt x="2470150" y="414337"/>
                                </a:lnTo>
                                <a:lnTo>
                                  <a:pt x="2436813" y="438150"/>
                                </a:lnTo>
                                <a:lnTo>
                                  <a:pt x="2406650" y="461962"/>
                                </a:lnTo>
                                <a:lnTo>
                                  <a:pt x="2382838" y="500062"/>
                                </a:lnTo>
                                <a:lnTo>
                                  <a:pt x="2354263" y="539750"/>
                                </a:lnTo>
                                <a:lnTo>
                                  <a:pt x="2374900" y="555625"/>
                                </a:lnTo>
                                <a:lnTo>
                                  <a:pt x="2406650" y="563562"/>
                                </a:lnTo>
                                <a:lnTo>
                                  <a:pt x="2444750" y="566737"/>
                                </a:lnTo>
                                <a:lnTo>
                                  <a:pt x="2454275" y="527050"/>
                                </a:lnTo>
                                <a:lnTo>
                                  <a:pt x="2493963" y="520700"/>
                                </a:lnTo>
                                <a:lnTo>
                                  <a:pt x="2547938" y="531812"/>
                                </a:lnTo>
                                <a:lnTo>
                                  <a:pt x="2601913" y="528637"/>
                                </a:lnTo>
                                <a:lnTo>
                                  <a:pt x="2646363" y="536575"/>
                                </a:lnTo>
                                <a:lnTo>
                                  <a:pt x="2659063" y="566737"/>
                                </a:lnTo>
                                <a:lnTo>
                                  <a:pt x="2638425" y="587375"/>
                                </a:lnTo>
                                <a:lnTo>
                                  <a:pt x="2622550" y="614362"/>
                                </a:lnTo>
                                <a:lnTo>
                                  <a:pt x="2587625" y="638175"/>
                                </a:lnTo>
                                <a:lnTo>
                                  <a:pt x="2555875" y="661987"/>
                                </a:lnTo>
                                <a:lnTo>
                                  <a:pt x="2506663" y="661987"/>
                                </a:lnTo>
                                <a:lnTo>
                                  <a:pt x="2457450" y="684212"/>
                                </a:lnTo>
                                <a:lnTo>
                                  <a:pt x="2486025" y="708025"/>
                                </a:lnTo>
                                <a:lnTo>
                                  <a:pt x="2543175" y="688975"/>
                                </a:lnTo>
                                <a:lnTo>
                                  <a:pt x="2568575" y="719137"/>
                                </a:lnTo>
                                <a:lnTo>
                                  <a:pt x="2598738" y="692150"/>
                                </a:lnTo>
                                <a:lnTo>
                                  <a:pt x="2638425" y="668337"/>
                                </a:lnTo>
                                <a:lnTo>
                                  <a:pt x="2659063" y="652462"/>
                                </a:lnTo>
                                <a:lnTo>
                                  <a:pt x="2684463" y="617537"/>
                                </a:lnTo>
                                <a:lnTo>
                                  <a:pt x="2708275" y="582612"/>
                                </a:lnTo>
                                <a:lnTo>
                                  <a:pt x="2741613" y="563562"/>
                                </a:lnTo>
                                <a:lnTo>
                                  <a:pt x="2779713" y="5778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8" name="Freeform 214"/>
                        <wps:cNvSpPr>
                          <a:spLocks/>
                        </wps:cNvSpPr>
                        <wps:spPr bwMode="auto">
                          <a:xfrm>
                            <a:off x="1904396" y="2805987"/>
                            <a:ext cx="73187" cy="115229"/>
                          </a:xfrm>
                          <a:custGeom>
                            <a:avLst/>
                            <a:gdLst>
                              <a:gd name="T0" fmla="*/ 10 w 440592"/>
                              <a:gd name="T1" fmla="*/ 18 h 680493"/>
                              <a:gd name="T2" fmla="*/ 10 w 440592"/>
                              <a:gd name="T3" fmla="*/ 13 h 680493"/>
                              <a:gd name="T4" fmla="*/ 8 w 440592"/>
                              <a:gd name="T5" fmla="*/ 7 h 680493"/>
                              <a:gd name="T6" fmla="*/ 22 w 440592"/>
                              <a:gd name="T7" fmla="*/ 1 h 680493"/>
                              <a:gd name="T8" fmla="*/ 25 w 440592"/>
                              <a:gd name="T9" fmla="*/ 0 h 680493"/>
                              <a:gd name="T10" fmla="*/ 30 w 440592"/>
                              <a:gd name="T11" fmla="*/ 1 h 680493"/>
                              <a:gd name="T12" fmla="*/ 35 w 440592"/>
                              <a:gd name="T13" fmla="*/ 5 h 680493"/>
                              <a:gd name="T14" fmla="*/ 38 w 440592"/>
                              <a:gd name="T15" fmla="*/ 9 h 680493"/>
                              <a:gd name="T16" fmla="*/ 42 w 440592"/>
                              <a:gd name="T17" fmla="*/ 12 h 680493"/>
                              <a:gd name="T18" fmla="*/ 42 w 440592"/>
                              <a:gd name="T19" fmla="*/ 20 h 680493"/>
                              <a:gd name="T20" fmla="*/ 47 w 440592"/>
                              <a:gd name="T21" fmla="*/ 22 h 680493"/>
                              <a:gd name="T22" fmla="*/ 51 w 440592"/>
                              <a:gd name="T23" fmla="*/ 25 h 680493"/>
                              <a:gd name="T24" fmla="*/ 55 w 440592"/>
                              <a:gd name="T25" fmla="*/ 28 h 680493"/>
                              <a:gd name="T26" fmla="*/ 58 w 440592"/>
                              <a:gd name="T27" fmla="*/ 31 h 680493"/>
                              <a:gd name="T28" fmla="*/ 61 w 440592"/>
                              <a:gd name="T29" fmla="*/ 36 h 680493"/>
                              <a:gd name="T30" fmla="*/ 59 w 440592"/>
                              <a:gd name="T31" fmla="*/ 39 h 680493"/>
                              <a:gd name="T32" fmla="*/ 58 w 440592"/>
                              <a:gd name="T33" fmla="*/ 43 h 680493"/>
                              <a:gd name="T34" fmla="*/ 57 w 440592"/>
                              <a:gd name="T35" fmla="*/ 46 h 680493"/>
                              <a:gd name="T36" fmla="*/ 53 w 440592"/>
                              <a:gd name="T37" fmla="*/ 48 h 680493"/>
                              <a:gd name="T38" fmla="*/ 49 w 440592"/>
                              <a:gd name="T39" fmla="*/ 48 h 680493"/>
                              <a:gd name="T40" fmla="*/ 48 w 440592"/>
                              <a:gd name="T41" fmla="*/ 57 h 680493"/>
                              <a:gd name="T42" fmla="*/ 49 w 440592"/>
                              <a:gd name="T43" fmla="*/ 65 h 680493"/>
                              <a:gd name="T44" fmla="*/ 53 w 440592"/>
                              <a:gd name="T45" fmla="*/ 71 h 680493"/>
                              <a:gd name="T46" fmla="*/ 56 w 440592"/>
                              <a:gd name="T47" fmla="*/ 73 h 680493"/>
                              <a:gd name="T48" fmla="*/ 58 w 440592"/>
                              <a:gd name="T49" fmla="*/ 81 h 680493"/>
                              <a:gd name="T50" fmla="*/ 61 w 440592"/>
                              <a:gd name="T51" fmla="*/ 87 h 680493"/>
                              <a:gd name="T52" fmla="*/ 61 w 440592"/>
                              <a:gd name="T53" fmla="*/ 94 h 680493"/>
                              <a:gd name="T54" fmla="*/ 56 w 440592"/>
                              <a:gd name="T55" fmla="*/ 96 h 680493"/>
                              <a:gd name="T56" fmla="*/ 50 w 440592"/>
                              <a:gd name="T57" fmla="*/ 99 h 680493"/>
                              <a:gd name="T58" fmla="*/ 43 w 440592"/>
                              <a:gd name="T59" fmla="*/ 98 h 680493"/>
                              <a:gd name="T60" fmla="*/ 38 w 440592"/>
                              <a:gd name="T61" fmla="*/ 103 h 680493"/>
                              <a:gd name="T62" fmla="*/ 32 w 440592"/>
                              <a:gd name="T63" fmla="*/ 104 h 680493"/>
                              <a:gd name="T64" fmla="*/ 26 w 440592"/>
                              <a:gd name="T65" fmla="*/ 101 h 680493"/>
                              <a:gd name="T66" fmla="*/ 21 w 440592"/>
                              <a:gd name="T67" fmla="*/ 97 h 680493"/>
                              <a:gd name="T68" fmla="*/ 21 w 440592"/>
                              <a:gd name="T69" fmla="*/ 91 h 680493"/>
                              <a:gd name="T70" fmla="*/ 18 w 440592"/>
                              <a:gd name="T71" fmla="*/ 88 h 680493"/>
                              <a:gd name="T72" fmla="*/ 18 w 440592"/>
                              <a:gd name="T73" fmla="*/ 80 h 680493"/>
                              <a:gd name="T74" fmla="*/ 19 w 440592"/>
                              <a:gd name="T75" fmla="*/ 70 h 680493"/>
                              <a:gd name="T76" fmla="*/ 23 w 440592"/>
                              <a:gd name="T77" fmla="*/ 65 h 680493"/>
                              <a:gd name="T78" fmla="*/ 27 w 440592"/>
                              <a:gd name="T79" fmla="*/ 58 h 680493"/>
                              <a:gd name="T80" fmla="*/ 17 w 440592"/>
                              <a:gd name="T81" fmla="*/ 55 h 680493"/>
                              <a:gd name="T82" fmla="*/ 15 w 440592"/>
                              <a:gd name="T83" fmla="*/ 46 h 680493"/>
                              <a:gd name="T84" fmla="*/ 9 w 440592"/>
                              <a:gd name="T85" fmla="*/ 48 h 680493"/>
                              <a:gd name="T86" fmla="*/ 4 w 440592"/>
                              <a:gd name="T87" fmla="*/ 43 h 680493"/>
                              <a:gd name="T88" fmla="*/ 1 w 440592"/>
                              <a:gd name="T89" fmla="*/ 39 h 680493"/>
                              <a:gd name="T90" fmla="*/ 0 w 440592"/>
                              <a:gd name="T91" fmla="*/ 35 h 680493"/>
                              <a:gd name="T92" fmla="*/ 2 w 440592"/>
                              <a:gd name="T93" fmla="*/ 30 h 680493"/>
                              <a:gd name="T94" fmla="*/ 2 w 440592"/>
                              <a:gd name="T95" fmla="*/ 24 h 680493"/>
                              <a:gd name="T96" fmla="*/ 7 w 440592"/>
                              <a:gd name="T97" fmla="*/ 22 h 680493"/>
                              <a:gd name="T98" fmla="*/ 10 w 440592"/>
                              <a:gd name="T99" fmla="*/ 18 h 680493"/>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40592"/>
                              <a:gd name="T151" fmla="*/ 0 h 680493"/>
                              <a:gd name="T152" fmla="*/ 440592 w 440592"/>
                              <a:gd name="T153" fmla="*/ 680493 h 680493"/>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40592" h="680493">
                                <a:moveTo>
                                  <a:pt x="72628" y="120899"/>
                                </a:moveTo>
                                <a:lnTo>
                                  <a:pt x="69056" y="86371"/>
                                </a:lnTo>
                                <a:lnTo>
                                  <a:pt x="60722" y="44699"/>
                                </a:lnTo>
                                <a:lnTo>
                                  <a:pt x="157068" y="2877"/>
                                </a:lnTo>
                                <a:lnTo>
                                  <a:pt x="181232" y="0"/>
                                </a:lnTo>
                                <a:lnTo>
                                  <a:pt x="215061" y="8631"/>
                                </a:lnTo>
                                <a:lnTo>
                                  <a:pt x="248891" y="34526"/>
                                </a:lnTo>
                                <a:lnTo>
                                  <a:pt x="276277" y="57543"/>
                                </a:lnTo>
                                <a:lnTo>
                                  <a:pt x="300441" y="80560"/>
                                </a:lnTo>
                                <a:lnTo>
                                  <a:pt x="300441" y="132348"/>
                                </a:lnTo>
                                <a:lnTo>
                                  <a:pt x="337492" y="146734"/>
                                </a:lnTo>
                                <a:lnTo>
                                  <a:pt x="368100" y="163996"/>
                                </a:lnTo>
                                <a:lnTo>
                                  <a:pt x="393875" y="182698"/>
                                </a:lnTo>
                                <a:lnTo>
                                  <a:pt x="414817" y="202838"/>
                                </a:lnTo>
                                <a:lnTo>
                                  <a:pt x="435759" y="231609"/>
                                </a:lnTo>
                                <a:lnTo>
                                  <a:pt x="421261" y="254626"/>
                                </a:lnTo>
                                <a:lnTo>
                                  <a:pt x="414817" y="277643"/>
                                </a:lnTo>
                                <a:lnTo>
                                  <a:pt x="408373" y="300660"/>
                                </a:lnTo>
                                <a:lnTo>
                                  <a:pt x="380987" y="315046"/>
                                </a:lnTo>
                                <a:lnTo>
                                  <a:pt x="350380" y="315046"/>
                                </a:lnTo>
                                <a:lnTo>
                                  <a:pt x="343936" y="372588"/>
                                </a:lnTo>
                                <a:lnTo>
                                  <a:pt x="350380" y="421500"/>
                                </a:lnTo>
                                <a:lnTo>
                                  <a:pt x="379377" y="461779"/>
                                </a:lnTo>
                                <a:lnTo>
                                  <a:pt x="401930" y="479042"/>
                                </a:lnTo>
                                <a:lnTo>
                                  <a:pt x="414817" y="526515"/>
                                </a:lnTo>
                                <a:lnTo>
                                  <a:pt x="438981" y="569672"/>
                                </a:lnTo>
                                <a:lnTo>
                                  <a:pt x="440592" y="615706"/>
                                </a:lnTo>
                                <a:lnTo>
                                  <a:pt x="405151" y="624337"/>
                                </a:lnTo>
                                <a:lnTo>
                                  <a:pt x="356823" y="645916"/>
                                </a:lnTo>
                                <a:lnTo>
                                  <a:pt x="306885" y="640161"/>
                                </a:lnTo>
                                <a:lnTo>
                                  <a:pt x="276225" y="672158"/>
                                </a:lnTo>
                                <a:lnTo>
                                  <a:pt x="230981" y="680493"/>
                                </a:lnTo>
                                <a:lnTo>
                                  <a:pt x="187675" y="658863"/>
                                </a:lnTo>
                                <a:lnTo>
                                  <a:pt x="153591" y="632868"/>
                                </a:lnTo>
                                <a:lnTo>
                                  <a:pt x="150019" y="595958"/>
                                </a:lnTo>
                                <a:lnTo>
                                  <a:pt x="130969" y="574527"/>
                                </a:lnTo>
                                <a:lnTo>
                                  <a:pt x="131293" y="520761"/>
                                </a:lnTo>
                                <a:lnTo>
                                  <a:pt x="139347" y="457464"/>
                                </a:lnTo>
                                <a:lnTo>
                                  <a:pt x="165122" y="425815"/>
                                </a:lnTo>
                                <a:lnTo>
                                  <a:pt x="192508" y="378343"/>
                                </a:lnTo>
                                <a:lnTo>
                                  <a:pt x="122634" y="357833"/>
                                </a:lnTo>
                                <a:lnTo>
                                  <a:pt x="110351" y="300660"/>
                                </a:lnTo>
                                <a:lnTo>
                                  <a:pt x="63103" y="312590"/>
                                </a:lnTo>
                                <a:lnTo>
                                  <a:pt x="32147" y="279252"/>
                                </a:lnTo>
                                <a:lnTo>
                                  <a:pt x="4029" y="254626"/>
                                </a:lnTo>
                                <a:lnTo>
                                  <a:pt x="0" y="229246"/>
                                </a:lnTo>
                                <a:lnTo>
                                  <a:pt x="13695" y="192768"/>
                                </a:lnTo>
                                <a:lnTo>
                                  <a:pt x="14287" y="157808"/>
                                </a:lnTo>
                                <a:lnTo>
                                  <a:pt x="52357" y="146734"/>
                                </a:lnTo>
                                <a:lnTo>
                                  <a:pt x="72628" y="12089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9" name="Freeform 215"/>
                        <wps:cNvSpPr>
                          <a:spLocks/>
                        </wps:cNvSpPr>
                        <wps:spPr bwMode="auto">
                          <a:xfrm>
                            <a:off x="1962012" y="2841802"/>
                            <a:ext cx="66957" cy="70071"/>
                          </a:xfrm>
                          <a:custGeom>
                            <a:avLst/>
                            <a:gdLst>
                              <a:gd name="T0" fmla="*/ 33 w 404812"/>
                              <a:gd name="T1" fmla="*/ 3 h 412750"/>
                              <a:gd name="T2" fmla="*/ 37 w 404812"/>
                              <a:gd name="T3" fmla="*/ 1 h 412750"/>
                              <a:gd name="T4" fmla="*/ 43 w 404812"/>
                              <a:gd name="T5" fmla="*/ 0 h 412750"/>
                              <a:gd name="T6" fmla="*/ 50 w 404812"/>
                              <a:gd name="T7" fmla="*/ 1 h 412750"/>
                              <a:gd name="T8" fmla="*/ 55 w 404812"/>
                              <a:gd name="T9" fmla="*/ 3 h 412750"/>
                              <a:gd name="T10" fmla="*/ 53 w 404812"/>
                              <a:gd name="T11" fmla="*/ 11 h 412750"/>
                              <a:gd name="T12" fmla="*/ 48 w 404812"/>
                              <a:gd name="T13" fmla="*/ 15 h 412750"/>
                              <a:gd name="T14" fmla="*/ 49 w 404812"/>
                              <a:gd name="T15" fmla="*/ 24 h 412750"/>
                              <a:gd name="T16" fmla="*/ 51 w 404812"/>
                              <a:gd name="T17" fmla="*/ 27 h 412750"/>
                              <a:gd name="T18" fmla="*/ 52 w 404812"/>
                              <a:gd name="T19" fmla="*/ 35 h 412750"/>
                              <a:gd name="T20" fmla="*/ 54 w 404812"/>
                              <a:gd name="T21" fmla="*/ 41 h 412750"/>
                              <a:gd name="T22" fmla="*/ 52 w 404812"/>
                              <a:gd name="T23" fmla="*/ 51 h 412750"/>
                              <a:gd name="T24" fmla="*/ 51 w 404812"/>
                              <a:gd name="T25" fmla="*/ 58 h 412750"/>
                              <a:gd name="T26" fmla="*/ 46 w 404812"/>
                              <a:gd name="T27" fmla="*/ 56 h 412750"/>
                              <a:gd name="T28" fmla="*/ 42 w 404812"/>
                              <a:gd name="T29" fmla="*/ 53 h 412750"/>
                              <a:gd name="T30" fmla="*/ 38 w 404812"/>
                              <a:gd name="T31" fmla="*/ 54 h 412750"/>
                              <a:gd name="T32" fmla="*/ 33 w 404812"/>
                              <a:gd name="T33" fmla="*/ 53 h 412750"/>
                              <a:gd name="T34" fmla="*/ 26 w 404812"/>
                              <a:gd name="T35" fmla="*/ 56 h 412750"/>
                              <a:gd name="T36" fmla="*/ 27 w 404812"/>
                              <a:gd name="T37" fmla="*/ 60 h 412750"/>
                              <a:gd name="T38" fmla="*/ 32 w 404812"/>
                              <a:gd name="T39" fmla="*/ 62 h 412750"/>
                              <a:gd name="T40" fmla="*/ 26 w 404812"/>
                              <a:gd name="T41" fmla="*/ 64 h 412750"/>
                              <a:gd name="T42" fmla="*/ 19 w 404812"/>
                              <a:gd name="T43" fmla="*/ 62 h 412750"/>
                              <a:gd name="T44" fmla="*/ 13 w 404812"/>
                              <a:gd name="T45" fmla="*/ 62 h 412750"/>
                              <a:gd name="T46" fmla="*/ 13 w 404812"/>
                              <a:gd name="T47" fmla="*/ 56 h 412750"/>
                              <a:gd name="T48" fmla="*/ 10 w 404812"/>
                              <a:gd name="T49" fmla="*/ 49 h 412750"/>
                              <a:gd name="T50" fmla="*/ 8 w 404812"/>
                              <a:gd name="T51" fmla="*/ 42 h 412750"/>
                              <a:gd name="T52" fmla="*/ 5 w 404812"/>
                              <a:gd name="T53" fmla="*/ 39 h 412750"/>
                              <a:gd name="T54" fmla="*/ 1 w 404812"/>
                              <a:gd name="T55" fmla="*/ 33 h 412750"/>
                              <a:gd name="T56" fmla="*/ 0 w 404812"/>
                              <a:gd name="T57" fmla="*/ 25 h 412750"/>
                              <a:gd name="T58" fmla="*/ 1 w 404812"/>
                              <a:gd name="T59" fmla="*/ 16 h 412750"/>
                              <a:gd name="T60" fmla="*/ 5 w 404812"/>
                              <a:gd name="T61" fmla="*/ 16 h 412750"/>
                              <a:gd name="T62" fmla="*/ 9 w 404812"/>
                              <a:gd name="T63" fmla="*/ 13 h 412750"/>
                              <a:gd name="T64" fmla="*/ 11 w 404812"/>
                              <a:gd name="T65" fmla="*/ 6 h 412750"/>
                              <a:gd name="T66" fmla="*/ 13 w 404812"/>
                              <a:gd name="T67" fmla="*/ 2 h 412750"/>
                              <a:gd name="T68" fmla="*/ 16 w 404812"/>
                              <a:gd name="T69" fmla="*/ 1 h 412750"/>
                              <a:gd name="T70" fmla="*/ 24 w 404812"/>
                              <a:gd name="T71" fmla="*/ 2 h 412750"/>
                              <a:gd name="T72" fmla="*/ 28 w 404812"/>
                              <a:gd name="T73" fmla="*/ 5 h 412750"/>
                              <a:gd name="T74" fmla="*/ 33 w 404812"/>
                              <a:gd name="T75" fmla="*/ 3 h 41275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404812"/>
                              <a:gd name="T115" fmla="*/ 0 h 412750"/>
                              <a:gd name="T116" fmla="*/ 404812 w 404812"/>
                              <a:gd name="T117" fmla="*/ 412750 h 41275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404812" h="412750">
                                <a:moveTo>
                                  <a:pt x="239583" y="19608"/>
                                </a:moveTo>
                                <a:lnTo>
                                  <a:pt x="268498" y="3922"/>
                                </a:lnTo>
                                <a:lnTo>
                                  <a:pt x="318067" y="0"/>
                                </a:lnTo>
                                <a:lnTo>
                                  <a:pt x="363505" y="7843"/>
                                </a:lnTo>
                                <a:lnTo>
                                  <a:pt x="404812" y="19608"/>
                                </a:lnTo>
                                <a:lnTo>
                                  <a:pt x="392420" y="70589"/>
                                </a:lnTo>
                                <a:lnTo>
                                  <a:pt x="355243" y="94119"/>
                                </a:lnTo>
                                <a:lnTo>
                                  <a:pt x="359374" y="152943"/>
                                </a:lnTo>
                                <a:lnTo>
                                  <a:pt x="375381" y="175982"/>
                                </a:lnTo>
                                <a:lnTo>
                                  <a:pt x="384158" y="227454"/>
                                </a:lnTo>
                                <a:lnTo>
                                  <a:pt x="398616" y="263729"/>
                                </a:lnTo>
                                <a:lnTo>
                                  <a:pt x="384158" y="325494"/>
                                </a:lnTo>
                                <a:lnTo>
                                  <a:pt x="376413" y="376965"/>
                                </a:lnTo>
                                <a:lnTo>
                                  <a:pt x="336139" y="357847"/>
                                </a:lnTo>
                                <a:lnTo>
                                  <a:pt x="309805" y="342161"/>
                                </a:lnTo>
                                <a:lnTo>
                                  <a:pt x="279857" y="346083"/>
                                </a:lnTo>
                                <a:lnTo>
                                  <a:pt x="242681" y="340690"/>
                                </a:lnTo>
                                <a:lnTo>
                                  <a:pt x="194661" y="361279"/>
                                </a:lnTo>
                                <a:lnTo>
                                  <a:pt x="201373" y="384808"/>
                                </a:lnTo>
                                <a:lnTo>
                                  <a:pt x="230805" y="400495"/>
                                </a:lnTo>
                                <a:lnTo>
                                  <a:pt x="194661" y="412750"/>
                                </a:lnTo>
                                <a:lnTo>
                                  <a:pt x="141994" y="399515"/>
                                </a:lnTo>
                                <a:lnTo>
                                  <a:pt x="93999" y="400696"/>
                                </a:lnTo>
                                <a:lnTo>
                                  <a:pt x="95523" y="359808"/>
                                </a:lnTo>
                                <a:lnTo>
                                  <a:pt x="70739" y="315690"/>
                                </a:lnTo>
                                <a:lnTo>
                                  <a:pt x="58863" y="268140"/>
                                </a:lnTo>
                                <a:lnTo>
                                  <a:pt x="35111" y="250983"/>
                                </a:lnTo>
                                <a:lnTo>
                                  <a:pt x="6196" y="210787"/>
                                </a:lnTo>
                                <a:lnTo>
                                  <a:pt x="0" y="161276"/>
                                </a:lnTo>
                                <a:lnTo>
                                  <a:pt x="6196" y="100491"/>
                                </a:lnTo>
                                <a:lnTo>
                                  <a:pt x="38209" y="100982"/>
                                </a:lnTo>
                                <a:lnTo>
                                  <a:pt x="64543" y="86276"/>
                                </a:lnTo>
                                <a:lnTo>
                                  <a:pt x="77451" y="40197"/>
                                </a:lnTo>
                                <a:lnTo>
                                  <a:pt x="92942" y="15686"/>
                                </a:lnTo>
                                <a:lnTo>
                                  <a:pt x="119791" y="7843"/>
                                </a:lnTo>
                                <a:lnTo>
                                  <a:pt x="176073" y="11275"/>
                                </a:lnTo>
                                <a:lnTo>
                                  <a:pt x="202406" y="31373"/>
                                </a:lnTo>
                                <a:lnTo>
                                  <a:pt x="239583" y="1960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0" name="Freeform 216"/>
                        <wps:cNvSpPr>
                          <a:spLocks/>
                        </wps:cNvSpPr>
                        <wps:spPr bwMode="auto">
                          <a:xfrm>
                            <a:off x="2021184" y="2846473"/>
                            <a:ext cx="57614" cy="59172"/>
                          </a:xfrm>
                          <a:custGeom>
                            <a:avLst/>
                            <a:gdLst>
                              <a:gd name="T0" fmla="*/ 26 w 340458"/>
                              <a:gd name="T1" fmla="*/ 7 h 351880"/>
                              <a:gd name="T2" fmla="*/ 31 w 340458"/>
                              <a:gd name="T3" fmla="*/ 9 h 351880"/>
                              <a:gd name="T4" fmla="*/ 35 w 340458"/>
                              <a:gd name="T5" fmla="*/ 12 h 351880"/>
                              <a:gd name="T6" fmla="*/ 38 w 340458"/>
                              <a:gd name="T7" fmla="*/ 16 h 351880"/>
                              <a:gd name="T8" fmla="*/ 41 w 340458"/>
                              <a:gd name="T9" fmla="*/ 18 h 351880"/>
                              <a:gd name="T10" fmla="*/ 44 w 340458"/>
                              <a:gd name="T11" fmla="*/ 20 h 351880"/>
                              <a:gd name="T12" fmla="*/ 46 w 340458"/>
                              <a:gd name="T13" fmla="*/ 22 h 351880"/>
                              <a:gd name="T14" fmla="*/ 52 w 340458"/>
                              <a:gd name="T15" fmla="*/ 21 h 351880"/>
                              <a:gd name="T16" fmla="*/ 46 w 340458"/>
                              <a:gd name="T17" fmla="*/ 26 h 351880"/>
                              <a:gd name="T18" fmla="*/ 38 w 340458"/>
                              <a:gd name="T19" fmla="*/ 34 h 351880"/>
                              <a:gd name="T20" fmla="*/ 34 w 340458"/>
                              <a:gd name="T21" fmla="*/ 40 h 351880"/>
                              <a:gd name="T22" fmla="*/ 30 w 340458"/>
                              <a:gd name="T23" fmla="*/ 46 h 351880"/>
                              <a:gd name="T24" fmla="*/ 26 w 340458"/>
                              <a:gd name="T25" fmla="*/ 51 h 351880"/>
                              <a:gd name="T26" fmla="*/ 21 w 340458"/>
                              <a:gd name="T27" fmla="*/ 51 h 351880"/>
                              <a:gd name="T28" fmla="*/ 15 w 340458"/>
                              <a:gd name="T29" fmla="*/ 52 h 351880"/>
                              <a:gd name="T30" fmla="*/ 11 w 340458"/>
                              <a:gd name="T31" fmla="*/ 50 h 351880"/>
                              <a:gd name="T32" fmla="*/ 3 w 340458"/>
                              <a:gd name="T33" fmla="*/ 52 h 351880"/>
                              <a:gd name="T34" fmla="*/ 4 w 340458"/>
                              <a:gd name="T35" fmla="*/ 44 h 351880"/>
                              <a:gd name="T36" fmla="*/ 6 w 340458"/>
                              <a:gd name="T37" fmla="*/ 35 h 351880"/>
                              <a:gd name="T38" fmla="*/ 4 w 340458"/>
                              <a:gd name="T39" fmla="*/ 30 h 351880"/>
                              <a:gd name="T40" fmla="*/ 3 w 340458"/>
                              <a:gd name="T41" fmla="*/ 22 h 351880"/>
                              <a:gd name="T42" fmla="*/ 1 w 340458"/>
                              <a:gd name="T43" fmla="*/ 19 h 351880"/>
                              <a:gd name="T44" fmla="*/ 0 w 340458"/>
                              <a:gd name="T45" fmla="*/ 11 h 351880"/>
                              <a:gd name="T46" fmla="*/ 5 w 340458"/>
                              <a:gd name="T47" fmla="*/ 7 h 351880"/>
                              <a:gd name="T48" fmla="*/ 7 w 340458"/>
                              <a:gd name="T49" fmla="*/ 0 h 351880"/>
                              <a:gd name="T50" fmla="*/ 11 w 340458"/>
                              <a:gd name="T51" fmla="*/ 4 h 351880"/>
                              <a:gd name="T52" fmla="*/ 14 w 340458"/>
                              <a:gd name="T53" fmla="*/ 3 h 351880"/>
                              <a:gd name="T54" fmla="*/ 17 w 340458"/>
                              <a:gd name="T55" fmla="*/ 5 h 351880"/>
                              <a:gd name="T56" fmla="*/ 20 w 340458"/>
                              <a:gd name="T57" fmla="*/ 6 h 351880"/>
                              <a:gd name="T58" fmla="*/ 24 w 340458"/>
                              <a:gd name="T59" fmla="*/ 7 h 351880"/>
                              <a:gd name="T60" fmla="*/ 26 w 340458"/>
                              <a:gd name="T61" fmla="*/ 7 h 35188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40458"/>
                              <a:gd name="T94" fmla="*/ 0 h 351880"/>
                              <a:gd name="T95" fmla="*/ 340458 w 340458"/>
                              <a:gd name="T96" fmla="*/ 351880 h 35188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40458" h="351880">
                                <a:moveTo>
                                  <a:pt x="171693" y="47494"/>
                                </a:moveTo>
                                <a:lnTo>
                                  <a:pt x="199725" y="60927"/>
                                </a:lnTo>
                                <a:lnTo>
                                  <a:pt x="227756" y="80116"/>
                                </a:lnTo>
                                <a:lnTo>
                                  <a:pt x="247779" y="106982"/>
                                </a:lnTo>
                                <a:lnTo>
                                  <a:pt x="269803" y="124252"/>
                                </a:lnTo>
                                <a:lnTo>
                                  <a:pt x="287824" y="133847"/>
                                </a:lnTo>
                                <a:lnTo>
                                  <a:pt x="303842" y="146320"/>
                                </a:lnTo>
                                <a:lnTo>
                                  <a:pt x="340458" y="144712"/>
                                </a:lnTo>
                                <a:lnTo>
                                  <a:pt x="298787" y="172096"/>
                                </a:lnTo>
                                <a:lnTo>
                                  <a:pt x="251162" y="231627"/>
                                </a:lnTo>
                                <a:lnTo>
                                  <a:pt x="223777" y="269727"/>
                                </a:lnTo>
                                <a:lnTo>
                                  <a:pt x="196393" y="313780"/>
                                </a:lnTo>
                                <a:lnTo>
                                  <a:pt x="166627" y="343546"/>
                                </a:lnTo>
                                <a:lnTo>
                                  <a:pt x="134480" y="343546"/>
                                </a:lnTo>
                                <a:lnTo>
                                  <a:pt x="98762" y="350690"/>
                                </a:lnTo>
                                <a:lnTo>
                                  <a:pt x="71377" y="339974"/>
                                </a:lnTo>
                                <a:lnTo>
                                  <a:pt x="20180" y="351880"/>
                                </a:lnTo>
                                <a:lnTo>
                                  <a:pt x="28532" y="297918"/>
                                </a:lnTo>
                                <a:lnTo>
                                  <a:pt x="41046" y="236991"/>
                                </a:lnTo>
                                <a:lnTo>
                                  <a:pt x="27531" y="202450"/>
                                </a:lnTo>
                                <a:lnTo>
                                  <a:pt x="18521" y="152077"/>
                                </a:lnTo>
                                <a:lnTo>
                                  <a:pt x="3504" y="130489"/>
                                </a:lnTo>
                                <a:lnTo>
                                  <a:pt x="0" y="71961"/>
                                </a:lnTo>
                                <a:lnTo>
                                  <a:pt x="35039" y="48933"/>
                                </a:lnTo>
                                <a:lnTo>
                                  <a:pt x="46552" y="0"/>
                                </a:lnTo>
                                <a:lnTo>
                                  <a:pt x="71581" y="24467"/>
                                </a:lnTo>
                                <a:lnTo>
                                  <a:pt x="93605" y="22548"/>
                                </a:lnTo>
                                <a:lnTo>
                                  <a:pt x="113628" y="34061"/>
                                </a:lnTo>
                                <a:lnTo>
                                  <a:pt x="131648" y="39818"/>
                                </a:lnTo>
                                <a:lnTo>
                                  <a:pt x="159680" y="49413"/>
                                </a:lnTo>
                                <a:lnTo>
                                  <a:pt x="171693" y="4749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1" name="Freeform 217"/>
                        <wps:cNvSpPr>
                          <a:spLocks/>
                        </wps:cNvSpPr>
                        <wps:spPr bwMode="auto">
                          <a:xfrm>
                            <a:off x="1694181" y="3332305"/>
                            <a:ext cx="341016" cy="699162"/>
                          </a:xfrm>
                          <a:custGeom>
                            <a:avLst/>
                            <a:gdLst>
                              <a:gd name="T0" fmla="*/ 121 w 2035175"/>
                              <a:gd name="T1" fmla="*/ 2 h 4171950"/>
                              <a:gd name="T2" fmla="*/ 141 w 2035175"/>
                              <a:gd name="T3" fmla="*/ 4 h 4171950"/>
                              <a:gd name="T4" fmla="*/ 164 w 2035175"/>
                              <a:gd name="T5" fmla="*/ 12 h 4171950"/>
                              <a:gd name="T6" fmla="*/ 184 w 2035175"/>
                              <a:gd name="T7" fmla="*/ 33 h 4171950"/>
                              <a:gd name="T8" fmla="*/ 212 w 2035175"/>
                              <a:gd name="T9" fmla="*/ 48 h 4171950"/>
                              <a:gd name="T10" fmla="*/ 236 w 2035175"/>
                              <a:gd name="T11" fmla="*/ 63 h 4171950"/>
                              <a:gd name="T12" fmla="*/ 225 w 2035175"/>
                              <a:gd name="T13" fmla="*/ 83 h 4171950"/>
                              <a:gd name="T14" fmla="*/ 239 w 2035175"/>
                              <a:gd name="T15" fmla="*/ 93 h 4171950"/>
                              <a:gd name="T16" fmla="*/ 265 w 2035175"/>
                              <a:gd name="T17" fmla="*/ 90 h 4171950"/>
                              <a:gd name="T18" fmla="*/ 281 w 2035175"/>
                              <a:gd name="T19" fmla="*/ 74 h 4171950"/>
                              <a:gd name="T20" fmla="*/ 290 w 2035175"/>
                              <a:gd name="T21" fmla="*/ 65 h 4171950"/>
                              <a:gd name="T22" fmla="*/ 296 w 2035175"/>
                              <a:gd name="T23" fmla="*/ 85 h 4171950"/>
                              <a:gd name="T24" fmla="*/ 276 w 2035175"/>
                              <a:gd name="T25" fmla="*/ 99 h 4171950"/>
                              <a:gd name="T26" fmla="*/ 258 w 2035175"/>
                              <a:gd name="T27" fmla="*/ 119 h 4171950"/>
                              <a:gd name="T28" fmla="*/ 245 w 2035175"/>
                              <a:gd name="T29" fmla="*/ 134 h 4171950"/>
                              <a:gd name="T30" fmla="*/ 236 w 2035175"/>
                              <a:gd name="T31" fmla="*/ 163 h 4171950"/>
                              <a:gd name="T32" fmla="*/ 232 w 2035175"/>
                              <a:gd name="T33" fmla="*/ 196 h 4171950"/>
                              <a:gd name="T34" fmla="*/ 227 w 2035175"/>
                              <a:gd name="T35" fmla="*/ 223 h 4171950"/>
                              <a:gd name="T36" fmla="*/ 243 w 2035175"/>
                              <a:gd name="T37" fmla="*/ 253 h 4171950"/>
                              <a:gd name="T38" fmla="*/ 256 w 2035175"/>
                              <a:gd name="T39" fmla="*/ 270 h 4171950"/>
                              <a:gd name="T40" fmla="*/ 239 w 2035175"/>
                              <a:gd name="T41" fmla="*/ 293 h 4171950"/>
                              <a:gd name="T42" fmla="*/ 223 w 2035175"/>
                              <a:gd name="T43" fmla="*/ 308 h 4171950"/>
                              <a:gd name="T44" fmla="*/ 203 w 2035175"/>
                              <a:gd name="T45" fmla="*/ 321 h 4171950"/>
                              <a:gd name="T46" fmla="*/ 182 w 2035175"/>
                              <a:gd name="T47" fmla="*/ 325 h 4171950"/>
                              <a:gd name="T48" fmla="*/ 167 w 2035175"/>
                              <a:gd name="T49" fmla="*/ 337 h 4171950"/>
                              <a:gd name="T50" fmla="*/ 154 w 2035175"/>
                              <a:gd name="T51" fmla="*/ 357 h 4171950"/>
                              <a:gd name="T52" fmla="*/ 126 w 2035175"/>
                              <a:gd name="T53" fmla="*/ 350 h 4171950"/>
                              <a:gd name="T54" fmla="*/ 129 w 2035175"/>
                              <a:gd name="T55" fmla="*/ 378 h 4171950"/>
                              <a:gd name="T56" fmla="*/ 124 w 2035175"/>
                              <a:gd name="T57" fmla="*/ 404 h 4171950"/>
                              <a:gd name="T58" fmla="*/ 115 w 2035175"/>
                              <a:gd name="T59" fmla="*/ 436 h 4171950"/>
                              <a:gd name="T60" fmla="*/ 88 w 2035175"/>
                              <a:gd name="T61" fmla="*/ 455 h 4171950"/>
                              <a:gd name="T62" fmla="*/ 105 w 2035175"/>
                              <a:gd name="T63" fmla="*/ 481 h 4171950"/>
                              <a:gd name="T64" fmla="*/ 111 w 2035175"/>
                              <a:gd name="T65" fmla="*/ 505 h 4171950"/>
                              <a:gd name="T66" fmla="*/ 95 w 2035175"/>
                              <a:gd name="T67" fmla="*/ 519 h 4171950"/>
                              <a:gd name="T68" fmla="*/ 79 w 2035175"/>
                              <a:gd name="T69" fmla="*/ 549 h 4171950"/>
                              <a:gd name="T70" fmla="*/ 60 w 2035175"/>
                              <a:gd name="T71" fmla="*/ 578 h 4171950"/>
                              <a:gd name="T72" fmla="*/ 72 w 2035175"/>
                              <a:gd name="T73" fmla="*/ 601 h 4171950"/>
                              <a:gd name="T74" fmla="*/ 51 w 2035175"/>
                              <a:gd name="T75" fmla="*/ 598 h 4171950"/>
                              <a:gd name="T76" fmla="*/ 21 w 2035175"/>
                              <a:gd name="T77" fmla="*/ 591 h 4171950"/>
                              <a:gd name="T78" fmla="*/ 2 w 2035175"/>
                              <a:gd name="T79" fmla="*/ 564 h 4171950"/>
                              <a:gd name="T80" fmla="*/ 6 w 2035175"/>
                              <a:gd name="T81" fmla="*/ 526 h 4171950"/>
                              <a:gd name="T82" fmla="*/ 18 w 2035175"/>
                              <a:gd name="T83" fmla="*/ 485 h 4171950"/>
                              <a:gd name="T84" fmla="*/ 24 w 2035175"/>
                              <a:gd name="T85" fmla="*/ 445 h 4171950"/>
                              <a:gd name="T86" fmla="*/ 23 w 2035175"/>
                              <a:gd name="T87" fmla="*/ 404 h 4171950"/>
                              <a:gd name="T88" fmla="*/ 23 w 2035175"/>
                              <a:gd name="T89" fmla="*/ 373 h 4171950"/>
                              <a:gd name="T90" fmla="*/ 22 w 2035175"/>
                              <a:gd name="T91" fmla="*/ 335 h 4171950"/>
                              <a:gd name="T92" fmla="*/ 29 w 2035175"/>
                              <a:gd name="T93" fmla="*/ 307 h 4171950"/>
                              <a:gd name="T94" fmla="*/ 33 w 2035175"/>
                              <a:gd name="T95" fmla="*/ 287 h 4171950"/>
                              <a:gd name="T96" fmla="*/ 40 w 2035175"/>
                              <a:gd name="T97" fmla="*/ 259 h 4171950"/>
                              <a:gd name="T98" fmla="*/ 46 w 2035175"/>
                              <a:gd name="T99" fmla="*/ 232 h 4171950"/>
                              <a:gd name="T100" fmla="*/ 49 w 2035175"/>
                              <a:gd name="T101" fmla="*/ 198 h 4171950"/>
                              <a:gd name="T102" fmla="*/ 42 w 2035175"/>
                              <a:gd name="T103" fmla="*/ 171 h 4171950"/>
                              <a:gd name="T104" fmla="*/ 52 w 2035175"/>
                              <a:gd name="T105" fmla="*/ 151 h 4171950"/>
                              <a:gd name="T106" fmla="*/ 54 w 2035175"/>
                              <a:gd name="T107" fmla="*/ 133 h 4171950"/>
                              <a:gd name="T108" fmla="*/ 63 w 2035175"/>
                              <a:gd name="T109" fmla="*/ 117 h 4171950"/>
                              <a:gd name="T110" fmla="*/ 70 w 2035175"/>
                              <a:gd name="T111" fmla="*/ 101 h 4171950"/>
                              <a:gd name="T112" fmla="*/ 74 w 2035175"/>
                              <a:gd name="T113" fmla="*/ 81 h 4171950"/>
                              <a:gd name="T114" fmla="*/ 71 w 2035175"/>
                              <a:gd name="T115" fmla="*/ 52 h 4171950"/>
                              <a:gd name="T116" fmla="*/ 91 w 2035175"/>
                              <a:gd name="T117" fmla="*/ 40 h 4171950"/>
                              <a:gd name="T118" fmla="*/ 89 w 2035175"/>
                              <a:gd name="T119" fmla="*/ 21 h 4171950"/>
                              <a:gd name="T120" fmla="*/ 101 w 2035175"/>
                              <a:gd name="T121" fmla="*/ 6 h 4171950"/>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2035175"/>
                              <a:gd name="T184" fmla="*/ 0 h 4171950"/>
                              <a:gd name="T185" fmla="*/ 2035175 w 2035175"/>
                              <a:gd name="T186" fmla="*/ 4171950 h 4171950"/>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2035175" h="4171950">
                                <a:moveTo>
                                  <a:pt x="719138" y="15875"/>
                                </a:moveTo>
                                <a:lnTo>
                                  <a:pt x="773113" y="0"/>
                                </a:lnTo>
                                <a:lnTo>
                                  <a:pt x="835025" y="11113"/>
                                </a:lnTo>
                                <a:lnTo>
                                  <a:pt x="869492" y="41921"/>
                                </a:lnTo>
                                <a:lnTo>
                                  <a:pt x="905211" y="63353"/>
                                </a:lnTo>
                                <a:lnTo>
                                  <a:pt x="971886" y="30015"/>
                                </a:lnTo>
                                <a:lnTo>
                                  <a:pt x="1030288" y="30163"/>
                                </a:lnTo>
                                <a:lnTo>
                                  <a:pt x="1090613" y="34925"/>
                                </a:lnTo>
                                <a:lnTo>
                                  <a:pt x="1128713" y="85725"/>
                                </a:lnTo>
                                <a:lnTo>
                                  <a:pt x="1181100" y="133350"/>
                                </a:lnTo>
                                <a:lnTo>
                                  <a:pt x="1238250" y="182563"/>
                                </a:lnTo>
                                <a:lnTo>
                                  <a:pt x="1268413" y="230188"/>
                                </a:lnTo>
                                <a:lnTo>
                                  <a:pt x="1328738" y="268288"/>
                                </a:lnTo>
                                <a:lnTo>
                                  <a:pt x="1401763" y="292100"/>
                                </a:lnTo>
                                <a:lnTo>
                                  <a:pt x="1458913" y="331788"/>
                                </a:lnTo>
                                <a:lnTo>
                                  <a:pt x="1516063" y="371475"/>
                                </a:lnTo>
                                <a:lnTo>
                                  <a:pt x="1611313" y="390525"/>
                                </a:lnTo>
                                <a:lnTo>
                                  <a:pt x="1619250" y="433388"/>
                                </a:lnTo>
                                <a:lnTo>
                                  <a:pt x="1590675" y="476250"/>
                                </a:lnTo>
                                <a:lnTo>
                                  <a:pt x="1565275" y="523875"/>
                                </a:lnTo>
                                <a:lnTo>
                                  <a:pt x="1544638" y="566738"/>
                                </a:lnTo>
                                <a:lnTo>
                                  <a:pt x="1533525" y="617538"/>
                                </a:lnTo>
                                <a:lnTo>
                                  <a:pt x="1585913" y="620713"/>
                                </a:lnTo>
                                <a:lnTo>
                                  <a:pt x="1639888" y="636588"/>
                                </a:lnTo>
                                <a:lnTo>
                                  <a:pt x="1697038" y="647700"/>
                                </a:lnTo>
                                <a:lnTo>
                                  <a:pt x="1738313" y="636588"/>
                                </a:lnTo>
                                <a:lnTo>
                                  <a:pt x="1824038" y="617538"/>
                                </a:lnTo>
                                <a:lnTo>
                                  <a:pt x="1860550" y="590550"/>
                                </a:lnTo>
                                <a:lnTo>
                                  <a:pt x="1901825" y="558800"/>
                                </a:lnTo>
                                <a:lnTo>
                                  <a:pt x="1930400" y="511175"/>
                                </a:lnTo>
                                <a:lnTo>
                                  <a:pt x="1935163" y="438150"/>
                                </a:lnTo>
                                <a:lnTo>
                                  <a:pt x="1965325" y="433388"/>
                                </a:lnTo>
                                <a:lnTo>
                                  <a:pt x="1995488" y="449263"/>
                                </a:lnTo>
                                <a:lnTo>
                                  <a:pt x="2012950" y="490538"/>
                                </a:lnTo>
                                <a:lnTo>
                                  <a:pt x="2024063" y="531813"/>
                                </a:lnTo>
                                <a:lnTo>
                                  <a:pt x="2035175" y="582613"/>
                                </a:lnTo>
                                <a:lnTo>
                                  <a:pt x="2003425" y="612775"/>
                                </a:lnTo>
                                <a:lnTo>
                                  <a:pt x="1966913" y="622300"/>
                                </a:lnTo>
                                <a:lnTo>
                                  <a:pt x="1893888" y="679450"/>
                                </a:lnTo>
                                <a:lnTo>
                                  <a:pt x="1820863" y="738188"/>
                                </a:lnTo>
                                <a:lnTo>
                                  <a:pt x="1813658" y="786062"/>
                                </a:lnTo>
                                <a:lnTo>
                                  <a:pt x="1773238" y="814388"/>
                                </a:lnTo>
                                <a:lnTo>
                                  <a:pt x="1742220" y="845593"/>
                                </a:lnTo>
                                <a:lnTo>
                                  <a:pt x="1723170" y="878931"/>
                                </a:lnTo>
                                <a:lnTo>
                                  <a:pt x="1686261" y="918221"/>
                                </a:lnTo>
                                <a:lnTo>
                                  <a:pt x="1673225" y="958850"/>
                                </a:lnTo>
                                <a:lnTo>
                                  <a:pt x="1643063" y="1028700"/>
                                </a:lnTo>
                                <a:lnTo>
                                  <a:pt x="1620838" y="1120775"/>
                                </a:lnTo>
                                <a:lnTo>
                                  <a:pt x="1604963" y="1195388"/>
                                </a:lnTo>
                                <a:lnTo>
                                  <a:pt x="1577975" y="1249363"/>
                                </a:lnTo>
                                <a:lnTo>
                                  <a:pt x="1597025" y="1349375"/>
                                </a:lnTo>
                                <a:lnTo>
                                  <a:pt x="1601788" y="1414463"/>
                                </a:lnTo>
                                <a:lnTo>
                                  <a:pt x="1595438" y="1471613"/>
                                </a:lnTo>
                                <a:lnTo>
                                  <a:pt x="1557338" y="1533525"/>
                                </a:lnTo>
                                <a:lnTo>
                                  <a:pt x="1662113" y="1614488"/>
                                </a:lnTo>
                                <a:lnTo>
                                  <a:pt x="1685925" y="1676400"/>
                                </a:lnTo>
                                <a:lnTo>
                                  <a:pt x="1671638" y="1738313"/>
                                </a:lnTo>
                                <a:lnTo>
                                  <a:pt x="1739900" y="1773238"/>
                                </a:lnTo>
                                <a:lnTo>
                                  <a:pt x="1768475" y="1806575"/>
                                </a:lnTo>
                                <a:lnTo>
                                  <a:pt x="1757363" y="1852613"/>
                                </a:lnTo>
                                <a:lnTo>
                                  <a:pt x="1746250" y="1895475"/>
                                </a:lnTo>
                                <a:lnTo>
                                  <a:pt x="1676400" y="1927225"/>
                                </a:lnTo>
                                <a:lnTo>
                                  <a:pt x="1639888" y="2014538"/>
                                </a:lnTo>
                                <a:lnTo>
                                  <a:pt x="1600200" y="2062163"/>
                                </a:lnTo>
                                <a:lnTo>
                                  <a:pt x="1563688" y="2076450"/>
                                </a:lnTo>
                                <a:lnTo>
                                  <a:pt x="1533525" y="2116138"/>
                                </a:lnTo>
                                <a:lnTo>
                                  <a:pt x="1449388" y="2143125"/>
                                </a:lnTo>
                                <a:lnTo>
                                  <a:pt x="1414463" y="2170113"/>
                                </a:lnTo>
                                <a:lnTo>
                                  <a:pt x="1397000" y="2205038"/>
                                </a:lnTo>
                                <a:lnTo>
                                  <a:pt x="1360488" y="2236788"/>
                                </a:lnTo>
                                <a:lnTo>
                                  <a:pt x="1308100" y="2244725"/>
                                </a:lnTo>
                                <a:lnTo>
                                  <a:pt x="1254125" y="2232025"/>
                                </a:lnTo>
                                <a:lnTo>
                                  <a:pt x="1230313" y="2271713"/>
                                </a:lnTo>
                                <a:lnTo>
                                  <a:pt x="1182688" y="2287588"/>
                                </a:lnTo>
                                <a:lnTo>
                                  <a:pt x="1147763" y="2311400"/>
                                </a:lnTo>
                                <a:lnTo>
                                  <a:pt x="1160463" y="2362200"/>
                                </a:lnTo>
                                <a:lnTo>
                                  <a:pt x="1135063" y="2420938"/>
                                </a:lnTo>
                                <a:lnTo>
                                  <a:pt x="1058863" y="2449513"/>
                                </a:lnTo>
                                <a:lnTo>
                                  <a:pt x="976313" y="2420938"/>
                                </a:lnTo>
                                <a:lnTo>
                                  <a:pt x="933450" y="2373313"/>
                                </a:lnTo>
                                <a:lnTo>
                                  <a:pt x="866775" y="2405063"/>
                                </a:lnTo>
                                <a:lnTo>
                                  <a:pt x="876300" y="2473325"/>
                                </a:lnTo>
                                <a:lnTo>
                                  <a:pt x="904875" y="2552700"/>
                                </a:lnTo>
                                <a:lnTo>
                                  <a:pt x="890588" y="2595563"/>
                                </a:lnTo>
                                <a:lnTo>
                                  <a:pt x="900113" y="2654300"/>
                                </a:lnTo>
                                <a:lnTo>
                                  <a:pt x="915988" y="2716213"/>
                                </a:lnTo>
                                <a:lnTo>
                                  <a:pt x="854075" y="2771775"/>
                                </a:lnTo>
                                <a:lnTo>
                                  <a:pt x="839788" y="2857500"/>
                                </a:lnTo>
                                <a:lnTo>
                                  <a:pt x="842963" y="2921000"/>
                                </a:lnTo>
                                <a:lnTo>
                                  <a:pt x="790575" y="2995613"/>
                                </a:lnTo>
                                <a:lnTo>
                                  <a:pt x="690563" y="3011488"/>
                                </a:lnTo>
                                <a:lnTo>
                                  <a:pt x="644525" y="3071813"/>
                                </a:lnTo>
                                <a:lnTo>
                                  <a:pt x="606425" y="3128963"/>
                                </a:lnTo>
                                <a:lnTo>
                                  <a:pt x="590550" y="3201988"/>
                                </a:lnTo>
                                <a:lnTo>
                                  <a:pt x="633413" y="3257550"/>
                                </a:lnTo>
                                <a:lnTo>
                                  <a:pt x="723900" y="3302000"/>
                                </a:lnTo>
                                <a:lnTo>
                                  <a:pt x="787400" y="3328988"/>
                                </a:lnTo>
                                <a:lnTo>
                                  <a:pt x="785813" y="3390900"/>
                                </a:lnTo>
                                <a:lnTo>
                                  <a:pt x="763588" y="3467100"/>
                                </a:lnTo>
                                <a:lnTo>
                                  <a:pt x="725488" y="3554413"/>
                                </a:lnTo>
                                <a:lnTo>
                                  <a:pt x="684213" y="3546475"/>
                                </a:lnTo>
                                <a:lnTo>
                                  <a:pt x="652463" y="3562350"/>
                                </a:lnTo>
                                <a:lnTo>
                                  <a:pt x="600075" y="3609975"/>
                                </a:lnTo>
                                <a:lnTo>
                                  <a:pt x="595313" y="3671888"/>
                                </a:lnTo>
                                <a:lnTo>
                                  <a:pt x="544513" y="3773488"/>
                                </a:lnTo>
                                <a:lnTo>
                                  <a:pt x="447675" y="3849688"/>
                                </a:lnTo>
                                <a:lnTo>
                                  <a:pt x="406400" y="3905250"/>
                                </a:lnTo>
                                <a:lnTo>
                                  <a:pt x="409575" y="3971925"/>
                                </a:lnTo>
                                <a:lnTo>
                                  <a:pt x="438150" y="4029075"/>
                                </a:lnTo>
                                <a:lnTo>
                                  <a:pt x="471488" y="4086225"/>
                                </a:lnTo>
                                <a:lnTo>
                                  <a:pt x="492125" y="4129088"/>
                                </a:lnTo>
                                <a:lnTo>
                                  <a:pt x="495300" y="4164013"/>
                                </a:lnTo>
                                <a:lnTo>
                                  <a:pt x="452438" y="4171950"/>
                                </a:lnTo>
                                <a:lnTo>
                                  <a:pt x="347663" y="4110038"/>
                                </a:lnTo>
                                <a:lnTo>
                                  <a:pt x="263525" y="4116388"/>
                                </a:lnTo>
                                <a:lnTo>
                                  <a:pt x="163513" y="4116388"/>
                                </a:lnTo>
                                <a:lnTo>
                                  <a:pt x="144463" y="4062413"/>
                                </a:lnTo>
                                <a:lnTo>
                                  <a:pt x="111125" y="3957638"/>
                                </a:lnTo>
                                <a:lnTo>
                                  <a:pt x="85725" y="3895725"/>
                                </a:lnTo>
                                <a:lnTo>
                                  <a:pt x="15875" y="3876675"/>
                                </a:lnTo>
                                <a:lnTo>
                                  <a:pt x="23813" y="3787775"/>
                                </a:lnTo>
                                <a:lnTo>
                                  <a:pt x="0" y="3721100"/>
                                </a:lnTo>
                                <a:lnTo>
                                  <a:pt x="39688" y="3611563"/>
                                </a:lnTo>
                                <a:lnTo>
                                  <a:pt x="109538" y="3500438"/>
                                </a:lnTo>
                                <a:lnTo>
                                  <a:pt x="95250" y="3402013"/>
                                </a:lnTo>
                                <a:lnTo>
                                  <a:pt x="123825" y="3330575"/>
                                </a:lnTo>
                                <a:lnTo>
                                  <a:pt x="171450" y="3249613"/>
                                </a:lnTo>
                                <a:lnTo>
                                  <a:pt x="149225" y="3138488"/>
                                </a:lnTo>
                                <a:lnTo>
                                  <a:pt x="166688" y="3057525"/>
                                </a:lnTo>
                                <a:lnTo>
                                  <a:pt x="158750" y="2916238"/>
                                </a:lnTo>
                                <a:lnTo>
                                  <a:pt x="163513" y="2867025"/>
                                </a:lnTo>
                                <a:lnTo>
                                  <a:pt x="158750" y="2778125"/>
                                </a:lnTo>
                                <a:lnTo>
                                  <a:pt x="153988" y="2686050"/>
                                </a:lnTo>
                                <a:lnTo>
                                  <a:pt x="152400" y="2616200"/>
                                </a:lnTo>
                                <a:lnTo>
                                  <a:pt x="158750" y="2563813"/>
                                </a:lnTo>
                                <a:lnTo>
                                  <a:pt x="157163" y="2481263"/>
                                </a:lnTo>
                                <a:lnTo>
                                  <a:pt x="152400" y="2411413"/>
                                </a:lnTo>
                                <a:lnTo>
                                  <a:pt x="149225" y="2300288"/>
                                </a:lnTo>
                                <a:lnTo>
                                  <a:pt x="158750" y="2220913"/>
                                </a:lnTo>
                                <a:lnTo>
                                  <a:pt x="173038" y="2163763"/>
                                </a:lnTo>
                                <a:lnTo>
                                  <a:pt x="196850" y="2111375"/>
                                </a:lnTo>
                                <a:lnTo>
                                  <a:pt x="249238" y="2058988"/>
                                </a:lnTo>
                                <a:lnTo>
                                  <a:pt x="249238" y="2006600"/>
                                </a:lnTo>
                                <a:lnTo>
                                  <a:pt x="230188" y="1968500"/>
                                </a:lnTo>
                                <a:lnTo>
                                  <a:pt x="196850" y="1890713"/>
                                </a:lnTo>
                                <a:lnTo>
                                  <a:pt x="230188" y="1824038"/>
                                </a:lnTo>
                                <a:lnTo>
                                  <a:pt x="273050" y="1781175"/>
                                </a:lnTo>
                                <a:lnTo>
                                  <a:pt x="295275" y="1711325"/>
                                </a:lnTo>
                                <a:lnTo>
                                  <a:pt x="282575" y="1635125"/>
                                </a:lnTo>
                                <a:lnTo>
                                  <a:pt x="314325" y="1590675"/>
                                </a:lnTo>
                                <a:lnTo>
                                  <a:pt x="352425" y="1514475"/>
                                </a:lnTo>
                                <a:lnTo>
                                  <a:pt x="366713" y="1454150"/>
                                </a:lnTo>
                                <a:lnTo>
                                  <a:pt x="333375" y="1357313"/>
                                </a:lnTo>
                                <a:lnTo>
                                  <a:pt x="325438" y="1300163"/>
                                </a:lnTo>
                                <a:lnTo>
                                  <a:pt x="301625" y="1235075"/>
                                </a:lnTo>
                                <a:lnTo>
                                  <a:pt x="287338" y="1171575"/>
                                </a:lnTo>
                                <a:lnTo>
                                  <a:pt x="296863" y="1114425"/>
                                </a:lnTo>
                                <a:lnTo>
                                  <a:pt x="328613" y="1068388"/>
                                </a:lnTo>
                                <a:lnTo>
                                  <a:pt x="358775" y="1035050"/>
                                </a:lnTo>
                                <a:lnTo>
                                  <a:pt x="361950" y="996950"/>
                                </a:lnTo>
                                <a:lnTo>
                                  <a:pt x="376238" y="954088"/>
                                </a:lnTo>
                                <a:lnTo>
                                  <a:pt x="373063" y="915988"/>
                                </a:lnTo>
                                <a:lnTo>
                                  <a:pt x="373063" y="857250"/>
                                </a:lnTo>
                                <a:lnTo>
                                  <a:pt x="427038" y="836613"/>
                                </a:lnTo>
                                <a:lnTo>
                                  <a:pt x="431800" y="801688"/>
                                </a:lnTo>
                                <a:lnTo>
                                  <a:pt x="434975" y="769938"/>
                                </a:lnTo>
                                <a:lnTo>
                                  <a:pt x="455613" y="738188"/>
                                </a:lnTo>
                                <a:lnTo>
                                  <a:pt x="484188" y="692150"/>
                                </a:lnTo>
                                <a:lnTo>
                                  <a:pt x="504825" y="636588"/>
                                </a:lnTo>
                                <a:lnTo>
                                  <a:pt x="541338" y="596900"/>
                                </a:lnTo>
                                <a:lnTo>
                                  <a:pt x="509588" y="554038"/>
                                </a:lnTo>
                                <a:lnTo>
                                  <a:pt x="517525" y="508000"/>
                                </a:lnTo>
                                <a:lnTo>
                                  <a:pt x="496888" y="428625"/>
                                </a:lnTo>
                                <a:lnTo>
                                  <a:pt x="488950" y="355600"/>
                                </a:lnTo>
                                <a:lnTo>
                                  <a:pt x="541338" y="312738"/>
                                </a:lnTo>
                                <a:lnTo>
                                  <a:pt x="587375" y="288925"/>
                                </a:lnTo>
                                <a:lnTo>
                                  <a:pt x="623888" y="273050"/>
                                </a:lnTo>
                                <a:lnTo>
                                  <a:pt x="627063" y="217488"/>
                                </a:lnTo>
                                <a:lnTo>
                                  <a:pt x="631825" y="174625"/>
                                </a:lnTo>
                                <a:lnTo>
                                  <a:pt x="609936" y="144315"/>
                                </a:lnTo>
                                <a:lnTo>
                                  <a:pt x="655638" y="96838"/>
                                </a:lnTo>
                                <a:lnTo>
                                  <a:pt x="684213" y="77788"/>
                                </a:lnTo>
                                <a:lnTo>
                                  <a:pt x="696852" y="43112"/>
                                </a:lnTo>
                                <a:lnTo>
                                  <a:pt x="719138" y="15875"/>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2" name="Freeform 218"/>
                        <wps:cNvSpPr>
                          <a:spLocks/>
                        </wps:cNvSpPr>
                        <wps:spPr bwMode="auto">
                          <a:xfrm>
                            <a:off x="1876369" y="3290262"/>
                            <a:ext cx="147930" cy="151043"/>
                          </a:xfrm>
                          <a:custGeom>
                            <a:avLst/>
                            <a:gdLst>
                              <a:gd name="T0" fmla="*/ 29 w 877551"/>
                              <a:gd name="T1" fmla="*/ 1 h 907257"/>
                              <a:gd name="T2" fmla="*/ 37 w 877551"/>
                              <a:gd name="T3" fmla="*/ 0 h 907257"/>
                              <a:gd name="T4" fmla="*/ 42 w 877551"/>
                              <a:gd name="T5" fmla="*/ 1 h 907257"/>
                              <a:gd name="T6" fmla="*/ 47 w 877551"/>
                              <a:gd name="T7" fmla="*/ 1 h 907257"/>
                              <a:gd name="T8" fmla="*/ 53 w 877551"/>
                              <a:gd name="T9" fmla="*/ 3 h 907257"/>
                              <a:gd name="T10" fmla="*/ 57 w 877551"/>
                              <a:gd name="T11" fmla="*/ 5 h 907257"/>
                              <a:gd name="T12" fmla="*/ 63 w 877551"/>
                              <a:gd name="T13" fmla="*/ 4 h 907257"/>
                              <a:gd name="T14" fmla="*/ 67 w 877551"/>
                              <a:gd name="T15" fmla="*/ 6 h 907257"/>
                              <a:gd name="T16" fmla="*/ 74 w 877551"/>
                              <a:gd name="T17" fmla="*/ 8 h 907257"/>
                              <a:gd name="T18" fmla="*/ 74 w 877551"/>
                              <a:gd name="T19" fmla="*/ 18 h 907257"/>
                              <a:gd name="T20" fmla="*/ 75 w 877551"/>
                              <a:gd name="T21" fmla="*/ 25 h 907257"/>
                              <a:gd name="T22" fmla="*/ 76 w 877551"/>
                              <a:gd name="T23" fmla="*/ 36 h 907257"/>
                              <a:gd name="T24" fmla="*/ 78 w 877551"/>
                              <a:gd name="T25" fmla="*/ 43 h 907257"/>
                              <a:gd name="T26" fmla="*/ 82 w 877551"/>
                              <a:gd name="T27" fmla="*/ 41 h 907257"/>
                              <a:gd name="T28" fmla="*/ 88 w 877551"/>
                              <a:gd name="T29" fmla="*/ 42 h 907257"/>
                              <a:gd name="T30" fmla="*/ 95 w 877551"/>
                              <a:gd name="T31" fmla="*/ 43 h 907257"/>
                              <a:gd name="T32" fmla="*/ 103 w 877551"/>
                              <a:gd name="T33" fmla="*/ 45 h 907257"/>
                              <a:gd name="T34" fmla="*/ 105 w 877551"/>
                              <a:gd name="T35" fmla="*/ 48 h 907257"/>
                              <a:gd name="T36" fmla="*/ 110 w 877551"/>
                              <a:gd name="T37" fmla="*/ 53 h 907257"/>
                              <a:gd name="T38" fmla="*/ 113 w 877551"/>
                              <a:gd name="T39" fmla="*/ 67 h 907257"/>
                              <a:gd name="T40" fmla="*/ 117 w 877551"/>
                              <a:gd name="T41" fmla="*/ 70 h 907257"/>
                              <a:gd name="T42" fmla="*/ 123 w 877551"/>
                              <a:gd name="T43" fmla="*/ 68 h 907257"/>
                              <a:gd name="T44" fmla="*/ 130 w 877551"/>
                              <a:gd name="T45" fmla="*/ 70 h 907257"/>
                              <a:gd name="T46" fmla="*/ 131 w 877551"/>
                              <a:gd name="T47" fmla="*/ 76 h 907257"/>
                              <a:gd name="T48" fmla="*/ 130 w 877551"/>
                              <a:gd name="T49" fmla="*/ 82 h 907257"/>
                              <a:gd name="T50" fmla="*/ 131 w 877551"/>
                              <a:gd name="T51" fmla="*/ 86 h 907257"/>
                              <a:gd name="T52" fmla="*/ 131 w 877551"/>
                              <a:gd name="T53" fmla="*/ 89 h 907257"/>
                              <a:gd name="T54" fmla="*/ 127 w 877551"/>
                              <a:gd name="T55" fmla="*/ 98 h 907257"/>
                              <a:gd name="T56" fmla="*/ 126 w 877551"/>
                              <a:gd name="T57" fmla="*/ 108 h 907257"/>
                              <a:gd name="T58" fmla="*/ 122 w 877551"/>
                              <a:gd name="T59" fmla="*/ 115 h 907257"/>
                              <a:gd name="T60" fmla="*/ 110 w 877551"/>
                              <a:gd name="T61" fmla="*/ 123 h 907257"/>
                              <a:gd name="T62" fmla="*/ 101 w 877551"/>
                              <a:gd name="T63" fmla="*/ 125 h 907257"/>
                              <a:gd name="T64" fmla="*/ 91 w 877551"/>
                              <a:gd name="T65" fmla="*/ 128 h 907257"/>
                              <a:gd name="T66" fmla="*/ 85 w 877551"/>
                              <a:gd name="T67" fmla="*/ 127 h 907257"/>
                              <a:gd name="T68" fmla="*/ 74 w 877551"/>
                              <a:gd name="T69" fmla="*/ 124 h 907257"/>
                              <a:gd name="T70" fmla="*/ 67 w 877551"/>
                              <a:gd name="T71" fmla="*/ 124 h 907257"/>
                              <a:gd name="T72" fmla="*/ 68 w 877551"/>
                              <a:gd name="T73" fmla="*/ 116 h 907257"/>
                              <a:gd name="T74" fmla="*/ 75 w 877551"/>
                              <a:gd name="T75" fmla="*/ 104 h 907257"/>
                              <a:gd name="T76" fmla="*/ 79 w 877551"/>
                              <a:gd name="T77" fmla="*/ 98 h 907257"/>
                              <a:gd name="T78" fmla="*/ 78 w 877551"/>
                              <a:gd name="T79" fmla="*/ 92 h 907257"/>
                              <a:gd name="T80" fmla="*/ 64 w 877551"/>
                              <a:gd name="T81" fmla="*/ 89 h 907257"/>
                              <a:gd name="T82" fmla="*/ 47 w 877551"/>
                              <a:gd name="T83" fmla="*/ 78 h 907257"/>
                              <a:gd name="T84" fmla="*/ 35 w 877551"/>
                              <a:gd name="T85" fmla="*/ 74 h 907257"/>
                              <a:gd name="T86" fmla="*/ 26 w 877551"/>
                              <a:gd name="T87" fmla="*/ 69 h 907257"/>
                              <a:gd name="T88" fmla="*/ 22 w 877551"/>
                              <a:gd name="T89" fmla="*/ 62 h 907257"/>
                              <a:gd name="T90" fmla="*/ 6 w 877551"/>
                              <a:gd name="T91" fmla="*/ 49 h 907257"/>
                              <a:gd name="T92" fmla="*/ 0 w 877551"/>
                              <a:gd name="T93" fmla="*/ 41 h 907257"/>
                              <a:gd name="T94" fmla="*/ 4 w 877551"/>
                              <a:gd name="T95" fmla="*/ 34 h 907257"/>
                              <a:gd name="T96" fmla="*/ 7 w 877551"/>
                              <a:gd name="T97" fmla="*/ 30 h 907257"/>
                              <a:gd name="T98" fmla="*/ 11 w 877551"/>
                              <a:gd name="T99" fmla="*/ 26 h 907257"/>
                              <a:gd name="T100" fmla="*/ 18 w 877551"/>
                              <a:gd name="T101" fmla="*/ 23 h 907257"/>
                              <a:gd name="T102" fmla="*/ 17 w 877551"/>
                              <a:gd name="T103" fmla="*/ 15 h 907257"/>
                              <a:gd name="T104" fmla="*/ 19 w 877551"/>
                              <a:gd name="T105" fmla="*/ 8 h 907257"/>
                              <a:gd name="T106" fmla="*/ 20 w 877551"/>
                              <a:gd name="T107" fmla="*/ 4 h 907257"/>
                              <a:gd name="T108" fmla="*/ 29 w 877551"/>
                              <a:gd name="T109" fmla="*/ 1 h 90725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877551"/>
                              <a:gd name="T166" fmla="*/ 0 h 907257"/>
                              <a:gd name="T167" fmla="*/ 877551 w 877551"/>
                              <a:gd name="T168" fmla="*/ 907257 h 90725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877551" h="907257">
                                <a:moveTo>
                                  <a:pt x="193339" y="3720"/>
                                </a:moveTo>
                                <a:lnTo>
                                  <a:pt x="244078" y="0"/>
                                </a:lnTo>
                                <a:lnTo>
                                  <a:pt x="280651" y="3720"/>
                                </a:lnTo>
                                <a:lnTo>
                                  <a:pt x="314325" y="7144"/>
                                </a:lnTo>
                                <a:lnTo>
                                  <a:pt x="351234" y="21432"/>
                                </a:lnTo>
                                <a:lnTo>
                                  <a:pt x="378618" y="33338"/>
                                </a:lnTo>
                                <a:lnTo>
                                  <a:pt x="417909" y="30957"/>
                                </a:lnTo>
                                <a:lnTo>
                                  <a:pt x="447339" y="44995"/>
                                </a:lnTo>
                                <a:lnTo>
                                  <a:pt x="494109" y="58341"/>
                                </a:lnTo>
                                <a:lnTo>
                                  <a:pt x="495300" y="126207"/>
                                </a:lnTo>
                                <a:lnTo>
                                  <a:pt x="498871" y="179785"/>
                                </a:lnTo>
                                <a:lnTo>
                                  <a:pt x="506076" y="254545"/>
                                </a:lnTo>
                                <a:lnTo>
                                  <a:pt x="517189" y="303757"/>
                                </a:lnTo>
                                <a:lnTo>
                                  <a:pt x="548878" y="294085"/>
                                </a:lnTo>
                                <a:lnTo>
                                  <a:pt x="585451" y="295820"/>
                                </a:lnTo>
                                <a:lnTo>
                                  <a:pt x="633076" y="303757"/>
                                </a:lnTo>
                                <a:lnTo>
                                  <a:pt x="687051" y="316457"/>
                                </a:lnTo>
                                <a:lnTo>
                                  <a:pt x="699751" y="338682"/>
                                </a:lnTo>
                                <a:lnTo>
                                  <a:pt x="731501" y="379957"/>
                                </a:lnTo>
                                <a:lnTo>
                                  <a:pt x="750551" y="476795"/>
                                </a:lnTo>
                                <a:lnTo>
                                  <a:pt x="777539" y="499020"/>
                                </a:lnTo>
                                <a:lnTo>
                                  <a:pt x="816768" y="484585"/>
                                </a:lnTo>
                                <a:lnTo>
                                  <a:pt x="867965" y="497682"/>
                                </a:lnTo>
                                <a:lnTo>
                                  <a:pt x="877551" y="540295"/>
                                </a:lnTo>
                                <a:lnTo>
                                  <a:pt x="867965" y="585788"/>
                                </a:lnTo>
                                <a:lnTo>
                                  <a:pt x="872789" y="608557"/>
                                </a:lnTo>
                                <a:lnTo>
                                  <a:pt x="875109" y="631032"/>
                                </a:lnTo>
                                <a:lnTo>
                                  <a:pt x="846534" y="697707"/>
                                </a:lnTo>
                                <a:lnTo>
                                  <a:pt x="837864" y="768895"/>
                                </a:lnTo>
                                <a:lnTo>
                                  <a:pt x="812006" y="819150"/>
                                </a:lnTo>
                                <a:lnTo>
                                  <a:pt x="733425" y="876300"/>
                                </a:lnTo>
                                <a:lnTo>
                                  <a:pt x="671176" y="889545"/>
                                </a:lnTo>
                                <a:lnTo>
                                  <a:pt x="607218" y="907257"/>
                                </a:lnTo>
                                <a:lnTo>
                                  <a:pt x="566401" y="899070"/>
                                </a:lnTo>
                                <a:lnTo>
                                  <a:pt x="490537" y="878682"/>
                                </a:lnTo>
                                <a:lnTo>
                                  <a:pt x="444164" y="878432"/>
                                </a:lnTo>
                                <a:lnTo>
                                  <a:pt x="454818" y="823913"/>
                                </a:lnTo>
                                <a:lnTo>
                                  <a:pt x="500062" y="738188"/>
                                </a:lnTo>
                                <a:lnTo>
                                  <a:pt x="529828" y="692944"/>
                                </a:lnTo>
                                <a:lnTo>
                                  <a:pt x="520303" y="651272"/>
                                </a:lnTo>
                                <a:lnTo>
                                  <a:pt x="425114" y="630782"/>
                                </a:lnTo>
                                <a:lnTo>
                                  <a:pt x="313989" y="551407"/>
                                </a:lnTo>
                                <a:lnTo>
                                  <a:pt x="235743" y="527447"/>
                                </a:lnTo>
                                <a:lnTo>
                                  <a:pt x="176212" y="491728"/>
                                </a:lnTo>
                                <a:lnTo>
                                  <a:pt x="148828" y="442913"/>
                                </a:lnTo>
                                <a:lnTo>
                                  <a:pt x="39290" y="347663"/>
                                </a:lnTo>
                                <a:lnTo>
                                  <a:pt x="0" y="291703"/>
                                </a:lnTo>
                                <a:lnTo>
                                  <a:pt x="28239" y="245020"/>
                                </a:lnTo>
                                <a:lnTo>
                                  <a:pt x="48815" y="210741"/>
                                </a:lnTo>
                                <a:lnTo>
                                  <a:pt x="71437" y="185738"/>
                                </a:lnTo>
                                <a:lnTo>
                                  <a:pt x="119062" y="165497"/>
                                </a:lnTo>
                                <a:lnTo>
                                  <a:pt x="115490" y="109538"/>
                                </a:lnTo>
                                <a:lnTo>
                                  <a:pt x="128251" y="59282"/>
                                </a:lnTo>
                                <a:lnTo>
                                  <a:pt x="135731" y="26194"/>
                                </a:lnTo>
                                <a:lnTo>
                                  <a:pt x="193339" y="37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3" name="Freeform 219"/>
                        <wps:cNvSpPr>
                          <a:spLocks/>
                        </wps:cNvSpPr>
                        <wps:spPr bwMode="auto">
                          <a:xfrm>
                            <a:off x="1958897" y="3495806"/>
                            <a:ext cx="94986" cy="105886"/>
                          </a:xfrm>
                          <a:custGeom>
                            <a:avLst/>
                            <a:gdLst>
                              <a:gd name="T0" fmla="*/ 2147483647 w 307"/>
                              <a:gd name="T1" fmla="*/ 2147483647 h 341"/>
                              <a:gd name="T2" fmla="*/ 2147483647 w 307"/>
                              <a:gd name="T3" fmla="*/ 2147483647 h 341"/>
                              <a:gd name="T4" fmla="*/ 0 w 307"/>
                              <a:gd name="T5" fmla="*/ 2147483647 h 341"/>
                              <a:gd name="T6" fmla="*/ 2147483647 w 307"/>
                              <a:gd name="T7" fmla="*/ 2147483647 h 341"/>
                              <a:gd name="T8" fmla="*/ 2147483647 w 307"/>
                              <a:gd name="T9" fmla="*/ 2147483647 h 341"/>
                              <a:gd name="T10" fmla="*/ 2147483647 w 307"/>
                              <a:gd name="T11" fmla="*/ 2147483647 h 341"/>
                              <a:gd name="T12" fmla="*/ 2147483647 w 307"/>
                              <a:gd name="T13" fmla="*/ 2147483647 h 341"/>
                              <a:gd name="T14" fmla="*/ 2147483647 w 307"/>
                              <a:gd name="T15" fmla="*/ 2147483647 h 341"/>
                              <a:gd name="T16" fmla="*/ 2147483647 w 307"/>
                              <a:gd name="T17" fmla="*/ 2147483647 h 341"/>
                              <a:gd name="T18" fmla="*/ 2147483647 w 307"/>
                              <a:gd name="T19" fmla="*/ 2147483647 h 341"/>
                              <a:gd name="T20" fmla="*/ 2147483647 w 307"/>
                              <a:gd name="T21" fmla="*/ 2147483647 h 341"/>
                              <a:gd name="T22" fmla="*/ 2147483647 w 307"/>
                              <a:gd name="T23" fmla="*/ 2147483647 h 341"/>
                              <a:gd name="T24" fmla="*/ 2147483647 w 307"/>
                              <a:gd name="T25" fmla="*/ 2147483647 h 341"/>
                              <a:gd name="T26" fmla="*/ 2147483647 w 307"/>
                              <a:gd name="T27" fmla="*/ 2147483647 h 341"/>
                              <a:gd name="T28" fmla="*/ 2147483647 w 307"/>
                              <a:gd name="T29" fmla="*/ 2147483647 h 341"/>
                              <a:gd name="T30" fmla="*/ 2147483647 w 307"/>
                              <a:gd name="T31" fmla="*/ 2147483647 h 341"/>
                              <a:gd name="T32" fmla="*/ 2147483647 w 307"/>
                              <a:gd name="T33" fmla="*/ 2147483647 h 341"/>
                              <a:gd name="T34" fmla="*/ 2147483647 w 307"/>
                              <a:gd name="T35" fmla="*/ 2147483647 h 341"/>
                              <a:gd name="T36" fmla="*/ 2147483647 w 307"/>
                              <a:gd name="T37" fmla="*/ 2147483647 h 341"/>
                              <a:gd name="T38" fmla="*/ 2147483647 w 307"/>
                              <a:gd name="T39" fmla="*/ 2147483647 h 341"/>
                              <a:gd name="T40" fmla="*/ 2147483647 w 307"/>
                              <a:gd name="T41" fmla="*/ 2147483647 h 341"/>
                              <a:gd name="T42" fmla="*/ 2147483647 w 307"/>
                              <a:gd name="T43" fmla="*/ 2147483647 h 341"/>
                              <a:gd name="T44" fmla="*/ 2147483647 w 307"/>
                              <a:gd name="T45" fmla="*/ 2147483647 h 341"/>
                              <a:gd name="T46" fmla="*/ 2147483647 w 307"/>
                              <a:gd name="T47" fmla="*/ 2147483647 h 341"/>
                              <a:gd name="T48" fmla="*/ 2147483647 w 307"/>
                              <a:gd name="T49" fmla="*/ 2147483647 h 341"/>
                              <a:gd name="T50" fmla="*/ 2147483647 w 307"/>
                              <a:gd name="T51" fmla="*/ 2147483647 h 341"/>
                              <a:gd name="T52" fmla="*/ 2147483647 w 307"/>
                              <a:gd name="T53" fmla="*/ 2147483647 h 341"/>
                              <a:gd name="T54" fmla="*/ 2147483647 w 307"/>
                              <a:gd name="T55" fmla="*/ 2147483647 h 341"/>
                              <a:gd name="T56" fmla="*/ 2147483647 w 307"/>
                              <a:gd name="T57" fmla="*/ 2147483647 h 341"/>
                              <a:gd name="T58" fmla="*/ 2147483647 w 307"/>
                              <a:gd name="T59" fmla="*/ 2147483647 h 341"/>
                              <a:gd name="T60" fmla="*/ 2147483647 w 307"/>
                              <a:gd name="T61" fmla="*/ 2147483647 h 341"/>
                              <a:gd name="T62" fmla="*/ 2147483647 w 307"/>
                              <a:gd name="T63" fmla="*/ 2147483647 h 341"/>
                              <a:gd name="T64" fmla="*/ 2147483647 w 307"/>
                              <a:gd name="T65" fmla="*/ 2147483647 h 341"/>
                              <a:gd name="T66" fmla="*/ 2147483647 w 307"/>
                              <a:gd name="T67" fmla="*/ 2147483647 h 341"/>
                              <a:gd name="T68" fmla="*/ 2147483647 w 307"/>
                              <a:gd name="T69" fmla="*/ 2147483647 h 341"/>
                              <a:gd name="T70" fmla="*/ 2147483647 w 307"/>
                              <a:gd name="T71" fmla="*/ 2147483647 h 341"/>
                              <a:gd name="T72" fmla="*/ 2147483647 w 307"/>
                              <a:gd name="T73" fmla="*/ 0 h 341"/>
                              <a:gd name="T74" fmla="*/ 2147483647 w 307"/>
                              <a:gd name="T75" fmla="*/ 2147483647 h 34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07"/>
                              <a:gd name="T115" fmla="*/ 0 h 341"/>
                              <a:gd name="T116" fmla="*/ 307 w 307"/>
                              <a:gd name="T117" fmla="*/ 341 h 34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07" h="341">
                                <a:moveTo>
                                  <a:pt x="35" y="38"/>
                                </a:moveTo>
                                <a:lnTo>
                                  <a:pt x="18" y="110"/>
                                </a:lnTo>
                                <a:lnTo>
                                  <a:pt x="0" y="150"/>
                                </a:lnTo>
                                <a:lnTo>
                                  <a:pt x="12" y="210"/>
                                </a:lnTo>
                                <a:lnTo>
                                  <a:pt x="14" y="243"/>
                                </a:lnTo>
                                <a:lnTo>
                                  <a:pt x="12" y="275"/>
                                </a:lnTo>
                                <a:lnTo>
                                  <a:pt x="29" y="294"/>
                                </a:lnTo>
                                <a:lnTo>
                                  <a:pt x="45" y="303"/>
                                </a:lnTo>
                                <a:lnTo>
                                  <a:pt x="71" y="310"/>
                                </a:lnTo>
                                <a:lnTo>
                                  <a:pt x="96" y="325"/>
                                </a:lnTo>
                                <a:lnTo>
                                  <a:pt x="120" y="341"/>
                                </a:lnTo>
                                <a:lnTo>
                                  <a:pt x="138" y="336"/>
                                </a:lnTo>
                                <a:lnTo>
                                  <a:pt x="162" y="333"/>
                                </a:lnTo>
                                <a:lnTo>
                                  <a:pt x="177" y="333"/>
                                </a:lnTo>
                                <a:lnTo>
                                  <a:pt x="194" y="333"/>
                                </a:lnTo>
                                <a:lnTo>
                                  <a:pt x="212" y="333"/>
                                </a:lnTo>
                                <a:lnTo>
                                  <a:pt x="223" y="323"/>
                                </a:lnTo>
                                <a:lnTo>
                                  <a:pt x="237" y="309"/>
                                </a:lnTo>
                                <a:lnTo>
                                  <a:pt x="253" y="304"/>
                                </a:lnTo>
                                <a:lnTo>
                                  <a:pt x="267" y="295"/>
                                </a:lnTo>
                                <a:lnTo>
                                  <a:pt x="283" y="282"/>
                                </a:lnTo>
                                <a:lnTo>
                                  <a:pt x="288" y="268"/>
                                </a:lnTo>
                                <a:lnTo>
                                  <a:pt x="296" y="251"/>
                                </a:lnTo>
                                <a:lnTo>
                                  <a:pt x="305" y="238"/>
                                </a:lnTo>
                                <a:lnTo>
                                  <a:pt x="290" y="215"/>
                                </a:lnTo>
                                <a:lnTo>
                                  <a:pt x="297" y="191"/>
                                </a:lnTo>
                                <a:lnTo>
                                  <a:pt x="307" y="168"/>
                                </a:lnTo>
                                <a:lnTo>
                                  <a:pt x="291" y="156"/>
                                </a:lnTo>
                                <a:lnTo>
                                  <a:pt x="272" y="140"/>
                                </a:lnTo>
                                <a:lnTo>
                                  <a:pt x="248" y="120"/>
                                </a:lnTo>
                                <a:lnTo>
                                  <a:pt x="211" y="109"/>
                                </a:lnTo>
                                <a:lnTo>
                                  <a:pt x="169" y="72"/>
                                </a:lnTo>
                                <a:lnTo>
                                  <a:pt x="138" y="70"/>
                                </a:lnTo>
                                <a:lnTo>
                                  <a:pt x="129" y="57"/>
                                </a:lnTo>
                                <a:lnTo>
                                  <a:pt x="100" y="39"/>
                                </a:lnTo>
                                <a:lnTo>
                                  <a:pt x="88" y="15"/>
                                </a:lnTo>
                                <a:lnTo>
                                  <a:pt x="51" y="0"/>
                                </a:lnTo>
                                <a:lnTo>
                                  <a:pt x="35" y="3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4" name="Freeform 220"/>
                        <wps:cNvSpPr>
                          <a:spLocks/>
                        </wps:cNvSpPr>
                        <wps:spPr bwMode="auto">
                          <a:xfrm>
                            <a:off x="1736224" y="4043924"/>
                            <a:ext cx="51387" cy="71629"/>
                          </a:xfrm>
                          <a:custGeom>
                            <a:avLst/>
                            <a:gdLst>
                              <a:gd name="T0" fmla="*/ 33 w 309562"/>
                              <a:gd name="T1" fmla="*/ 10 h 426730"/>
                              <a:gd name="T2" fmla="*/ 29 w 309562"/>
                              <a:gd name="T3" fmla="*/ 2 h 426730"/>
                              <a:gd name="T4" fmla="*/ 20 w 309562"/>
                              <a:gd name="T5" fmla="*/ 0 h 426730"/>
                              <a:gd name="T6" fmla="*/ 13 w 309562"/>
                              <a:gd name="T7" fmla="*/ 5 h 426730"/>
                              <a:gd name="T8" fmla="*/ 9 w 309562"/>
                              <a:gd name="T9" fmla="*/ 14 h 426730"/>
                              <a:gd name="T10" fmla="*/ 20 w 309562"/>
                              <a:gd name="T11" fmla="*/ 12 h 426730"/>
                              <a:gd name="T12" fmla="*/ 20 w 309562"/>
                              <a:gd name="T13" fmla="*/ 21 h 426730"/>
                              <a:gd name="T14" fmla="*/ 16 w 309562"/>
                              <a:gd name="T15" fmla="*/ 24 h 426730"/>
                              <a:gd name="T16" fmla="*/ 14 w 309562"/>
                              <a:gd name="T17" fmla="*/ 27 h 426730"/>
                              <a:gd name="T18" fmla="*/ 12 w 309562"/>
                              <a:gd name="T19" fmla="*/ 30 h 426730"/>
                              <a:gd name="T20" fmla="*/ 16 w 309562"/>
                              <a:gd name="T21" fmla="*/ 33 h 426730"/>
                              <a:gd name="T22" fmla="*/ 18 w 309562"/>
                              <a:gd name="T23" fmla="*/ 36 h 426730"/>
                              <a:gd name="T24" fmla="*/ 20 w 309562"/>
                              <a:gd name="T25" fmla="*/ 39 h 426730"/>
                              <a:gd name="T26" fmla="*/ 21 w 309562"/>
                              <a:gd name="T27" fmla="*/ 43 h 426730"/>
                              <a:gd name="T28" fmla="*/ 25 w 309562"/>
                              <a:gd name="T29" fmla="*/ 48 h 426730"/>
                              <a:gd name="T30" fmla="*/ 35 w 309562"/>
                              <a:gd name="T31" fmla="*/ 52 h 426730"/>
                              <a:gd name="T32" fmla="*/ 34 w 309562"/>
                              <a:gd name="T33" fmla="*/ 54 h 426730"/>
                              <a:gd name="T34" fmla="*/ 27 w 309562"/>
                              <a:gd name="T35" fmla="*/ 52 h 426730"/>
                              <a:gd name="T36" fmla="*/ 21 w 309562"/>
                              <a:gd name="T37" fmla="*/ 56 h 426730"/>
                              <a:gd name="T38" fmla="*/ 18 w 309562"/>
                              <a:gd name="T39" fmla="*/ 53 h 426730"/>
                              <a:gd name="T40" fmla="*/ 15 w 309562"/>
                              <a:gd name="T41" fmla="*/ 55 h 426730"/>
                              <a:gd name="T42" fmla="*/ 13 w 309562"/>
                              <a:gd name="T43" fmla="*/ 52 h 426730"/>
                              <a:gd name="T44" fmla="*/ 10 w 309562"/>
                              <a:gd name="T45" fmla="*/ 56 h 426730"/>
                              <a:gd name="T46" fmla="*/ 7 w 309562"/>
                              <a:gd name="T47" fmla="*/ 56 h 426730"/>
                              <a:gd name="T48" fmla="*/ 0 w 309562"/>
                              <a:gd name="T49" fmla="*/ 59 h 426730"/>
                              <a:gd name="T50" fmla="*/ 1 w 309562"/>
                              <a:gd name="T51" fmla="*/ 61 h 426730"/>
                              <a:gd name="T52" fmla="*/ 9 w 309562"/>
                              <a:gd name="T53" fmla="*/ 61 h 426730"/>
                              <a:gd name="T54" fmla="*/ 14 w 309562"/>
                              <a:gd name="T55" fmla="*/ 63 h 426730"/>
                              <a:gd name="T56" fmla="*/ 29 w 309562"/>
                              <a:gd name="T57" fmla="*/ 60 h 426730"/>
                              <a:gd name="T58" fmla="*/ 36 w 309562"/>
                              <a:gd name="T59" fmla="*/ 60 h 426730"/>
                              <a:gd name="T60" fmla="*/ 43 w 309562"/>
                              <a:gd name="T61" fmla="*/ 56 h 426730"/>
                              <a:gd name="T62" fmla="*/ 33 w 309562"/>
                              <a:gd name="T63" fmla="*/ 10 h 426730"/>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9562"/>
                              <a:gd name="T97" fmla="*/ 0 h 426730"/>
                              <a:gd name="T98" fmla="*/ 309562 w 309562"/>
                              <a:gd name="T99" fmla="*/ 426730 h 426730"/>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9562" h="426730">
                                <a:moveTo>
                                  <a:pt x="235916" y="69542"/>
                                </a:moveTo>
                                <a:lnTo>
                                  <a:pt x="209998" y="11906"/>
                                </a:lnTo>
                                <a:lnTo>
                                  <a:pt x="142133" y="0"/>
                                </a:lnTo>
                                <a:lnTo>
                                  <a:pt x="89745" y="35718"/>
                                </a:lnTo>
                                <a:lnTo>
                                  <a:pt x="68314" y="94059"/>
                                </a:lnTo>
                                <a:lnTo>
                                  <a:pt x="146043" y="80942"/>
                                </a:lnTo>
                                <a:lnTo>
                                  <a:pt x="146895" y="144065"/>
                                </a:lnTo>
                                <a:lnTo>
                                  <a:pt x="114748" y="160734"/>
                                </a:lnTo>
                                <a:lnTo>
                                  <a:pt x="99270" y="180975"/>
                                </a:lnTo>
                                <a:lnTo>
                                  <a:pt x="86128" y="206337"/>
                                </a:lnTo>
                                <a:lnTo>
                                  <a:pt x="116086" y="225337"/>
                                </a:lnTo>
                                <a:lnTo>
                                  <a:pt x="130226" y="242887"/>
                                </a:lnTo>
                                <a:lnTo>
                                  <a:pt x="146043" y="267135"/>
                                </a:lnTo>
                                <a:lnTo>
                                  <a:pt x="148540" y="295001"/>
                                </a:lnTo>
                                <a:lnTo>
                                  <a:pt x="178497" y="325400"/>
                                </a:lnTo>
                                <a:lnTo>
                                  <a:pt x="249647" y="355799"/>
                                </a:lnTo>
                                <a:lnTo>
                                  <a:pt x="242157" y="369732"/>
                                </a:lnTo>
                                <a:lnTo>
                                  <a:pt x="194724" y="354532"/>
                                </a:lnTo>
                                <a:lnTo>
                                  <a:pt x="153533" y="382398"/>
                                </a:lnTo>
                                <a:lnTo>
                                  <a:pt x="129816" y="358332"/>
                                </a:lnTo>
                                <a:lnTo>
                                  <a:pt x="108596" y="377332"/>
                                </a:lnTo>
                                <a:lnTo>
                                  <a:pt x="92369" y="353266"/>
                                </a:lnTo>
                                <a:lnTo>
                                  <a:pt x="74894" y="384931"/>
                                </a:lnTo>
                                <a:lnTo>
                                  <a:pt x="52426" y="382398"/>
                                </a:lnTo>
                                <a:lnTo>
                                  <a:pt x="0" y="401398"/>
                                </a:lnTo>
                                <a:lnTo>
                                  <a:pt x="7489" y="419130"/>
                                </a:lnTo>
                                <a:lnTo>
                                  <a:pt x="67405" y="419130"/>
                                </a:lnTo>
                                <a:lnTo>
                                  <a:pt x="101107" y="426730"/>
                                </a:lnTo>
                                <a:lnTo>
                                  <a:pt x="212200" y="408997"/>
                                </a:lnTo>
                                <a:lnTo>
                                  <a:pt x="262129" y="410264"/>
                                </a:lnTo>
                                <a:lnTo>
                                  <a:pt x="309562" y="381132"/>
                                </a:lnTo>
                                <a:lnTo>
                                  <a:pt x="235916" y="69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5" name="Freeform 221"/>
                        <wps:cNvSpPr>
                          <a:spLocks/>
                        </wps:cNvSpPr>
                        <wps:spPr bwMode="auto">
                          <a:xfrm>
                            <a:off x="1775154" y="4056381"/>
                            <a:ext cx="62286" cy="56057"/>
                          </a:xfrm>
                          <a:custGeom>
                            <a:avLst/>
                            <a:gdLst>
                              <a:gd name="T0" fmla="*/ 0 w 372666"/>
                              <a:gd name="T1" fmla="*/ 0 h 341710"/>
                              <a:gd name="T2" fmla="*/ 9 w 372666"/>
                              <a:gd name="T3" fmla="*/ 7 h 341710"/>
                              <a:gd name="T4" fmla="*/ 19 w 372666"/>
                              <a:gd name="T5" fmla="*/ 18 h 341710"/>
                              <a:gd name="T6" fmla="*/ 27 w 372666"/>
                              <a:gd name="T7" fmla="*/ 24 h 341710"/>
                              <a:gd name="T8" fmla="*/ 33 w 372666"/>
                              <a:gd name="T9" fmla="*/ 31 h 341710"/>
                              <a:gd name="T10" fmla="*/ 44 w 372666"/>
                              <a:gd name="T11" fmla="*/ 35 h 341710"/>
                              <a:gd name="T12" fmla="*/ 50 w 372666"/>
                              <a:gd name="T13" fmla="*/ 36 h 341710"/>
                              <a:gd name="T14" fmla="*/ 54 w 372666"/>
                              <a:gd name="T15" fmla="*/ 39 h 341710"/>
                              <a:gd name="T16" fmla="*/ 46 w 372666"/>
                              <a:gd name="T17" fmla="*/ 44 h 341710"/>
                              <a:gd name="T18" fmla="*/ 36 w 372666"/>
                              <a:gd name="T19" fmla="*/ 45 h 341710"/>
                              <a:gd name="T20" fmla="*/ 28 w 372666"/>
                              <a:gd name="T21" fmla="*/ 44 h 341710"/>
                              <a:gd name="T22" fmla="*/ 23 w 372666"/>
                              <a:gd name="T23" fmla="*/ 42 h 341710"/>
                              <a:gd name="T24" fmla="*/ 11 w 372666"/>
                              <a:gd name="T25" fmla="*/ 41 h 341710"/>
                              <a:gd name="T26" fmla="*/ 0 w 372666"/>
                              <a:gd name="T27" fmla="*/ 0 h 34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72666"/>
                              <a:gd name="T43" fmla="*/ 0 h 341710"/>
                              <a:gd name="T44" fmla="*/ 372666 w 372666"/>
                              <a:gd name="T45" fmla="*/ 341710 h 34171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72666" h="341710">
                                <a:moveTo>
                                  <a:pt x="0" y="0"/>
                                </a:moveTo>
                                <a:lnTo>
                                  <a:pt x="59531" y="54769"/>
                                </a:lnTo>
                                <a:lnTo>
                                  <a:pt x="129778" y="139303"/>
                                </a:lnTo>
                                <a:lnTo>
                                  <a:pt x="185738" y="184547"/>
                                </a:lnTo>
                                <a:lnTo>
                                  <a:pt x="232172" y="235744"/>
                                </a:lnTo>
                                <a:lnTo>
                                  <a:pt x="305991" y="270272"/>
                                </a:lnTo>
                                <a:lnTo>
                                  <a:pt x="346472" y="275035"/>
                                </a:lnTo>
                                <a:lnTo>
                                  <a:pt x="372666" y="298847"/>
                                </a:lnTo>
                                <a:lnTo>
                                  <a:pt x="321469" y="338138"/>
                                </a:lnTo>
                                <a:lnTo>
                                  <a:pt x="253603" y="341710"/>
                                </a:lnTo>
                                <a:lnTo>
                                  <a:pt x="195263" y="340519"/>
                                </a:lnTo>
                                <a:lnTo>
                                  <a:pt x="157163" y="322660"/>
                                </a:lnTo>
                                <a:lnTo>
                                  <a:pt x="73819" y="313135"/>
                                </a:lnTo>
                                <a:lnTo>
                                  <a:pt x="0"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6" name="Freeform 222"/>
                        <wps:cNvSpPr>
                          <a:spLocks/>
                        </wps:cNvSpPr>
                        <wps:spPr bwMode="auto">
                          <a:xfrm>
                            <a:off x="1770481" y="4112438"/>
                            <a:ext cx="28029" cy="15572"/>
                          </a:xfrm>
                          <a:custGeom>
                            <a:avLst/>
                            <a:gdLst>
                              <a:gd name="T0" fmla="*/ 2147483647 w 139"/>
                              <a:gd name="T1" fmla="*/ 2147483647 h 67"/>
                              <a:gd name="T2" fmla="*/ 2147483647 w 139"/>
                              <a:gd name="T3" fmla="*/ 2147483647 h 67"/>
                              <a:gd name="T4" fmla="*/ 2147483647 w 139"/>
                              <a:gd name="T5" fmla="*/ 2147483647 h 67"/>
                              <a:gd name="T6" fmla="*/ 2147483647 w 139"/>
                              <a:gd name="T7" fmla="*/ 2147483647 h 67"/>
                              <a:gd name="T8" fmla="*/ 2147483647 w 139"/>
                              <a:gd name="T9" fmla="*/ 2147483647 h 67"/>
                              <a:gd name="T10" fmla="*/ 2147483647 w 139"/>
                              <a:gd name="T11" fmla="*/ 2147483647 h 67"/>
                              <a:gd name="T12" fmla="*/ 0 w 139"/>
                              <a:gd name="T13" fmla="*/ 2147483647 h 67"/>
                              <a:gd name="T14" fmla="*/ 2147483647 w 139"/>
                              <a:gd name="T15" fmla="*/ 2147483647 h 67"/>
                              <a:gd name="T16" fmla="*/ 2147483647 w 139"/>
                              <a:gd name="T17" fmla="*/ 0 h 67"/>
                              <a:gd name="T18" fmla="*/ 2147483647 w 139"/>
                              <a:gd name="T19" fmla="*/ 2147483647 h 67"/>
                              <a:gd name="T20" fmla="*/ 2147483647 w 139"/>
                              <a:gd name="T21" fmla="*/ 2147483647 h 67"/>
                              <a:gd name="T22" fmla="*/ 2147483647 w 139"/>
                              <a:gd name="T23" fmla="*/ 2147483647 h 67"/>
                              <a:gd name="T24" fmla="*/ 2147483647 w 139"/>
                              <a:gd name="T25" fmla="*/ 2147483647 h 67"/>
                              <a:gd name="T26" fmla="*/ 2147483647 w 139"/>
                              <a:gd name="T27" fmla="*/ 2147483647 h 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39"/>
                              <a:gd name="T43" fmla="*/ 0 h 67"/>
                              <a:gd name="T44" fmla="*/ 139 w 139"/>
                              <a:gd name="T45" fmla="*/ 67 h 67"/>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39" h="67">
                                <a:moveTo>
                                  <a:pt x="139" y="67"/>
                                </a:moveTo>
                                <a:lnTo>
                                  <a:pt x="90" y="63"/>
                                </a:lnTo>
                                <a:lnTo>
                                  <a:pt x="78" y="34"/>
                                </a:lnTo>
                                <a:lnTo>
                                  <a:pt x="58" y="40"/>
                                </a:lnTo>
                                <a:lnTo>
                                  <a:pt x="46" y="51"/>
                                </a:lnTo>
                                <a:lnTo>
                                  <a:pt x="1" y="45"/>
                                </a:lnTo>
                                <a:lnTo>
                                  <a:pt x="0" y="34"/>
                                </a:lnTo>
                                <a:lnTo>
                                  <a:pt x="52" y="22"/>
                                </a:lnTo>
                                <a:lnTo>
                                  <a:pt x="79" y="0"/>
                                </a:lnTo>
                                <a:lnTo>
                                  <a:pt x="93" y="3"/>
                                </a:lnTo>
                                <a:lnTo>
                                  <a:pt x="88" y="21"/>
                                </a:lnTo>
                                <a:lnTo>
                                  <a:pt x="103" y="39"/>
                                </a:lnTo>
                                <a:lnTo>
                                  <a:pt x="130" y="43"/>
                                </a:lnTo>
                                <a:lnTo>
                                  <a:pt x="139" y="6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7" name="Freeform 223"/>
                        <wps:cNvSpPr>
                          <a:spLocks/>
                        </wps:cNvSpPr>
                        <wps:spPr bwMode="auto">
                          <a:xfrm>
                            <a:off x="1792282" y="4109325"/>
                            <a:ext cx="15572" cy="9343"/>
                          </a:xfrm>
                          <a:custGeom>
                            <a:avLst/>
                            <a:gdLst>
                              <a:gd name="T0" fmla="*/ 2147483647 w 168"/>
                              <a:gd name="T1" fmla="*/ 2147483647 h 112"/>
                              <a:gd name="T2" fmla="*/ 2147483647 w 168"/>
                              <a:gd name="T3" fmla="*/ 2147483647 h 112"/>
                              <a:gd name="T4" fmla="*/ 0 w 168"/>
                              <a:gd name="T5" fmla="*/ 2147483647 h 112"/>
                              <a:gd name="T6" fmla="*/ 0 w 168"/>
                              <a:gd name="T7" fmla="*/ 2147483647 h 112"/>
                              <a:gd name="T8" fmla="*/ 2147483647 w 168"/>
                              <a:gd name="T9" fmla="*/ 0 h 112"/>
                              <a:gd name="T10" fmla="*/ 2147483647 w 168"/>
                              <a:gd name="T11" fmla="*/ 2147483647 h 112"/>
                              <a:gd name="T12" fmla="*/ 2147483647 w 168"/>
                              <a:gd name="T13" fmla="*/ 2147483647 h 112"/>
                              <a:gd name="T14" fmla="*/ 2147483647 w 168"/>
                              <a:gd name="T15" fmla="*/ 2147483647 h 112"/>
                              <a:gd name="T16" fmla="*/ 0 60000 65536"/>
                              <a:gd name="T17" fmla="*/ 0 60000 65536"/>
                              <a:gd name="T18" fmla="*/ 0 60000 65536"/>
                              <a:gd name="T19" fmla="*/ 0 60000 65536"/>
                              <a:gd name="T20" fmla="*/ 0 60000 65536"/>
                              <a:gd name="T21" fmla="*/ 0 60000 65536"/>
                              <a:gd name="T22" fmla="*/ 0 60000 65536"/>
                              <a:gd name="T23" fmla="*/ 0 60000 65536"/>
                              <a:gd name="T24" fmla="*/ 0 w 168"/>
                              <a:gd name="T25" fmla="*/ 0 h 112"/>
                              <a:gd name="T26" fmla="*/ 168 w 168"/>
                              <a:gd name="T27" fmla="*/ 112 h 1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68" h="112">
                                <a:moveTo>
                                  <a:pt x="156" y="112"/>
                                </a:moveTo>
                                <a:lnTo>
                                  <a:pt x="71" y="104"/>
                                </a:lnTo>
                                <a:lnTo>
                                  <a:pt x="0" y="78"/>
                                </a:lnTo>
                                <a:lnTo>
                                  <a:pt x="0" y="42"/>
                                </a:lnTo>
                                <a:lnTo>
                                  <a:pt x="25" y="0"/>
                                </a:lnTo>
                                <a:lnTo>
                                  <a:pt x="103" y="8"/>
                                </a:lnTo>
                                <a:lnTo>
                                  <a:pt x="168" y="45"/>
                                </a:lnTo>
                                <a:lnTo>
                                  <a:pt x="156" y="11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8" name="Freeform 224"/>
                        <wps:cNvSpPr>
                          <a:spLocks/>
                        </wps:cNvSpPr>
                        <wps:spPr bwMode="auto">
                          <a:xfrm>
                            <a:off x="1731553" y="4095311"/>
                            <a:ext cx="17128" cy="9343"/>
                          </a:xfrm>
                          <a:custGeom>
                            <a:avLst/>
                            <a:gdLst>
                              <a:gd name="T0" fmla="*/ 2147483647 w 91"/>
                              <a:gd name="T1" fmla="*/ 2147483647 h 56"/>
                              <a:gd name="T2" fmla="*/ 2147483647 w 91"/>
                              <a:gd name="T3" fmla="*/ 2147483647 h 56"/>
                              <a:gd name="T4" fmla="*/ 2147483647 w 91"/>
                              <a:gd name="T5" fmla="*/ 2147483647 h 56"/>
                              <a:gd name="T6" fmla="*/ 2147483647 w 91"/>
                              <a:gd name="T7" fmla="*/ 2147483647 h 56"/>
                              <a:gd name="T8" fmla="*/ 0 w 91"/>
                              <a:gd name="T9" fmla="*/ 2147483647 h 56"/>
                              <a:gd name="T10" fmla="*/ 2147483647 w 91"/>
                              <a:gd name="T11" fmla="*/ 2147483647 h 56"/>
                              <a:gd name="T12" fmla="*/ 2147483647 w 91"/>
                              <a:gd name="T13" fmla="*/ 2147483647 h 56"/>
                              <a:gd name="T14" fmla="*/ 2147483647 w 91"/>
                              <a:gd name="T15" fmla="*/ 2147483647 h 56"/>
                              <a:gd name="T16" fmla="*/ 2147483647 w 91"/>
                              <a:gd name="T17" fmla="*/ 0 h 56"/>
                              <a:gd name="T18" fmla="*/ 2147483647 w 91"/>
                              <a:gd name="T19" fmla="*/ 2147483647 h 56"/>
                              <a:gd name="T20" fmla="*/ 2147483647 w 91"/>
                              <a:gd name="T21" fmla="*/ 2147483647 h 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1"/>
                              <a:gd name="T34" fmla="*/ 0 h 56"/>
                              <a:gd name="T35" fmla="*/ 91 w 91"/>
                              <a:gd name="T36" fmla="*/ 56 h 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1" h="56">
                                <a:moveTo>
                                  <a:pt x="91" y="41"/>
                                </a:moveTo>
                                <a:lnTo>
                                  <a:pt x="60" y="44"/>
                                </a:lnTo>
                                <a:lnTo>
                                  <a:pt x="36" y="56"/>
                                </a:lnTo>
                                <a:lnTo>
                                  <a:pt x="13" y="53"/>
                                </a:lnTo>
                                <a:lnTo>
                                  <a:pt x="0" y="38"/>
                                </a:lnTo>
                                <a:lnTo>
                                  <a:pt x="10" y="11"/>
                                </a:lnTo>
                                <a:lnTo>
                                  <a:pt x="25" y="5"/>
                                </a:lnTo>
                                <a:lnTo>
                                  <a:pt x="48" y="20"/>
                                </a:lnTo>
                                <a:lnTo>
                                  <a:pt x="63" y="0"/>
                                </a:lnTo>
                                <a:lnTo>
                                  <a:pt x="72" y="24"/>
                                </a:lnTo>
                                <a:lnTo>
                                  <a:pt x="91" y="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9" name="Freeform 225"/>
                        <wps:cNvSpPr>
                          <a:spLocks/>
                        </wps:cNvSpPr>
                        <wps:spPr bwMode="auto">
                          <a:xfrm>
                            <a:off x="1750239" y="4087526"/>
                            <a:ext cx="6229" cy="9343"/>
                          </a:xfrm>
                          <a:custGeom>
                            <a:avLst/>
                            <a:gdLst>
                              <a:gd name="T0" fmla="*/ 2147483647 w 34"/>
                              <a:gd name="T1" fmla="*/ 2147483647 h 50"/>
                              <a:gd name="T2" fmla="*/ 0 w 34"/>
                              <a:gd name="T3" fmla="*/ 2147483647 h 50"/>
                              <a:gd name="T4" fmla="*/ 2147483647 w 34"/>
                              <a:gd name="T5" fmla="*/ 0 h 50"/>
                              <a:gd name="T6" fmla="*/ 2147483647 w 34"/>
                              <a:gd name="T7" fmla="*/ 0 h 50"/>
                              <a:gd name="T8" fmla="*/ 2147483647 w 34"/>
                              <a:gd name="T9" fmla="*/ 2147483647 h 50"/>
                              <a:gd name="T10" fmla="*/ 2147483647 w 34"/>
                              <a:gd name="T11" fmla="*/ 2147483647 h 50"/>
                              <a:gd name="T12" fmla="*/ 2147483647 w 34"/>
                              <a:gd name="T13" fmla="*/ 2147483647 h 50"/>
                              <a:gd name="T14" fmla="*/ 0 60000 65536"/>
                              <a:gd name="T15" fmla="*/ 0 60000 65536"/>
                              <a:gd name="T16" fmla="*/ 0 60000 65536"/>
                              <a:gd name="T17" fmla="*/ 0 60000 65536"/>
                              <a:gd name="T18" fmla="*/ 0 60000 65536"/>
                              <a:gd name="T19" fmla="*/ 0 60000 65536"/>
                              <a:gd name="T20" fmla="*/ 0 60000 65536"/>
                              <a:gd name="T21" fmla="*/ 0 w 34"/>
                              <a:gd name="T22" fmla="*/ 0 h 50"/>
                              <a:gd name="T23" fmla="*/ 34 w 34"/>
                              <a:gd name="T24" fmla="*/ 50 h 5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34" h="50">
                                <a:moveTo>
                                  <a:pt x="15" y="50"/>
                                </a:moveTo>
                                <a:lnTo>
                                  <a:pt x="0" y="26"/>
                                </a:lnTo>
                                <a:lnTo>
                                  <a:pt x="3" y="0"/>
                                </a:lnTo>
                                <a:lnTo>
                                  <a:pt x="19" y="0"/>
                                </a:lnTo>
                                <a:lnTo>
                                  <a:pt x="34" y="29"/>
                                </a:lnTo>
                                <a:lnTo>
                                  <a:pt x="33" y="50"/>
                                </a:lnTo>
                                <a:lnTo>
                                  <a:pt x="15" y="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0" name="Freeform 226"/>
                        <wps:cNvSpPr>
                          <a:spLocks/>
                        </wps:cNvSpPr>
                        <wps:spPr bwMode="auto">
                          <a:xfrm>
                            <a:off x="1731553" y="4071954"/>
                            <a:ext cx="14014" cy="17128"/>
                          </a:xfrm>
                          <a:custGeom>
                            <a:avLst/>
                            <a:gdLst>
                              <a:gd name="T0" fmla="*/ 2147483647 w 183"/>
                              <a:gd name="T1" fmla="*/ 0 h 211"/>
                              <a:gd name="T2" fmla="*/ 0 w 183"/>
                              <a:gd name="T3" fmla="*/ 2147483647 h 211"/>
                              <a:gd name="T4" fmla="*/ 2147483647 w 183"/>
                              <a:gd name="T5" fmla="*/ 2147483647 h 211"/>
                              <a:gd name="T6" fmla="*/ 2147483647 w 183"/>
                              <a:gd name="T7" fmla="*/ 2147483647 h 211"/>
                              <a:gd name="T8" fmla="*/ 2147483647 w 183"/>
                              <a:gd name="T9" fmla="*/ 2147483647 h 211"/>
                              <a:gd name="T10" fmla="*/ 2147483647 w 183"/>
                              <a:gd name="T11" fmla="*/ 0 h 211"/>
                              <a:gd name="T12" fmla="*/ 2147483647 w 183"/>
                              <a:gd name="T13" fmla="*/ 0 h 211"/>
                              <a:gd name="T14" fmla="*/ 0 60000 65536"/>
                              <a:gd name="T15" fmla="*/ 0 60000 65536"/>
                              <a:gd name="T16" fmla="*/ 0 60000 65536"/>
                              <a:gd name="T17" fmla="*/ 0 60000 65536"/>
                              <a:gd name="T18" fmla="*/ 0 60000 65536"/>
                              <a:gd name="T19" fmla="*/ 0 60000 65536"/>
                              <a:gd name="T20" fmla="*/ 0 60000 65536"/>
                              <a:gd name="T21" fmla="*/ 0 w 183"/>
                              <a:gd name="T22" fmla="*/ 0 h 211"/>
                              <a:gd name="T23" fmla="*/ 183 w 183"/>
                              <a:gd name="T24" fmla="*/ 211 h 211"/>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83" h="211">
                                <a:moveTo>
                                  <a:pt x="28" y="0"/>
                                </a:moveTo>
                                <a:lnTo>
                                  <a:pt x="0" y="92"/>
                                </a:lnTo>
                                <a:lnTo>
                                  <a:pt x="55" y="211"/>
                                </a:lnTo>
                                <a:lnTo>
                                  <a:pt x="165" y="174"/>
                                </a:lnTo>
                                <a:lnTo>
                                  <a:pt x="183" y="119"/>
                                </a:lnTo>
                                <a:lnTo>
                                  <a:pt x="128" y="0"/>
                                </a:lnTo>
                                <a:lnTo>
                                  <a:pt x="28"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1" name="Freeform 227"/>
                        <wps:cNvSpPr>
                          <a:spLocks/>
                        </wps:cNvSpPr>
                        <wps:spPr bwMode="auto">
                          <a:xfrm>
                            <a:off x="1927754" y="3998767"/>
                            <a:ext cx="37372" cy="31143"/>
                          </a:xfrm>
                          <a:custGeom>
                            <a:avLst/>
                            <a:gdLst>
                              <a:gd name="T0" fmla="*/ 0 w 167"/>
                              <a:gd name="T1" fmla="*/ 2147483647 h 135"/>
                              <a:gd name="T2" fmla="*/ 2147483647 w 167"/>
                              <a:gd name="T3" fmla="*/ 2147483647 h 135"/>
                              <a:gd name="T4" fmla="*/ 2147483647 w 167"/>
                              <a:gd name="T5" fmla="*/ 2147483647 h 135"/>
                              <a:gd name="T6" fmla="*/ 2147483647 w 167"/>
                              <a:gd name="T7" fmla="*/ 2147483647 h 135"/>
                              <a:gd name="T8" fmla="*/ 2147483647 w 167"/>
                              <a:gd name="T9" fmla="*/ 2147483647 h 135"/>
                              <a:gd name="T10" fmla="*/ 2147483647 w 167"/>
                              <a:gd name="T11" fmla="*/ 2147483647 h 135"/>
                              <a:gd name="T12" fmla="*/ 2147483647 w 167"/>
                              <a:gd name="T13" fmla="*/ 2147483647 h 135"/>
                              <a:gd name="T14" fmla="*/ 2147483647 w 167"/>
                              <a:gd name="T15" fmla="*/ 2147483647 h 135"/>
                              <a:gd name="T16" fmla="*/ 2147483647 w 167"/>
                              <a:gd name="T17" fmla="*/ 2147483647 h 135"/>
                              <a:gd name="T18" fmla="*/ 2147483647 w 167"/>
                              <a:gd name="T19" fmla="*/ 2147483647 h 135"/>
                              <a:gd name="T20" fmla="*/ 2147483647 w 167"/>
                              <a:gd name="T21" fmla="*/ 2147483647 h 135"/>
                              <a:gd name="T22" fmla="*/ 2147483647 w 167"/>
                              <a:gd name="T23" fmla="*/ 2147483647 h 135"/>
                              <a:gd name="T24" fmla="*/ 2147483647 w 167"/>
                              <a:gd name="T25" fmla="*/ 2147483647 h 135"/>
                              <a:gd name="T26" fmla="*/ 2147483647 w 167"/>
                              <a:gd name="T27" fmla="*/ 0 h 135"/>
                              <a:gd name="T28" fmla="*/ 2147483647 w 167"/>
                              <a:gd name="T29" fmla="*/ 2147483647 h 135"/>
                              <a:gd name="T30" fmla="*/ 2147483647 w 167"/>
                              <a:gd name="T31" fmla="*/ 2147483647 h 135"/>
                              <a:gd name="T32" fmla="*/ 2147483647 w 167"/>
                              <a:gd name="T33" fmla="*/ 2147483647 h 135"/>
                              <a:gd name="T34" fmla="*/ 2147483647 w 167"/>
                              <a:gd name="T35" fmla="*/ 2147483647 h 135"/>
                              <a:gd name="T36" fmla="*/ 0 w 167"/>
                              <a:gd name="T37" fmla="*/ 2147483647 h 135"/>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67"/>
                              <a:gd name="T58" fmla="*/ 0 h 135"/>
                              <a:gd name="T59" fmla="*/ 167 w 167"/>
                              <a:gd name="T60" fmla="*/ 135 h 135"/>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67" h="135">
                                <a:moveTo>
                                  <a:pt x="0" y="116"/>
                                </a:moveTo>
                                <a:lnTo>
                                  <a:pt x="11" y="135"/>
                                </a:lnTo>
                                <a:lnTo>
                                  <a:pt x="33" y="119"/>
                                </a:lnTo>
                                <a:lnTo>
                                  <a:pt x="56" y="129"/>
                                </a:lnTo>
                                <a:lnTo>
                                  <a:pt x="47" y="99"/>
                                </a:lnTo>
                                <a:lnTo>
                                  <a:pt x="86" y="111"/>
                                </a:lnTo>
                                <a:lnTo>
                                  <a:pt x="83" y="87"/>
                                </a:lnTo>
                                <a:lnTo>
                                  <a:pt x="120" y="90"/>
                                </a:lnTo>
                                <a:lnTo>
                                  <a:pt x="167" y="69"/>
                                </a:lnTo>
                                <a:lnTo>
                                  <a:pt x="152" y="54"/>
                                </a:lnTo>
                                <a:lnTo>
                                  <a:pt x="134" y="54"/>
                                </a:lnTo>
                                <a:lnTo>
                                  <a:pt x="111" y="27"/>
                                </a:lnTo>
                                <a:lnTo>
                                  <a:pt x="119" y="6"/>
                                </a:lnTo>
                                <a:lnTo>
                                  <a:pt x="77" y="0"/>
                                </a:lnTo>
                                <a:lnTo>
                                  <a:pt x="57" y="32"/>
                                </a:lnTo>
                                <a:lnTo>
                                  <a:pt x="65" y="66"/>
                                </a:lnTo>
                                <a:lnTo>
                                  <a:pt x="39" y="62"/>
                                </a:lnTo>
                                <a:lnTo>
                                  <a:pt x="17" y="82"/>
                                </a:lnTo>
                                <a:lnTo>
                                  <a:pt x="0" y="1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2" name="Freeform 228"/>
                        <wps:cNvSpPr>
                          <a:spLocks/>
                        </wps:cNvSpPr>
                        <wps:spPr bwMode="auto">
                          <a:xfrm>
                            <a:off x="1901283" y="3997210"/>
                            <a:ext cx="34257" cy="29585"/>
                          </a:xfrm>
                          <a:custGeom>
                            <a:avLst/>
                            <a:gdLst>
                              <a:gd name="T0" fmla="*/ 0 w 152"/>
                              <a:gd name="T1" fmla="*/ 2147483647 h 129"/>
                              <a:gd name="T2" fmla="*/ 2147483647 w 152"/>
                              <a:gd name="T3" fmla="*/ 2147483647 h 129"/>
                              <a:gd name="T4" fmla="*/ 2147483647 w 152"/>
                              <a:gd name="T5" fmla="*/ 2147483647 h 129"/>
                              <a:gd name="T6" fmla="*/ 2147483647 w 152"/>
                              <a:gd name="T7" fmla="*/ 2147483647 h 129"/>
                              <a:gd name="T8" fmla="*/ 2147483647 w 152"/>
                              <a:gd name="T9" fmla="*/ 2147483647 h 129"/>
                              <a:gd name="T10" fmla="*/ 2147483647 w 152"/>
                              <a:gd name="T11" fmla="*/ 2147483647 h 129"/>
                              <a:gd name="T12" fmla="*/ 2147483647 w 152"/>
                              <a:gd name="T13" fmla="*/ 2147483647 h 129"/>
                              <a:gd name="T14" fmla="*/ 2147483647 w 152"/>
                              <a:gd name="T15" fmla="*/ 2147483647 h 129"/>
                              <a:gd name="T16" fmla="*/ 2147483647 w 152"/>
                              <a:gd name="T17" fmla="*/ 2147483647 h 129"/>
                              <a:gd name="T18" fmla="*/ 2147483647 w 152"/>
                              <a:gd name="T19" fmla="*/ 2147483647 h 129"/>
                              <a:gd name="T20" fmla="*/ 2147483647 w 152"/>
                              <a:gd name="T21" fmla="*/ 2147483647 h 129"/>
                              <a:gd name="T22" fmla="*/ 2147483647 w 152"/>
                              <a:gd name="T23" fmla="*/ 0 h 129"/>
                              <a:gd name="T24" fmla="*/ 2147483647 w 152"/>
                              <a:gd name="T25" fmla="*/ 2147483647 h 129"/>
                              <a:gd name="T26" fmla="*/ 2147483647 w 152"/>
                              <a:gd name="T27" fmla="*/ 2147483647 h 129"/>
                              <a:gd name="T28" fmla="*/ 2147483647 w 152"/>
                              <a:gd name="T29" fmla="*/ 2147483647 h 129"/>
                              <a:gd name="T30" fmla="*/ 2147483647 w 152"/>
                              <a:gd name="T31" fmla="*/ 2147483647 h 129"/>
                              <a:gd name="T32" fmla="*/ 2147483647 w 152"/>
                              <a:gd name="T33" fmla="*/ 2147483647 h 129"/>
                              <a:gd name="T34" fmla="*/ 2147483647 w 152"/>
                              <a:gd name="T35" fmla="*/ 2147483647 h 129"/>
                              <a:gd name="T36" fmla="*/ 2147483647 w 152"/>
                              <a:gd name="T37" fmla="*/ 2147483647 h 129"/>
                              <a:gd name="T38" fmla="*/ 0 w 152"/>
                              <a:gd name="T39" fmla="*/ 2147483647 h 129"/>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152"/>
                              <a:gd name="T61" fmla="*/ 0 h 129"/>
                              <a:gd name="T62" fmla="*/ 152 w 152"/>
                              <a:gd name="T63" fmla="*/ 129 h 129"/>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152" h="129">
                                <a:moveTo>
                                  <a:pt x="0" y="120"/>
                                </a:moveTo>
                                <a:lnTo>
                                  <a:pt x="11" y="106"/>
                                </a:lnTo>
                                <a:lnTo>
                                  <a:pt x="18" y="85"/>
                                </a:lnTo>
                                <a:lnTo>
                                  <a:pt x="37" y="86"/>
                                </a:lnTo>
                                <a:lnTo>
                                  <a:pt x="47" y="60"/>
                                </a:lnTo>
                                <a:lnTo>
                                  <a:pt x="68" y="67"/>
                                </a:lnTo>
                                <a:lnTo>
                                  <a:pt x="83" y="41"/>
                                </a:lnTo>
                                <a:lnTo>
                                  <a:pt x="37" y="41"/>
                                </a:lnTo>
                                <a:lnTo>
                                  <a:pt x="42" y="18"/>
                                </a:lnTo>
                                <a:lnTo>
                                  <a:pt x="72" y="22"/>
                                </a:lnTo>
                                <a:lnTo>
                                  <a:pt x="78" y="4"/>
                                </a:lnTo>
                                <a:lnTo>
                                  <a:pt x="93" y="0"/>
                                </a:lnTo>
                                <a:lnTo>
                                  <a:pt x="102" y="16"/>
                                </a:lnTo>
                                <a:lnTo>
                                  <a:pt x="117" y="10"/>
                                </a:lnTo>
                                <a:lnTo>
                                  <a:pt x="132" y="22"/>
                                </a:lnTo>
                                <a:lnTo>
                                  <a:pt x="152" y="19"/>
                                </a:lnTo>
                                <a:lnTo>
                                  <a:pt x="137" y="64"/>
                                </a:lnTo>
                                <a:lnTo>
                                  <a:pt x="92" y="102"/>
                                </a:lnTo>
                                <a:lnTo>
                                  <a:pt x="44" y="129"/>
                                </a:lnTo>
                                <a:lnTo>
                                  <a:pt x="0" y="1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3" name="Freeform 229"/>
                        <wps:cNvSpPr>
                          <a:spLocks/>
                        </wps:cNvSpPr>
                        <wps:spPr bwMode="auto">
                          <a:xfrm>
                            <a:off x="1954225" y="4001881"/>
                            <a:ext cx="14015" cy="7786"/>
                          </a:xfrm>
                          <a:custGeom>
                            <a:avLst/>
                            <a:gdLst>
                              <a:gd name="T0" fmla="*/ 2147483647 w 57"/>
                              <a:gd name="T1" fmla="*/ 2147483647 h 37"/>
                              <a:gd name="T2" fmla="*/ 2147483647 w 57"/>
                              <a:gd name="T3" fmla="*/ 2147483647 h 37"/>
                              <a:gd name="T4" fmla="*/ 2147483647 w 57"/>
                              <a:gd name="T5" fmla="*/ 2147483647 h 37"/>
                              <a:gd name="T6" fmla="*/ 0 w 57"/>
                              <a:gd name="T7" fmla="*/ 2147483647 h 37"/>
                              <a:gd name="T8" fmla="*/ 2147483647 w 57"/>
                              <a:gd name="T9" fmla="*/ 0 h 37"/>
                              <a:gd name="T10" fmla="*/ 2147483647 w 57"/>
                              <a:gd name="T11" fmla="*/ 2147483647 h 37"/>
                              <a:gd name="T12" fmla="*/ 2147483647 w 57"/>
                              <a:gd name="T13" fmla="*/ 2147483647 h 37"/>
                              <a:gd name="T14" fmla="*/ 0 60000 65536"/>
                              <a:gd name="T15" fmla="*/ 0 60000 65536"/>
                              <a:gd name="T16" fmla="*/ 0 60000 65536"/>
                              <a:gd name="T17" fmla="*/ 0 60000 65536"/>
                              <a:gd name="T18" fmla="*/ 0 60000 65536"/>
                              <a:gd name="T19" fmla="*/ 0 60000 65536"/>
                              <a:gd name="T20" fmla="*/ 0 60000 65536"/>
                              <a:gd name="T21" fmla="*/ 0 w 57"/>
                              <a:gd name="T22" fmla="*/ 0 h 37"/>
                              <a:gd name="T23" fmla="*/ 57 w 57"/>
                              <a:gd name="T24" fmla="*/ 37 h 3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7" h="37">
                                <a:moveTo>
                                  <a:pt x="57" y="16"/>
                                </a:moveTo>
                                <a:lnTo>
                                  <a:pt x="45" y="37"/>
                                </a:lnTo>
                                <a:lnTo>
                                  <a:pt x="16" y="34"/>
                                </a:lnTo>
                                <a:lnTo>
                                  <a:pt x="0" y="13"/>
                                </a:lnTo>
                                <a:lnTo>
                                  <a:pt x="22" y="0"/>
                                </a:lnTo>
                                <a:lnTo>
                                  <a:pt x="51" y="4"/>
                                </a:lnTo>
                                <a:lnTo>
                                  <a:pt x="57" y="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4" name="Freeform 230"/>
                        <wps:cNvSpPr>
                          <a:spLocks/>
                        </wps:cNvSpPr>
                        <wps:spPr bwMode="auto">
                          <a:xfrm>
                            <a:off x="1652138" y="3259119"/>
                            <a:ext cx="147930" cy="817504"/>
                          </a:xfrm>
                          <a:custGeom>
                            <a:avLst/>
                            <a:gdLst>
                              <a:gd name="T0" fmla="*/ 84 w 883780"/>
                              <a:gd name="T1" fmla="*/ 43 h 4887663"/>
                              <a:gd name="T2" fmla="*/ 76 w 883780"/>
                              <a:gd name="T3" fmla="*/ 88 h 4887663"/>
                              <a:gd name="T4" fmla="*/ 71 w 883780"/>
                              <a:gd name="T5" fmla="*/ 162 h 4887663"/>
                              <a:gd name="T6" fmla="*/ 58 w 883780"/>
                              <a:gd name="T7" fmla="*/ 213 h 4887663"/>
                              <a:gd name="T8" fmla="*/ 59 w 883780"/>
                              <a:gd name="T9" fmla="*/ 269 h 4887663"/>
                              <a:gd name="T10" fmla="*/ 38 w 883780"/>
                              <a:gd name="T11" fmla="*/ 332 h 4887663"/>
                              <a:gd name="T12" fmla="*/ 36 w 883780"/>
                              <a:gd name="T13" fmla="*/ 379 h 4887663"/>
                              <a:gd name="T14" fmla="*/ 25 w 883780"/>
                              <a:gd name="T15" fmla="*/ 419 h 4887663"/>
                              <a:gd name="T16" fmla="*/ 31 w 883780"/>
                              <a:gd name="T17" fmla="*/ 456 h 4887663"/>
                              <a:gd name="T18" fmla="*/ 43 w 883780"/>
                              <a:gd name="T19" fmla="*/ 424 h 4887663"/>
                              <a:gd name="T20" fmla="*/ 39 w 883780"/>
                              <a:gd name="T21" fmla="*/ 489 h 4887663"/>
                              <a:gd name="T22" fmla="*/ 20 w 883780"/>
                              <a:gd name="T23" fmla="*/ 489 h 4887663"/>
                              <a:gd name="T24" fmla="*/ 26 w 883780"/>
                              <a:gd name="T25" fmla="*/ 518 h 4887663"/>
                              <a:gd name="T26" fmla="*/ 4 w 883780"/>
                              <a:gd name="T27" fmla="*/ 538 h 4887663"/>
                              <a:gd name="T28" fmla="*/ 13 w 883780"/>
                              <a:gd name="T29" fmla="*/ 550 h 4887663"/>
                              <a:gd name="T30" fmla="*/ 8 w 883780"/>
                              <a:gd name="T31" fmla="*/ 567 h 4887663"/>
                              <a:gd name="T32" fmla="*/ 11 w 883780"/>
                              <a:gd name="T33" fmla="*/ 606 h 4887663"/>
                              <a:gd name="T34" fmla="*/ 8 w 883780"/>
                              <a:gd name="T35" fmla="*/ 645 h 4887663"/>
                              <a:gd name="T36" fmla="*/ 26 w 883780"/>
                              <a:gd name="T37" fmla="*/ 666 h 4887663"/>
                              <a:gd name="T38" fmla="*/ 33 w 883780"/>
                              <a:gd name="T39" fmla="*/ 702 h 4887663"/>
                              <a:gd name="T40" fmla="*/ 60 w 883780"/>
                              <a:gd name="T41" fmla="*/ 684 h 4887663"/>
                              <a:gd name="T42" fmla="*/ 90 w 883780"/>
                              <a:gd name="T43" fmla="*/ 674 h 4887663"/>
                              <a:gd name="T44" fmla="*/ 77 w 883780"/>
                              <a:gd name="T45" fmla="*/ 657 h 4887663"/>
                              <a:gd name="T46" fmla="*/ 49 w 883780"/>
                              <a:gd name="T47" fmla="*/ 625 h 4887663"/>
                              <a:gd name="T48" fmla="*/ 36 w 883780"/>
                              <a:gd name="T49" fmla="*/ 601 h 4887663"/>
                              <a:gd name="T50" fmla="*/ 52 w 883780"/>
                              <a:gd name="T51" fmla="*/ 568 h 4887663"/>
                              <a:gd name="T52" fmla="*/ 62 w 883780"/>
                              <a:gd name="T53" fmla="*/ 533 h 4887663"/>
                              <a:gd name="T54" fmla="*/ 60 w 883780"/>
                              <a:gd name="T55" fmla="*/ 485 h 4887663"/>
                              <a:gd name="T56" fmla="*/ 60 w 883780"/>
                              <a:gd name="T57" fmla="*/ 433 h 4887663"/>
                              <a:gd name="T58" fmla="*/ 59 w 883780"/>
                              <a:gd name="T59" fmla="*/ 385 h 4887663"/>
                              <a:gd name="T60" fmla="*/ 72 w 883780"/>
                              <a:gd name="T61" fmla="*/ 361 h 4887663"/>
                              <a:gd name="T62" fmla="*/ 70 w 883780"/>
                              <a:gd name="T63" fmla="*/ 327 h 4887663"/>
                              <a:gd name="T64" fmla="*/ 77 w 883780"/>
                              <a:gd name="T65" fmla="*/ 300 h 4887663"/>
                              <a:gd name="T66" fmla="*/ 90 w 883780"/>
                              <a:gd name="T67" fmla="*/ 274 h 4887663"/>
                              <a:gd name="T68" fmla="*/ 80 w 883780"/>
                              <a:gd name="T69" fmla="*/ 241 h 4887663"/>
                              <a:gd name="T70" fmla="*/ 83 w 883780"/>
                              <a:gd name="T71" fmla="*/ 219 h 4887663"/>
                              <a:gd name="T72" fmla="*/ 91 w 883780"/>
                              <a:gd name="T73" fmla="*/ 201 h 4887663"/>
                              <a:gd name="T74" fmla="*/ 98 w 883780"/>
                              <a:gd name="T75" fmla="*/ 184 h 4887663"/>
                              <a:gd name="T76" fmla="*/ 109 w 883780"/>
                              <a:gd name="T77" fmla="*/ 156 h 4887663"/>
                              <a:gd name="T78" fmla="*/ 111 w 883780"/>
                              <a:gd name="T79" fmla="*/ 137 h 4887663"/>
                              <a:gd name="T80" fmla="*/ 115 w 883780"/>
                              <a:gd name="T81" fmla="*/ 109 h 4887663"/>
                              <a:gd name="T82" fmla="*/ 124 w 883780"/>
                              <a:gd name="T83" fmla="*/ 85 h 4887663"/>
                              <a:gd name="T84" fmla="*/ 112 w 883780"/>
                              <a:gd name="T85" fmla="*/ 57 h 4887663"/>
                              <a:gd name="T86" fmla="*/ 106 w 883780"/>
                              <a:gd name="T87" fmla="*/ 28 h 4887663"/>
                              <a:gd name="T88" fmla="*/ 85 w 883780"/>
                              <a:gd name="T89" fmla="*/ 0 h 4887663"/>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883780"/>
                              <a:gd name="T136" fmla="*/ 0 h 4887663"/>
                              <a:gd name="T137" fmla="*/ 883780 w 883780"/>
                              <a:gd name="T138" fmla="*/ 4887663 h 4887663"/>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883780" h="4887663">
                                <a:moveTo>
                                  <a:pt x="488493" y="34528"/>
                                </a:moveTo>
                                <a:lnTo>
                                  <a:pt x="577850" y="153738"/>
                                </a:lnTo>
                                <a:lnTo>
                                  <a:pt x="581025" y="296613"/>
                                </a:lnTo>
                                <a:lnTo>
                                  <a:pt x="565150" y="388688"/>
                                </a:lnTo>
                                <a:lnTo>
                                  <a:pt x="565150" y="563313"/>
                                </a:lnTo>
                                <a:lnTo>
                                  <a:pt x="523875" y="614113"/>
                                </a:lnTo>
                                <a:lnTo>
                                  <a:pt x="520700" y="734763"/>
                                </a:lnTo>
                                <a:lnTo>
                                  <a:pt x="523875" y="953838"/>
                                </a:lnTo>
                                <a:lnTo>
                                  <a:pt x="492125" y="1125288"/>
                                </a:lnTo>
                                <a:lnTo>
                                  <a:pt x="431800" y="1249113"/>
                                </a:lnTo>
                                <a:lnTo>
                                  <a:pt x="444500" y="1401513"/>
                                </a:lnTo>
                                <a:lnTo>
                                  <a:pt x="396875" y="1474538"/>
                                </a:lnTo>
                                <a:lnTo>
                                  <a:pt x="415925" y="1623763"/>
                                </a:lnTo>
                                <a:lnTo>
                                  <a:pt x="431800" y="1747588"/>
                                </a:lnTo>
                                <a:lnTo>
                                  <a:pt x="409575" y="1868238"/>
                                </a:lnTo>
                                <a:lnTo>
                                  <a:pt x="355600" y="1979363"/>
                                </a:lnTo>
                                <a:lnTo>
                                  <a:pt x="292100" y="2100013"/>
                                </a:lnTo>
                                <a:lnTo>
                                  <a:pt x="260350" y="2303213"/>
                                </a:lnTo>
                                <a:lnTo>
                                  <a:pt x="203200" y="2357188"/>
                                </a:lnTo>
                                <a:lnTo>
                                  <a:pt x="212725" y="2493713"/>
                                </a:lnTo>
                                <a:lnTo>
                                  <a:pt x="250825" y="2630238"/>
                                </a:lnTo>
                                <a:lnTo>
                                  <a:pt x="174625" y="2722313"/>
                                </a:lnTo>
                                <a:lnTo>
                                  <a:pt x="165100" y="2820738"/>
                                </a:lnTo>
                                <a:lnTo>
                                  <a:pt x="174625" y="2903288"/>
                                </a:lnTo>
                                <a:lnTo>
                                  <a:pt x="130175" y="3027113"/>
                                </a:lnTo>
                                <a:lnTo>
                                  <a:pt x="120650" y="3185863"/>
                                </a:lnTo>
                                <a:lnTo>
                                  <a:pt x="212725" y="3163638"/>
                                </a:lnTo>
                                <a:lnTo>
                                  <a:pt x="209550" y="3058863"/>
                                </a:lnTo>
                                <a:lnTo>
                                  <a:pt x="238125" y="2954088"/>
                                </a:lnTo>
                                <a:lnTo>
                                  <a:pt x="298450" y="2938213"/>
                                </a:lnTo>
                                <a:lnTo>
                                  <a:pt x="295275" y="3157288"/>
                                </a:lnTo>
                                <a:lnTo>
                                  <a:pt x="254000" y="3293813"/>
                                </a:lnTo>
                                <a:lnTo>
                                  <a:pt x="266700" y="3389063"/>
                                </a:lnTo>
                                <a:lnTo>
                                  <a:pt x="228600" y="3414463"/>
                                </a:lnTo>
                                <a:lnTo>
                                  <a:pt x="171450" y="3341438"/>
                                </a:lnTo>
                                <a:lnTo>
                                  <a:pt x="139700" y="3392238"/>
                                </a:lnTo>
                                <a:lnTo>
                                  <a:pt x="193675" y="3484313"/>
                                </a:lnTo>
                                <a:lnTo>
                                  <a:pt x="222250" y="3531938"/>
                                </a:lnTo>
                                <a:lnTo>
                                  <a:pt x="180975" y="3592263"/>
                                </a:lnTo>
                                <a:lnTo>
                                  <a:pt x="127000" y="3503363"/>
                                </a:lnTo>
                                <a:lnTo>
                                  <a:pt x="0" y="3665288"/>
                                </a:lnTo>
                                <a:lnTo>
                                  <a:pt x="28575" y="3728788"/>
                                </a:lnTo>
                                <a:lnTo>
                                  <a:pt x="95250" y="3697038"/>
                                </a:lnTo>
                                <a:lnTo>
                                  <a:pt x="149225" y="3731963"/>
                                </a:lnTo>
                                <a:lnTo>
                                  <a:pt x="92075" y="3817688"/>
                                </a:lnTo>
                                <a:lnTo>
                                  <a:pt x="152400" y="3951038"/>
                                </a:lnTo>
                                <a:lnTo>
                                  <a:pt x="107950" y="4036763"/>
                                </a:lnTo>
                                <a:lnTo>
                                  <a:pt x="53975" y="3935163"/>
                                </a:lnTo>
                                <a:lnTo>
                                  <a:pt x="15875" y="4001838"/>
                                </a:lnTo>
                                <a:lnTo>
                                  <a:pt x="28575" y="4100263"/>
                                </a:lnTo>
                                <a:lnTo>
                                  <a:pt x="73025" y="4201863"/>
                                </a:lnTo>
                                <a:lnTo>
                                  <a:pt x="92075" y="4284413"/>
                                </a:lnTo>
                                <a:lnTo>
                                  <a:pt x="98425" y="4357438"/>
                                </a:lnTo>
                                <a:lnTo>
                                  <a:pt x="53975" y="4471738"/>
                                </a:lnTo>
                                <a:lnTo>
                                  <a:pt x="149225" y="4471738"/>
                                </a:lnTo>
                                <a:lnTo>
                                  <a:pt x="193675" y="4528888"/>
                                </a:lnTo>
                                <a:lnTo>
                                  <a:pt x="180975" y="4617788"/>
                                </a:lnTo>
                                <a:lnTo>
                                  <a:pt x="215900" y="4655888"/>
                                </a:lnTo>
                                <a:lnTo>
                                  <a:pt x="193675" y="4725738"/>
                                </a:lnTo>
                                <a:lnTo>
                                  <a:pt x="225425" y="4868613"/>
                                </a:lnTo>
                                <a:lnTo>
                                  <a:pt x="431800" y="4887663"/>
                                </a:lnTo>
                                <a:lnTo>
                                  <a:pt x="482600" y="4747963"/>
                                </a:lnTo>
                                <a:lnTo>
                                  <a:pt x="412750" y="4744788"/>
                                </a:lnTo>
                                <a:lnTo>
                                  <a:pt x="450850" y="4681288"/>
                                </a:lnTo>
                                <a:lnTo>
                                  <a:pt x="555625" y="4671763"/>
                                </a:lnTo>
                                <a:lnTo>
                                  <a:pt x="622300" y="4674938"/>
                                </a:lnTo>
                                <a:lnTo>
                                  <a:pt x="650875" y="4582863"/>
                                </a:lnTo>
                                <a:lnTo>
                                  <a:pt x="599221" y="4552950"/>
                                </a:lnTo>
                                <a:lnTo>
                                  <a:pt x="533737" y="4557713"/>
                                </a:lnTo>
                                <a:lnTo>
                                  <a:pt x="414674" y="4558903"/>
                                </a:lnTo>
                                <a:lnTo>
                                  <a:pt x="365858" y="4410075"/>
                                </a:lnTo>
                                <a:lnTo>
                                  <a:pt x="339665" y="4338638"/>
                                </a:lnTo>
                                <a:lnTo>
                                  <a:pt x="267037" y="4318397"/>
                                </a:lnTo>
                                <a:lnTo>
                                  <a:pt x="277752" y="4229100"/>
                                </a:lnTo>
                                <a:lnTo>
                                  <a:pt x="251558" y="4165997"/>
                                </a:lnTo>
                                <a:lnTo>
                                  <a:pt x="293230" y="4050506"/>
                                </a:lnTo>
                                <a:lnTo>
                                  <a:pt x="342900" y="3973263"/>
                                </a:lnTo>
                                <a:lnTo>
                                  <a:pt x="362287" y="3938588"/>
                                </a:lnTo>
                                <a:lnTo>
                                  <a:pt x="346808" y="3843338"/>
                                </a:lnTo>
                                <a:lnTo>
                                  <a:pt x="377765" y="3770709"/>
                                </a:lnTo>
                                <a:lnTo>
                                  <a:pt x="425390" y="3693319"/>
                                </a:lnTo>
                                <a:lnTo>
                                  <a:pt x="401577" y="3580209"/>
                                </a:lnTo>
                                <a:lnTo>
                                  <a:pt x="419437" y="3498056"/>
                                </a:lnTo>
                                <a:lnTo>
                                  <a:pt x="411102" y="3365897"/>
                                </a:lnTo>
                                <a:lnTo>
                                  <a:pt x="415865" y="3311128"/>
                                </a:lnTo>
                                <a:lnTo>
                                  <a:pt x="405149" y="3058716"/>
                                </a:lnTo>
                                <a:lnTo>
                                  <a:pt x="411102" y="3000375"/>
                                </a:lnTo>
                                <a:lnTo>
                                  <a:pt x="406340" y="2880122"/>
                                </a:lnTo>
                                <a:lnTo>
                                  <a:pt x="401638" y="2763588"/>
                                </a:lnTo>
                                <a:lnTo>
                                  <a:pt x="408721" y="2667000"/>
                                </a:lnTo>
                                <a:lnTo>
                                  <a:pt x="424199" y="2609850"/>
                                </a:lnTo>
                                <a:lnTo>
                                  <a:pt x="449202" y="2555081"/>
                                </a:lnTo>
                                <a:lnTo>
                                  <a:pt x="500399" y="2505075"/>
                                </a:lnTo>
                                <a:lnTo>
                                  <a:pt x="500399" y="2449116"/>
                                </a:lnTo>
                                <a:lnTo>
                                  <a:pt x="448012" y="2333625"/>
                                </a:lnTo>
                                <a:lnTo>
                                  <a:pt x="482540" y="2266950"/>
                                </a:lnTo>
                                <a:lnTo>
                                  <a:pt x="525402" y="2226469"/>
                                </a:lnTo>
                                <a:lnTo>
                                  <a:pt x="548024" y="2152650"/>
                                </a:lnTo>
                                <a:lnTo>
                                  <a:pt x="534988" y="2077788"/>
                                </a:lnTo>
                                <a:lnTo>
                                  <a:pt x="569455" y="2032397"/>
                                </a:lnTo>
                                <a:lnTo>
                                  <a:pt x="603983" y="1958578"/>
                                </a:lnTo>
                                <a:lnTo>
                                  <a:pt x="619462" y="1896666"/>
                                </a:lnTo>
                                <a:lnTo>
                                  <a:pt x="587315" y="1804988"/>
                                </a:lnTo>
                                <a:lnTo>
                                  <a:pt x="578980" y="1745456"/>
                                </a:lnTo>
                                <a:lnTo>
                                  <a:pt x="550405" y="1671638"/>
                                </a:lnTo>
                                <a:lnTo>
                                  <a:pt x="539690" y="1614488"/>
                                </a:lnTo>
                                <a:lnTo>
                                  <a:pt x="547688" y="1561851"/>
                                </a:lnTo>
                                <a:lnTo>
                                  <a:pt x="575408" y="1520428"/>
                                </a:lnTo>
                                <a:lnTo>
                                  <a:pt x="611188" y="1477713"/>
                                </a:lnTo>
                                <a:lnTo>
                                  <a:pt x="613508" y="1440656"/>
                                </a:lnTo>
                                <a:lnTo>
                                  <a:pt x="630177" y="1394222"/>
                                </a:lnTo>
                                <a:lnTo>
                                  <a:pt x="624224" y="1359694"/>
                                </a:lnTo>
                                <a:lnTo>
                                  <a:pt x="624224" y="1301353"/>
                                </a:lnTo>
                                <a:lnTo>
                                  <a:pt x="678993" y="1278731"/>
                                </a:lnTo>
                                <a:lnTo>
                                  <a:pt x="687327" y="1210866"/>
                                </a:lnTo>
                                <a:lnTo>
                                  <a:pt x="734952" y="1137047"/>
                                </a:lnTo>
                                <a:lnTo>
                                  <a:pt x="755193" y="1083469"/>
                                </a:lnTo>
                                <a:lnTo>
                                  <a:pt x="792102" y="1039416"/>
                                </a:lnTo>
                                <a:lnTo>
                                  <a:pt x="759955" y="995363"/>
                                </a:lnTo>
                                <a:lnTo>
                                  <a:pt x="769480" y="951309"/>
                                </a:lnTo>
                                <a:lnTo>
                                  <a:pt x="749240" y="871538"/>
                                </a:lnTo>
                                <a:lnTo>
                                  <a:pt x="740905" y="798909"/>
                                </a:lnTo>
                                <a:lnTo>
                                  <a:pt x="794483" y="754856"/>
                                </a:lnTo>
                                <a:lnTo>
                                  <a:pt x="874255" y="716756"/>
                                </a:lnTo>
                                <a:lnTo>
                                  <a:pt x="883780" y="617934"/>
                                </a:lnTo>
                                <a:lnTo>
                                  <a:pt x="859968" y="586978"/>
                                </a:lnTo>
                                <a:lnTo>
                                  <a:pt x="811152" y="521494"/>
                                </a:lnTo>
                                <a:lnTo>
                                  <a:pt x="781387" y="464344"/>
                                </a:lnTo>
                                <a:lnTo>
                                  <a:pt x="771862" y="397669"/>
                                </a:lnTo>
                                <a:lnTo>
                                  <a:pt x="756383" y="364331"/>
                                </a:lnTo>
                                <a:lnTo>
                                  <a:pt x="720665" y="265509"/>
                                </a:lnTo>
                                <a:lnTo>
                                  <a:pt x="732571" y="191691"/>
                                </a:lnTo>
                                <a:lnTo>
                                  <a:pt x="734952" y="96441"/>
                                </a:lnTo>
                                <a:lnTo>
                                  <a:pt x="675421" y="48816"/>
                                </a:lnTo>
                                <a:lnTo>
                                  <a:pt x="589696" y="0"/>
                                </a:lnTo>
                                <a:lnTo>
                                  <a:pt x="569455" y="30956"/>
                                </a:lnTo>
                                <a:lnTo>
                                  <a:pt x="488493" y="3452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5" name="Freeform 231"/>
                        <wps:cNvSpPr>
                          <a:spLocks/>
                        </wps:cNvSpPr>
                        <wps:spPr bwMode="auto">
                          <a:xfrm>
                            <a:off x="6061992" y="3595464"/>
                            <a:ext cx="99658" cy="154158"/>
                          </a:xfrm>
                          <a:custGeom>
                            <a:avLst/>
                            <a:gdLst>
                              <a:gd name="T0" fmla="*/ 41 w 594000"/>
                              <a:gd name="T1" fmla="*/ 132 h 922950"/>
                              <a:gd name="T2" fmla="*/ 47 w 594000"/>
                              <a:gd name="T3" fmla="*/ 127 h 922950"/>
                              <a:gd name="T4" fmla="*/ 56 w 594000"/>
                              <a:gd name="T5" fmla="*/ 113 h 922950"/>
                              <a:gd name="T6" fmla="*/ 66 w 594000"/>
                              <a:gd name="T7" fmla="*/ 98 h 922950"/>
                              <a:gd name="T8" fmla="*/ 63 w 594000"/>
                              <a:gd name="T9" fmla="*/ 88 h 922950"/>
                              <a:gd name="T10" fmla="*/ 73 w 594000"/>
                              <a:gd name="T11" fmla="*/ 88 h 922950"/>
                              <a:gd name="T12" fmla="*/ 81 w 594000"/>
                              <a:gd name="T13" fmla="*/ 77 h 922950"/>
                              <a:gd name="T14" fmla="*/ 87 w 594000"/>
                              <a:gd name="T15" fmla="*/ 67 h 922950"/>
                              <a:gd name="T16" fmla="*/ 87 w 594000"/>
                              <a:gd name="T17" fmla="*/ 54 h 922950"/>
                              <a:gd name="T18" fmla="*/ 74 w 594000"/>
                              <a:gd name="T19" fmla="*/ 57 h 922950"/>
                              <a:gd name="T20" fmla="*/ 69 w 594000"/>
                              <a:gd name="T21" fmla="*/ 67 h 922950"/>
                              <a:gd name="T22" fmla="*/ 53 w 594000"/>
                              <a:gd name="T23" fmla="*/ 57 h 922950"/>
                              <a:gd name="T24" fmla="*/ 45 w 594000"/>
                              <a:gd name="T25" fmla="*/ 34 h 922950"/>
                              <a:gd name="T26" fmla="*/ 37 w 594000"/>
                              <a:gd name="T27" fmla="*/ 41 h 922950"/>
                              <a:gd name="T28" fmla="*/ 31 w 594000"/>
                              <a:gd name="T29" fmla="*/ 31 h 922950"/>
                              <a:gd name="T30" fmla="*/ 26 w 594000"/>
                              <a:gd name="T31" fmla="*/ 23 h 922950"/>
                              <a:gd name="T32" fmla="*/ 24 w 594000"/>
                              <a:gd name="T33" fmla="*/ 10 h 922950"/>
                              <a:gd name="T34" fmla="*/ 8 w 594000"/>
                              <a:gd name="T35" fmla="*/ 0 h 922950"/>
                              <a:gd name="T36" fmla="*/ 0 w 594000"/>
                              <a:gd name="T37" fmla="*/ 8 h 922950"/>
                              <a:gd name="T38" fmla="*/ 5 w 594000"/>
                              <a:gd name="T39" fmla="*/ 15 h 922950"/>
                              <a:gd name="T40" fmla="*/ 11 w 594000"/>
                              <a:gd name="T41" fmla="*/ 28 h 922950"/>
                              <a:gd name="T42" fmla="*/ 18 w 594000"/>
                              <a:gd name="T43" fmla="*/ 41 h 922950"/>
                              <a:gd name="T44" fmla="*/ 29 w 594000"/>
                              <a:gd name="T45" fmla="*/ 52 h 922950"/>
                              <a:gd name="T46" fmla="*/ 26 w 594000"/>
                              <a:gd name="T47" fmla="*/ 59 h 922950"/>
                              <a:gd name="T48" fmla="*/ 26 w 594000"/>
                              <a:gd name="T49" fmla="*/ 70 h 922950"/>
                              <a:gd name="T50" fmla="*/ 24 w 594000"/>
                              <a:gd name="T51" fmla="*/ 80 h 922950"/>
                              <a:gd name="T52" fmla="*/ 13 w 594000"/>
                              <a:gd name="T53" fmla="*/ 82 h 922950"/>
                              <a:gd name="T54" fmla="*/ 11 w 594000"/>
                              <a:gd name="T55" fmla="*/ 93 h 922950"/>
                              <a:gd name="T56" fmla="*/ 19 w 594000"/>
                              <a:gd name="T57" fmla="*/ 96 h 922950"/>
                              <a:gd name="T58" fmla="*/ 26 w 594000"/>
                              <a:gd name="T59" fmla="*/ 98 h 922950"/>
                              <a:gd name="T60" fmla="*/ 32 w 594000"/>
                              <a:gd name="T61" fmla="*/ 103 h 922950"/>
                              <a:gd name="T62" fmla="*/ 34 w 594000"/>
                              <a:gd name="T63" fmla="*/ 106 h 922950"/>
                              <a:gd name="T64" fmla="*/ 33 w 594000"/>
                              <a:gd name="T65" fmla="*/ 116 h 922950"/>
                              <a:gd name="T66" fmla="*/ 29 w 594000"/>
                              <a:gd name="T67" fmla="*/ 121 h 922950"/>
                              <a:gd name="T68" fmla="*/ 29 w 594000"/>
                              <a:gd name="T69" fmla="*/ 126 h 922950"/>
                              <a:gd name="T70" fmla="*/ 31 w 594000"/>
                              <a:gd name="T71" fmla="*/ 132 h 922950"/>
                              <a:gd name="T72" fmla="*/ 41 w 594000"/>
                              <a:gd name="T73" fmla="*/ 132 h 92295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000"/>
                              <a:gd name="T112" fmla="*/ 0 h 922950"/>
                              <a:gd name="T113" fmla="*/ 594000 w 594000"/>
                              <a:gd name="T114" fmla="*/ 922950 h 92295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000" h="922950">
                                <a:moveTo>
                                  <a:pt x="279900" y="922950"/>
                                </a:moveTo>
                                <a:lnTo>
                                  <a:pt x="320381" y="889613"/>
                                </a:lnTo>
                                <a:lnTo>
                                  <a:pt x="379913" y="789600"/>
                                </a:lnTo>
                                <a:lnTo>
                                  <a:pt x="450000" y="684000"/>
                                </a:lnTo>
                                <a:lnTo>
                                  <a:pt x="432000" y="612000"/>
                                </a:lnTo>
                                <a:lnTo>
                                  <a:pt x="498975" y="615769"/>
                                </a:lnTo>
                                <a:lnTo>
                                  <a:pt x="556125" y="539569"/>
                                </a:lnTo>
                                <a:lnTo>
                                  <a:pt x="591844" y="468131"/>
                                </a:lnTo>
                                <a:lnTo>
                                  <a:pt x="594000" y="378000"/>
                                </a:lnTo>
                                <a:lnTo>
                                  <a:pt x="504000" y="396000"/>
                                </a:lnTo>
                                <a:lnTo>
                                  <a:pt x="468000" y="468000"/>
                                </a:lnTo>
                                <a:lnTo>
                                  <a:pt x="360000" y="396000"/>
                                </a:lnTo>
                                <a:lnTo>
                                  <a:pt x="306000" y="234000"/>
                                </a:lnTo>
                                <a:lnTo>
                                  <a:pt x="252000" y="288000"/>
                                </a:lnTo>
                                <a:lnTo>
                                  <a:pt x="213225" y="218100"/>
                                </a:lnTo>
                                <a:lnTo>
                                  <a:pt x="180000" y="162000"/>
                                </a:lnTo>
                                <a:lnTo>
                                  <a:pt x="162000" y="72000"/>
                                </a:lnTo>
                                <a:lnTo>
                                  <a:pt x="54000" y="0"/>
                                </a:lnTo>
                                <a:lnTo>
                                  <a:pt x="0" y="54000"/>
                                </a:lnTo>
                                <a:lnTo>
                                  <a:pt x="36000" y="108000"/>
                                </a:lnTo>
                                <a:lnTo>
                                  <a:pt x="72000" y="198000"/>
                                </a:lnTo>
                                <a:lnTo>
                                  <a:pt x="126000" y="288000"/>
                                </a:lnTo>
                                <a:lnTo>
                                  <a:pt x="198000" y="360000"/>
                                </a:lnTo>
                                <a:lnTo>
                                  <a:pt x="180000" y="414000"/>
                                </a:lnTo>
                                <a:lnTo>
                                  <a:pt x="180000" y="486000"/>
                                </a:lnTo>
                                <a:lnTo>
                                  <a:pt x="162000" y="558000"/>
                                </a:lnTo>
                                <a:lnTo>
                                  <a:pt x="90000" y="576000"/>
                                </a:lnTo>
                                <a:lnTo>
                                  <a:pt x="72000" y="648000"/>
                                </a:lnTo>
                                <a:lnTo>
                                  <a:pt x="127500" y="670538"/>
                                </a:lnTo>
                                <a:lnTo>
                                  <a:pt x="180000" y="684000"/>
                                </a:lnTo>
                                <a:lnTo>
                                  <a:pt x="216000" y="720000"/>
                                </a:lnTo>
                                <a:lnTo>
                                  <a:pt x="234000" y="738000"/>
                                </a:lnTo>
                                <a:lnTo>
                                  <a:pt x="227513" y="813413"/>
                                </a:lnTo>
                                <a:lnTo>
                                  <a:pt x="198000" y="846000"/>
                                </a:lnTo>
                                <a:lnTo>
                                  <a:pt x="198000" y="882000"/>
                                </a:lnTo>
                                <a:lnTo>
                                  <a:pt x="213225" y="920569"/>
                                </a:lnTo>
                                <a:lnTo>
                                  <a:pt x="279900" y="92295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6" name="Freeform 232"/>
                        <wps:cNvSpPr>
                          <a:spLocks/>
                        </wps:cNvSpPr>
                        <wps:spPr bwMode="auto">
                          <a:xfrm>
                            <a:off x="3187490" y="1736224"/>
                            <a:ext cx="32701" cy="52943"/>
                          </a:xfrm>
                          <a:custGeom>
                            <a:avLst/>
                            <a:gdLst>
                              <a:gd name="T0" fmla="*/ 27 w 195263"/>
                              <a:gd name="T1" fmla="*/ 27 h 309563"/>
                              <a:gd name="T2" fmla="*/ 23 w 195263"/>
                              <a:gd name="T3" fmla="*/ 31 h 309563"/>
                              <a:gd name="T4" fmla="*/ 18 w 195263"/>
                              <a:gd name="T5" fmla="*/ 33 h 309563"/>
                              <a:gd name="T6" fmla="*/ 18 w 195263"/>
                              <a:gd name="T7" fmla="*/ 38 h 309563"/>
                              <a:gd name="T8" fmla="*/ 13 w 195263"/>
                              <a:gd name="T9" fmla="*/ 47 h 309563"/>
                              <a:gd name="T10" fmla="*/ 7 w 195263"/>
                              <a:gd name="T11" fmla="*/ 50 h 309563"/>
                              <a:gd name="T12" fmla="*/ 4 w 195263"/>
                              <a:gd name="T13" fmla="*/ 50 h 309563"/>
                              <a:gd name="T14" fmla="*/ 0 w 195263"/>
                              <a:gd name="T15" fmla="*/ 44 h 309563"/>
                              <a:gd name="T16" fmla="*/ 1 w 195263"/>
                              <a:gd name="T17" fmla="*/ 39 h 309563"/>
                              <a:gd name="T18" fmla="*/ 4 w 195263"/>
                              <a:gd name="T19" fmla="*/ 40 h 309563"/>
                              <a:gd name="T20" fmla="*/ 11 w 195263"/>
                              <a:gd name="T21" fmla="*/ 37 h 309563"/>
                              <a:gd name="T22" fmla="*/ 12 w 195263"/>
                              <a:gd name="T23" fmla="*/ 31 h 309563"/>
                              <a:gd name="T24" fmla="*/ 9 w 195263"/>
                              <a:gd name="T25" fmla="*/ 23 h 309563"/>
                              <a:gd name="T26" fmla="*/ 2 w 195263"/>
                              <a:gd name="T27" fmla="*/ 18 h 309563"/>
                              <a:gd name="T28" fmla="*/ 4 w 195263"/>
                              <a:gd name="T29" fmla="*/ 12 h 309563"/>
                              <a:gd name="T30" fmla="*/ 10 w 195263"/>
                              <a:gd name="T31" fmla="*/ 13 h 309563"/>
                              <a:gd name="T32" fmla="*/ 17 w 195263"/>
                              <a:gd name="T33" fmla="*/ 9 h 309563"/>
                              <a:gd name="T34" fmla="*/ 20 w 195263"/>
                              <a:gd name="T35" fmla="*/ 0 h 309563"/>
                              <a:gd name="T36" fmla="*/ 25 w 195263"/>
                              <a:gd name="T37" fmla="*/ 6 h 309563"/>
                              <a:gd name="T38" fmla="*/ 28 w 195263"/>
                              <a:gd name="T39" fmla="*/ 15 h 309563"/>
                              <a:gd name="T40" fmla="*/ 27 w 195263"/>
                              <a:gd name="T41" fmla="*/ 27 h 30956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95263"/>
                              <a:gd name="T64" fmla="*/ 0 h 309563"/>
                              <a:gd name="T65" fmla="*/ 195263 w 195263"/>
                              <a:gd name="T66" fmla="*/ 309563 h 30956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95263" h="309563">
                                <a:moveTo>
                                  <a:pt x="187425" y="169219"/>
                                </a:moveTo>
                                <a:lnTo>
                                  <a:pt x="157163" y="190500"/>
                                </a:lnTo>
                                <a:lnTo>
                                  <a:pt x="121444" y="204788"/>
                                </a:lnTo>
                                <a:lnTo>
                                  <a:pt x="121444" y="238125"/>
                                </a:lnTo>
                                <a:lnTo>
                                  <a:pt x="88106" y="292894"/>
                                </a:lnTo>
                                <a:lnTo>
                                  <a:pt x="50006" y="309563"/>
                                </a:lnTo>
                                <a:lnTo>
                                  <a:pt x="26194" y="309563"/>
                                </a:lnTo>
                                <a:lnTo>
                                  <a:pt x="0" y="273844"/>
                                </a:lnTo>
                                <a:lnTo>
                                  <a:pt x="4763" y="242888"/>
                                </a:lnTo>
                                <a:lnTo>
                                  <a:pt x="30956" y="245269"/>
                                </a:lnTo>
                                <a:lnTo>
                                  <a:pt x="76200" y="230982"/>
                                </a:lnTo>
                                <a:lnTo>
                                  <a:pt x="80963" y="195263"/>
                                </a:lnTo>
                                <a:lnTo>
                                  <a:pt x="59531" y="145257"/>
                                </a:lnTo>
                                <a:lnTo>
                                  <a:pt x="16669" y="111919"/>
                                </a:lnTo>
                                <a:lnTo>
                                  <a:pt x="28575" y="71438"/>
                                </a:lnTo>
                                <a:lnTo>
                                  <a:pt x="66675" y="78582"/>
                                </a:lnTo>
                                <a:lnTo>
                                  <a:pt x="114300" y="54769"/>
                                </a:lnTo>
                                <a:lnTo>
                                  <a:pt x="135731" y="0"/>
                                </a:lnTo>
                                <a:lnTo>
                                  <a:pt x="171450" y="35719"/>
                                </a:lnTo>
                                <a:lnTo>
                                  <a:pt x="195263" y="95250"/>
                                </a:lnTo>
                                <a:lnTo>
                                  <a:pt x="187425" y="16921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7" name="Freeform 233"/>
                        <wps:cNvSpPr>
                          <a:spLocks/>
                        </wps:cNvSpPr>
                        <wps:spPr bwMode="auto">
                          <a:xfrm>
                            <a:off x="244473" y="1659923"/>
                            <a:ext cx="51387" cy="56057"/>
                          </a:xfrm>
                          <a:custGeom>
                            <a:avLst/>
                            <a:gdLst>
                              <a:gd name="T0" fmla="*/ 19 w 305812"/>
                              <a:gd name="T1" fmla="*/ 45 h 342000"/>
                              <a:gd name="T2" fmla="*/ 30 w 305812"/>
                              <a:gd name="T3" fmla="*/ 30 h 342000"/>
                              <a:gd name="T4" fmla="*/ 42 w 305812"/>
                              <a:gd name="T5" fmla="*/ 28 h 342000"/>
                              <a:gd name="T6" fmla="*/ 39 w 305812"/>
                              <a:gd name="T7" fmla="*/ 15 h 342000"/>
                              <a:gd name="T8" fmla="*/ 45 w 305812"/>
                              <a:gd name="T9" fmla="*/ 2 h 342000"/>
                              <a:gd name="T10" fmla="*/ 37 w 305812"/>
                              <a:gd name="T11" fmla="*/ 0 h 342000"/>
                              <a:gd name="T12" fmla="*/ 29 w 305812"/>
                              <a:gd name="T13" fmla="*/ 4 h 342000"/>
                              <a:gd name="T14" fmla="*/ 24 w 305812"/>
                              <a:gd name="T15" fmla="*/ 13 h 342000"/>
                              <a:gd name="T16" fmla="*/ 16 w 305812"/>
                              <a:gd name="T17" fmla="*/ 14 h 342000"/>
                              <a:gd name="T18" fmla="*/ 3 w 305812"/>
                              <a:gd name="T19" fmla="*/ 26 h 342000"/>
                              <a:gd name="T20" fmla="*/ 0 w 305812"/>
                              <a:gd name="T21" fmla="*/ 31 h 342000"/>
                              <a:gd name="T22" fmla="*/ 3 w 305812"/>
                              <a:gd name="T23" fmla="*/ 35 h 342000"/>
                              <a:gd name="T24" fmla="*/ 8 w 305812"/>
                              <a:gd name="T25" fmla="*/ 40 h 342000"/>
                              <a:gd name="T26" fmla="*/ 19 w 305812"/>
                              <a:gd name="T27" fmla="*/ 45 h 3420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05812"/>
                              <a:gd name="T43" fmla="*/ 0 h 342000"/>
                              <a:gd name="T44" fmla="*/ 305812 w 305812"/>
                              <a:gd name="T45" fmla="*/ 342000 h 34200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05812" h="342000">
                                <a:moveTo>
                                  <a:pt x="125812" y="342000"/>
                                </a:moveTo>
                                <a:lnTo>
                                  <a:pt x="204787" y="232181"/>
                                </a:lnTo>
                                <a:lnTo>
                                  <a:pt x="287812" y="216000"/>
                                </a:lnTo>
                                <a:lnTo>
                                  <a:pt x="261937" y="115500"/>
                                </a:lnTo>
                                <a:lnTo>
                                  <a:pt x="305812" y="18000"/>
                                </a:lnTo>
                                <a:lnTo>
                                  <a:pt x="251812" y="0"/>
                                </a:lnTo>
                                <a:lnTo>
                                  <a:pt x="197643" y="32156"/>
                                </a:lnTo>
                                <a:lnTo>
                                  <a:pt x="164306" y="101213"/>
                                </a:lnTo>
                                <a:lnTo>
                                  <a:pt x="107812" y="108000"/>
                                </a:lnTo>
                                <a:lnTo>
                                  <a:pt x="17812" y="198000"/>
                                </a:lnTo>
                                <a:lnTo>
                                  <a:pt x="0" y="236944"/>
                                </a:lnTo>
                                <a:lnTo>
                                  <a:pt x="17812" y="270000"/>
                                </a:lnTo>
                                <a:lnTo>
                                  <a:pt x="52387" y="308381"/>
                                </a:lnTo>
                                <a:lnTo>
                                  <a:pt x="125812" y="3420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8" name="Freeform 234"/>
                        <wps:cNvSpPr>
                          <a:spLocks/>
                        </wps:cNvSpPr>
                        <wps:spPr bwMode="auto">
                          <a:xfrm>
                            <a:off x="3097176" y="1916854"/>
                            <a:ext cx="7786" cy="10900"/>
                          </a:xfrm>
                          <a:custGeom>
                            <a:avLst/>
                            <a:gdLst>
                              <a:gd name="T0" fmla="*/ 10 w 41671"/>
                              <a:gd name="T1" fmla="*/ 7 h 61913"/>
                              <a:gd name="T2" fmla="*/ 7 w 41671"/>
                              <a:gd name="T3" fmla="*/ 11 h 61913"/>
                              <a:gd name="T4" fmla="*/ 3 w 41671"/>
                              <a:gd name="T5" fmla="*/ 11 h 61913"/>
                              <a:gd name="T6" fmla="*/ 0 w 41671"/>
                              <a:gd name="T7" fmla="*/ 10 h 61913"/>
                              <a:gd name="T8" fmla="*/ 0 w 41671"/>
                              <a:gd name="T9" fmla="*/ 7 h 61913"/>
                              <a:gd name="T10" fmla="*/ 0 w 41671"/>
                              <a:gd name="T11" fmla="*/ 5 h 61913"/>
                              <a:gd name="T12" fmla="*/ 2 w 41671"/>
                              <a:gd name="T13" fmla="*/ 1 h 61913"/>
                              <a:gd name="T14" fmla="*/ 5 w 41671"/>
                              <a:gd name="T15" fmla="*/ 0 h 61913"/>
                              <a:gd name="T16" fmla="*/ 7 w 41671"/>
                              <a:gd name="T17" fmla="*/ 4 h 61913"/>
                              <a:gd name="T18" fmla="*/ 10 w 41671"/>
                              <a:gd name="T19" fmla="*/ 7 h 6191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1671"/>
                              <a:gd name="T31" fmla="*/ 0 h 61913"/>
                              <a:gd name="T32" fmla="*/ 41671 w 41671"/>
                              <a:gd name="T33" fmla="*/ 61913 h 6191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1671" h="61913">
                                <a:moveTo>
                                  <a:pt x="41671" y="38100"/>
                                </a:moveTo>
                                <a:lnTo>
                                  <a:pt x="27384" y="58341"/>
                                </a:lnTo>
                                <a:lnTo>
                                  <a:pt x="13096" y="61913"/>
                                </a:lnTo>
                                <a:lnTo>
                                  <a:pt x="1190" y="53579"/>
                                </a:lnTo>
                                <a:lnTo>
                                  <a:pt x="1190" y="39291"/>
                                </a:lnTo>
                                <a:lnTo>
                                  <a:pt x="0" y="26194"/>
                                </a:lnTo>
                                <a:lnTo>
                                  <a:pt x="7143" y="3572"/>
                                </a:lnTo>
                                <a:lnTo>
                                  <a:pt x="21431" y="0"/>
                                </a:lnTo>
                                <a:lnTo>
                                  <a:pt x="28575" y="23813"/>
                                </a:lnTo>
                                <a:lnTo>
                                  <a:pt x="41671" y="381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9" name="Freeform 239"/>
                        <wps:cNvSpPr>
                          <a:spLocks/>
                        </wps:cNvSpPr>
                        <wps:spPr bwMode="auto">
                          <a:xfrm>
                            <a:off x="3913124" y="2491443"/>
                            <a:ext cx="17129" cy="17129"/>
                          </a:xfrm>
                          <a:custGeom>
                            <a:avLst/>
                            <a:gdLst>
                              <a:gd name="T0" fmla="*/ 2147483647 w 65"/>
                              <a:gd name="T1" fmla="*/ 2147483647 h 64"/>
                              <a:gd name="T2" fmla="*/ 2147483647 w 65"/>
                              <a:gd name="T3" fmla="*/ 2147483647 h 64"/>
                              <a:gd name="T4" fmla="*/ 2147483647 w 65"/>
                              <a:gd name="T5" fmla="*/ 0 h 64"/>
                              <a:gd name="T6" fmla="*/ 2147483647 w 65"/>
                              <a:gd name="T7" fmla="*/ 0 h 64"/>
                              <a:gd name="T8" fmla="*/ 2147483647 w 65"/>
                              <a:gd name="T9" fmla="*/ 2147483647 h 64"/>
                              <a:gd name="T10" fmla="*/ 2147483647 w 65"/>
                              <a:gd name="T11" fmla="*/ 2147483647 h 64"/>
                              <a:gd name="T12" fmla="*/ 2147483647 w 65"/>
                              <a:gd name="T13" fmla="*/ 2147483647 h 64"/>
                              <a:gd name="T14" fmla="*/ 2147483647 w 65"/>
                              <a:gd name="T15" fmla="*/ 2147483647 h 64"/>
                              <a:gd name="T16" fmla="*/ 0 w 65"/>
                              <a:gd name="T17" fmla="*/ 2147483647 h 64"/>
                              <a:gd name="T18" fmla="*/ 2147483647 w 65"/>
                              <a:gd name="T19" fmla="*/ 2147483647 h 6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5"/>
                              <a:gd name="T31" fmla="*/ 0 h 64"/>
                              <a:gd name="T32" fmla="*/ 65 w 65"/>
                              <a:gd name="T33" fmla="*/ 64 h 6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5" h="64">
                                <a:moveTo>
                                  <a:pt x="13" y="19"/>
                                </a:moveTo>
                                <a:lnTo>
                                  <a:pt x="33" y="19"/>
                                </a:lnTo>
                                <a:lnTo>
                                  <a:pt x="33" y="0"/>
                                </a:lnTo>
                                <a:lnTo>
                                  <a:pt x="52" y="0"/>
                                </a:lnTo>
                                <a:lnTo>
                                  <a:pt x="65" y="23"/>
                                </a:lnTo>
                                <a:lnTo>
                                  <a:pt x="62" y="39"/>
                                </a:lnTo>
                                <a:lnTo>
                                  <a:pt x="54" y="53"/>
                                </a:lnTo>
                                <a:lnTo>
                                  <a:pt x="3" y="64"/>
                                </a:lnTo>
                                <a:lnTo>
                                  <a:pt x="0" y="46"/>
                                </a:lnTo>
                                <a:lnTo>
                                  <a:pt x="13" y="1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0" name="Freeform 240"/>
                        <wps:cNvSpPr>
                          <a:spLocks/>
                        </wps:cNvSpPr>
                        <wps:spPr bwMode="auto">
                          <a:xfrm>
                            <a:off x="3030219" y="2092812"/>
                            <a:ext cx="7785" cy="4672"/>
                          </a:xfrm>
                          <a:custGeom>
                            <a:avLst/>
                            <a:gdLst>
                              <a:gd name="T0" fmla="*/ 0 w 23"/>
                              <a:gd name="T1" fmla="*/ 2147483647 h 16"/>
                              <a:gd name="T2" fmla="*/ 2147483647 w 23"/>
                              <a:gd name="T3" fmla="*/ 0 h 16"/>
                              <a:gd name="T4" fmla="*/ 2147483647 w 23"/>
                              <a:gd name="T5" fmla="*/ 2147483647 h 16"/>
                              <a:gd name="T6" fmla="*/ 2147483647 w 23"/>
                              <a:gd name="T7" fmla="*/ 2147483647 h 16"/>
                              <a:gd name="T8" fmla="*/ 2147483647 w 23"/>
                              <a:gd name="T9" fmla="*/ 2147483647 h 16"/>
                              <a:gd name="T10" fmla="*/ 0 w 23"/>
                              <a:gd name="T11" fmla="*/ 2147483647 h 16"/>
                              <a:gd name="T12" fmla="*/ 0 60000 65536"/>
                              <a:gd name="T13" fmla="*/ 0 60000 65536"/>
                              <a:gd name="T14" fmla="*/ 0 60000 65536"/>
                              <a:gd name="T15" fmla="*/ 0 60000 65536"/>
                              <a:gd name="T16" fmla="*/ 0 60000 65536"/>
                              <a:gd name="T17" fmla="*/ 0 60000 65536"/>
                              <a:gd name="T18" fmla="*/ 0 w 23"/>
                              <a:gd name="T19" fmla="*/ 0 h 16"/>
                              <a:gd name="T20" fmla="*/ 23 w 23"/>
                              <a:gd name="T21" fmla="*/ 16 h 16"/>
                            </a:gdLst>
                            <a:ahLst/>
                            <a:cxnLst>
                              <a:cxn ang="T12">
                                <a:pos x="T0" y="T1"/>
                              </a:cxn>
                              <a:cxn ang="T13">
                                <a:pos x="T2" y="T3"/>
                              </a:cxn>
                              <a:cxn ang="T14">
                                <a:pos x="T4" y="T5"/>
                              </a:cxn>
                              <a:cxn ang="T15">
                                <a:pos x="T6" y="T7"/>
                              </a:cxn>
                              <a:cxn ang="T16">
                                <a:pos x="T8" y="T9"/>
                              </a:cxn>
                              <a:cxn ang="T17">
                                <a:pos x="T10" y="T11"/>
                              </a:cxn>
                            </a:cxnLst>
                            <a:rect l="T18" t="T19" r="T20" b="T21"/>
                            <a:pathLst>
                              <a:path w="23" h="16">
                                <a:moveTo>
                                  <a:pt x="0" y="4"/>
                                </a:moveTo>
                                <a:lnTo>
                                  <a:pt x="12" y="0"/>
                                </a:lnTo>
                                <a:lnTo>
                                  <a:pt x="23" y="4"/>
                                </a:lnTo>
                                <a:lnTo>
                                  <a:pt x="12" y="13"/>
                                </a:lnTo>
                                <a:lnTo>
                                  <a:pt x="3" y="16"/>
                                </a:lnTo>
                                <a:lnTo>
                                  <a:pt x="0" y="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1" name="Freeform 241"/>
                        <wps:cNvSpPr>
                          <a:spLocks/>
                        </wps:cNvSpPr>
                        <wps:spPr bwMode="auto">
                          <a:xfrm>
                            <a:off x="3598578" y="2349742"/>
                            <a:ext cx="12457" cy="12457"/>
                          </a:xfrm>
                          <a:custGeom>
                            <a:avLst/>
                            <a:gdLst>
                              <a:gd name="T0" fmla="*/ 2147483647 w 36"/>
                              <a:gd name="T1" fmla="*/ 0 h 42"/>
                              <a:gd name="T2" fmla="*/ 2147483647 w 36"/>
                              <a:gd name="T3" fmla="*/ 2147483647 h 42"/>
                              <a:gd name="T4" fmla="*/ 2147483647 w 36"/>
                              <a:gd name="T5" fmla="*/ 2147483647 h 42"/>
                              <a:gd name="T6" fmla="*/ 2147483647 w 36"/>
                              <a:gd name="T7" fmla="*/ 2147483647 h 42"/>
                              <a:gd name="T8" fmla="*/ 0 w 36"/>
                              <a:gd name="T9" fmla="*/ 2147483647 h 42"/>
                              <a:gd name="T10" fmla="*/ 2147483647 w 36"/>
                              <a:gd name="T11" fmla="*/ 0 h 42"/>
                              <a:gd name="T12" fmla="*/ 0 60000 65536"/>
                              <a:gd name="T13" fmla="*/ 0 60000 65536"/>
                              <a:gd name="T14" fmla="*/ 0 60000 65536"/>
                              <a:gd name="T15" fmla="*/ 0 60000 65536"/>
                              <a:gd name="T16" fmla="*/ 0 60000 65536"/>
                              <a:gd name="T17" fmla="*/ 0 60000 65536"/>
                              <a:gd name="T18" fmla="*/ 0 w 36"/>
                              <a:gd name="T19" fmla="*/ 0 h 42"/>
                              <a:gd name="T20" fmla="*/ 36 w 36"/>
                              <a:gd name="T21" fmla="*/ 42 h 42"/>
                            </a:gdLst>
                            <a:ahLst/>
                            <a:cxnLst>
                              <a:cxn ang="T12">
                                <a:pos x="T0" y="T1"/>
                              </a:cxn>
                              <a:cxn ang="T13">
                                <a:pos x="T2" y="T3"/>
                              </a:cxn>
                              <a:cxn ang="T14">
                                <a:pos x="T4" y="T5"/>
                              </a:cxn>
                              <a:cxn ang="T15">
                                <a:pos x="T6" y="T7"/>
                              </a:cxn>
                              <a:cxn ang="T16">
                                <a:pos x="T8" y="T9"/>
                              </a:cxn>
                              <a:cxn ang="T17">
                                <a:pos x="T10" y="T11"/>
                              </a:cxn>
                            </a:cxnLst>
                            <a:rect l="T18" t="T19" r="T20" b="T21"/>
                            <a:pathLst>
                              <a:path w="36" h="42">
                                <a:moveTo>
                                  <a:pt x="25" y="0"/>
                                </a:moveTo>
                                <a:lnTo>
                                  <a:pt x="36" y="11"/>
                                </a:lnTo>
                                <a:lnTo>
                                  <a:pt x="21" y="26"/>
                                </a:lnTo>
                                <a:lnTo>
                                  <a:pt x="10" y="42"/>
                                </a:lnTo>
                                <a:lnTo>
                                  <a:pt x="0" y="29"/>
                                </a:lnTo>
                                <a:lnTo>
                                  <a:pt x="2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12" name="Group 512"/>
                        <wpg:cNvGrpSpPr>
                          <a:grpSpLocks noChangeAspect="1"/>
                        </wpg:cNvGrpSpPr>
                        <wpg:grpSpPr bwMode="auto">
                          <a:xfrm>
                            <a:off x="6105787" y="3167367"/>
                            <a:ext cx="84085" cy="70071"/>
                            <a:chOff x="6130507" y="3182818"/>
                            <a:chExt cx="248" cy="206"/>
                          </a:xfrm>
                          <a:solidFill>
                            <a:schemeClr val="tx2">
                              <a:lumMod val="75000"/>
                            </a:schemeClr>
                          </a:solidFill>
                        </wpg:grpSpPr>
                        <wps:wsp>
                          <wps:cNvPr id="513" name="Freeform 243"/>
                          <wps:cNvSpPr>
                            <a:spLocks noChangeAspect="1"/>
                          </wps:cNvSpPr>
                          <wps:spPr bwMode="auto">
                            <a:xfrm>
                              <a:off x="6130507" y="3182925"/>
                              <a:ext cx="131" cy="99"/>
                            </a:xfrm>
                            <a:custGeom>
                              <a:avLst/>
                              <a:gdLst>
                                <a:gd name="T0" fmla="*/ 0 w 656"/>
                                <a:gd name="T1" fmla="*/ 0 h 499"/>
                                <a:gd name="T2" fmla="*/ 0 w 656"/>
                                <a:gd name="T3" fmla="*/ 0 h 499"/>
                                <a:gd name="T4" fmla="*/ 0 w 656"/>
                                <a:gd name="T5" fmla="*/ 0 h 499"/>
                                <a:gd name="T6" fmla="*/ 0 w 656"/>
                                <a:gd name="T7" fmla="*/ 0 h 499"/>
                                <a:gd name="T8" fmla="*/ 0 w 656"/>
                                <a:gd name="T9" fmla="*/ 0 h 499"/>
                                <a:gd name="T10" fmla="*/ 0 w 656"/>
                                <a:gd name="T11" fmla="*/ 0 h 499"/>
                                <a:gd name="T12" fmla="*/ 0 w 656"/>
                                <a:gd name="T13" fmla="*/ 0 h 499"/>
                                <a:gd name="T14" fmla="*/ 0 w 656"/>
                                <a:gd name="T15" fmla="*/ 0 h 499"/>
                                <a:gd name="T16" fmla="*/ 0 w 656"/>
                                <a:gd name="T17" fmla="*/ 0 h 499"/>
                                <a:gd name="T18" fmla="*/ 0 w 656"/>
                                <a:gd name="T19" fmla="*/ 0 h 499"/>
                                <a:gd name="T20" fmla="*/ 0 w 656"/>
                                <a:gd name="T21" fmla="*/ 0 h 499"/>
                                <a:gd name="T22" fmla="*/ 0 w 656"/>
                                <a:gd name="T23" fmla="*/ 0 h 499"/>
                                <a:gd name="T24" fmla="*/ 0 w 656"/>
                                <a:gd name="T25" fmla="*/ 0 h 499"/>
                                <a:gd name="T26" fmla="*/ 0 w 656"/>
                                <a:gd name="T27" fmla="*/ 0 h 499"/>
                                <a:gd name="T28" fmla="*/ 0 w 656"/>
                                <a:gd name="T29" fmla="*/ 0 h 499"/>
                                <a:gd name="T30" fmla="*/ 0 w 656"/>
                                <a:gd name="T31" fmla="*/ 0 h 499"/>
                                <a:gd name="T32" fmla="*/ 0 w 656"/>
                                <a:gd name="T33" fmla="*/ 0 h 499"/>
                                <a:gd name="T34" fmla="*/ 0 w 656"/>
                                <a:gd name="T35" fmla="*/ 0 h 499"/>
                                <a:gd name="T36" fmla="*/ 0 w 656"/>
                                <a:gd name="T37" fmla="*/ 0 h 49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656"/>
                                <a:gd name="T58" fmla="*/ 0 h 499"/>
                                <a:gd name="T59" fmla="*/ 656 w 656"/>
                                <a:gd name="T60" fmla="*/ 499 h 499"/>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656" h="499">
                                  <a:moveTo>
                                    <a:pt x="354" y="499"/>
                                  </a:moveTo>
                                  <a:lnTo>
                                    <a:pt x="224" y="480"/>
                                  </a:lnTo>
                                  <a:lnTo>
                                    <a:pt x="104" y="432"/>
                                  </a:lnTo>
                                  <a:lnTo>
                                    <a:pt x="0" y="384"/>
                                  </a:lnTo>
                                  <a:lnTo>
                                    <a:pt x="8" y="272"/>
                                  </a:lnTo>
                                  <a:lnTo>
                                    <a:pt x="80" y="216"/>
                                  </a:lnTo>
                                  <a:lnTo>
                                    <a:pt x="80" y="136"/>
                                  </a:lnTo>
                                  <a:lnTo>
                                    <a:pt x="173" y="91"/>
                                  </a:lnTo>
                                  <a:lnTo>
                                    <a:pt x="224" y="16"/>
                                  </a:lnTo>
                                  <a:lnTo>
                                    <a:pt x="336" y="24"/>
                                  </a:lnTo>
                                  <a:lnTo>
                                    <a:pt x="445" y="0"/>
                                  </a:lnTo>
                                  <a:lnTo>
                                    <a:pt x="512" y="88"/>
                                  </a:lnTo>
                                  <a:lnTo>
                                    <a:pt x="608" y="176"/>
                                  </a:lnTo>
                                  <a:lnTo>
                                    <a:pt x="624" y="272"/>
                                  </a:lnTo>
                                  <a:lnTo>
                                    <a:pt x="656" y="360"/>
                                  </a:lnTo>
                                  <a:lnTo>
                                    <a:pt x="592" y="392"/>
                                  </a:lnTo>
                                  <a:lnTo>
                                    <a:pt x="520" y="424"/>
                                  </a:lnTo>
                                  <a:lnTo>
                                    <a:pt x="424" y="472"/>
                                  </a:lnTo>
                                  <a:lnTo>
                                    <a:pt x="354" y="49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4" name="Freeform 244"/>
                          <wps:cNvSpPr>
                            <a:spLocks noChangeAspect="1"/>
                          </wps:cNvSpPr>
                          <wps:spPr bwMode="auto">
                            <a:xfrm>
                              <a:off x="6130623" y="3182818"/>
                              <a:ext cx="132" cy="83"/>
                            </a:xfrm>
                            <a:custGeom>
                              <a:avLst/>
                              <a:gdLst>
                                <a:gd name="T0" fmla="*/ 0 w 661"/>
                                <a:gd name="T1" fmla="*/ 0 h 413"/>
                                <a:gd name="T2" fmla="*/ 0 w 661"/>
                                <a:gd name="T3" fmla="*/ 0 h 413"/>
                                <a:gd name="T4" fmla="*/ 0 w 661"/>
                                <a:gd name="T5" fmla="*/ 0 h 413"/>
                                <a:gd name="T6" fmla="*/ 0 w 661"/>
                                <a:gd name="T7" fmla="*/ 0 h 413"/>
                                <a:gd name="T8" fmla="*/ 0 w 661"/>
                                <a:gd name="T9" fmla="*/ 0 h 413"/>
                                <a:gd name="T10" fmla="*/ 0 w 661"/>
                                <a:gd name="T11" fmla="*/ 0 h 413"/>
                                <a:gd name="T12" fmla="*/ 0 w 661"/>
                                <a:gd name="T13" fmla="*/ 0 h 413"/>
                                <a:gd name="T14" fmla="*/ 0 w 661"/>
                                <a:gd name="T15" fmla="*/ 0 h 413"/>
                                <a:gd name="T16" fmla="*/ 0 w 661"/>
                                <a:gd name="T17" fmla="*/ 0 h 413"/>
                                <a:gd name="T18" fmla="*/ 0 w 661"/>
                                <a:gd name="T19" fmla="*/ 0 h 413"/>
                                <a:gd name="T20" fmla="*/ 0 w 661"/>
                                <a:gd name="T21" fmla="*/ 0 h 413"/>
                                <a:gd name="T22" fmla="*/ 0 w 661"/>
                                <a:gd name="T23" fmla="*/ 0 h 413"/>
                                <a:gd name="T24" fmla="*/ 0 w 661"/>
                                <a:gd name="T25" fmla="*/ 0 h 413"/>
                                <a:gd name="T26" fmla="*/ 0 w 661"/>
                                <a:gd name="T27" fmla="*/ 0 h 413"/>
                                <a:gd name="T28" fmla="*/ 0 w 661"/>
                                <a:gd name="T29" fmla="*/ 0 h 413"/>
                                <a:gd name="T30" fmla="*/ 0 w 661"/>
                                <a:gd name="T31" fmla="*/ 0 h 413"/>
                                <a:gd name="T32" fmla="*/ 0 w 661"/>
                                <a:gd name="T33" fmla="*/ 0 h 413"/>
                                <a:gd name="T34" fmla="*/ 0 w 661"/>
                                <a:gd name="T35" fmla="*/ 0 h 413"/>
                                <a:gd name="T36" fmla="*/ 0 w 661"/>
                                <a:gd name="T37" fmla="*/ 0 h 413"/>
                                <a:gd name="T38" fmla="*/ 0 w 661"/>
                                <a:gd name="T39" fmla="*/ 0 h 413"/>
                                <a:gd name="T40" fmla="*/ 0 w 661"/>
                                <a:gd name="T41" fmla="*/ 0 h 413"/>
                                <a:gd name="T42" fmla="*/ 0 w 661"/>
                                <a:gd name="T43" fmla="*/ 0 h 413"/>
                                <a:gd name="T44" fmla="*/ 0 w 661"/>
                                <a:gd name="T45" fmla="*/ 0 h 413"/>
                                <a:gd name="T46" fmla="*/ 0 w 661"/>
                                <a:gd name="T47" fmla="*/ 0 h 413"/>
                                <a:gd name="T48" fmla="*/ 0 w 661"/>
                                <a:gd name="T49" fmla="*/ 0 h 413"/>
                                <a:gd name="T50" fmla="*/ 0 w 661"/>
                                <a:gd name="T51" fmla="*/ 0 h 413"/>
                                <a:gd name="T52" fmla="*/ 0 w 661"/>
                                <a:gd name="T53" fmla="*/ 0 h 413"/>
                                <a:gd name="T54" fmla="*/ 0 w 661"/>
                                <a:gd name="T55" fmla="*/ 0 h 413"/>
                                <a:gd name="T56" fmla="*/ 0 w 661"/>
                                <a:gd name="T57" fmla="*/ 0 h 413"/>
                                <a:gd name="T58" fmla="*/ 0 w 661"/>
                                <a:gd name="T59" fmla="*/ 0 h 413"/>
                                <a:gd name="T60" fmla="*/ 0 w 661"/>
                                <a:gd name="T61" fmla="*/ 0 h 413"/>
                                <a:gd name="T62" fmla="*/ 0 w 661"/>
                                <a:gd name="T63" fmla="*/ 0 h 413"/>
                                <a:gd name="T64" fmla="*/ 0 w 661"/>
                                <a:gd name="T65" fmla="*/ 0 h 413"/>
                                <a:gd name="T66" fmla="*/ 0 w 661"/>
                                <a:gd name="T67" fmla="*/ 0 h 413"/>
                                <a:gd name="T68" fmla="*/ 0 w 661"/>
                                <a:gd name="T69" fmla="*/ 0 h 413"/>
                                <a:gd name="T70" fmla="*/ 0 w 661"/>
                                <a:gd name="T71" fmla="*/ 0 h 413"/>
                                <a:gd name="T72" fmla="*/ 0 w 661"/>
                                <a:gd name="T73" fmla="*/ 0 h 413"/>
                                <a:gd name="T74" fmla="*/ 0 w 661"/>
                                <a:gd name="T75" fmla="*/ 0 h 413"/>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61"/>
                                <a:gd name="T115" fmla="*/ 0 h 413"/>
                                <a:gd name="T116" fmla="*/ 661 w 661"/>
                                <a:gd name="T117" fmla="*/ 413 h 413"/>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61" h="413">
                                  <a:moveTo>
                                    <a:pt x="109" y="413"/>
                                  </a:moveTo>
                                  <a:lnTo>
                                    <a:pt x="61" y="379"/>
                                  </a:lnTo>
                                  <a:lnTo>
                                    <a:pt x="27" y="326"/>
                                  </a:lnTo>
                                  <a:lnTo>
                                    <a:pt x="0" y="304"/>
                                  </a:lnTo>
                                  <a:lnTo>
                                    <a:pt x="45" y="214"/>
                                  </a:lnTo>
                                  <a:lnTo>
                                    <a:pt x="85" y="221"/>
                                  </a:lnTo>
                                  <a:lnTo>
                                    <a:pt x="133" y="187"/>
                                  </a:lnTo>
                                  <a:lnTo>
                                    <a:pt x="176" y="163"/>
                                  </a:lnTo>
                                  <a:lnTo>
                                    <a:pt x="272" y="123"/>
                                  </a:lnTo>
                                  <a:lnTo>
                                    <a:pt x="320" y="115"/>
                                  </a:lnTo>
                                  <a:lnTo>
                                    <a:pt x="373" y="96"/>
                                  </a:lnTo>
                                  <a:lnTo>
                                    <a:pt x="430" y="62"/>
                                  </a:lnTo>
                                  <a:lnTo>
                                    <a:pt x="499" y="32"/>
                                  </a:lnTo>
                                  <a:lnTo>
                                    <a:pt x="541" y="19"/>
                                  </a:lnTo>
                                  <a:lnTo>
                                    <a:pt x="613" y="0"/>
                                  </a:lnTo>
                                  <a:lnTo>
                                    <a:pt x="661" y="0"/>
                                  </a:lnTo>
                                  <a:lnTo>
                                    <a:pt x="613" y="62"/>
                                  </a:lnTo>
                                  <a:lnTo>
                                    <a:pt x="544" y="123"/>
                                  </a:lnTo>
                                  <a:lnTo>
                                    <a:pt x="493" y="187"/>
                                  </a:lnTo>
                                  <a:lnTo>
                                    <a:pt x="445" y="235"/>
                                  </a:lnTo>
                                  <a:lnTo>
                                    <a:pt x="440" y="283"/>
                                  </a:lnTo>
                                  <a:lnTo>
                                    <a:pt x="497" y="269"/>
                                  </a:lnTo>
                                  <a:lnTo>
                                    <a:pt x="536" y="225"/>
                                  </a:lnTo>
                                  <a:lnTo>
                                    <a:pt x="598" y="187"/>
                                  </a:lnTo>
                                  <a:lnTo>
                                    <a:pt x="637" y="158"/>
                                  </a:lnTo>
                                  <a:lnTo>
                                    <a:pt x="641" y="187"/>
                                  </a:lnTo>
                                  <a:lnTo>
                                    <a:pt x="584" y="245"/>
                                  </a:lnTo>
                                  <a:lnTo>
                                    <a:pt x="541" y="273"/>
                                  </a:lnTo>
                                  <a:lnTo>
                                    <a:pt x="502" y="293"/>
                                  </a:lnTo>
                                  <a:lnTo>
                                    <a:pt x="445" y="321"/>
                                  </a:lnTo>
                                  <a:lnTo>
                                    <a:pt x="377" y="317"/>
                                  </a:lnTo>
                                  <a:lnTo>
                                    <a:pt x="353" y="264"/>
                                  </a:lnTo>
                                  <a:lnTo>
                                    <a:pt x="305" y="264"/>
                                  </a:lnTo>
                                  <a:lnTo>
                                    <a:pt x="243" y="302"/>
                                  </a:lnTo>
                                  <a:lnTo>
                                    <a:pt x="227" y="350"/>
                                  </a:lnTo>
                                  <a:lnTo>
                                    <a:pt x="161" y="326"/>
                                  </a:lnTo>
                                  <a:lnTo>
                                    <a:pt x="104" y="374"/>
                                  </a:lnTo>
                                  <a:lnTo>
                                    <a:pt x="109" y="41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15" name="Group 515"/>
                        <wpg:cNvGrpSpPr>
                          <a:grpSpLocks noChangeAspect="1"/>
                        </wpg:cNvGrpSpPr>
                        <wpg:grpSpPr bwMode="auto">
                          <a:xfrm>
                            <a:off x="3234211" y="2260975"/>
                            <a:ext cx="12458" cy="10900"/>
                            <a:chOff x="3234211" y="2260975"/>
                            <a:chExt cx="1640" cy="1406"/>
                          </a:xfrm>
                          <a:solidFill>
                            <a:schemeClr val="accent1">
                              <a:lumMod val="60000"/>
                              <a:lumOff val="40000"/>
                            </a:schemeClr>
                          </a:solidFill>
                        </wpg:grpSpPr>
                        <wps:wsp>
                          <wps:cNvPr id="516" name="Freeform 246"/>
                          <wps:cNvSpPr>
                            <a:spLocks noChangeAspect="1"/>
                          </wps:cNvSpPr>
                          <wps:spPr bwMode="auto">
                            <a:xfrm>
                              <a:off x="3234795" y="2261375"/>
                              <a:ext cx="1056" cy="1006"/>
                            </a:xfrm>
                            <a:custGeom>
                              <a:avLst/>
                              <a:gdLst>
                                <a:gd name="T0" fmla="*/ 600 w 1056"/>
                                <a:gd name="T1" fmla="*/ 961 h 1006"/>
                                <a:gd name="T2" fmla="*/ 512 w 1056"/>
                                <a:gd name="T3" fmla="*/ 992 h 1006"/>
                                <a:gd name="T4" fmla="*/ 456 w 1056"/>
                                <a:gd name="T5" fmla="*/ 912 h 1006"/>
                                <a:gd name="T6" fmla="*/ 384 w 1056"/>
                                <a:gd name="T7" fmla="*/ 848 h 1006"/>
                                <a:gd name="T8" fmla="*/ 208 w 1056"/>
                                <a:gd name="T9" fmla="*/ 744 h 1006"/>
                                <a:gd name="T10" fmla="*/ 64 w 1056"/>
                                <a:gd name="T11" fmla="*/ 672 h 1006"/>
                                <a:gd name="T12" fmla="*/ 32 w 1056"/>
                                <a:gd name="T13" fmla="*/ 496 h 1006"/>
                                <a:gd name="T14" fmla="*/ 48 w 1056"/>
                                <a:gd name="T15" fmla="*/ 368 h 1006"/>
                                <a:gd name="T16" fmla="*/ 56 w 1056"/>
                                <a:gd name="T17" fmla="*/ 200 h 1006"/>
                                <a:gd name="T18" fmla="*/ 0 w 1056"/>
                                <a:gd name="T19" fmla="*/ 104 h 1006"/>
                                <a:gd name="T20" fmla="*/ 64 w 1056"/>
                                <a:gd name="T21" fmla="*/ 48 h 1006"/>
                                <a:gd name="T22" fmla="*/ 176 w 1056"/>
                                <a:gd name="T23" fmla="*/ 0 h 1006"/>
                                <a:gd name="T24" fmla="*/ 248 w 1056"/>
                                <a:gd name="T25" fmla="*/ 64 h 1006"/>
                                <a:gd name="T26" fmla="*/ 128 w 1056"/>
                                <a:gd name="T27" fmla="*/ 144 h 1006"/>
                                <a:gd name="T28" fmla="*/ 232 w 1056"/>
                                <a:gd name="T29" fmla="*/ 176 h 1006"/>
                                <a:gd name="T30" fmla="*/ 320 w 1056"/>
                                <a:gd name="T31" fmla="*/ 176 h 1006"/>
                                <a:gd name="T32" fmla="*/ 416 w 1056"/>
                                <a:gd name="T33" fmla="*/ 176 h 1006"/>
                                <a:gd name="T34" fmla="*/ 472 w 1056"/>
                                <a:gd name="T35" fmla="*/ 216 h 1006"/>
                                <a:gd name="T36" fmla="*/ 536 w 1056"/>
                                <a:gd name="T37" fmla="*/ 280 h 1006"/>
                                <a:gd name="T38" fmla="*/ 616 w 1056"/>
                                <a:gd name="T39" fmla="*/ 328 h 1006"/>
                                <a:gd name="T40" fmla="*/ 680 w 1056"/>
                                <a:gd name="T41" fmla="*/ 344 h 1006"/>
                                <a:gd name="T42" fmla="*/ 760 w 1056"/>
                                <a:gd name="T43" fmla="*/ 440 h 1006"/>
                                <a:gd name="T44" fmla="*/ 864 w 1056"/>
                                <a:gd name="T45" fmla="*/ 512 h 1006"/>
                                <a:gd name="T46" fmla="*/ 936 w 1056"/>
                                <a:gd name="T47" fmla="*/ 560 h 1006"/>
                                <a:gd name="T48" fmla="*/ 992 w 1056"/>
                                <a:gd name="T49" fmla="*/ 608 h 1006"/>
                                <a:gd name="T50" fmla="*/ 1056 w 1056"/>
                                <a:gd name="T51" fmla="*/ 720 h 1006"/>
                                <a:gd name="T52" fmla="*/ 1056 w 1056"/>
                                <a:gd name="T53" fmla="*/ 840 h 1006"/>
                                <a:gd name="T54" fmla="*/ 992 w 1056"/>
                                <a:gd name="T55" fmla="*/ 944 h 1006"/>
                                <a:gd name="T56" fmla="*/ 918 w 1056"/>
                                <a:gd name="T57" fmla="*/ 1006 h 1006"/>
                                <a:gd name="T58" fmla="*/ 720 w 1056"/>
                                <a:gd name="T59" fmla="*/ 968 h 1006"/>
                                <a:gd name="T60" fmla="*/ 600 w 1056"/>
                                <a:gd name="T61" fmla="*/ 961 h 100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1056"/>
                                <a:gd name="T94" fmla="*/ 0 h 1006"/>
                                <a:gd name="T95" fmla="*/ 1056 w 1056"/>
                                <a:gd name="T96" fmla="*/ 1006 h 100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1056" h="1006">
                                  <a:moveTo>
                                    <a:pt x="600" y="961"/>
                                  </a:moveTo>
                                  <a:lnTo>
                                    <a:pt x="512" y="992"/>
                                  </a:lnTo>
                                  <a:lnTo>
                                    <a:pt x="456" y="912"/>
                                  </a:lnTo>
                                  <a:lnTo>
                                    <a:pt x="384" y="848"/>
                                  </a:lnTo>
                                  <a:lnTo>
                                    <a:pt x="208" y="744"/>
                                  </a:lnTo>
                                  <a:lnTo>
                                    <a:pt x="64" y="672"/>
                                  </a:lnTo>
                                  <a:lnTo>
                                    <a:pt x="32" y="496"/>
                                  </a:lnTo>
                                  <a:lnTo>
                                    <a:pt x="48" y="368"/>
                                  </a:lnTo>
                                  <a:lnTo>
                                    <a:pt x="56" y="200"/>
                                  </a:lnTo>
                                  <a:lnTo>
                                    <a:pt x="0" y="104"/>
                                  </a:lnTo>
                                  <a:lnTo>
                                    <a:pt x="64" y="48"/>
                                  </a:lnTo>
                                  <a:lnTo>
                                    <a:pt x="176" y="0"/>
                                  </a:lnTo>
                                  <a:lnTo>
                                    <a:pt x="248" y="64"/>
                                  </a:lnTo>
                                  <a:lnTo>
                                    <a:pt x="128" y="144"/>
                                  </a:lnTo>
                                  <a:lnTo>
                                    <a:pt x="232" y="176"/>
                                  </a:lnTo>
                                  <a:lnTo>
                                    <a:pt x="320" y="176"/>
                                  </a:lnTo>
                                  <a:lnTo>
                                    <a:pt x="416" y="176"/>
                                  </a:lnTo>
                                  <a:lnTo>
                                    <a:pt x="472" y="216"/>
                                  </a:lnTo>
                                  <a:lnTo>
                                    <a:pt x="536" y="280"/>
                                  </a:lnTo>
                                  <a:lnTo>
                                    <a:pt x="616" y="328"/>
                                  </a:lnTo>
                                  <a:lnTo>
                                    <a:pt x="680" y="344"/>
                                  </a:lnTo>
                                  <a:lnTo>
                                    <a:pt x="760" y="440"/>
                                  </a:lnTo>
                                  <a:lnTo>
                                    <a:pt x="864" y="512"/>
                                  </a:lnTo>
                                  <a:lnTo>
                                    <a:pt x="936" y="560"/>
                                  </a:lnTo>
                                  <a:lnTo>
                                    <a:pt x="992" y="608"/>
                                  </a:lnTo>
                                  <a:lnTo>
                                    <a:pt x="1056" y="720"/>
                                  </a:lnTo>
                                  <a:lnTo>
                                    <a:pt x="1056" y="840"/>
                                  </a:lnTo>
                                  <a:lnTo>
                                    <a:pt x="992" y="944"/>
                                  </a:lnTo>
                                  <a:lnTo>
                                    <a:pt x="918" y="1006"/>
                                  </a:lnTo>
                                  <a:lnTo>
                                    <a:pt x="720" y="968"/>
                                  </a:lnTo>
                                  <a:lnTo>
                                    <a:pt x="600" y="96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7" name="Freeform 247"/>
                          <wps:cNvSpPr>
                            <a:spLocks noChangeAspect="1"/>
                          </wps:cNvSpPr>
                          <wps:spPr bwMode="auto">
                            <a:xfrm>
                              <a:off x="3234211" y="2260975"/>
                              <a:ext cx="656" cy="328"/>
                            </a:xfrm>
                            <a:custGeom>
                              <a:avLst/>
                              <a:gdLst>
                                <a:gd name="T0" fmla="*/ 168 w 656"/>
                                <a:gd name="T1" fmla="*/ 288 h 328"/>
                                <a:gd name="T2" fmla="*/ 80 w 656"/>
                                <a:gd name="T3" fmla="*/ 224 h 328"/>
                                <a:gd name="T4" fmla="*/ 64 w 656"/>
                                <a:gd name="T5" fmla="*/ 144 h 328"/>
                                <a:gd name="T6" fmla="*/ 0 w 656"/>
                                <a:gd name="T7" fmla="*/ 40 h 328"/>
                                <a:gd name="T8" fmla="*/ 96 w 656"/>
                                <a:gd name="T9" fmla="*/ 8 h 328"/>
                                <a:gd name="T10" fmla="*/ 277 w 656"/>
                                <a:gd name="T11" fmla="*/ 0 h 328"/>
                                <a:gd name="T12" fmla="*/ 384 w 656"/>
                                <a:gd name="T13" fmla="*/ 64 h 328"/>
                                <a:gd name="T14" fmla="*/ 456 w 656"/>
                                <a:gd name="T15" fmla="*/ 96 h 328"/>
                                <a:gd name="T16" fmla="*/ 560 w 656"/>
                                <a:gd name="T17" fmla="*/ 96 h 328"/>
                                <a:gd name="T18" fmla="*/ 656 w 656"/>
                                <a:gd name="T19" fmla="*/ 200 h 328"/>
                                <a:gd name="T20" fmla="*/ 552 w 656"/>
                                <a:gd name="T21" fmla="*/ 288 h 328"/>
                                <a:gd name="T22" fmla="*/ 456 w 656"/>
                                <a:gd name="T23" fmla="*/ 320 h 328"/>
                                <a:gd name="T24" fmla="*/ 352 w 656"/>
                                <a:gd name="T25" fmla="*/ 328 h 328"/>
                                <a:gd name="T26" fmla="*/ 272 w 656"/>
                                <a:gd name="T27" fmla="*/ 296 h 328"/>
                                <a:gd name="T28" fmla="*/ 168 w 656"/>
                                <a:gd name="T29" fmla="*/ 288 h 32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656"/>
                                <a:gd name="T46" fmla="*/ 0 h 328"/>
                                <a:gd name="T47" fmla="*/ 656 w 656"/>
                                <a:gd name="T48" fmla="*/ 328 h 328"/>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656" h="328">
                                  <a:moveTo>
                                    <a:pt x="168" y="288"/>
                                  </a:moveTo>
                                  <a:lnTo>
                                    <a:pt x="80" y="224"/>
                                  </a:lnTo>
                                  <a:lnTo>
                                    <a:pt x="64" y="144"/>
                                  </a:lnTo>
                                  <a:lnTo>
                                    <a:pt x="0" y="40"/>
                                  </a:lnTo>
                                  <a:lnTo>
                                    <a:pt x="96" y="8"/>
                                  </a:lnTo>
                                  <a:lnTo>
                                    <a:pt x="277" y="0"/>
                                  </a:lnTo>
                                  <a:lnTo>
                                    <a:pt x="384" y="64"/>
                                  </a:lnTo>
                                  <a:lnTo>
                                    <a:pt x="456" y="96"/>
                                  </a:lnTo>
                                  <a:lnTo>
                                    <a:pt x="560" y="96"/>
                                  </a:lnTo>
                                  <a:lnTo>
                                    <a:pt x="656" y="200"/>
                                  </a:lnTo>
                                  <a:lnTo>
                                    <a:pt x="552" y="288"/>
                                  </a:lnTo>
                                  <a:lnTo>
                                    <a:pt x="456" y="320"/>
                                  </a:lnTo>
                                  <a:lnTo>
                                    <a:pt x="352" y="328"/>
                                  </a:lnTo>
                                  <a:lnTo>
                                    <a:pt x="272" y="296"/>
                                  </a:lnTo>
                                  <a:lnTo>
                                    <a:pt x="168" y="2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18" name="Freeform 248"/>
                        <wps:cNvSpPr>
                          <a:spLocks/>
                        </wps:cNvSpPr>
                        <wps:spPr bwMode="auto">
                          <a:xfrm>
                            <a:off x="3382135" y="2544386"/>
                            <a:ext cx="295859" cy="242916"/>
                          </a:xfrm>
                          <a:custGeom>
                            <a:avLst/>
                            <a:gdLst>
                              <a:gd name="T0" fmla="*/ 2147483647 w 950"/>
                              <a:gd name="T1" fmla="*/ 2147483647 h 781"/>
                              <a:gd name="T2" fmla="*/ 2147483647 w 950"/>
                              <a:gd name="T3" fmla="*/ 2147483647 h 781"/>
                              <a:gd name="T4" fmla="*/ 2147483647 w 950"/>
                              <a:gd name="T5" fmla="*/ 2147483647 h 781"/>
                              <a:gd name="T6" fmla="*/ 2147483647 w 950"/>
                              <a:gd name="T7" fmla="*/ 2147483647 h 781"/>
                              <a:gd name="T8" fmla="*/ 2147483647 w 950"/>
                              <a:gd name="T9" fmla="*/ 2147483647 h 781"/>
                              <a:gd name="T10" fmla="*/ 2147483647 w 950"/>
                              <a:gd name="T11" fmla="*/ 2147483647 h 781"/>
                              <a:gd name="T12" fmla="*/ 2147483647 w 950"/>
                              <a:gd name="T13" fmla="*/ 2147483647 h 781"/>
                              <a:gd name="T14" fmla="*/ 2147483647 w 950"/>
                              <a:gd name="T15" fmla="*/ 2147483647 h 781"/>
                              <a:gd name="T16" fmla="*/ 2147483647 w 950"/>
                              <a:gd name="T17" fmla="*/ 2147483647 h 781"/>
                              <a:gd name="T18" fmla="*/ 2147483647 w 950"/>
                              <a:gd name="T19" fmla="*/ 2147483647 h 781"/>
                              <a:gd name="T20" fmla="*/ 2147483647 w 950"/>
                              <a:gd name="T21" fmla="*/ 2147483647 h 781"/>
                              <a:gd name="T22" fmla="*/ 2147483647 w 950"/>
                              <a:gd name="T23" fmla="*/ 2147483647 h 781"/>
                              <a:gd name="T24" fmla="*/ 2147483647 w 950"/>
                              <a:gd name="T25" fmla="*/ 2147483647 h 781"/>
                              <a:gd name="T26" fmla="*/ 2147483647 w 950"/>
                              <a:gd name="T27" fmla="*/ 2147483647 h 781"/>
                              <a:gd name="T28" fmla="*/ 2147483647 w 950"/>
                              <a:gd name="T29" fmla="*/ 2147483647 h 781"/>
                              <a:gd name="T30" fmla="*/ 2147483647 w 950"/>
                              <a:gd name="T31" fmla="*/ 2147483647 h 781"/>
                              <a:gd name="T32" fmla="*/ 2147483647 w 950"/>
                              <a:gd name="T33" fmla="*/ 2147483647 h 781"/>
                              <a:gd name="T34" fmla="*/ 2147483647 w 950"/>
                              <a:gd name="T35" fmla="*/ 2147483647 h 781"/>
                              <a:gd name="T36" fmla="*/ 2147483647 w 950"/>
                              <a:gd name="T37" fmla="*/ 2147483647 h 781"/>
                              <a:gd name="T38" fmla="*/ 2147483647 w 950"/>
                              <a:gd name="T39" fmla="*/ 2147483647 h 781"/>
                              <a:gd name="T40" fmla="*/ 2147483647 w 950"/>
                              <a:gd name="T41" fmla="*/ 2147483647 h 781"/>
                              <a:gd name="T42" fmla="*/ 2147483647 w 950"/>
                              <a:gd name="T43" fmla="*/ 2147483647 h 781"/>
                              <a:gd name="T44" fmla="*/ 2147483647 w 950"/>
                              <a:gd name="T45" fmla="*/ 2147483647 h 781"/>
                              <a:gd name="T46" fmla="*/ 2147483647 w 950"/>
                              <a:gd name="T47" fmla="*/ 2147483647 h 781"/>
                              <a:gd name="T48" fmla="*/ 2147483647 w 950"/>
                              <a:gd name="T49" fmla="*/ 2147483647 h 781"/>
                              <a:gd name="T50" fmla="*/ 2147483647 w 950"/>
                              <a:gd name="T51" fmla="*/ 2147483647 h 781"/>
                              <a:gd name="T52" fmla="*/ 2147483647 w 950"/>
                              <a:gd name="T53" fmla="*/ 2147483647 h 781"/>
                              <a:gd name="T54" fmla="*/ 2147483647 w 950"/>
                              <a:gd name="T55" fmla="*/ 2147483647 h 781"/>
                              <a:gd name="T56" fmla="*/ 2147483647 w 950"/>
                              <a:gd name="T57" fmla="*/ 2147483647 h 781"/>
                              <a:gd name="T58" fmla="*/ 2147483647 w 950"/>
                              <a:gd name="T59" fmla="*/ 2147483647 h 781"/>
                              <a:gd name="T60" fmla="*/ 2147483647 w 950"/>
                              <a:gd name="T61" fmla="*/ 2147483647 h 781"/>
                              <a:gd name="T62" fmla="*/ 2147483647 w 950"/>
                              <a:gd name="T63" fmla="*/ 2147483647 h 781"/>
                              <a:gd name="T64" fmla="*/ 0 w 950"/>
                              <a:gd name="T65" fmla="*/ 2147483647 h 781"/>
                              <a:gd name="T66" fmla="*/ 2147483647 w 950"/>
                              <a:gd name="T67" fmla="*/ 2147483647 h 781"/>
                              <a:gd name="T68" fmla="*/ 2147483647 w 950"/>
                              <a:gd name="T69" fmla="*/ 2147483647 h 781"/>
                              <a:gd name="T70" fmla="*/ 2147483647 w 950"/>
                              <a:gd name="T71" fmla="*/ 2147483647 h 781"/>
                              <a:gd name="T72" fmla="*/ 2147483647 w 950"/>
                              <a:gd name="T73" fmla="*/ 2147483647 h 78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50"/>
                              <a:gd name="T112" fmla="*/ 0 h 781"/>
                              <a:gd name="T113" fmla="*/ 950 w 950"/>
                              <a:gd name="T114" fmla="*/ 781 h 78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50" h="781">
                                <a:moveTo>
                                  <a:pt x="686" y="1"/>
                                </a:moveTo>
                                <a:lnTo>
                                  <a:pt x="768" y="5"/>
                                </a:lnTo>
                                <a:lnTo>
                                  <a:pt x="839" y="0"/>
                                </a:lnTo>
                                <a:lnTo>
                                  <a:pt x="859" y="36"/>
                                </a:lnTo>
                                <a:lnTo>
                                  <a:pt x="876" y="74"/>
                                </a:lnTo>
                                <a:lnTo>
                                  <a:pt x="880" y="115"/>
                                </a:lnTo>
                                <a:lnTo>
                                  <a:pt x="885" y="143"/>
                                </a:lnTo>
                                <a:lnTo>
                                  <a:pt x="890" y="169"/>
                                </a:lnTo>
                                <a:lnTo>
                                  <a:pt x="922" y="218"/>
                                </a:lnTo>
                                <a:lnTo>
                                  <a:pt x="950" y="247"/>
                                </a:lnTo>
                                <a:lnTo>
                                  <a:pt x="896" y="278"/>
                                </a:lnTo>
                                <a:lnTo>
                                  <a:pt x="853" y="319"/>
                                </a:lnTo>
                                <a:lnTo>
                                  <a:pt x="842" y="362"/>
                                </a:lnTo>
                                <a:lnTo>
                                  <a:pt x="832" y="438"/>
                                </a:lnTo>
                                <a:lnTo>
                                  <a:pt x="821" y="499"/>
                                </a:lnTo>
                                <a:lnTo>
                                  <a:pt x="800" y="536"/>
                                </a:lnTo>
                                <a:lnTo>
                                  <a:pt x="775" y="588"/>
                                </a:lnTo>
                                <a:lnTo>
                                  <a:pt x="749" y="640"/>
                                </a:lnTo>
                                <a:lnTo>
                                  <a:pt x="723" y="670"/>
                                </a:lnTo>
                                <a:lnTo>
                                  <a:pt x="696" y="680"/>
                                </a:lnTo>
                                <a:lnTo>
                                  <a:pt x="659" y="677"/>
                                </a:lnTo>
                                <a:lnTo>
                                  <a:pt x="635" y="692"/>
                                </a:lnTo>
                                <a:lnTo>
                                  <a:pt x="616" y="671"/>
                                </a:lnTo>
                                <a:lnTo>
                                  <a:pt x="590" y="655"/>
                                </a:lnTo>
                                <a:lnTo>
                                  <a:pt x="596" y="637"/>
                                </a:lnTo>
                                <a:lnTo>
                                  <a:pt x="598" y="608"/>
                                </a:lnTo>
                                <a:lnTo>
                                  <a:pt x="598" y="583"/>
                                </a:lnTo>
                                <a:lnTo>
                                  <a:pt x="580" y="581"/>
                                </a:lnTo>
                                <a:lnTo>
                                  <a:pt x="569" y="595"/>
                                </a:lnTo>
                                <a:lnTo>
                                  <a:pt x="556" y="602"/>
                                </a:lnTo>
                                <a:lnTo>
                                  <a:pt x="556" y="616"/>
                                </a:lnTo>
                                <a:lnTo>
                                  <a:pt x="557" y="632"/>
                                </a:lnTo>
                                <a:lnTo>
                                  <a:pt x="550" y="652"/>
                                </a:lnTo>
                                <a:lnTo>
                                  <a:pt x="541" y="664"/>
                                </a:lnTo>
                                <a:lnTo>
                                  <a:pt x="527" y="676"/>
                                </a:lnTo>
                                <a:lnTo>
                                  <a:pt x="523" y="697"/>
                                </a:lnTo>
                                <a:lnTo>
                                  <a:pt x="509" y="704"/>
                                </a:lnTo>
                                <a:lnTo>
                                  <a:pt x="488" y="710"/>
                                </a:lnTo>
                                <a:lnTo>
                                  <a:pt x="467" y="709"/>
                                </a:lnTo>
                                <a:lnTo>
                                  <a:pt x="443" y="692"/>
                                </a:lnTo>
                                <a:lnTo>
                                  <a:pt x="425" y="691"/>
                                </a:lnTo>
                                <a:lnTo>
                                  <a:pt x="409" y="700"/>
                                </a:lnTo>
                                <a:lnTo>
                                  <a:pt x="398" y="713"/>
                                </a:lnTo>
                                <a:lnTo>
                                  <a:pt x="377" y="725"/>
                                </a:lnTo>
                                <a:lnTo>
                                  <a:pt x="374" y="739"/>
                                </a:lnTo>
                                <a:lnTo>
                                  <a:pt x="331" y="733"/>
                                </a:lnTo>
                                <a:lnTo>
                                  <a:pt x="311" y="715"/>
                                </a:lnTo>
                                <a:lnTo>
                                  <a:pt x="283" y="725"/>
                                </a:lnTo>
                                <a:lnTo>
                                  <a:pt x="248" y="724"/>
                                </a:lnTo>
                                <a:lnTo>
                                  <a:pt x="236" y="704"/>
                                </a:lnTo>
                                <a:lnTo>
                                  <a:pt x="229" y="685"/>
                                </a:lnTo>
                                <a:lnTo>
                                  <a:pt x="209" y="679"/>
                                </a:lnTo>
                                <a:lnTo>
                                  <a:pt x="187" y="683"/>
                                </a:lnTo>
                                <a:lnTo>
                                  <a:pt x="179" y="695"/>
                                </a:lnTo>
                                <a:lnTo>
                                  <a:pt x="170" y="712"/>
                                </a:lnTo>
                                <a:lnTo>
                                  <a:pt x="161" y="734"/>
                                </a:lnTo>
                                <a:lnTo>
                                  <a:pt x="154" y="746"/>
                                </a:lnTo>
                                <a:lnTo>
                                  <a:pt x="157" y="763"/>
                                </a:lnTo>
                                <a:lnTo>
                                  <a:pt x="148" y="773"/>
                                </a:lnTo>
                                <a:lnTo>
                                  <a:pt x="128" y="781"/>
                                </a:lnTo>
                                <a:lnTo>
                                  <a:pt x="88" y="780"/>
                                </a:lnTo>
                                <a:lnTo>
                                  <a:pt x="96" y="725"/>
                                </a:lnTo>
                                <a:lnTo>
                                  <a:pt x="83" y="693"/>
                                </a:lnTo>
                                <a:lnTo>
                                  <a:pt x="44" y="643"/>
                                </a:lnTo>
                                <a:lnTo>
                                  <a:pt x="44" y="574"/>
                                </a:lnTo>
                                <a:lnTo>
                                  <a:pt x="0" y="540"/>
                                </a:lnTo>
                                <a:lnTo>
                                  <a:pt x="10" y="493"/>
                                </a:lnTo>
                                <a:lnTo>
                                  <a:pt x="32" y="451"/>
                                </a:lnTo>
                                <a:lnTo>
                                  <a:pt x="63" y="399"/>
                                </a:lnTo>
                                <a:lnTo>
                                  <a:pt x="114" y="369"/>
                                </a:lnTo>
                                <a:lnTo>
                                  <a:pt x="110" y="134"/>
                                </a:lnTo>
                                <a:lnTo>
                                  <a:pt x="170" y="129"/>
                                </a:lnTo>
                                <a:lnTo>
                                  <a:pt x="163" y="8"/>
                                </a:lnTo>
                                <a:lnTo>
                                  <a:pt x="686" y="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9" name="Freeform 249"/>
                        <wps:cNvSpPr>
                          <a:spLocks/>
                        </wps:cNvSpPr>
                        <wps:spPr bwMode="auto">
                          <a:xfrm>
                            <a:off x="3410163" y="2725015"/>
                            <a:ext cx="210215" cy="155715"/>
                          </a:xfrm>
                          <a:custGeom>
                            <a:avLst/>
                            <a:gdLst>
                              <a:gd name="T0" fmla="*/ 0 w 673"/>
                              <a:gd name="T1" fmla="*/ 2147483647 h 504"/>
                              <a:gd name="T2" fmla="*/ 2147483647 w 673"/>
                              <a:gd name="T3" fmla="*/ 2147483647 h 504"/>
                              <a:gd name="T4" fmla="*/ 2147483647 w 673"/>
                              <a:gd name="T5" fmla="*/ 2147483647 h 504"/>
                              <a:gd name="T6" fmla="*/ 2147483647 w 673"/>
                              <a:gd name="T7" fmla="*/ 2147483647 h 504"/>
                              <a:gd name="T8" fmla="*/ 2147483647 w 673"/>
                              <a:gd name="T9" fmla="*/ 2147483647 h 504"/>
                              <a:gd name="T10" fmla="*/ 2147483647 w 673"/>
                              <a:gd name="T11" fmla="*/ 2147483647 h 504"/>
                              <a:gd name="T12" fmla="*/ 2147483647 w 673"/>
                              <a:gd name="T13" fmla="*/ 2147483647 h 504"/>
                              <a:gd name="T14" fmla="*/ 2147483647 w 673"/>
                              <a:gd name="T15" fmla="*/ 2147483647 h 504"/>
                              <a:gd name="T16" fmla="*/ 2147483647 w 673"/>
                              <a:gd name="T17" fmla="*/ 2147483647 h 504"/>
                              <a:gd name="T18" fmla="*/ 2147483647 w 673"/>
                              <a:gd name="T19" fmla="*/ 2147483647 h 504"/>
                              <a:gd name="T20" fmla="*/ 2147483647 w 673"/>
                              <a:gd name="T21" fmla="*/ 2147483647 h 504"/>
                              <a:gd name="T22" fmla="*/ 2147483647 w 673"/>
                              <a:gd name="T23" fmla="*/ 2147483647 h 504"/>
                              <a:gd name="T24" fmla="*/ 2147483647 w 673"/>
                              <a:gd name="T25" fmla="*/ 2147483647 h 504"/>
                              <a:gd name="T26" fmla="*/ 2147483647 w 673"/>
                              <a:gd name="T27" fmla="*/ 2147483647 h 504"/>
                              <a:gd name="T28" fmla="*/ 2147483647 w 673"/>
                              <a:gd name="T29" fmla="*/ 2147483647 h 504"/>
                              <a:gd name="T30" fmla="*/ 2147483647 w 673"/>
                              <a:gd name="T31" fmla="*/ 2147483647 h 504"/>
                              <a:gd name="T32" fmla="*/ 2147483647 w 673"/>
                              <a:gd name="T33" fmla="*/ 2147483647 h 504"/>
                              <a:gd name="T34" fmla="*/ 2147483647 w 673"/>
                              <a:gd name="T35" fmla="*/ 2147483647 h 504"/>
                              <a:gd name="T36" fmla="*/ 2147483647 w 673"/>
                              <a:gd name="T37" fmla="*/ 2147483647 h 504"/>
                              <a:gd name="T38" fmla="*/ 2147483647 w 673"/>
                              <a:gd name="T39" fmla="*/ 2147483647 h 504"/>
                              <a:gd name="T40" fmla="*/ 2147483647 w 673"/>
                              <a:gd name="T41" fmla="*/ 2147483647 h 504"/>
                              <a:gd name="T42" fmla="*/ 2147483647 w 673"/>
                              <a:gd name="T43" fmla="*/ 2147483647 h 504"/>
                              <a:gd name="T44" fmla="*/ 2147483647 w 673"/>
                              <a:gd name="T45" fmla="*/ 2147483647 h 504"/>
                              <a:gd name="T46" fmla="*/ 2147483647 w 673"/>
                              <a:gd name="T47" fmla="*/ 2147483647 h 504"/>
                              <a:gd name="T48" fmla="*/ 2147483647 w 673"/>
                              <a:gd name="T49" fmla="*/ 2147483647 h 504"/>
                              <a:gd name="T50" fmla="*/ 2147483647 w 673"/>
                              <a:gd name="T51" fmla="*/ 2147483647 h 504"/>
                              <a:gd name="T52" fmla="*/ 2147483647 w 673"/>
                              <a:gd name="T53" fmla="*/ 2147483647 h 504"/>
                              <a:gd name="T54" fmla="*/ 2147483647 w 673"/>
                              <a:gd name="T55" fmla="*/ 2147483647 h 504"/>
                              <a:gd name="T56" fmla="*/ 2147483647 w 673"/>
                              <a:gd name="T57" fmla="*/ 2147483647 h 504"/>
                              <a:gd name="T58" fmla="*/ 2147483647 w 673"/>
                              <a:gd name="T59" fmla="*/ 2147483647 h 504"/>
                              <a:gd name="T60" fmla="*/ 2147483647 w 673"/>
                              <a:gd name="T61" fmla="*/ 2147483647 h 504"/>
                              <a:gd name="T62" fmla="*/ 2147483647 w 673"/>
                              <a:gd name="T63" fmla="*/ 2147483647 h 504"/>
                              <a:gd name="T64" fmla="*/ 2147483647 w 673"/>
                              <a:gd name="T65" fmla="*/ 2147483647 h 504"/>
                              <a:gd name="T66" fmla="*/ 2147483647 w 673"/>
                              <a:gd name="T67" fmla="*/ 2147483647 h 504"/>
                              <a:gd name="T68" fmla="*/ 2147483647 w 673"/>
                              <a:gd name="T69" fmla="*/ 2147483647 h 504"/>
                              <a:gd name="T70" fmla="*/ 2147483647 w 673"/>
                              <a:gd name="T71" fmla="*/ 2147483647 h 504"/>
                              <a:gd name="T72" fmla="*/ 2147483647 w 673"/>
                              <a:gd name="T73" fmla="*/ 2147483647 h 504"/>
                              <a:gd name="T74" fmla="*/ 2147483647 w 673"/>
                              <a:gd name="T75" fmla="*/ 2147483647 h 504"/>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73"/>
                              <a:gd name="T115" fmla="*/ 0 h 504"/>
                              <a:gd name="T116" fmla="*/ 673 w 673"/>
                              <a:gd name="T117" fmla="*/ 504 h 504"/>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73" h="504">
                                <a:moveTo>
                                  <a:pt x="38" y="200"/>
                                </a:moveTo>
                                <a:lnTo>
                                  <a:pt x="0" y="204"/>
                                </a:lnTo>
                                <a:lnTo>
                                  <a:pt x="33" y="234"/>
                                </a:lnTo>
                                <a:lnTo>
                                  <a:pt x="95" y="258"/>
                                </a:lnTo>
                                <a:lnTo>
                                  <a:pt x="119" y="292"/>
                                </a:lnTo>
                                <a:lnTo>
                                  <a:pt x="137" y="310"/>
                                </a:lnTo>
                                <a:lnTo>
                                  <a:pt x="154" y="336"/>
                                </a:lnTo>
                                <a:lnTo>
                                  <a:pt x="194" y="387"/>
                                </a:lnTo>
                                <a:lnTo>
                                  <a:pt x="211" y="422"/>
                                </a:lnTo>
                                <a:lnTo>
                                  <a:pt x="225" y="444"/>
                                </a:lnTo>
                                <a:lnTo>
                                  <a:pt x="253" y="450"/>
                                </a:lnTo>
                                <a:lnTo>
                                  <a:pt x="275" y="436"/>
                                </a:lnTo>
                                <a:lnTo>
                                  <a:pt x="309" y="452"/>
                                </a:lnTo>
                                <a:lnTo>
                                  <a:pt x="341" y="454"/>
                                </a:lnTo>
                                <a:lnTo>
                                  <a:pt x="365" y="440"/>
                                </a:lnTo>
                                <a:lnTo>
                                  <a:pt x="403" y="476"/>
                                </a:lnTo>
                                <a:lnTo>
                                  <a:pt x="425" y="504"/>
                                </a:lnTo>
                                <a:lnTo>
                                  <a:pt x="459" y="492"/>
                                </a:lnTo>
                                <a:lnTo>
                                  <a:pt x="515" y="478"/>
                                </a:lnTo>
                                <a:lnTo>
                                  <a:pt x="575" y="466"/>
                                </a:lnTo>
                                <a:lnTo>
                                  <a:pt x="609" y="446"/>
                                </a:lnTo>
                                <a:lnTo>
                                  <a:pt x="635" y="434"/>
                                </a:lnTo>
                                <a:lnTo>
                                  <a:pt x="673" y="428"/>
                                </a:lnTo>
                                <a:lnTo>
                                  <a:pt x="673" y="376"/>
                                </a:lnTo>
                                <a:lnTo>
                                  <a:pt x="649" y="374"/>
                                </a:lnTo>
                                <a:lnTo>
                                  <a:pt x="631" y="352"/>
                                </a:lnTo>
                                <a:lnTo>
                                  <a:pt x="617" y="316"/>
                                </a:lnTo>
                                <a:lnTo>
                                  <a:pt x="587" y="276"/>
                                </a:lnTo>
                                <a:lnTo>
                                  <a:pt x="555" y="236"/>
                                </a:lnTo>
                                <a:lnTo>
                                  <a:pt x="513" y="218"/>
                                </a:lnTo>
                                <a:lnTo>
                                  <a:pt x="515" y="194"/>
                                </a:lnTo>
                                <a:lnTo>
                                  <a:pt x="507" y="176"/>
                                </a:lnTo>
                                <a:lnTo>
                                  <a:pt x="533" y="156"/>
                                </a:lnTo>
                                <a:lnTo>
                                  <a:pt x="531" y="128"/>
                                </a:lnTo>
                                <a:lnTo>
                                  <a:pt x="545" y="112"/>
                                </a:lnTo>
                                <a:lnTo>
                                  <a:pt x="518" y="89"/>
                                </a:lnTo>
                                <a:lnTo>
                                  <a:pt x="500" y="78"/>
                                </a:lnTo>
                                <a:lnTo>
                                  <a:pt x="504" y="56"/>
                                </a:lnTo>
                                <a:lnTo>
                                  <a:pt x="504" y="28"/>
                                </a:lnTo>
                                <a:lnTo>
                                  <a:pt x="504" y="4"/>
                                </a:lnTo>
                                <a:lnTo>
                                  <a:pt x="488" y="0"/>
                                </a:lnTo>
                                <a:lnTo>
                                  <a:pt x="477" y="17"/>
                                </a:lnTo>
                                <a:lnTo>
                                  <a:pt x="463" y="24"/>
                                </a:lnTo>
                                <a:lnTo>
                                  <a:pt x="465" y="37"/>
                                </a:lnTo>
                                <a:lnTo>
                                  <a:pt x="463" y="52"/>
                                </a:lnTo>
                                <a:lnTo>
                                  <a:pt x="461" y="65"/>
                                </a:lnTo>
                                <a:lnTo>
                                  <a:pt x="453" y="80"/>
                                </a:lnTo>
                                <a:lnTo>
                                  <a:pt x="439" y="95"/>
                                </a:lnTo>
                                <a:lnTo>
                                  <a:pt x="431" y="115"/>
                                </a:lnTo>
                                <a:lnTo>
                                  <a:pt x="416" y="125"/>
                                </a:lnTo>
                                <a:lnTo>
                                  <a:pt x="394" y="134"/>
                                </a:lnTo>
                                <a:lnTo>
                                  <a:pt x="374" y="130"/>
                                </a:lnTo>
                                <a:lnTo>
                                  <a:pt x="356" y="119"/>
                                </a:lnTo>
                                <a:lnTo>
                                  <a:pt x="335" y="110"/>
                                </a:lnTo>
                                <a:lnTo>
                                  <a:pt x="317" y="121"/>
                                </a:lnTo>
                                <a:lnTo>
                                  <a:pt x="305" y="134"/>
                                </a:lnTo>
                                <a:lnTo>
                                  <a:pt x="288" y="145"/>
                                </a:lnTo>
                                <a:lnTo>
                                  <a:pt x="280" y="158"/>
                                </a:lnTo>
                                <a:lnTo>
                                  <a:pt x="256" y="158"/>
                                </a:lnTo>
                                <a:lnTo>
                                  <a:pt x="238" y="156"/>
                                </a:lnTo>
                                <a:lnTo>
                                  <a:pt x="221" y="138"/>
                                </a:lnTo>
                                <a:lnTo>
                                  <a:pt x="193" y="147"/>
                                </a:lnTo>
                                <a:lnTo>
                                  <a:pt x="175" y="147"/>
                                </a:lnTo>
                                <a:lnTo>
                                  <a:pt x="154" y="143"/>
                                </a:lnTo>
                                <a:lnTo>
                                  <a:pt x="146" y="130"/>
                                </a:lnTo>
                                <a:lnTo>
                                  <a:pt x="142" y="119"/>
                                </a:lnTo>
                                <a:lnTo>
                                  <a:pt x="136" y="104"/>
                                </a:lnTo>
                                <a:lnTo>
                                  <a:pt x="118" y="102"/>
                                </a:lnTo>
                                <a:lnTo>
                                  <a:pt x="97" y="104"/>
                                </a:lnTo>
                                <a:lnTo>
                                  <a:pt x="87" y="119"/>
                                </a:lnTo>
                                <a:lnTo>
                                  <a:pt x="79" y="134"/>
                                </a:lnTo>
                                <a:lnTo>
                                  <a:pt x="73" y="149"/>
                                </a:lnTo>
                                <a:lnTo>
                                  <a:pt x="63" y="167"/>
                                </a:lnTo>
                                <a:lnTo>
                                  <a:pt x="63" y="184"/>
                                </a:lnTo>
                                <a:lnTo>
                                  <a:pt x="55" y="195"/>
                                </a:lnTo>
                                <a:lnTo>
                                  <a:pt x="38" y="20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0" name="Freeform 251"/>
                        <wps:cNvSpPr>
                          <a:spLocks/>
                        </wps:cNvSpPr>
                        <wps:spPr bwMode="auto">
                          <a:xfrm>
                            <a:off x="3765195" y="2141084"/>
                            <a:ext cx="65400" cy="48271"/>
                          </a:xfrm>
                          <a:custGeom>
                            <a:avLst/>
                            <a:gdLst>
                              <a:gd name="T0" fmla="*/ 2147483647 w 209"/>
                              <a:gd name="T1" fmla="*/ 2147483647 h 153"/>
                              <a:gd name="T2" fmla="*/ 2147483647 w 209"/>
                              <a:gd name="T3" fmla="*/ 2147483647 h 153"/>
                              <a:gd name="T4" fmla="*/ 2147483647 w 209"/>
                              <a:gd name="T5" fmla="*/ 2147483647 h 153"/>
                              <a:gd name="T6" fmla="*/ 2147483647 w 209"/>
                              <a:gd name="T7" fmla="*/ 2147483647 h 153"/>
                              <a:gd name="T8" fmla="*/ 2147483647 w 209"/>
                              <a:gd name="T9" fmla="*/ 2147483647 h 153"/>
                              <a:gd name="T10" fmla="*/ 2147483647 w 209"/>
                              <a:gd name="T11" fmla="*/ 2147483647 h 153"/>
                              <a:gd name="T12" fmla="*/ 2147483647 w 209"/>
                              <a:gd name="T13" fmla="*/ 2147483647 h 153"/>
                              <a:gd name="T14" fmla="*/ 2147483647 w 209"/>
                              <a:gd name="T15" fmla="*/ 2147483647 h 153"/>
                              <a:gd name="T16" fmla="*/ 2147483647 w 209"/>
                              <a:gd name="T17" fmla="*/ 2147483647 h 153"/>
                              <a:gd name="T18" fmla="*/ 2147483647 w 209"/>
                              <a:gd name="T19" fmla="*/ 2147483647 h 153"/>
                              <a:gd name="T20" fmla="*/ 2147483647 w 209"/>
                              <a:gd name="T21" fmla="*/ 2147483647 h 153"/>
                              <a:gd name="T22" fmla="*/ 2147483647 w 209"/>
                              <a:gd name="T23" fmla="*/ 2147483647 h 153"/>
                              <a:gd name="T24" fmla="*/ 2147483647 w 209"/>
                              <a:gd name="T25" fmla="*/ 2147483647 h 153"/>
                              <a:gd name="T26" fmla="*/ 2147483647 w 209"/>
                              <a:gd name="T27" fmla="*/ 2147483647 h 153"/>
                              <a:gd name="T28" fmla="*/ 2147483647 w 209"/>
                              <a:gd name="T29" fmla="*/ 2147483647 h 153"/>
                              <a:gd name="T30" fmla="*/ 2147483647 w 209"/>
                              <a:gd name="T31" fmla="*/ 2147483647 h 153"/>
                              <a:gd name="T32" fmla="*/ 2147483647 w 209"/>
                              <a:gd name="T33" fmla="*/ 2147483647 h 153"/>
                              <a:gd name="T34" fmla="*/ 2147483647 w 209"/>
                              <a:gd name="T35" fmla="*/ 2147483647 h 153"/>
                              <a:gd name="T36" fmla="*/ 2147483647 w 209"/>
                              <a:gd name="T37" fmla="*/ 2147483647 h 153"/>
                              <a:gd name="T38" fmla="*/ 2147483647 w 209"/>
                              <a:gd name="T39" fmla="*/ 2147483647 h 153"/>
                              <a:gd name="T40" fmla="*/ 2147483647 w 209"/>
                              <a:gd name="T41" fmla="*/ 2147483647 h 153"/>
                              <a:gd name="T42" fmla="*/ 2147483647 w 209"/>
                              <a:gd name="T43" fmla="*/ 2147483647 h 153"/>
                              <a:gd name="T44" fmla="*/ 2147483647 w 209"/>
                              <a:gd name="T45" fmla="*/ 2147483647 h 153"/>
                              <a:gd name="T46" fmla="*/ 2147483647 w 209"/>
                              <a:gd name="T47" fmla="*/ 2147483647 h 153"/>
                              <a:gd name="T48" fmla="*/ 2147483647 w 209"/>
                              <a:gd name="T49" fmla="*/ 2147483647 h 153"/>
                              <a:gd name="T50" fmla="*/ 2147483647 w 209"/>
                              <a:gd name="T51" fmla="*/ 2147483647 h 153"/>
                              <a:gd name="T52" fmla="*/ 2147483647 w 209"/>
                              <a:gd name="T53" fmla="*/ 2147483647 h 153"/>
                              <a:gd name="T54" fmla="*/ 2147483647 w 209"/>
                              <a:gd name="T55" fmla="*/ 2147483647 h 153"/>
                              <a:gd name="T56" fmla="*/ 2147483647 w 209"/>
                              <a:gd name="T57" fmla="*/ 0 h 153"/>
                              <a:gd name="T58" fmla="*/ 2147483647 w 209"/>
                              <a:gd name="T59" fmla="*/ 2147483647 h 153"/>
                              <a:gd name="T60" fmla="*/ 2147483647 w 209"/>
                              <a:gd name="T61" fmla="*/ 2147483647 h 153"/>
                              <a:gd name="T62" fmla="*/ 0 w 209"/>
                              <a:gd name="T63" fmla="*/ 2147483647 h 153"/>
                              <a:gd name="T64" fmla="*/ 2147483647 w 209"/>
                              <a:gd name="T65" fmla="*/ 2147483647 h 153"/>
                              <a:gd name="T66" fmla="*/ 2147483647 w 209"/>
                              <a:gd name="T67" fmla="*/ 2147483647 h 153"/>
                              <a:gd name="T68" fmla="*/ 2147483647 w 209"/>
                              <a:gd name="T69" fmla="*/ 2147483647 h 153"/>
                              <a:gd name="T70" fmla="*/ 2147483647 w 209"/>
                              <a:gd name="T71" fmla="*/ 2147483647 h 153"/>
                              <a:gd name="T72" fmla="*/ 2147483647 w 209"/>
                              <a:gd name="T73" fmla="*/ 2147483647 h 153"/>
                              <a:gd name="T74" fmla="*/ 2147483647 w 209"/>
                              <a:gd name="T75" fmla="*/ 2147483647 h 153"/>
                              <a:gd name="T76" fmla="*/ 2147483647 w 209"/>
                              <a:gd name="T77" fmla="*/ 2147483647 h 153"/>
                              <a:gd name="T78" fmla="*/ 2147483647 w 209"/>
                              <a:gd name="T79" fmla="*/ 2147483647 h 153"/>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09"/>
                              <a:gd name="T121" fmla="*/ 0 h 153"/>
                              <a:gd name="T122" fmla="*/ 209 w 209"/>
                              <a:gd name="T123" fmla="*/ 153 h 153"/>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09" h="153">
                                <a:moveTo>
                                  <a:pt x="59" y="91"/>
                                </a:moveTo>
                                <a:lnTo>
                                  <a:pt x="77" y="97"/>
                                </a:lnTo>
                                <a:lnTo>
                                  <a:pt x="92" y="105"/>
                                </a:lnTo>
                                <a:lnTo>
                                  <a:pt x="108" y="102"/>
                                </a:lnTo>
                                <a:lnTo>
                                  <a:pt x="122" y="114"/>
                                </a:lnTo>
                                <a:lnTo>
                                  <a:pt x="138" y="115"/>
                                </a:lnTo>
                                <a:lnTo>
                                  <a:pt x="155" y="111"/>
                                </a:lnTo>
                                <a:lnTo>
                                  <a:pt x="161" y="124"/>
                                </a:lnTo>
                                <a:lnTo>
                                  <a:pt x="174" y="127"/>
                                </a:lnTo>
                                <a:lnTo>
                                  <a:pt x="177" y="141"/>
                                </a:lnTo>
                                <a:lnTo>
                                  <a:pt x="188" y="153"/>
                                </a:lnTo>
                                <a:lnTo>
                                  <a:pt x="209" y="144"/>
                                </a:lnTo>
                                <a:lnTo>
                                  <a:pt x="204" y="135"/>
                                </a:lnTo>
                                <a:lnTo>
                                  <a:pt x="207" y="126"/>
                                </a:lnTo>
                                <a:lnTo>
                                  <a:pt x="198" y="115"/>
                                </a:lnTo>
                                <a:lnTo>
                                  <a:pt x="207" y="103"/>
                                </a:lnTo>
                                <a:lnTo>
                                  <a:pt x="189" y="102"/>
                                </a:lnTo>
                                <a:lnTo>
                                  <a:pt x="173" y="93"/>
                                </a:lnTo>
                                <a:lnTo>
                                  <a:pt x="155" y="88"/>
                                </a:lnTo>
                                <a:lnTo>
                                  <a:pt x="147" y="78"/>
                                </a:lnTo>
                                <a:lnTo>
                                  <a:pt x="161" y="73"/>
                                </a:lnTo>
                                <a:lnTo>
                                  <a:pt x="156" y="63"/>
                                </a:lnTo>
                                <a:lnTo>
                                  <a:pt x="135" y="55"/>
                                </a:lnTo>
                                <a:lnTo>
                                  <a:pt x="123" y="39"/>
                                </a:lnTo>
                                <a:lnTo>
                                  <a:pt x="132" y="27"/>
                                </a:lnTo>
                                <a:lnTo>
                                  <a:pt x="116" y="15"/>
                                </a:lnTo>
                                <a:lnTo>
                                  <a:pt x="102" y="15"/>
                                </a:lnTo>
                                <a:lnTo>
                                  <a:pt x="99" y="1"/>
                                </a:lnTo>
                                <a:lnTo>
                                  <a:pt x="84" y="0"/>
                                </a:lnTo>
                                <a:lnTo>
                                  <a:pt x="80" y="10"/>
                                </a:lnTo>
                                <a:lnTo>
                                  <a:pt x="48" y="9"/>
                                </a:lnTo>
                                <a:lnTo>
                                  <a:pt x="0" y="18"/>
                                </a:lnTo>
                                <a:lnTo>
                                  <a:pt x="3" y="31"/>
                                </a:lnTo>
                                <a:lnTo>
                                  <a:pt x="12" y="39"/>
                                </a:lnTo>
                                <a:lnTo>
                                  <a:pt x="17" y="51"/>
                                </a:lnTo>
                                <a:lnTo>
                                  <a:pt x="11" y="64"/>
                                </a:lnTo>
                                <a:lnTo>
                                  <a:pt x="17" y="76"/>
                                </a:lnTo>
                                <a:lnTo>
                                  <a:pt x="26" y="87"/>
                                </a:lnTo>
                                <a:lnTo>
                                  <a:pt x="41" y="91"/>
                                </a:lnTo>
                                <a:lnTo>
                                  <a:pt x="59" y="9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1" name="Freeform 252"/>
                        <wps:cNvSpPr>
                          <a:spLocks/>
                        </wps:cNvSpPr>
                        <wps:spPr bwMode="auto">
                          <a:xfrm>
                            <a:off x="3793223" y="2172227"/>
                            <a:ext cx="29585" cy="17128"/>
                          </a:xfrm>
                          <a:custGeom>
                            <a:avLst/>
                            <a:gdLst>
                              <a:gd name="T0" fmla="*/ 2147483647 w 98"/>
                              <a:gd name="T1" fmla="*/ 2147483647 h 51"/>
                              <a:gd name="T2" fmla="*/ 0 w 98"/>
                              <a:gd name="T3" fmla="*/ 2147483647 h 51"/>
                              <a:gd name="T4" fmla="*/ 2147483647 w 98"/>
                              <a:gd name="T5" fmla="*/ 0 h 51"/>
                              <a:gd name="T6" fmla="*/ 2147483647 w 98"/>
                              <a:gd name="T7" fmla="*/ 2147483647 h 51"/>
                              <a:gd name="T8" fmla="*/ 2147483647 w 98"/>
                              <a:gd name="T9" fmla="*/ 2147483647 h 51"/>
                              <a:gd name="T10" fmla="*/ 2147483647 w 98"/>
                              <a:gd name="T11" fmla="*/ 2147483647 h 51"/>
                              <a:gd name="T12" fmla="*/ 2147483647 w 98"/>
                              <a:gd name="T13" fmla="*/ 2147483647 h 51"/>
                              <a:gd name="T14" fmla="*/ 2147483647 w 98"/>
                              <a:gd name="T15" fmla="*/ 2147483647 h 51"/>
                              <a:gd name="T16" fmla="*/ 2147483647 w 98"/>
                              <a:gd name="T17" fmla="*/ 2147483647 h 51"/>
                              <a:gd name="T18" fmla="*/ 2147483647 w 98"/>
                              <a:gd name="T19" fmla="*/ 2147483647 h 51"/>
                              <a:gd name="T20" fmla="*/ 2147483647 w 98"/>
                              <a:gd name="T21" fmla="*/ 2147483647 h 51"/>
                              <a:gd name="T22" fmla="*/ 2147483647 w 98"/>
                              <a:gd name="T23" fmla="*/ 2147483647 h 51"/>
                              <a:gd name="T24" fmla="*/ 2147483647 w 98"/>
                              <a:gd name="T25" fmla="*/ 2147483647 h 5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8"/>
                              <a:gd name="T40" fmla="*/ 0 h 51"/>
                              <a:gd name="T41" fmla="*/ 98 w 98"/>
                              <a:gd name="T42" fmla="*/ 51 h 5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8" h="51">
                                <a:moveTo>
                                  <a:pt x="20" y="25"/>
                                </a:moveTo>
                                <a:lnTo>
                                  <a:pt x="0" y="7"/>
                                </a:lnTo>
                                <a:lnTo>
                                  <a:pt x="18" y="0"/>
                                </a:lnTo>
                                <a:lnTo>
                                  <a:pt x="32" y="12"/>
                                </a:lnTo>
                                <a:lnTo>
                                  <a:pt x="48" y="13"/>
                                </a:lnTo>
                                <a:lnTo>
                                  <a:pt x="65" y="9"/>
                                </a:lnTo>
                                <a:lnTo>
                                  <a:pt x="71" y="22"/>
                                </a:lnTo>
                                <a:lnTo>
                                  <a:pt x="84" y="25"/>
                                </a:lnTo>
                                <a:lnTo>
                                  <a:pt x="87" y="39"/>
                                </a:lnTo>
                                <a:lnTo>
                                  <a:pt x="98" y="51"/>
                                </a:lnTo>
                                <a:lnTo>
                                  <a:pt x="75" y="51"/>
                                </a:lnTo>
                                <a:lnTo>
                                  <a:pt x="51" y="46"/>
                                </a:lnTo>
                                <a:lnTo>
                                  <a:pt x="20"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2" name="Freeform 43"/>
                        <wps:cNvSpPr>
                          <a:spLocks noChangeAspect="1"/>
                        </wps:cNvSpPr>
                        <wps:spPr bwMode="auto">
                          <a:xfrm rot="287104">
                            <a:off x="3333862" y="2108383"/>
                            <a:ext cx="29586" cy="71629"/>
                          </a:xfrm>
                          <a:custGeom>
                            <a:avLst/>
                            <a:gdLst>
                              <a:gd name="T0" fmla="*/ 2147483647 w 456"/>
                              <a:gd name="T1" fmla="*/ 2147483647 h 1107"/>
                              <a:gd name="T2" fmla="*/ 2147483647 w 456"/>
                              <a:gd name="T3" fmla="*/ 2147483647 h 1107"/>
                              <a:gd name="T4" fmla="*/ 2147483647 w 456"/>
                              <a:gd name="T5" fmla="*/ 2147483647 h 1107"/>
                              <a:gd name="T6" fmla="*/ 2147483647 w 456"/>
                              <a:gd name="T7" fmla="*/ 2147483647 h 1107"/>
                              <a:gd name="T8" fmla="*/ 2147483647 w 456"/>
                              <a:gd name="T9" fmla="*/ 2147483647 h 1107"/>
                              <a:gd name="T10" fmla="*/ 2147483647 w 456"/>
                              <a:gd name="T11" fmla="*/ 2147483647 h 1107"/>
                              <a:gd name="T12" fmla="*/ 2147483647 w 456"/>
                              <a:gd name="T13" fmla="*/ 2147483647 h 1107"/>
                              <a:gd name="T14" fmla="*/ 2147483647 w 456"/>
                              <a:gd name="T15" fmla="*/ 2147483647 h 1107"/>
                              <a:gd name="T16" fmla="*/ 2147483647 w 456"/>
                              <a:gd name="T17" fmla="*/ 2147483647 h 1107"/>
                              <a:gd name="T18" fmla="*/ 2147483647 w 456"/>
                              <a:gd name="T19" fmla="*/ 2147483647 h 1107"/>
                              <a:gd name="T20" fmla="*/ 2147483647 w 456"/>
                              <a:gd name="T21" fmla="*/ 2147483647 h 1107"/>
                              <a:gd name="T22" fmla="*/ 2147483647 w 456"/>
                              <a:gd name="T23" fmla="*/ 2147483647 h 1107"/>
                              <a:gd name="T24" fmla="*/ 2147483647 w 456"/>
                              <a:gd name="T25" fmla="*/ 0 h 1107"/>
                              <a:gd name="T26" fmla="*/ 2147483647 w 456"/>
                              <a:gd name="T27" fmla="*/ 2147483647 h 1107"/>
                              <a:gd name="T28" fmla="*/ 2147483647 w 456"/>
                              <a:gd name="T29" fmla="*/ 2147483647 h 1107"/>
                              <a:gd name="T30" fmla="*/ 2147483647 w 456"/>
                              <a:gd name="T31" fmla="*/ 2147483647 h 1107"/>
                              <a:gd name="T32" fmla="*/ 2147483647 w 456"/>
                              <a:gd name="T33" fmla="*/ 2147483647 h 1107"/>
                              <a:gd name="T34" fmla="*/ 0 w 456"/>
                              <a:gd name="T35" fmla="*/ 2147483647 h 1107"/>
                              <a:gd name="T36" fmla="*/ 2147483647 w 456"/>
                              <a:gd name="T37" fmla="*/ 2147483647 h 1107"/>
                              <a:gd name="T38" fmla="*/ 2147483647 w 456"/>
                              <a:gd name="T39" fmla="*/ 2147483647 h 1107"/>
                              <a:gd name="T40" fmla="*/ 2147483647 w 456"/>
                              <a:gd name="T41" fmla="*/ 2147483647 h 1107"/>
                              <a:gd name="T42" fmla="*/ 2147483647 w 456"/>
                              <a:gd name="T43" fmla="*/ 2147483647 h 1107"/>
                              <a:gd name="T44" fmla="*/ 2147483647 w 456"/>
                              <a:gd name="T45" fmla="*/ 2147483647 h 1107"/>
                              <a:gd name="T46" fmla="*/ 2147483647 w 456"/>
                              <a:gd name="T47" fmla="*/ 2147483647 h 1107"/>
                              <a:gd name="T48" fmla="*/ 2147483647 w 456"/>
                              <a:gd name="T49" fmla="*/ 2147483647 h 1107"/>
                              <a:gd name="T50" fmla="*/ 2147483647 w 456"/>
                              <a:gd name="T51" fmla="*/ 2147483647 h 1107"/>
                              <a:gd name="T52" fmla="*/ 2147483647 w 456"/>
                              <a:gd name="T53" fmla="*/ 2147483647 h 1107"/>
                              <a:gd name="T54" fmla="*/ 2147483647 w 456"/>
                              <a:gd name="T55" fmla="*/ 2147483647 h 1107"/>
                              <a:gd name="T56" fmla="*/ 2147483647 w 456"/>
                              <a:gd name="T57" fmla="*/ 2147483647 h 1107"/>
                              <a:gd name="T58" fmla="*/ 2147483647 w 456"/>
                              <a:gd name="T59" fmla="*/ 2147483647 h 1107"/>
                              <a:gd name="T60" fmla="*/ 2147483647 w 456"/>
                              <a:gd name="T61" fmla="*/ 2147483647 h 110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56"/>
                              <a:gd name="T94" fmla="*/ 0 h 1107"/>
                              <a:gd name="T95" fmla="*/ 620 w 456"/>
                              <a:gd name="T96" fmla="*/ 1089 h 1107"/>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56" h="1107">
                                <a:moveTo>
                                  <a:pt x="232" y="1107"/>
                                </a:moveTo>
                                <a:lnTo>
                                  <a:pt x="310" y="1031"/>
                                </a:lnTo>
                                <a:lnTo>
                                  <a:pt x="391" y="938"/>
                                </a:lnTo>
                                <a:lnTo>
                                  <a:pt x="441" y="827"/>
                                </a:lnTo>
                                <a:lnTo>
                                  <a:pt x="456" y="687"/>
                                </a:lnTo>
                                <a:lnTo>
                                  <a:pt x="370" y="623"/>
                                </a:lnTo>
                                <a:lnTo>
                                  <a:pt x="313" y="525"/>
                                </a:lnTo>
                                <a:lnTo>
                                  <a:pt x="298" y="437"/>
                                </a:lnTo>
                                <a:lnTo>
                                  <a:pt x="321" y="334"/>
                                </a:lnTo>
                                <a:lnTo>
                                  <a:pt x="370" y="247"/>
                                </a:lnTo>
                                <a:lnTo>
                                  <a:pt x="266" y="176"/>
                                </a:lnTo>
                                <a:lnTo>
                                  <a:pt x="210" y="112"/>
                                </a:lnTo>
                                <a:lnTo>
                                  <a:pt x="198" y="59"/>
                                </a:lnTo>
                                <a:lnTo>
                                  <a:pt x="165" y="62"/>
                                </a:lnTo>
                                <a:lnTo>
                                  <a:pt x="132" y="12"/>
                                </a:lnTo>
                                <a:lnTo>
                                  <a:pt x="102" y="0"/>
                                </a:lnTo>
                                <a:lnTo>
                                  <a:pt x="87" y="29"/>
                                </a:lnTo>
                                <a:lnTo>
                                  <a:pt x="58" y="78"/>
                                </a:lnTo>
                                <a:lnTo>
                                  <a:pt x="37" y="144"/>
                                </a:lnTo>
                                <a:lnTo>
                                  <a:pt x="0" y="200"/>
                                </a:lnTo>
                                <a:lnTo>
                                  <a:pt x="24" y="240"/>
                                </a:lnTo>
                                <a:lnTo>
                                  <a:pt x="49" y="273"/>
                                </a:lnTo>
                                <a:lnTo>
                                  <a:pt x="6" y="308"/>
                                </a:lnTo>
                                <a:lnTo>
                                  <a:pt x="76" y="382"/>
                                </a:lnTo>
                                <a:lnTo>
                                  <a:pt x="76" y="477"/>
                                </a:lnTo>
                                <a:lnTo>
                                  <a:pt x="51" y="541"/>
                                </a:lnTo>
                                <a:lnTo>
                                  <a:pt x="20" y="595"/>
                                </a:lnTo>
                                <a:lnTo>
                                  <a:pt x="45" y="690"/>
                                </a:lnTo>
                                <a:lnTo>
                                  <a:pt x="51" y="777"/>
                                </a:lnTo>
                                <a:lnTo>
                                  <a:pt x="43" y="841"/>
                                </a:lnTo>
                                <a:lnTo>
                                  <a:pt x="76" y="928"/>
                                </a:lnTo>
                                <a:lnTo>
                                  <a:pt x="147" y="976"/>
                                </a:lnTo>
                                <a:lnTo>
                                  <a:pt x="232" y="11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3" name="Freeform 42"/>
                        <wps:cNvSpPr>
                          <a:spLocks noChangeAspect="1"/>
                        </wps:cNvSpPr>
                        <wps:spPr bwMode="auto">
                          <a:xfrm>
                            <a:off x="3327633" y="2024297"/>
                            <a:ext cx="73187" cy="101215"/>
                          </a:xfrm>
                          <a:custGeom>
                            <a:avLst/>
                            <a:gdLst>
                              <a:gd name="T0" fmla="*/ 2147483647 w 237"/>
                              <a:gd name="T1" fmla="*/ 2147483647 h 324"/>
                              <a:gd name="T2" fmla="*/ 2147483647 w 237"/>
                              <a:gd name="T3" fmla="*/ 2147483647 h 324"/>
                              <a:gd name="T4" fmla="*/ 2147483647 w 237"/>
                              <a:gd name="T5" fmla="*/ 2147483647 h 324"/>
                              <a:gd name="T6" fmla="*/ 2147483647 w 237"/>
                              <a:gd name="T7" fmla="*/ 2147483647 h 324"/>
                              <a:gd name="T8" fmla="*/ 2147483647 w 237"/>
                              <a:gd name="T9" fmla="*/ 2147483647 h 324"/>
                              <a:gd name="T10" fmla="*/ 2147483647 w 237"/>
                              <a:gd name="T11" fmla="*/ 2147483647 h 324"/>
                              <a:gd name="T12" fmla="*/ 2147483647 w 237"/>
                              <a:gd name="T13" fmla="*/ 2147483647 h 324"/>
                              <a:gd name="T14" fmla="*/ 2147483647 w 237"/>
                              <a:gd name="T15" fmla="*/ 2147483647 h 324"/>
                              <a:gd name="T16" fmla="*/ 2147483647 w 237"/>
                              <a:gd name="T17" fmla="*/ 2147483647 h 324"/>
                              <a:gd name="T18" fmla="*/ 2147483647 w 237"/>
                              <a:gd name="T19" fmla="*/ 2147483647 h 324"/>
                              <a:gd name="T20" fmla="*/ 2147483647 w 237"/>
                              <a:gd name="T21" fmla="*/ 2147483647 h 324"/>
                              <a:gd name="T22" fmla="*/ 2147483647 w 237"/>
                              <a:gd name="T23" fmla="*/ 2147483647 h 324"/>
                              <a:gd name="T24" fmla="*/ 2147483647 w 237"/>
                              <a:gd name="T25" fmla="*/ 2147483647 h 324"/>
                              <a:gd name="T26" fmla="*/ 2147483647 w 237"/>
                              <a:gd name="T27" fmla="*/ 2147483647 h 324"/>
                              <a:gd name="T28" fmla="*/ 2147483647 w 237"/>
                              <a:gd name="T29" fmla="*/ 2147483647 h 324"/>
                              <a:gd name="T30" fmla="*/ 2147483647 w 237"/>
                              <a:gd name="T31" fmla="*/ 2147483647 h 324"/>
                              <a:gd name="T32" fmla="*/ 2147483647 w 237"/>
                              <a:gd name="T33" fmla="*/ 2147483647 h 324"/>
                              <a:gd name="T34" fmla="*/ 2147483647 w 237"/>
                              <a:gd name="T35" fmla="*/ 2147483647 h 324"/>
                              <a:gd name="T36" fmla="*/ 2147483647 w 237"/>
                              <a:gd name="T37" fmla="*/ 2147483647 h 324"/>
                              <a:gd name="T38" fmla="*/ 0 w 237"/>
                              <a:gd name="T39" fmla="*/ 2147483647 h 324"/>
                              <a:gd name="T40" fmla="*/ 2147483647 w 237"/>
                              <a:gd name="T41" fmla="*/ 2147483647 h 324"/>
                              <a:gd name="T42" fmla="*/ 2147483647 w 237"/>
                              <a:gd name="T43" fmla="*/ 2147483647 h 324"/>
                              <a:gd name="T44" fmla="*/ 2147483647 w 237"/>
                              <a:gd name="T45" fmla="*/ 0 h 324"/>
                              <a:gd name="T46" fmla="*/ 2147483647 w 237"/>
                              <a:gd name="T47" fmla="*/ 2147483647 h 324"/>
                              <a:gd name="T48" fmla="*/ 2147483647 w 237"/>
                              <a:gd name="T49" fmla="*/ 2147483647 h 324"/>
                              <a:gd name="T50" fmla="*/ 2147483647 w 237"/>
                              <a:gd name="T51" fmla="*/ 2147483647 h 324"/>
                              <a:gd name="T52" fmla="*/ 2147483647 w 237"/>
                              <a:gd name="T53" fmla="*/ 2147483647 h 324"/>
                              <a:gd name="T54" fmla="*/ 2147483647 w 237"/>
                              <a:gd name="T55" fmla="*/ 2147483647 h 324"/>
                              <a:gd name="T56" fmla="*/ 2147483647 w 237"/>
                              <a:gd name="T57" fmla="*/ 2147483647 h 324"/>
                              <a:gd name="T58" fmla="*/ 2147483647 w 237"/>
                              <a:gd name="T59" fmla="*/ 2147483647 h 324"/>
                              <a:gd name="T60" fmla="*/ 2147483647 w 237"/>
                              <a:gd name="T61" fmla="*/ 2147483647 h 324"/>
                              <a:gd name="T62" fmla="*/ 2147483647 w 237"/>
                              <a:gd name="T63" fmla="*/ 2147483647 h 324"/>
                              <a:gd name="T64" fmla="*/ 2147483647 w 237"/>
                              <a:gd name="T65" fmla="*/ 2147483647 h 324"/>
                              <a:gd name="T66" fmla="*/ 2147483647 w 237"/>
                              <a:gd name="T67" fmla="*/ 2147483647 h 324"/>
                              <a:gd name="T68" fmla="*/ 2147483647 w 237"/>
                              <a:gd name="T69" fmla="*/ 2147483647 h 324"/>
                              <a:gd name="T70" fmla="*/ 2147483647 w 237"/>
                              <a:gd name="T71" fmla="*/ 2147483647 h 324"/>
                              <a:gd name="T72" fmla="*/ 2147483647 w 237"/>
                              <a:gd name="T73" fmla="*/ 2147483647 h 324"/>
                              <a:gd name="T74" fmla="*/ 2147483647 w 237"/>
                              <a:gd name="T75" fmla="*/ 2147483647 h 324"/>
                              <a:gd name="T76" fmla="*/ 2147483647 w 237"/>
                              <a:gd name="T77" fmla="*/ 2147483647 h 324"/>
                              <a:gd name="T78" fmla="*/ 2147483647 w 237"/>
                              <a:gd name="T79" fmla="*/ 2147483647 h 324"/>
                              <a:gd name="T80" fmla="*/ 2147483647 w 237"/>
                              <a:gd name="T81" fmla="*/ 2147483647 h 324"/>
                              <a:gd name="T82" fmla="*/ 2147483647 w 237"/>
                              <a:gd name="T83" fmla="*/ 2147483647 h 324"/>
                              <a:gd name="T84" fmla="*/ 2147483647 w 237"/>
                              <a:gd name="T85" fmla="*/ 2147483647 h 324"/>
                              <a:gd name="T86" fmla="*/ 2147483647 w 237"/>
                              <a:gd name="T87" fmla="*/ 2147483647 h 324"/>
                              <a:gd name="T88" fmla="*/ 2147483647 w 237"/>
                              <a:gd name="T89" fmla="*/ 2147483647 h 324"/>
                              <a:gd name="T90" fmla="*/ 2147483647 w 237"/>
                              <a:gd name="T91" fmla="*/ 2147483647 h 324"/>
                              <a:gd name="T92" fmla="*/ 2147483647 w 237"/>
                              <a:gd name="T93" fmla="*/ 2147483647 h 324"/>
                              <a:gd name="T94" fmla="*/ 2147483647 w 237"/>
                              <a:gd name="T95" fmla="*/ 2147483647 h 324"/>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237"/>
                              <a:gd name="T145" fmla="*/ 0 h 324"/>
                              <a:gd name="T146" fmla="*/ 1162 w 237"/>
                              <a:gd name="T147" fmla="*/ 1450 h 324"/>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237" h="324">
                                <a:moveTo>
                                  <a:pt x="84" y="252"/>
                                </a:moveTo>
                                <a:lnTo>
                                  <a:pt x="69" y="243"/>
                                </a:lnTo>
                                <a:lnTo>
                                  <a:pt x="56" y="242"/>
                                </a:lnTo>
                                <a:lnTo>
                                  <a:pt x="49" y="238"/>
                                </a:lnTo>
                                <a:lnTo>
                                  <a:pt x="36" y="219"/>
                                </a:lnTo>
                                <a:lnTo>
                                  <a:pt x="31" y="213"/>
                                </a:lnTo>
                                <a:lnTo>
                                  <a:pt x="22" y="200"/>
                                </a:lnTo>
                                <a:lnTo>
                                  <a:pt x="33" y="200"/>
                                </a:lnTo>
                                <a:lnTo>
                                  <a:pt x="33" y="186"/>
                                </a:lnTo>
                                <a:lnTo>
                                  <a:pt x="24" y="181"/>
                                </a:lnTo>
                                <a:lnTo>
                                  <a:pt x="24" y="166"/>
                                </a:lnTo>
                                <a:lnTo>
                                  <a:pt x="41" y="171"/>
                                </a:lnTo>
                                <a:lnTo>
                                  <a:pt x="41" y="158"/>
                                </a:lnTo>
                                <a:lnTo>
                                  <a:pt x="36" y="145"/>
                                </a:lnTo>
                                <a:lnTo>
                                  <a:pt x="26" y="150"/>
                                </a:lnTo>
                                <a:lnTo>
                                  <a:pt x="18" y="133"/>
                                </a:lnTo>
                                <a:lnTo>
                                  <a:pt x="25" y="120"/>
                                </a:lnTo>
                                <a:lnTo>
                                  <a:pt x="19" y="93"/>
                                </a:lnTo>
                                <a:lnTo>
                                  <a:pt x="23" y="77"/>
                                </a:lnTo>
                                <a:lnTo>
                                  <a:pt x="8" y="39"/>
                                </a:lnTo>
                                <a:lnTo>
                                  <a:pt x="0" y="21"/>
                                </a:lnTo>
                                <a:lnTo>
                                  <a:pt x="23" y="9"/>
                                </a:lnTo>
                                <a:lnTo>
                                  <a:pt x="54" y="10"/>
                                </a:lnTo>
                                <a:lnTo>
                                  <a:pt x="83" y="0"/>
                                </a:lnTo>
                                <a:lnTo>
                                  <a:pt x="100" y="12"/>
                                </a:lnTo>
                                <a:lnTo>
                                  <a:pt x="113" y="23"/>
                                </a:lnTo>
                                <a:lnTo>
                                  <a:pt x="122" y="32"/>
                                </a:lnTo>
                                <a:lnTo>
                                  <a:pt x="140" y="51"/>
                                </a:lnTo>
                                <a:lnTo>
                                  <a:pt x="165" y="89"/>
                                </a:lnTo>
                                <a:lnTo>
                                  <a:pt x="198" y="105"/>
                                </a:lnTo>
                                <a:lnTo>
                                  <a:pt x="215" y="129"/>
                                </a:lnTo>
                                <a:lnTo>
                                  <a:pt x="228" y="155"/>
                                </a:lnTo>
                                <a:lnTo>
                                  <a:pt x="206" y="179"/>
                                </a:lnTo>
                                <a:lnTo>
                                  <a:pt x="212" y="189"/>
                                </a:lnTo>
                                <a:lnTo>
                                  <a:pt x="216" y="201"/>
                                </a:lnTo>
                                <a:lnTo>
                                  <a:pt x="228" y="203"/>
                                </a:lnTo>
                                <a:lnTo>
                                  <a:pt x="237" y="224"/>
                                </a:lnTo>
                                <a:lnTo>
                                  <a:pt x="227" y="245"/>
                                </a:lnTo>
                                <a:lnTo>
                                  <a:pt x="207" y="270"/>
                                </a:lnTo>
                                <a:lnTo>
                                  <a:pt x="194" y="288"/>
                                </a:lnTo>
                                <a:lnTo>
                                  <a:pt x="192" y="312"/>
                                </a:lnTo>
                                <a:lnTo>
                                  <a:pt x="169" y="309"/>
                                </a:lnTo>
                                <a:lnTo>
                                  <a:pt x="158" y="317"/>
                                </a:lnTo>
                                <a:lnTo>
                                  <a:pt x="142" y="313"/>
                                </a:lnTo>
                                <a:lnTo>
                                  <a:pt x="125" y="314"/>
                                </a:lnTo>
                                <a:lnTo>
                                  <a:pt x="112" y="322"/>
                                </a:lnTo>
                                <a:lnTo>
                                  <a:pt x="101" y="324"/>
                                </a:lnTo>
                                <a:lnTo>
                                  <a:pt x="80" y="308"/>
                                </a:lnTo>
                                <a:lnTo>
                                  <a:pt x="71" y="293"/>
                                </a:lnTo>
                                <a:lnTo>
                                  <a:pt x="70" y="282"/>
                                </a:lnTo>
                                <a:lnTo>
                                  <a:pt x="69" y="270"/>
                                </a:lnTo>
                                <a:lnTo>
                                  <a:pt x="70" y="261"/>
                                </a:lnTo>
                                <a:lnTo>
                                  <a:pt x="79" y="260"/>
                                </a:lnTo>
                                <a:lnTo>
                                  <a:pt x="84" y="25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4" name="Freeform 44"/>
                        <wps:cNvSpPr>
                          <a:spLocks noChangeAspect="1"/>
                        </wps:cNvSpPr>
                        <wps:spPr bwMode="auto">
                          <a:xfrm rot="287104">
                            <a:off x="3322964" y="2086583"/>
                            <a:ext cx="31143" cy="40486"/>
                          </a:xfrm>
                          <a:custGeom>
                            <a:avLst/>
                            <a:gdLst>
                              <a:gd name="T0" fmla="*/ 0 w 852"/>
                              <a:gd name="T1" fmla="*/ 2147483647 h 1124"/>
                              <a:gd name="T2" fmla="*/ 2147483647 w 852"/>
                              <a:gd name="T3" fmla="*/ 2147483647 h 1124"/>
                              <a:gd name="T4" fmla="*/ 2147483647 w 852"/>
                              <a:gd name="T5" fmla="*/ 2147483647 h 1124"/>
                              <a:gd name="T6" fmla="*/ 2147483647 w 852"/>
                              <a:gd name="T7" fmla="*/ 2147483647 h 1124"/>
                              <a:gd name="T8" fmla="*/ 2147483647 w 852"/>
                              <a:gd name="T9" fmla="*/ 2147483647 h 1124"/>
                              <a:gd name="T10" fmla="*/ 2147483647 w 852"/>
                              <a:gd name="T11" fmla="*/ 2147483647 h 1124"/>
                              <a:gd name="T12" fmla="*/ 2147483647 w 852"/>
                              <a:gd name="T13" fmla="*/ 2147483647 h 1124"/>
                              <a:gd name="T14" fmla="*/ 2147483647 w 852"/>
                              <a:gd name="T15" fmla="*/ 2147483647 h 1124"/>
                              <a:gd name="T16" fmla="*/ 2147483647 w 852"/>
                              <a:gd name="T17" fmla="*/ 2147483647 h 1124"/>
                              <a:gd name="T18" fmla="*/ 2147483647 w 852"/>
                              <a:gd name="T19" fmla="*/ 2147483647 h 1124"/>
                              <a:gd name="T20" fmla="*/ 2147483647 w 852"/>
                              <a:gd name="T21" fmla="*/ 2147483647 h 1124"/>
                              <a:gd name="T22" fmla="*/ 2147483647 w 852"/>
                              <a:gd name="T23" fmla="*/ 2147483647 h 1124"/>
                              <a:gd name="T24" fmla="*/ 2147483647 w 852"/>
                              <a:gd name="T25" fmla="*/ 2147483647 h 1124"/>
                              <a:gd name="T26" fmla="*/ 2147483647 w 852"/>
                              <a:gd name="T27" fmla="*/ 0 h 1124"/>
                              <a:gd name="T28" fmla="*/ 2147483647 w 852"/>
                              <a:gd name="T29" fmla="*/ 2147483647 h 1124"/>
                              <a:gd name="T30" fmla="*/ 2147483647 w 852"/>
                              <a:gd name="T31" fmla="*/ 2147483647 h 1124"/>
                              <a:gd name="T32" fmla="*/ 2147483647 w 852"/>
                              <a:gd name="T33" fmla="*/ 2147483647 h 1124"/>
                              <a:gd name="T34" fmla="*/ 0 w 852"/>
                              <a:gd name="T35" fmla="*/ 2147483647 h 1124"/>
                              <a:gd name="T36" fmla="*/ 2147483647 w 852"/>
                              <a:gd name="T37" fmla="*/ 2147483647 h 1124"/>
                              <a:gd name="T38" fmla="*/ 0 w 852"/>
                              <a:gd name="T39" fmla="*/ 2147483647 h 112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852"/>
                              <a:gd name="T61" fmla="*/ 0 h 1124"/>
                              <a:gd name="T62" fmla="*/ 536 w 852"/>
                              <a:gd name="T63" fmla="*/ 469 h 1124"/>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852" h="1124">
                                <a:moveTo>
                                  <a:pt x="48" y="692"/>
                                </a:moveTo>
                                <a:lnTo>
                                  <a:pt x="53" y="774"/>
                                </a:lnTo>
                                <a:lnTo>
                                  <a:pt x="90" y="832"/>
                                </a:lnTo>
                                <a:lnTo>
                                  <a:pt x="115" y="923"/>
                                </a:lnTo>
                                <a:lnTo>
                                  <a:pt x="182" y="923"/>
                                </a:lnTo>
                                <a:lnTo>
                                  <a:pt x="211" y="855"/>
                                </a:lnTo>
                                <a:lnTo>
                                  <a:pt x="221" y="932"/>
                                </a:lnTo>
                                <a:lnTo>
                                  <a:pt x="283" y="942"/>
                                </a:lnTo>
                                <a:lnTo>
                                  <a:pt x="341" y="971"/>
                                </a:lnTo>
                                <a:lnTo>
                                  <a:pt x="370" y="1023"/>
                                </a:lnTo>
                                <a:lnTo>
                                  <a:pt x="403" y="1124"/>
                                </a:lnTo>
                                <a:lnTo>
                                  <a:pt x="480" y="1057"/>
                                </a:lnTo>
                                <a:lnTo>
                                  <a:pt x="432" y="995"/>
                                </a:lnTo>
                                <a:lnTo>
                                  <a:pt x="394" y="927"/>
                                </a:lnTo>
                                <a:lnTo>
                                  <a:pt x="456" y="836"/>
                                </a:lnTo>
                                <a:lnTo>
                                  <a:pt x="499" y="702"/>
                                </a:lnTo>
                                <a:lnTo>
                                  <a:pt x="547" y="630"/>
                                </a:lnTo>
                                <a:lnTo>
                                  <a:pt x="571" y="572"/>
                                </a:lnTo>
                                <a:lnTo>
                                  <a:pt x="624" y="591"/>
                                </a:lnTo>
                                <a:lnTo>
                                  <a:pt x="682" y="678"/>
                                </a:lnTo>
                                <a:lnTo>
                                  <a:pt x="749" y="673"/>
                                </a:lnTo>
                                <a:lnTo>
                                  <a:pt x="740" y="577"/>
                                </a:lnTo>
                                <a:lnTo>
                                  <a:pt x="739" y="495"/>
                                </a:lnTo>
                                <a:lnTo>
                                  <a:pt x="816" y="476"/>
                                </a:lnTo>
                                <a:lnTo>
                                  <a:pt x="852" y="403"/>
                                </a:lnTo>
                                <a:lnTo>
                                  <a:pt x="715" y="332"/>
                                </a:lnTo>
                                <a:lnTo>
                                  <a:pt x="624" y="332"/>
                                </a:lnTo>
                                <a:lnTo>
                                  <a:pt x="552" y="313"/>
                                </a:lnTo>
                                <a:lnTo>
                                  <a:pt x="499" y="251"/>
                                </a:lnTo>
                                <a:lnTo>
                                  <a:pt x="427" y="159"/>
                                </a:lnTo>
                                <a:lnTo>
                                  <a:pt x="360" y="92"/>
                                </a:lnTo>
                                <a:lnTo>
                                  <a:pt x="288" y="0"/>
                                </a:lnTo>
                                <a:lnTo>
                                  <a:pt x="187" y="30"/>
                                </a:lnTo>
                                <a:lnTo>
                                  <a:pt x="226" y="131"/>
                                </a:lnTo>
                                <a:lnTo>
                                  <a:pt x="274" y="198"/>
                                </a:lnTo>
                                <a:lnTo>
                                  <a:pt x="259" y="279"/>
                                </a:lnTo>
                                <a:lnTo>
                                  <a:pt x="187" y="265"/>
                                </a:lnTo>
                                <a:lnTo>
                                  <a:pt x="139" y="198"/>
                                </a:lnTo>
                                <a:lnTo>
                                  <a:pt x="50" y="232"/>
                                </a:lnTo>
                                <a:lnTo>
                                  <a:pt x="67" y="366"/>
                                </a:lnTo>
                                <a:lnTo>
                                  <a:pt x="0" y="452"/>
                                </a:lnTo>
                                <a:lnTo>
                                  <a:pt x="29" y="563"/>
                                </a:lnTo>
                                <a:lnTo>
                                  <a:pt x="48" y="6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5" name="Freeform 46"/>
                        <wps:cNvSpPr>
                          <a:spLocks noChangeAspect="1"/>
                        </wps:cNvSpPr>
                        <wps:spPr bwMode="auto">
                          <a:xfrm>
                            <a:off x="3354106" y="2119284"/>
                            <a:ext cx="45157" cy="34257"/>
                          </a:xfrm>
                          <a:custGeom>
                            <a:avLst/>
                            <a:gdLst>
                              <a:gd name="T0" fmla="*/ 0 w 148"/>
                              <a:gd name="T1" fmla="*/ 2147483647 h 113"/>
                              <a:gd name="T2" fmla="*/ 2147483647 w 148"/>
                              <a:gd name="T3" fmla="*/ 2147483647 h 113"/>
                              <a:gd name="T4" fmla="*/ 2147483647 w 148"/>
                              <a:gd name="T5" fmla="*/ 2147483647 h 113"/>
                              <a:gd name="T6" fmla="*/ 2147483647 w 148"/>
                              <a:gd name="T7" fmla="*/ 2147483647 h 113"/>
                              <a:gd name="T8" fmla="*/ 2147483647 w 148"/>
                              <a:gd name="T9" fmla="*/ 2147483647 h 113"/>
                              <a:gd name="T10" fmla="*/ 2147483647 w 148"/>
                              <a:gd name="T11" fmla="*/ 2147483647 h 113"/>
                              <a:gd name="T12" fmla="*/ 2147483647 w 148"/>
                              <a:gd name="T13" fmla="*/ 2147483647 h 113"/>
                              <a:gd name="T14" fmla="*/ 2147483647 w 148"/>
                              <a:gd name="T15" fmla="*/ 2147483647 h 113"/>
                              <a:gd name="T16" fmla="*/ 2147483647 w 148"/>
                              <a:gd name="T17" fmla="*/ 2147483647 h 113"/>
                              <a:gd name="T18" fmla="*/ 2147483647 w 148"/>
                              <a:gd name="T19" fmla="*/ 2147483647 h 113"/>
                              <a:gd name="T20" fmla="*/ 2147483647 w 148"/>
                              <a:gd name="T21" fmla="*/ 2147483647 h 113"/>
                              <a:gd name="T22" fmla="*/ 2147483647 w 148"/>
                              <a:gd name="T23" fmla="*/ 0 h 113"/>
                              <a:gd name="T24" fmla="*/ 2147483647 w 148"/>
                              <a:gd name="T25" fmla="*/ 2147483647 h 113"/>
                              <a:gd name="T26" fmla="*/ 2147483647 w 148"/>
                              <a:gd name="T27" fmla="*/ 2147483647 h 113"/>
                              <a:gd name="T28" fmla="*/ 2147483647 w 148"/>
                              <a:gd name="T29" fmla="*/ 2147483647 h 113"/>
                              <a:gd name="T30" fmla="*/ 2147483647 w 148"/>
                              <a:gd name="T31" fmla="*/ 2147483647 h 113"/>
                              <a:gd name="T32" fmla="*/ 2147483647 w 148"/>
                              <a:gd name="T33" fmla="*/ 2147483647 h 113"/>
                              <a:gd name="T34" fmla="*/ 2147483647 w 148"/>
                              <a:gd name="T35" fmla="*/ 2147483647 h 113"/>
                              <a:gd name="T36" fmla="*/ 2147483647 w 148"/>
                              <a:gd name="T37" fmla="*/ 2147483647 h 113"/>
                              <a:gd name="T38" fmla="*/ 2147483647 w 148"/>
                              <a:gd name="T39" fmla="*/ 2147483647 h 113"/>
                              <a:gd name="T40" fmla="*/ 0 w 148"/>
                              <a:gd name="T41" fmla="*/ 2147483647 h 11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48"/>
                              <a:gd name="T64" fmla="*/ 0 h 113"/>
                              <a:gd name="T65" fmla="*/ 689 w 148"/>
                              <a:gd name="T66" fmla="*/ 584 h 11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48" h="113">
                                <a:moveTo>
                                  <a:pt x="0" y="58"/>
                                </a:moveTo>
                                <a:lnTo>
                                  <a:pt x="2" y="77"/>
                                </a:lnTo>
                                <a:lnTo>
                                  <a:pt x="12" y="97"/>
                                </a:lnTo>
                                <a:lnTo>
                                  <a:pt x="30" y="113"/>
                                </a:lnTo>
                                <a:lnTo>
                                  <a:pt x="56" y="113"/>
                                </a:lnTo>
                                <a:lnTo>
                                  <a:pt x="88" y="101"/>
                                </a:lnTo>
                                <a:lnTo>
                                  <a:pt x="118" y="102"/>
                                </a:lnTo>
                                <a:lnTo>
                                  <a:pt x="148" y="78"/>
                                </a:lnTo>
                                <a:lnTo>
                                  <a:pt x="147" y="51"/>
                                </a:lnTo>
                                <a:lnTo>
                                  <a:pt x="136" y="27"/>
                                </a:lnTo>
                                <a:lnTo>
                                  <a:pt x="129" y="18"/>
                                </a:lnTo>
                                <a:lnTo>
                                  <a:pt x="120" y="3"/>
                                </a:lnTo>
                                <a:lnTo>
                                  <a:pt x="109" y="0"/>
                                </a:lnTo>
                                <a:lnTo>
                                  <a:pt x="105" y="7"/>
                                </a:lnTo>
                                <a:lnTo>
                                  <a:pt x="86" y="4"/>
                                </a:lnTo>
                                <a:lnTo>
                                  <a:pt x="75" y="12"/>
                                </a:lnTo>
                                <a:lnTo>
                                  <a:pt x="62" y="9"/>
                                </a:lnTo>
                                <a:lnTo>
                                  <a:pt x="56" y="9"/>
                                </a:lnTo>
                                <a:lnTo>
                                  <a:pt x="43" y="10"/>
                                </a:lnTo>
                                <a:lnTo>
                                  <a:pt x="30" y="17"/>
                                </a:lnTo>
                                <a:lnTo>
                                  <a:pt x="18" y="20"/>
                                </a:lnTo>
                                <a:lnTo>
                                  <a:pt x="7" y="37"/>
                                </a:lnTo>
                                <a:lnTo>
                                  <a:pt x="0" y="5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26" name="Group 526"/>
                        <wpg:cNvGrpSpPr>
                          <a:grpSpLocks/>
                        </wpg:cNvGrpSpPr>
                        <wpg:grpSpPr bwMode="auto">
                          <a:xfrm>
                            <a:off x="5018703" y="2866717"/>
                            <a:ext cx="17130" cy="14014"/>
                            <a:chOff x="5018703" y="2866717"/>
                            <a:chExt cx="13266" cy="10828"/>
                          </a:xfrm>
                          <a:solidFill>
                            <a:schemeClr val="tx2">
                              <a:lumMod val="75000"/>
                            </a:schemeClr>
                          </a:solidFill>
                        </wpg:grpSpPr>
                        <wps:wsp>
                          <wps:cNvPr id="527" name="Freeform 250"/>
                          <wps:cNvSpPr>
                            <a:spLocks/>
                          </wps:cNvSpPr>
                          <wps:spPr bwMode="auto">
                            <a:xfrm>
                              <a:off x="5018703" y="2866717"/>
                              <a:ext cx="10856" cy="10828"/>
                            </a:xfrm>
                            <a:custGeom>
                              <a:avLst/>
                              <a:gdLst>
                                <a:gd name="T0" fmla="*/ 666 w 10856"/>
                                <a:gd name="T1" fmla="*/ 4863 h 10828"/>
                                <a:gd name="T2" fmla="*/ 1242 w 10856"/>
                                <a:gd name="T3" fmla="*/ 5313 h 10828"/>
                                <a:gd name="T4" fmla="*/ 1962 w 10856"/>
                                <a:gd name="T5" fmla="*/ 5889 h 10828"/>
                                <a:gd name="T6" fmla="*/ 2376 w 10856"/>
                                <a:gd name="T7" fmla="*/ 6591 h 10828"/>
                                <a:gd name="T8" fmla="*/ 2520 w 10856"/>
                                <a:gd name="T9" fmla="*/ 7185 h 10828"/>
                                <a:gd name="T10" fmla="*/ 2468 w 10856"/>
                                <a:gd name="T11" fmla="*/ 8095 h 10828"/>
                                <a:gd name="T12" fmla="*/ 3236 w 10856"/>
                                <a:gd name="T13" fmla="*/ 8122 h 10828"/>
                                <a:gd name="T14" fmla="*/ 3693 w 10856"/>
                                <a:gd name="T15" fmla="*/ 7994 h 10828"/>
                                <a:gd name="T16" fmla="*/ 3986 w 10856"/>
                                <a:gd name="T17" fmla="*/ 8662 h 10828"/>
                                <a:gd name="T18" fmla="*/ 4315 w 10856"/>
                                <a:gd name="T19" fmla="*/ 9356 h 10828"/>
                                <a:gd name="T20" fmla="*/ 4781 w 10856"/>
                                <a:gd name="T21" fmla="*/ 9704 h 10828"/>
                                <a:gd name="T22" fmla="*/ 5138 w 10856"/>
                                <a:gd name="T23" fmla="*/ 10179 h 10828"/>
                                <a:gd name="T24" fmla="*/ 5604 w 10856"/>
                                <a:gd name="T25" fmla="*/ 10545 h 10828"/>
                                <a:gd name="T26" fmla="*/ 6107 w 10856"/>
                                <a:gd name="T27" fmla="*/ 10682 h 10828"/>
                                <a:gd name="T28" fmla="*/ 6829 w 10856"/>
                                <a:gd name="T29" fmla="*/ 10088 h 10828"/>
                                <a:gd name="T30" fmla="*/ 7350 w 10856"/>
                                <a:gd name="T31" fmla="*/ 9558 h 10828"/>
                                <a:gd name="T32" fmla="*/ 7423 w 10856"/>
                                <a:gd name="T33" fmla="*/ 9009 h 10828"/>
                                <a:gd name="T34" fmla="*/ 7963 w 10856"/>
                                <a:gd name="T35" fmla="*/ 8159 h 10828"/>
                                <a:gd name="T36" fmla="*/ 7597 w 10856"/>
                                <a:gd name="T37" fmla="*/ 8232 h 10828"/>
                                <a:gd name="T38" fmla="*/ 7924 w 10856"/>
                                <a:gd name="T39" fmla="*/ 7745 h 10828"/>
                                <a:gd name="T40" fmla="*/ 8219 w 10856"/>
                                <a:gd name="T41" fmla="*/ 7153 h 10828"/>
                                <a:gd name="T42" fmla="*/ 8329 w 10856"/>
                                <a:gd name="T43" fmla="*/ 6550 h 10828"/>
                                <a:gd name="T44" fmla="*/ 7844 w 10856"/>
                                <a:gd name="T45" fmla="*/ 6449 h 10828"/>
                                <a:gd name="T46" fmla="*/ 7634 w 10856"/>
                                <a:gd name="T47" fmla="*/ 5937 h 10828"/>
                                <a:gd name="T48" fmla="*/ 7597 w 10856"/>
                                <a:gd name="T49" fmla="*/ 5260 h 10828"/>
                                <a:gd name="T50" fmla="*/ 7515 w 10856"/>
                                <a:gd name="T51" fmla="*/ 4630 h 10828"/>
                                <a:gd name="T52" fmla="*/ 7451 w 10856"/>
                                <a:gd name="T53" fmla="*/ 3926 h 10828"/>
                                <a:gd name="T54" fmla="*/ 7204 w 10856"/>
                                <a:gd name="T55" fmla="*/ 3670 h 10828"/>
                                <a:gd name="T56" fmla="*/ 7259 w 10856"/>
                                <a:gd name="T57" fmla="*/ 3249 h 10828"/>
                                <a:gd name="T58" fmla="*/ 7807 w 10856"/>
                                <a:gd name="T59" fmla="*/ 2966 h 10828"/>
                                <a:gd name="T60" fmla="*/ 8356 w 10856"/>
                                <a:gd name="T61" fmla="*/ 2399 h 10828"/>
                                <a:gd name="T62" fmla="*/ 9270 w 10856"/>
                                <a:gd name="T63" fmla="*/ 2271 h 10828"/>
                                <a:gd name="T64" fmla="*/ 9535 w 10856"/>
                                <a:gd name="T65" fmla="*/ 1640 h 10828"/>
                                <a:gd name="T66" fmla="*/ 9720 w 10856"/>
                                <a:gd name="T67" fmla="*/ 1343 h 10828"/>
                                <a:gd name="T68" fmla="*/ 9525 w 10856"/>
                                <a:gd name="T69" fmla="*/ 1509 h 10828"/>
                                <a:gd name="T70" fmla="*/ 9125 w 10856"/>
                                <a:gd name="T71" fmla="*/ 1806 h 10828"/>
                                <a:gd name="T72" fmla="*/ 8951 w 10856"/>
                                <a:gd name="T73" fmla="*/ 1823 h 10828"/>
                                <a:gd name="T74" fmla="*/ 8835 w 10856"/>
                                <a:gd name="T75" fmla="*/ 1737 h 10828"/>
                                <a:gd name="T76" fmla="*/ 8775 w 10856"/>
                                <a:gd name="T77" fmla="*/ 1691 h 10828"/>
                                <a:gd name="T78" fmla="*/ 9008 w 10856"/>
                                <a:gd name="T79" fmla="*/ 1716 h 10828"/>
                                <a:gd name="T80" fmla="*/ 9290 w 10856"/>
                                <a:gd name="T81" fmla="*/ 1557 h 10828"/>
                                <a:gd name="T82" fmla="*/ 9791 w 10856"/>
                                <a:gd name="T83" fmla="*/ 974 h 10828"/>
                                <a:gd name="T84" fmla="*/ 9917 w 10856"/>
                                <a:gd name="T85" fmla="*/ 567 h 10828"/>
                                <a:gd name="T86" fmla="*/ 10145 w 10856"/>
                                <a:gd name="T87" fmla="*/ 465 h 10828"/>
                                <a:gd name="T88" fmla="*/ 10460 w 10856"/>
                                <a:gd name="T89" fmla="*/ 513 h 10828"/>
                                <a:gd name="T90" fmla="*/ 10856 w 10856"/>
                                <a:gd name="T91" fmla="*/ 471 h 10828"/>
                                <a:gd name="T92" fmla="*/ 10515 w 10856"/>
                                <a:gd name="T93" fmla="*/ 368 h 10828"/>
                                <a:gd name="T94" fmla="*/ 10356 w 10856"/>
                                <a:gd name="T95" fmla="*/ 152 h 10828"/>
                                <a:gd name="T96" fmla="*/ 10754 w 10856"/>
                                <a:gd name="T97" fmla="*/ 17 h 10828"/>
                                <a:gd name="T98" fmla="*/ 10205 w 10856"/>
                                <a:gd name="T99" fmla="*/ 89 h 10828"/>
                                <a:gd name="T100" fmla="*/ 9302 w 10856"/>
                                <a:gd name="T101" fmla="*/ 272 h 10828"/>
                                <a:gd name="T102" fmla="*/ 8123 w 10856"/>
                                <a:gd name="T103" fmla="*/ 762 h 10828"/>
                                <a:gd name="T104" fmla="*/ 7566 w 10856"/>
                                <a:gd name="T105" fmla="*/ 1118 h 10828"/>
                                <a:gd name="T106" fmla="*/ 6195 w 10856"/>
                                <a:gd name="T107" fmla="*/ 2066 h 10828"/>
                                <a:gd name="T108" fmla="*/ 5610 w 10856"/>
                                <a:gd name="T109" fmla="*/ 2640 h 10828"/>
                                <a:gd name="T110" fmla="*/ 5502 w 10856"/>
                                <a:gd name="T111" fmla="*/ 2775 h 10828"/>
                                <a:gd name="T112" fmla="*/ 4470 w 10856"/>
                                <a:gd name="T113" fmla="*/ 3542 h 10828"/>
                                <a:gd name="T114" fmla="*/ 3171 w 10856"/>
                                <a:gd name="T115" fmla="*/ 4151 h 10828"/>
                                <a:gd name="T116" fmla="*/ 1559 w 10856"/>
                                <a:gd name="T117" fmla="*/ 4673 h 10828"/>
                                <a:gd name="T118" fmla="*/ 639 w 10856"/>
                                <a:gd name="T119" fmla="*/ 4731 h 10828"/>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856"/>
                                <a:gd name="T181" fmla="*/ 0 h 10828"/>
                                <a:gd name="T182" fmla="*/ 10856 w 10856"/>
                                <a:gd name="T183" fmla="*/ 10828 h 10828"/>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856" h="10828">
                                  <a:moveTo>
                                    <a:pt x="0" y="4737"/>
                                  </a:moveTo>
                                  <a:lnTo>
                                    <a:pt x="162" y="4863"/>
                                  </a:lnTo>
                                  <a:lnTo>
                                    <a:pt x="432" y="4845"/>
                                  </a:lnTo>
                                  <a:lnTo>
                                    <a:pt x="666" y="4863"/>
                                  </a:lnTo>
                                  <a:lnTo>
                                    <a:pt x="936" y="4953"/>
                                  </a:lnTo>
                                  <a:lnTo>
                                    <a:pt x="1044" y="5115"/>
                                  </a:lnTo>
                                  <a:lnTo>
                                    <a:pt x="1152" y="5223"/>
                                  </a:lnTo>
                                  <a:lnTo>
                                    <a:pt x="1242" y="5313"/>
                                  </a:lnTo>
                                  <a:lnTo>
                                    <a:pt x="1422" y="5331"/>
                                  </a:lnTo>
                                  <a:lnTo>
                                    <a:pt x="1656" y="5493"/>
                                  </a:lnTo>
                                  <a:lnTo>
                                    <a:pt x="1890" y="5709"/>
                                  </a:lnTo>
                                  <a:lnTo>
                                    <a:pt x="1962" y="5889"/>
                                  </a:lnTo>
                                  <a:lnTo>
                                    <a:pt x="2124" y="6069"/>
                                  </a:lnTo>
                                  <a:lnTo>
                                    <a:pt x="2196" y="6267"/>
                                  </a:lnTo>
                                  <a:lnTo>
                                    <a:pt x="2286" y="6411"/>
                                  </a:lnTo>
                                  <a:lnTo>
                                    <a:pt x="2376" y="6591"/>
                                  </a:lnTo>
                                  <a:lnTo>
                                    <a:pt x="2394" y="6789"/>
                                  </a:lnTo>
                                  <a:lnTo>
                                    <a:pt x="2376" y="6987"/>
                                  </a:lnTo>
                                  <a:lnTo>
                                    <a:pt x="2394" y="7113"/>
                                  </a:lnTo>
                                  <a:lnTo>
                                    <a:pt x="2520" y="7185"/>
                                  </a:lnTo>
                                  <a:lnTo>
                                    <a:pt x="2628" y="7347"/>
                                  </a:lnTo>
                                  <a:lnTo>
                                    <a:pt x="2556" y="7599"/>
                                  </a:lnTo>
                                  <a:lnTo>
                                    <a:pt x="2484" y="7905"/>
                                  </a:lnTo>
                                  <a:lnTo>
                                    <a:pt x="2468" y="8095"/>
                                  </a:lnTo>
                                  <a:lnTo>
                                    <a:pt x="2523" y="8204"/>
                                  </a:lnTo>
                                  <a:lnTo>
                                    <a:pt x="2724" y="8193"/>
                                  </a:lnTo>
                                  <a:lnTo>
                                    <a:pt x="3060" y="8097"/>
                                  </a:lnTo>
                                  <a:lnTo>
                                    <a:pt x="3236" y="8122"/>
                                  </a:lnTo>
                                  <a:lnTo>
                                    <a:pt x="3373" y="8186"/>
                                  </a:lnTo>
                                  <a:lnTo>
                                    <a:pt x="3510" y="8259"/>
                                  </a:lnTo>
                                  <a:lnTo>
                                    <a:pt x="3565" y="8150"/>
                                  </a:lnTo>
                                  <a:lnTo>
                                    <a:pt x="3693" y="7994"/>
                                  </a:lnTo>
                                  <a:lnTo>
                                    <a:pt x="3867" y="8086"/>
                                  </a:lnTo>
                                  <a:lnTo>
                                    <a:pt x="3858" y="8278"/>
                                  </a:lnTo>
                                  <a:lnTo>
                                    <a:pt x="3922" y="8497"/>
                                  </a:lnTo>
                                  <a:lnTo>
                                    <a:pt x="3986" y="8662"/>
                                  </a:lnTo>
                                  <a:lnTo>
                                    <a:pt x="4086" y="8844"/>
                                  </a:lnTo>
                                  <a:lnTo>
                                    <a:pt x="4132" y="9036"/>
                                  </a:lnTo>
                                  <a:lnTo>
                                    <a:pt x="4196" y="9192"/>
                                  </a:lnTo>
                                  <a:lnTo>
                                    <a:pt x="4315" y="9356"/>
                                  </a:lnTo>
                                  <a:lnTo>
                                    <a:pt x="4507" y="9356"/>
                                  </a:lnTo>
                                  <a:lnTo>
                                    <a:pt x="4662" y="9457"/>
                                  </a:lnTo>
                                  <a:lnTo>
                                    <a:pt x="4781" y="9530"/>
                                  </a:lnTo>
                                  <a:lnTo>
                                    <a:pt x="4781" y="9704"/>
                                  </a:lnTo>
                                  <a:lnTo>
                                    <a:pt x="4854" y="9823"/>
                                  </a:lnTo>
                                  <a:lnTo>
                                    <a:pt x="4891" y="9987"/>
                                  </a:lnTo>
                                  <a:lnTo>
                                    <a:pt x="5065" y="10070"/>
                                  </a:lnTo>
                                  <a:lnTo>
                                    <a:pt x="5138" y="10179"/>
                                  </a:lnTo>
                                  <a:lnTo>
                                    <a:pt x="5183" y="10344"/>
                                  </a:lnTo>
                                  <a:lnTo>
                                    <a:pt x="5375" y="10353"/>
                                  </a:lnTo>
                                  <a:lnTo>
                                    <a:pt x="5549" y="10380"/>
                                  </a:lnTo>
                                  <a:lnTo>
                                    <a:pt x="5604" y="10545"/>
                                  </a:lnTo>
                                  <a:lnTo>
                                    <a:pt x="5494" y="10792"/>
                                  </a:lnTo>
                                  <a:lnTo>
                                    <a:pt x="5622" y="10828"/>
                                  </a:lnTo>
                                  <a:lnTo>
                                    <a:pt x="5860" y="10774"/>
                                  </a:lnTo>
                                  <a:lnTo>
                                    <a:pt x="6107" y="10682"/>
                                  </a:lnTo>
                                  <a:lnTo>
                                    <a:pt x="6262" y="10582"/>
                                  </a:lnTo>
                                  <a:lnTo>
                                    <a:pt x="6427" y="10527"/>
                                  </a:lnTo>
                                  <a:lnTo>
                                    <a:pt x="6628" y="10353"/>
                                  </a:lnTo>
                                  <a:lnTo>
                                    <a:pt x="6829" y="10088"/>
                                  </a:lnTo>
                                  <a:lnTo>
                                    <a:pt x="6966" y="9878"/>
                                  </a:lnTo>
                                  <a:lnTo>
                                    <a:pt x="7140" y="9759"/>
                                  </a:lnTo>
                                  <a:lnTo>
                                    <a:pt x="7204" y="9603"/>
                                  </a:lnTo>
                                  <a:lnTo>
                                    <a:pt x="7350" y="9558"/>
                                  </a:lnTo>
                                  <a:lnTo>
                                    <a:pt x="7451" y="9356"/>
                                  </a:lnTo>
                                  <a:lnTo>
                                    <a:pt x="7506" y="9219"/>
                                  </a:lnTo>
                                  <a:lnTo>
                                    <a:pt x="7396" y="9155"/>
                                  </a:lnTo>
                                  <a:lnTo>
                                    <a:pt x="7423" y="9009"/>
                                  </a:lnTo>
                                  <a:lnTo>
                                    <a:pt x="7561" y="8780"/>
                                  </a:lnTo>
                                  <a:lnTo>
                                    <a:pt x="7707" y="8634"/>
                                  </a:lnTo>
                                  <a:lnTo>
                                    <a:pt x="7835" y="8396"/>
                                  </a:lnTo>
                                  <a:lnTo>
                                    <a:pt x="7963" y="8159"/>
                                  </a:lnTo>
                                  <a:lnTo>
                                    <a:pt x="8027" y="8003"/>
                                  </a:lnTo>
                                  <a:lnTo>
                                    <a:pt x="7881" y="8040"/>
                                  </a:lnTo>
                                  <a:lnTo>
                                    <a:pt x="7734" y="8159"/>
                                  </a:lnTo>
                                  <a:lnTo>
                                    <a:pt x="7597" y="8232"/>
                                  </a:lnTo>
                                  <a:lnTo>
                                    <a:pt x="7588" y="8113"/>
                                  </a:lnTo>
                                  <a:lnTo>
                                    <a:pt x="7689" y="8040"/>
                                  </a:lnTo>
                                  <a:lnTo>
                                    <a:pt x="7789" y="7912"/>
                                  </a:lnTo>
                                  <a:lnTo>
                                    <a:pt x="7924" y="7745"/>
                                  </a:lnTo>
                                  <a:lnTo>
                                    <a:pt x="7992" y="7641"/>
                                  </a:lnTo>
                                  <a:lnTo>
                                    <a:pt x="8091" y="7446"/>
                                  </a:lnTo>
                                  <a:lnTo>
                                    <a:pt x="8201" y="7281"/>
                                  </a:lnTo>
                                  <a:lnTo>
                                    <a:pt x="8219" y="7153"/>
                                  </a:lnTo>
                                  <a:lnTo>
                                    <a:pt x="8274" y="7007"/>
                                  </a:lnTo>
                                  <a:lnTo>
                                    <a:pt x="8274" y="6833"/>
                                  </a:lnTo>
                                  <a:lnTo>
                                    <a:pt x="8301" y="6678"/>
                                  </a:lnTo>
                                  <a:lnTo>
                                    <a:pt x="8329" y="6550"/>
                                  </a:lnTo>
                                  <a:lnTo>
                                    <a:pt x="8292" y="6422"/>
                                  </a:lnTo>
                                  <a:lnTo>
                                    <a:pt x="8137" y="6440"/>
                                  </a:lnTo>
                                  <a:lnTo>
                                    <a:pt x="7972" y="6458"/>
                                  </a:lnTo>
                                  <a:lnTo>
                                    <a:pt x="7844" y="6449"/>
                                  </a:lnTo>
                                  <a:lnTo>
                                    <a:pt x="7753" y="6358"/>
                                  </a:lnTo>
                                  <a:lnTo>
                                    <a:pt x="7707" y="6239"/>
                                  </a:lnTo>
                                  <a:lnTo>
                                    <a:pt x="7679" y="6102"/>
                                  </a:lnTo>
                                  <a:lnTo>
                                    <a:pt x="7634" y="5937"/>
                                  </a:lnTo>
                                  <a:lnTo>
                                    <a:pt x="7625" y="5772"/>
                                  </a:lnTo>
                                  <a:lnTo>
                                    <a:pt x="7634" y="5608"/>
                                  </a:lnTo>
                                  <a:lnTo>
                                    <a:pt x="7625" y="5416"/>
                                  </a:lnTo>
                                  <a:lnTo>
                                    <a:pt x="7597" y="5260"/>
                                  </a:lnTo>
                                  <a:lnTo>
                                    <a:pt x="7643" y="5123"/>
                                  </a:lnTo>
                                  <a:lnTo>
                                    <a:pt x="7625" y="4950"/>
                                  </a:lnTo>
                                  <a:lnTo>
                                    <a:pt x="7588" y="4730"/>
                                  </a:lnTo>
                                  <a:lnTo>
                                    <a:pt x="7515" y="4630"/>
                                  </a:lnTo>
                                  <a:lnTo>
                                    <a:pt x="7497" y="4492"/>
                                  </a:lnTo>
                                  <a:lnTo>
                                    <a:pt x="7469" y="4264"/>
                                  </a:lnTo>
                                  <a:lnTo>
                                    <a:pt x="7433" y="4072"/>
                                  </a:lnTo>
                                  <a:lnTo>
                                    <a:pt x="7451" y="3926"/>
                                  </a:lnTo>
                                  <a:lnTo>
                                    <a:pt x="7460" y="3816"/>
                                  </a:lnTo>
                                  <a:lnTo>
                                    <a:pt x="7359" y="3798"/>
                                  </a:lnTo>
                                  <a:lnTo>
                                    <a:pt x="7286" y="3761"/>
                                  </a:lnTo>
                                  <a:lnTo>
                                    <a:pt x="7204" y="3670"/>
                                  </a:lnTo>
                                  <a:lnTo>
                                    <a:pt x="7277" y="3542"/>
                                  </a:lnTo>
                                  <a:lnTo>
                                    <a:pt x="7286" y="3450"/>
                                  </a:lnTo>
                                  <a:lnTo>
                                    <a:pt x="7204" y="3340"/>
                                  </a:lnTo>
                                  <a:lnTo>
                                    <a:pt x="7259" y="3249"/>
                                  </a:lnTo>
                                  <a:lnTo>
                                    <a:pt x="7405" y="3176"/>
                                  </a:lnTo>
                                  <a:lnTo>
                                    <a:pt x="7606" y="3130"/>
                                  </a:lnTo>
                                  <a:lnTo>
                                    <a:pt x="7743" y="3094"/>
                                  </a:lnTo>
                                  <a:lnTo>
                                    <a:pt x="7807" y="2966"/>
                                  </a:lnTo>
                                  <a:lnTo>
                                    <a:pt x="7871" y="2783"/>
                                  </a:lnTo>
                                  <a:lnTo>
                                    <a:pt x="7935" y="2627"/>
                                  </a:lnTo>
                                  <a:lnTo>
                                    <a:pt x="8100" y="2536"/>
                                  </a:lnTo>
                                  <a:lnTo>
                                    <a:pt x="8356" y="2399"/>
                                  </a:lnTo>
                                  <a:lnTo>
                                    <a:pt x="8594" y="2390"/>
                                  </a:lnTo>
                                  <a:lnTo>
                                    <a:pt x="8859" y="2390"/>
                                  </a:lnTo>
                                  <a:lnTo>
                                    <a:pt x="9204" y="2409"/>
                                  </a:lnTo>
                                  <a:lnTo>
                                    <a:pt x="9270" y="2271"/>
                                  </a:lnTo>
                                  <a:lnTo>
                                    <a:pt x="9396" y="2001"/>
                                  </a:lnTo>
                                  <a:lnTo>
                                    <a:pt x="9398" y="1823"/>
                                  </a:lnTo>
                                  <a:lnTo>
                                    <a:pt x="9444" y="1722"/>
                                  </a:lnTo>
                                  <a:lnTo>
                                    <a:pt x="9535" y="1640"/>
                                  </a:lnTo>
                                  <a:lnTo>
                                    <a:pt x="9609" y="1576"/>
                                  </a:lnTo>
                                  <a:lnTo>
                                    <a:pt x="9761" y="1451"/>
                                  </a:lnTo>
                                  <a:lnTo>
                                    <a:pt x="9756" y="1386"/>
                                  </a:lnTo>
                                  <a:lnTo>
                                    <a:pt x="9720" y="1343"/>
                                  </a:lnTo>
                                  <a:lnTo>
                                    <a:pt x="9683" y="1335"/>
                                  </a:lnTo>
                                  <a:lnTo>
                                    <a:pt x="9626" y="1382"/>
                                  </a:lnTo>
                                  <a:lnTo>
                                    <a:pt x="9593" y="1457"/>
                                  </a:lnTo>
                                  <a:lnTo>
                                    <a:pt x="9525" y="1509"/>
                                  </a:lnTo>
                                  <a:lnTo>
                                    <a:pt x="9440" y="1557"/>
                                  </a:lnTo>
                                  <a:lnTo>
                                    <a:pt x="9320" y="1646"/>
                                  </a:lnTo>
                                  <a:lnTo>
                                    <a:pt x="9210" y="1725"/>
                                  </a:lnTo>
                                  <a:lnTo>
                                    <a:pt x="9125" y="1806"/>
                                  </a:lnTo>
                                  <a:lnTo>
                                    <a:pt x="9069" y="1904"/>
                                  </a:lnTo>
                                  <a:lnTo>
                                    <a:pt x="9059" y="1962"/>
                                  </a:lnTo>
                                  <a:lnTo>
                                    <a:pt x="8966" y="1884"/>
                                  </a:lnTo>
                                  <a:lnTo>
                                    <a:pt x="8951" y="1823"/>
                                  </a:lnTo>
                                  <a:lnTo>
                                    <a:pt x="8955" y="1761"/>
                                  </a:lnTo>
                                  <a:lnTo>
                                    <a:pt x="8913" y="1713"/>
                                  </a:lnTo>
                                  <a:lnTo>
                                    <a:pt x="8871" y="1713"/>
                                  </a:lnTo>
                                  <a:lnTo>
                                    <a:pt x="8835" y="1737"/>
                                  </a:lnTo>
                                  <a:lnTo>
                                    <a:pt x="8796" y="1775"/>
                                  </a:lnTo>
                                  <a:lnTo>
                                    <a:pt x="8757" y="1799"/>
                                  </a:lnTo>
                                  <a:lnTo>
                                    <a:pt x="8738" y="1757"/>
                                  </a:lnTo>
                                  <a:lnTo>
                                    <a:pt x="8775" y="1691"/>
                                  </a:lnTo>
                                  <a:lnTo>
                                    <a:pt x="8855" y="1632"/>
                                  </a:lnTo>
                                  <a:lnTo>
                                    <a:pt x="8925" y="1641"/>
                                  </a:lnTo>
                                  <a:lnTo>
                                    <a:pt x="8969" y="1665"/>
                                  </a:lnTo>
                                  <a:lnTo>
                                    <a:pt x="9008" y="1716"/>
                                  </a:lnTo>
                                  <a:lnTo>
                                    <a:pt x="9026" y="1770"/>
                                  </a:lnTo>
                                  <a:lnTo>
                                    <a:pt x="9090" y="1766"/>
                                  </a:lnTo>
                                  <a:lnTo>
                                    <a:pt x="9201" y="1634"/>
                                  </a:lnTo>
                                  <a:lnTo>
                                    <a:pt x="9290" y="1557"/>
                                  </a:lnTo>
                                  <a:lnTo>
                                    <a:pt x="9474" y="1437"/>
                                  </a:lnTo>
                                  <a:lnTo>
                                    <a:pt x="9602" y="1263"/>
                                  </a:lnTo>
                                  <a:lnTo>
                                    <a:pt x="9686" y="1163"/>
                                  </a:lnTo>
                                  <a:lnTo>
                                    <a:pt x="9791" y="974"/>
                                  </a:lnTo>
                                  <a:lnTo>
                                    <a:pt x="9953" y="845"/>
                                  </a:lnTo>
                                  <a:lnTo>
                                    <a:pt x="10002" y="768"/>
                                  </a:lnTo>
                                  <a:lnTo>
                                    <a:pt x="9924" y="683"/>
                                  </a:lnTo>
                                  <a:lnTo>
                                    <a:pt x="9917" y="567"/>
                                  </a:lnTo>
                                  <a:lnTo>
                                    <a:pt x="9885" y="485"/>
                                  </a:lnTo>
                                  <a:lnTo>
                                    <a:pt x="9909" y="434"/>
                                  </a:lnTo>
                                  <a:lnTo>
                                    <a:pt x="10002" y="417"/>
                                  </a:lnTo>
                                  <a:lnTo>
                                    <a:pt x="10145" y="465"/>
                                  </a:lnTo>
                                  <a:lnTo>
                                    <a:pt x="10214" y="440"/>
                                  </a:lnTo>
                                  <a:lnTo>
                                    <a:pt x="10299" y="387"/>
                                  </a:lnTo>
                                  <a:lnTo>
                                    <a:pt x="10406" y="434"/>
                                  </a:lnTo>
                                  <a:lnTo>
                                    <a:pt x="10460" y="513"/>
                                  </a:lnTo>
                                  <a:lnTo>
                                    <a:pt x="10563" y="519"/>
                                  </a:lnTo>
                                  <a:lnTo>
                                    <a:pt x="10668" y="512"/>
                                  </a:lnTo>
                                  <a:lnTo>
                                    <a:pt x="10821" y="537"/>
                                  </a:lnTo>
                                  <a:lnTo>
                                    <a:pt x="10856" y="471"/>
                                  </a:lnTo>
                                  <a:lnTo>
                                    <a:pt x="10815" y="402"/>
                                  </a:lnTo>
                                  <a:lnTo>
                                    <a:pt x="10736" y="353"/>
                                  </a:lnTo>
                                  <a:lnTo>
                                    <a:pt x="10614" y="353"/>
                                  </a:lnTo>
                                  <a:lnTo>
                                    <a:pt x="10515" y="368"/>
                                  </a:lnTo>
                                  <a:lnTo>
                                    <a:pt x="10344" y="248"/>
                                  </a:lnTo>
                                  <a:lnTo>
                                    <a:pt x="10236" y="272"/>
                                  </a:lnTo>
                                  <a:lnTo>
                                    <a:pt x="10238" y="218"/>
                                  </a:lnTo>
                                  <a:lnTo>
                                    <a:pt x="10356" y="152"/>
                                  </a:lnTo>
                                  <a:lnTo>
                                    <a:pt x="10529" y="98"/>
                                  </a:lnTo>
                                  <a:lnTo>
                                    <a:pt x="10637" y="96"/>
                                  </a:lnTo>
                                  <a:lnTo>
                                    <a:pt x="10733" y="74"/>
                                  </a:lnTo>
                                  <a:lnTo>
                                    <a:pt x="10754" y="17"/>
                                  </a:lnTo>
                                  <a:lnTo>
                                    <a:pt x="10637" y="17"/>
                                  </a:lnTo>
                                  <a:lnTo>
                                    <a:pt x="10524" y="44"/>
                                  </a:lnTo>
                                  <a:lnTo>
                                    <a:pt x="10362" y="89"/>
                                  </a:lnTo>
                                  <a:lnTo>
                                    <a:pt x="10205" y="89"/>
                                  </a:lnTo>
                                  <a:lnTo>
                                    <a:pt x="10085" y="0"/>
                                  </a:lnTo>
                                  <a:lnTo>
                                    <a:pt x="9813" y="63"/>
                                  </a:lnTo>
                                  <a:lnTo>
                                    <a:pt x="9573" y="171"/>
                                  </a:lnTo>
                                  <a:lnTo>
                                    <a:pt x="9302" y="272"/>
                                  </a:lnTo>
                                  <a:lnTo>
                                    <a:pt x="9008" y="392"/>
                                  </a:lnTo>
                                  <a:lnTo>
                                    <a:pt x="8780" y="459"/>
                                  </a:lnTo>
                                  <a:lnTo>
                                    <a:pt x="8547" y="554"/>
                                  </a:lnTo>
                                  <a:lnTo>
                                    <a:pt x="8123" y="762"/>
                                  </a:lnTo>
                                  <a:lnTo>
                                    <a:pt x="7949" y="810"/>
                                  </a:lnTo>
                                  <a:lnTo>
                                    <a:pt x="7803" y="929"/>
                                  </a:lnTo>
                                  <a:lnTo>
                                    <a:pt x="7677" y="984"/>
                                  </a:lnTo>
                                  <a:lnTo>
                                    <a:pt x="7566" y="1118"/>
                                  </a:lnTo>
                                  <a:lnTo>
                                    <a:pt x="7410" y="1211"/>
                                  </a:lnTo>
                                  <a:lnTo>
                                    <a:pt x="7175" y="1394"/>
                                  </a:lnTo>
                                  <a:lnTo>
                                    <a:pt x="6846" y="1631"/>
                                  </a:lnTo>
                                  <a:lnTo>
                                    <a:pt x="6195" y="2066"/>
                                  </a:lnTo>
                                  <a:lnTo>
                                    <a:pt x="5957" y="2258"/>
                                  </a:lnTo>
                                  <a:lnTo>
                                    <a:pt x="5741" y="2481"/>
                                  </a:lnTo>
                                  <a:lnTo>
                                    <a:pt x="5571" y="2591"/>
                                  </a:lnTo>
                                  <a:lnTo>
                                    <a:pt x="5610" y="2640"/>
                                  </a:lnTo>
                                  <a:lnTo>
                                    <a:pt x="5723" y="2627"/>
                                  </a:lnTo>
                                  <a:lnTo>
                                    <a:pt x="5667" y="2690"/>
                                  </a:lnTo>
                                  <a:lnTo>
                                    <a:pt x="5549" y="2687"/>
                                  </a:lnTo>
                                  <a:lnTo>
                                    <a:pt x="5502" y="2775"/>
                                  </a:lnTo>
                                  <a:lnTo>
                                    <a:pt x="5393" y="2865"/>
                                  </a:lnTo>
                                  <a:lnTo>
                                    <a:pt x="5253" y="2880"/>
                                  </a:lnTo>
                                  <a:lnTo>
                                    <a:pt x="4595" y="3449"/>
                                  </a:lnTo>
                                  <a:lnTo>
                                    <a:pt x="4470" y="3542"/>
                                  </a:lnTo>
                                  <a:lnTo>
                                    <a:pt x="4053" y="3776"/>
                                  </a:lnTo>
                                  <a:lnTo>
                                    <a:pt x="3831" y="3929"/>
                                  </a:lnTo>
                                  <a:lnTo>
                                    <a:pt x="3387" y="4094"/>
                                  </a:lnTo>
                                  <a:lnTo>
                                    <a:pt x="3171" y="4151"/>
                                  </a:lnTo>
                                  <a:lnTo>
                                    <a:pt x="2928" y="4245"/>
                                  </a:lnTo>
                                  <a:lnTo>
                                    <a:pt x="2651" y="4388"/>
                                  </a:lnTo>
                                  <a:lnTo>
                                    <a:pt x="2075" y="4550"/>
                                  </a:lnTo>
                                  <a:lnTo>
                                    <a:pt x="1559" y="4673"/>
                                  </a:lnTo>
                                  <a:lnTo>
                                    <a:pt x="1199" y="4707"/>
                                  </a:lnTo>
                                  <a:lnTo>
                                    <a:pt x="1041" y="4719"/>
                                  </a:lnTo>
                                  <a:lnTo>
                                    <a:pt x="879" y="4707"/>
                                  </a:lnTo>
                                  <a:lnTo>
                                    <a:pt x="639" y="4731"/>
                                  </a:lnTo>
                                  <a:lnTo>
                                    <a:pt x="425" y="4749"/>
                                  </a:lnTo>
                                  <a:lnTo>
                                    <a:pt x="0" y="4737"/>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8" name="Freeform 251"/>
                          <wps:cNvSpPr>
                            <a:spLocks/>
                          </wps:cNvSpPr>
                          <wps:spPr bwMode="auto">
                            <a:xfrm>
                              <a:off x="5028467" y="2868128"/>
                              <a:ext cx="3502" cy="6364"/>
                            </a:xfrm>
                            <a:custGeom>
                              <a:avLst/>
                              <a:gdLst>
                                <a:gd name="T0" fmla="*/ 238 w 3502"/>
                                <a:gd name="T1" fmla="*/ 1198 h 6364"/>
                                <a:gd name="T2" fmla="*/ 165 w 3502"/>
                                <a:gd name="T3" fmla="*/ 1353 h 6364"/>
                                <a:gd name="T4" fmla="*/ 0 w 3502"/>
                                <a:gd name="T5" fmla="*/ 1664 h 6364"/>
                                <a:gd name="T6" fmla="*/ 119 w 3502"/>
                                <a:gd name="T7" fmla="*/ 1792 h 6364"/>
                                <a:gd name="T8" fmla="*/ 128 w 3502"/>
                                <a:gd name="T9" fmla="*/ 2003 h 6364"/>
                                <a:gd name="T10" fmla="*/ 128 w 3502"/>
                                <a:gd name="T11" fmla="*/ 2295 h 6364"/>
                                <a:gd name="T12" fmla="*/ 155 w 3502"/>
                                <a:gd name="T13" fmla="*/ 2560 h 6364"/>
                                <a:gd name="T14" fmla="*/ 192 w 3502"/>
                                <a:gd name="T15" fmla="*/ 2899 h 6364"/>
                                <a:gd name="T16" fmla="*/ 393 w 3502"/>
                                <a:gd name="T17" fmla="*/ 3310 h 6364"/>
                                <a:gd name="T18" fmla="*/ 530 w 3502"/>
                                <a:gd name="T19" fmla="*/ 3776 h 6364"/>
                                <a:gd name="T20" fmla="*/ 585 w 3502"/>
                                <a:gd name="T21" fmla="*/ 4142 h 6364"/>
                                <a:gd name="T22" fmla="*/ 741 w 3502"/>
                                <a:gd name="T23" fmla="*/ 4572 h 6364"/>
                                <a:gd name="T24" fmla="*/ 704 w 3502"/>
                                <a:gd name="T25" fmla="*/ 4937 h 6364"/>
                                <a:gd name="T26" fmla="*/ 823 w 3502"/>
                                <a:gd name="T27" fmla="*/ 5166 h 6364"/>
                                <a:gd name="T28" fmla="*/ 712 w 3502"/>
                                <a:gd name="T29" fmla="*/ 5414 h 6364"/>
                                <a:gd name="T30" fmla="*/ 960 w 3502"/>
                                <a:gd name="T31" fmla="*/ 5623 h 6364"/>
                                <a:gd name="T32" fmla="*/ 1280 w 3502"/>
                                <a:gd name="T33" fmla="*/ 5486 h 6364"/>
                                <a:gd name="T34" fmla="*/ 1600 w 3502"/>
                                <a:gd name="T35" fmla="*/ 5623 h 6364"/>
                                <a:gd name="T36" fmla="*/ 1902 w 3502"/>
                                <a:gd name="T37" fmla="*/ 5724 h 6364"/>
                                <a:gd name="T38" fmla="*/ 2167 w 3502"/>
                                <a:gd name="T39" fmla="*/ 5632 h 6364"/>
                                <a:gd name="T40" fmla="*/ 2295 w 3502"/>
                                <a:gd name="T41" fmla="*/ 5824 h 6364"/>
                                <a:gd name="T42" fmla="*/ 2469 w 3502"/>
                                <a:gd name="T43" fmla="*/ 5952 h 6364"/>
                                <a:gd name="T44" fmla="*/ 2697 w 3502"/>
                                <a:gd name="T45" fmla="*/ 5952 h 6364"/>
                                <a:gd name="T46" fmla="*/ 2825 w 3502"/>
                                <a:gd name="T47" fmla="*/ 6080 h 6364"/>
                                <a:gd name="T48" fmla="*/ 2999 w 3502"/>
                                <a:gd name="T49" fmla="*/ 6263 h 6364"/>
                                <a:gd name="T50" fmla="*/ 3218 w 3502"/>
                                <a:gd name="T51" fmla="*/ 6318 h 6364"/>
                                <a:gd name="T52" fmla="*/ 3465 w 3502"/>
                                <a:gd name="T53" fmla="*/ 6025 h 6364"/>
                                <a:gd name="T54" fmla="*/ 3328 w 3502"/>
                                <a:gd name="T55" fmla="*/ 5687 h 6364"/>
                                <a:gd name="T56" fmla="*/ 3109 w 3502"/>
                                <a:gd name="T57" fmla="*/ 5404 h 6364"/>
                                <a:gd name="T58" fmla="*/ 2779 w 3502"/>
                                <a:gd name="T59" fmla="*/ 5111 h 6364"/>
                                <a:gd name="T60" fmla="*/ 2597 w 3502"/>
                                <a:gd name="T61" fmla="*/ 4745 h 6364"/>
                                <a:gd name="T62" fmla="*/ 2597 w 3502"/>
                                <a:gd name="T63" fmla="*/ 4380 h 6364"/>
                                <a:gd name="T64" fmla="*/ 2560 w 3502"/>
                                <a:gd name="T65" fmla="*/ 4133 h 6364"/>
                                <a:gd name="T66" fmla="*/ 2523 w 3502"/>
                                <a:gd name="T67" fmla="*/ 3785 h 6364"/>
                                <a:gd name="T68" fmla="*/ 2706 w 3502"/>
                                <a:gd name="T69" fmla="*/ 3337 h 6364"/>
                                <a:gd name="T70" fmla="*/ 2715 w 3502"/>
                                <a:gd name="T71" fmla="*/ 2871 h 6364"/>
                                <a:gd name="T72" fmla="*/ 2432 w 3502"/>
                                <a:gd name="T73" fmla="*/ 2633 h 6364"/>
                                <a:gd name="T74" fmla="*/ 2505 w 3502"/>
                                <a:gd name="T75" fmla="*/ 2286 h 6364"/>
                                <a:gd name="T76" fmla="*/ 2286 w 3502"/>
                                <a:gd name="T77" fmla="*/ 2121 h 6364"/>
                                <a:gd name="T78" fmla="*/ 2423 w 3502"/>
                                <a:gd name="T79" fmla="*/ 1902 h 6364"/>
                                <a:gd name="T80" fmla="*/ 2231 w 3502"/>
                                <a:gd name="T81" fmla="*/ 1673 h 6364"/>
                                <a:gd name="T82" fmla="*/ 2185 w 3502"/>
                                <a:gd name="T83" fmla="*/ 1171 h 6364"/>
                                <a:gd name="T84" fmla="*/ 1929 w 3502"/>
                                <a:gd name="T85" fmla="*/ 860 h 6364"/>
                                <a:gd name="T86" fmla="*/ 1655 w 3502"/>
                                <a:gd name="T87" fmla="*/ 585 h 6364"/>
                                <a:gd name="T88" fmla="*/ 1582 w 3502"/>
                                <a:gd name="T89" fmla="*/ 384 h 6364"/>
                                <a:gd name="T90" fmla="*/ 1335 w 3502"/>
                                <a:gd name="T91" fmla="*/ 320 h 6364"/>
                                <a:gd name="T92" fmla="*/ 1360 w 3502"/>
                                <a:gd name="T93" fmla="*/ 26 h 6364"/>
                                <a:gd name="T94" fmla="*/ 1079 w 3502"/>
                                <a:gd name="T95" fmla="*/ 37 h 6364"/>
                                <a:gd name="T96" fmla="*/ 841 w 3502"/>
                                <a:gd name="T97" fmla="*/ 110 h 6364"/>
                                <a:gd name="T98" fmla="*/ 786 w 3502"/>
                                <a:gd name="T99" fmla="*/ 293 h 6364"/>
                                <a:gd name="T100" fmla="*/ 923 w 3502"/>
                                <a:gd name="T101" fmla="*/ 412 h 6364"/>
                                <a:gd name="T102" fmla="*/ 933 w 3502"/>
                                <a:gd name="T103" fmla="*/ 613 h 6364"/>
                                <a:gd name="T104" fmla="*/ 741 w 3502"/>
                                <a:gd name="T105" fmla="*/ 732 h 6364"/>
                                <a:gd name="T106" fmla="*/ 558 w 3502"/>
                                <a:gd name="T107" fmla="*/ 695 h 6364"/>
                                <a:gd name="T108" fmla="*/ 357 w 3502"/>
                                <a:gd name="T109" fmla="*/ 969 h 6364"/>
                                <a:gd name="T110" fmla="*/ 357 w 3502"/>
                                <a:gd name="T111" fmla="*/ 1207 h 6364"/>
                                <a:gd name="T112" fmla="*/ 265 w 3502"/>
                                <a:gd name="T113" fmla="*/ 1006 h 6364"/>
                                <a:gd name="T114" fmla="*/ 137 w 3502"/>
                                <a:gd name="T115" fmla="*/ 1097 h 636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3502"/>
                                <a:gd name="T175" fmla="*/ 0 h 6364"/>
                                <a:gd name="T176" fmla="*/ 3502 w 3502"/>
                                <a:gd name="T177" fmla="*/ 6364 h 6364"/>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3502" h="6364">
                                  <a:moveTo>
                                    <a:pt x="112" y="1190"/>
                                  </a:moveTo>
                                  <a:lnTo>
                                    <a:pt x="238" y="1198"/>
                                  </a:lnTo>
                                  <a:lnTo>
                                    <a:pt x="320" y="1262"/>
                                  </a:lnTo>
                                  <a:lnTo>
                                    <a:pt x="165" y="1353"/>
                                  </a:lnTo>
                                  <a:lnTo>
                                    <a:pt x="55" y="1472"/>
                                  </a:lnTo>
                                  <a:lnTo>
                                    <a:pt x="0" y="1664"/>
                                  </a:lnTo>
                                  <a:lnTo>
                                    <a:pt x="27" y="1838"/>
                                  </a:lnTo>
                                  <a:lnTo>
                                    <a:pt x="119" y="1792"/>
                                  </a:lnTo>
                                  <a:lnTo>
                                    <a:pt x="174" y="1865"/>
                                  </a:lnTo>
                                  <a:lnTo>
                                    <a:pt x="128" y="2003"/>
                                  </a:lnTo>
                                  <a:lnTo>
                                    <a:pt x="82" y="2131"/>
                                  </a:lnTo>
                                  <a:lnTo>
                                    <a:pt x="128" y="2295"/>
                                  </a:lnTo>
                                  <a:lnTo>
                                    <a:pt x="210" y="2487"/>
                                  </a:lnTo>
                                  <a:lnTo>
                                    <a:pt x="155" y="2560"/>
                                  </a:lnTo>
                                  <a:lnTo>
                                    <a:pt x="229" y="2688"/>
                                  </a:lnTo>
                                  <a:lnTo>
                                    <a:pt x="192" y="2899"/>
                                  </a:lnTo>
                                  <a:lnTo>
                                    <a:pt x="210" y="3109"/>
                                  </a:lnTo>
                                  <a:lnTo>
                                    <a:pt x="393" y="3310"/>
                                  </a:lnTo>
                                  <a:lnTo>
                                    <a:pt x="475" y="3456"/>
                                  </a:lnTo>
                                  <a:lnTo>
                                    <a:pt x="530" y="3776"/>
                                  </a:lnTo>
                                  <a:lnTo>
                                    <a:pt x="603" y="3932"/>
                                  </a:lnTo>
                                  <a:lnTo>
                                    <a:pt x="585" y="4142"/>
                                  </a:lnTo>
                                  <a:lnTo>
                                    <a:pt x="695" y="4361"/>
                                  </a:lnTo>
                                  <a:lnTo>
                                    <a:pt x="741" y="4572"/>
                                  </a:lnTo>
                                  <a:lnTo>
                                    <a:pt x="704" y="4745"/>
                                  </a:lnTo>
                                  <a:lnTo>
                                    <a:pt x="704" y="4937"/>
                                  </a:lnTo>
                                  <a:lnTo>
                                    <a:pt x="759" y="5065"/>
                                  </a:lnTo>
                                  <a:lnTo>
                                    <a:pt x="823" y="5166"/>
                                  </a:lnTo>
                                  <a:lnTo>
                                    <a:pt x="759" y="5312"/>
                                  </a:lnTo>
                                  <a:lnTo>
                                    <a:pt x="712" y="5414"/>
                                  </a:lnTo>
                                  <a:lnTo>
                                    <a:pt x="805" y="5532"/>
                                  </a:lnTo>
                                  <a:lnTo>
                                    <a:pt x="960" y="5623"/>
                                  </a:lnTo>
                                  <a:lnTo>
                                    <a:pt x="1125" y="5587"/>
                                  </a:lnTo>
                                  <a:lnTo>
                                    <a:pt x="1280" y="5486"/>
                                  </a:lnTo>
                                  <a:lnTo>
                                    <a:pt x="1426" y="5577"/>
                                  </a:lnTo>
                                  <a:lnTo>
                                    <a:pt x="1600" y="5623"/>
                                  </a:lnTo>
                                  <a:lnTo>
                                    <a:pt x="1755" y="5678"/>
                                  </a:lnTo>
                                  <a:lnTo>
                                    <a:pt x="1902" y="5724"/>
                                  </a:lnTo>
                                  <a:lnTo>
                                    <a:pt x="2048" y="5724"/>
                                  </a:lnTo>
                                  <a:lnTo>
                                    <a:pt x="2167" y="5632"/>
                                  </a:lnTo>
                                  <a:lnTo>
                                    <a:pt x="2277" y="5715"/>
                                  </a:lnTo>
                                  <a:lnTo>
                                    <a:pt x="2295" y="5824"/>
                                  </a:lnTo>
                                  <a:lnTo>
                                    <a:pt x="2322" y="5934"/>
                                  </a:lnTo>
                                  <a:lnTo>
                                    <a:pt x="2469" y="5952"/>
                                  </a:lnTo>
                                  <a:lnTo>
                                    <a:pt x="2569" y="5888"/>
                                  </a:lnTo>
                                  <a:lnTo>
                                    <a:pt x="2697" y="5952"/>
                                  </a:lnTo>
                                  <a:lnTo>
                                    <a:pt x="2807" y="5989"/>
                                  </a:lnTo>
                                  <a:lnTo>
                                    <a:pt x="2825" y="6080"/>
                                  </a:lnTo>
                                  <a:lnTo>
                                    <a:pt x="2898" y="6172"/>
                                  </a:lnTo>
                                  <a:lnTo>
                                    <a:pt x="2999" y="6263"/>
                                  </a:lnTo>
                                  <a:lnTo>
                                    <a:pt x="3090" y="6364"/>
                                  </a:lnTo>
                                  <a:lnTo>
                                    <a:pt x="3218" y="6318"/>
                                  </a:lnTo>
                                  <a:lnTo>
                                    <a:pt x="3355" y="6181"/>
                                  </a:lnTo>
                                  <a:lnTo>
                                    <a:pt x="3465" y="6025"/>
                                  </a:lnTo>
                                  <a:lnTo>
                                    <a:pt x="3502" y="5879"/>
                                  </a:lnTo>
                                  <a:lnTo>
                                    <a:pt x="3328" y="5687"/>
                                  </a:lnTo>
                                  <a:lnTo>
                                    <a:pt x="3237" y="5513"/>
                                  </a:lnTo>
                                  <a:lnTo>
                                    <a:pt x="3109" y="5404"/>
                                  </a:lnTo>
                                  <a:lnTo>
                                    <a:pt x="2944" y="5312"/>
                                  </a:lnTo>
                                  <a:lnTo>
                                    <a:pt x="2779" y="5111"/>
                                  </a:lnTo>
                                  <a:lnTo>
                                    <a:pt x="2624" y="4919"/>
                                  </a:lnTo>
                                  <a:lnTo>
                                    <a:pt x="2597" y="4745"/>
                                  </a:lnTo>
                                  <a:lnTo>
                                    <a:pt x="2651" y="4572"/>
                                  </a:lnTo>
                                  <a:lnTo>
                                    <a:pt x="2597" y="4380"/>
                                  </a:lnTo>
                                  <a:lnTo>
                                    <a:pt x="2624" y="4233"/>
                                  </a:lnTo>
                                  <a:lnTo>
                                    <a:pt x="2560" y="4133"/>
                                  </a:lnTo>
                                  <a:lnTo>
                                    <a:pt x="2560" y="3932"/>
                                  </a:lnTo>
                                  <a:lnTo>
                                    <a:pt x="2523" y="3785"/>
                                  </a:lnTo>
                                  <a:lnTo>
                                    <a:pt x="2615" y="3593"/>
                                  </a:lnTo>
                                  <a:lnTo>
                                    <a:pt x="2706" y="3337"/>
                                  </a:lnTo>
                                  <a:lnTo>
                                    <a:pt x="2752" y="3173"/>
                                  </a:lnTo>
                                  <a:lnTo>
                                    <a:pt x="2715" y="2871"/>
                                  </a:lnTo>
                                  <a:lnTo>
                                    <a:pt x="2587" y="2771"/>
                                  </a:lnTo>
                                  <a:lnTo>
                                    <a:pt x="2432" y="2633"/>
                                  </a:lnTo>
                                  <a:lnTo>
                                    <a:pt x="2533" y="2478"/>
                                  </a:lnTo>
                                  <a:lnTo>
                                    <a:pt x="2505" y="2286"/>
                                  </a:lnTo>
                                  <a:lnTo>
                                    <a:pt x="2322" y="2231"/>
                                  </a:lnTo>
                                  <a:lnTo>
                                    <a:pt x="2286" y="2121"/>
                                  </a:lnTo>
                                  <a:lnTo>
                                    <a:pt x="2359" y="2057"/>
                                  </a:lnTo>
                                  <a:lnTo>
                                    <a:pt x="2423" y="1902"/>
                                  </a:lnTo>
                                  <a:lnTo>
                                    <a:pt x="2341" y="1792"/>
                                  </a:lnTo>
                                  <a:lnTo>
                                    <a:pt x="2231" y="1673"/>
                                  </a:lnTo>
                                  <a:lnTo>
                                    <a:pt x="2149" y="1463"/>
                                  </a:lnTo>
                                  <a:lnTo>
                                    <a:pt x="2185" y="1171"/>
                                  </a:lnTo>
                                  <a:lnTo>
                                    <a:pt x="2103" y="988"/>
                                  </a:lnTo>
                                  <a:lnTo>
                                    <a:pt x="1929" y="860"/>
                                  </a:lnTo>
                                  <a:lnTo>
                                    <a:pt x="1810" y="759"/>
                                  </a:lnTo>
                                  <a:lnTo>
                                    <a:pt x="1655" y="585"/>
                                  </a:lnTo>
                                  <a:lnTo>
                                    <a:pt x="1701" y="457"/>
                                  </a:lnTo>
                                  <a:lnTo>
                                    <a:pt x="1582" y="384"/>
                                  </a:lnTo>
                                  <a:lnTo>
                                    <a:pt x="1408" y="403"/>
                                  </a:lnTo>
                                  <a:lnTo>
                                    <a:pt x="1335" y="320"/>
                                  </a:lnTo>
                                  <a:lnTo>
                                    <a:pt x="1390" y="192"/>
                                  </a:lnTo>
                                  <a:lnTo>
                                    <a:pt x="1360" y="26"/>
                                  </a:lnTo>
                                  <a:lnTo>
                                    <a:pt x="1225" y="0"/>
                                  </a:lnTo>
                                  <a:lnTo>
                                    <a:pt x="1079" y="37"/>
                                  </a:lnTo>
                                  <a:lnTo>
                                    <a:pt x="933" y="37"/>
                                  </a:lnTo>
                                  <a:lnTo>
                                    <a:pt x="841" y="110"/>
                                  </a:lnTo>
                                  <a:lnTo>
                                    <a:pt x="759" y="192"/>
                                  </a:lnTo>
                                  <a:lnTo>
                                    <a:pt x="786" y="293"/>
                                  </a:lnTo>
                                  <a:lnTo>
                                    <a:pt x="841" y="366"/>
                                  </a:lnTo>
                                  <a:lnTo>
                                    <a:pt x="923" y="412"/>
                                  </a:lnTo>
                                  <a:lnTo>
                                    <a:pt x="960" y="494"/>
                                  </a:lnTo>
                                  <a:lnTo>
                                    <a:pt x="933" y="613"/>
                                  </a:lnTo>
                                  <a:lnTo>
                                    <a:pt x="814" y="631"/>
                                  </a:lnTo>
                                  <a:lnTo>
                                    <a:pt x="741" y="732"/>
                                  </a:lnTo>
                                  <a:lnTo>
                                    <a:pt x="713" y="668"/>
                                  </a:lnTo>
                                  <a:lnTo>
                                    <a:pt x="558" y="695"/>
                                  </a:lnTo>
                                  <a:lnTo>
                                    <a:pt x="347" y="851"/>
                                  </a:lnTo>
                                  <a:lnTo>
                                    <a:pt x="357" y="969"/>
                                  </a:lnTo>
                                  <a:lnTo>
                                    <a:pt x="357" y="1079"/>
                                  </a:lnTo>
                                  <a:lnTo>
                                    <a:pt x="357" y="1207"/>
                                  </a:lnTo>
                                  <a:lnTo>
                                    <a:pt x="274" y="1116"/>
                                  </a:lnTo>
                                  <a:lnTo>
                                    <a:pt x="265" y="1006"/>
                                  </a:lnTo>
                                  <a:lnTo>
                                    <a:pt x="137" y="997"/>
                                  </a:lnTo>
                                  <a:lnTo>
                                    <a:pt x="137" y="1097"/>
                                  </a:lnTo>
                                  <a:lnTo>
                                    <a:pt x="112" y="119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29" name="Group 529"/>
                        <wpg:cNvGrpSpPr>
                          <a:grpSpLocks/>
                        </wpg:cNvGrpSpPr>
                        <wpg:grpSpPr bwMode="auto">
                          <a:xfrm>
                            <a:off x="4291513" y="2796230"/>
                            <a:ext cx="17128" cy="127684"/>
                            <a:chOff x="4291513" y="2801300"/>
                            <a:chExt cx="147" cy="1105"/>
                          </a:xfrm>
                          <a:solidFill>
                            <a:schemeClr val="tx2">
                              <a:lumMod val="75000"/>
                            </a:schemeClr>
                          </a:solidFill>
                        </wpg:grpSpPr>
                        <wps:wsp>
                          <wps:cNvPr id="530" name="Freeform 77"/>
                          <wps:cNvSpPr>
                            <a:spLocks/>
                          </wps:cNvSpPr>
                          <wps:spPr bwMode="auto">
                            <a:xfrm>
                              <a:off x="4291516" y="2801300"/>
                              <a:ext cx="110" cy="368"/>
                            </a:xfrm>
                            <a:custGeom>
                              <a:avLst/>
                              <a:gdLst>
                                <a:gd name="T0" fmla="*/ 2147479468 w 110"/>
                                <a:gd name="T1" fmla="*/ 2147479352 h 368"/>
                                <a:gd name="T2" fmla="*/ 0 w 110"/>
                                <a:gd name="T3" fmla="*/ 2147479352 h 368"/>
                                <a:gd name="T4" fmla="*/ 2147479468 w 110"/>
                                <a:gd name="T5" fmla="*/ 2147479352 h 368"/>
                                <a:gd name="T6" fmla="*/ 2147479468 w 110"/>
                                <a:gd name="T7" fmla="*/ 2147479352 h 368"/>
                                <a:gd name="T8" fmla="*/ 2147479468 w 110"/>
                                <a:gd name="T9" fmla="*/ 2147479352 h 368"/>
                                <a:gd name="T10" fmla="*/ 2147479468 w 110"/>
                                <a:gd name="T11" fmla="*/ 2147479352 h 368"/>
                                <a:gd name="T12" fmla="*/ 2147479468 w 110"/>
                                <a:gd name="T13" fmla="*/ 0 h 368"/>
                                <a:gd name="T14" fmla="*/ 2147479468 w 110"/>
                                <a:gd name="T15" fmla="*/ 2147479352 h 368"/>
                                <a:gd name="T16" fmla="*/ 0 60000 65536"/>
                                <a:gd name="T17" fmla="*/ 0 60000 65536"/>
                                <a:gd name="T18" fmla="*/ 0 60000 65536"/>
                                <a:gd name="T19" fmla="*/ 0 60000 65536"/>
                                <a:gd name="T20" fmla="*/ 0 60000 65536"/>
                                <a:gd name="T21" fmla="*/ 0 60000 65536"/>
                                <a:gd name="T22" fmla="*/ 0 60000 65536"/>
                                <a:gd name="T23" fmla="*/ 0 60000 65536"/>
                                <a:gd name="T24" fmla="*/ 0 w 110"/>
                                <a:gd name="T25" fmla="*/ 0 h 368"/>
                                <a:gd name="T26" fmla="*/ 34 w 110"/>
                                <a:gd name="T27" fmla="*/ 52 h 36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10" h="368">
                                  <a:moveTo>
                                    <a:pt x="16" y="72"/>
                                  </a:moveTo>
                                  <a:lnTo>
                                    <a:pt x="18" y="116"/>
                                  </a:lnTo>
                                  <a:lnTo>
                                    <a:pt x="0" y="164"/>
                                  </a:lnTo>
                                  <a:lnTo>
                                    <a:pt x="12" y="224"/>
                                  </a:lnTo>
                                  <a:lnTo>
                                    <a:pt x="22" y="288"/>
                                  </a:lnTo>
                                  <a:lnTo>
                                    <a:pt x="14" y="338"/>
                                  </a:lnTo>
                                  <a:lnTo>
                                    <a:pt x="32" y="368"/>
                                  </a:lnTo>
                                  <a:lnTo>
                                    <a:pt x="66" y="330"/>
                                  </a:lnTo>
                                  <a:lnTo>
                                    <a:pt x="95" y="330"/>
                                  </a:lnTo>
                                  <a:lnTo>
                                    <a:pt x="110" y="276"/>
                                  </a:lnTo>
                                  <a:lnTo>
                                    <a:pt x="80" y="240"/>
                                  </a:lnTo>
                                  <a:lnTo>
                                    <a:pt x="82" y="148"/>
                                  </a:lnTo>
                                  <a:lnTo>
                                    <a:pt x="62" y="82"/>
                                  </a:lnTo>
                                  <a:lnTo>
                                    <a:pt x="44" y="0"/>
                                  </a:lnTo>
                                  <a:lnTo>
                                    <a:pt x="14" y="20"/>
                                  </a:lnTo>
                                  <a:lnTo>
                                    <a:pt x="16" y="7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1" name="Freeform 77"/>
                          <wps:cNvSpPr>
                            <a:spLocks/>
                          </wps:cNvSpPr>
                          <wps:spPr bwMode="auto">
                            <a:xfrm>
                              <a:off x="4291513" y="2801721"/>
                              <a:ext cx="147" cy="312"/>
                            </a:xfrm>
                            <a:custGeom>
                              <a:avLst/>
                              <a:gdLst>
                                <a:gd name="T0" fmla="*/ 2147479172 w 147"/>
                                <a:gd name="T1" fmla="*/ 2147479224 h 312"/>
                                <a:gd name="T2" fmla="*/ 0 w 147"/>
                                <a:gd name="T3" fmla="*/ 2147479224 h 312"/>
                                <a:gd name="T4" fmla="*/ 2147479172 w 147"/>
                                <a:gd name="T5" fmla="*/ 2147479224 h 312"/>
                                <a:gd name="T6" fmla="*/ 2147479172 w 147"/>
                                <a:gd name="T7" fmla="*/ 2147479224 h 312"/>
                                <a:gd name="T8" fmla="*/ 2147479172 w 147"/>
                                <a:gd name="T9" fmla="*/ 2147479224 h 312"/>
                                <a:gd name="T10" fmla="*/ 2147479172 w 147"/>
                                <a:gd name="T11" fmla="*/ 2147479224 h 312"/>
                                <a:gd name="T12" fmla="*/ 2147479172 w 147"/>
                                <a:gd name="T13" fmla="*/ 0 h 312"/>
                                <a:gd name="T14" fmla="*/ 2147479172 w 147"/>
                                <a:gd name="T15" fmla="*/ 2147479224 h 312"/>
                                <a:gd name="T16" fmla="*/ 0 60000 65536"/>
                                <a:gd name="T17" fmla="*/ 0 60000 65536"/>
                                <a:gd name="T18" fmla="*/ 0 60000 65536"/>
                                <a:gd name="T19" fmla="*/ 0 60000 65536"/>
                                <a:gd name="T20" fmla="*/ 0 60000 65536"/>
                                <a:gd name="T21" fmla="*/ 0 60000 65536"/>
                                <a:gd name="T22" fmla="*/ 0 60000 65536"/>
                                <a:gd name="T23" fmla="*/ 0 60000 65536"/>
                                <a:gd name="T24" fmla="*/ 0 w 147"/>
                                <a:gd name="T25" fmla="*/ 0 h 312"/>
                                <a:gd name="T26" fmla="*/ 34 w 147"/>
                                <a:gd name="T27" fmla="*/ 52 h 3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7" h="312">
                                  <a:moveTo>
                                    <a:pt x="0" y="66"/>
                                  </a:moveTo>
                                  <a:lnTo>
                                    <a:pt x="5" y="99"/>
                                  </a:lnTo>
                                  <a:lnTo>
                                    <a:pt x="15" y="137"/>
                                  </a:lnTo>
                                  <a:lnTo>
                                    <a:pt x="27" y="197"/>
                                  </a:lnTo>
                                  <a:lnTo>
                                    <a:pt x="47" y="236"/>
                                  </a:lnTo>
                                  <a:lnTo>
                                    <a:pt x="72" y="263"/>
                                  </a:lnTo>
                                  <a:lnTo>
                                    <a:pt x="87" y="294"/>
                                  </a:lnTo>
                                  <a:lnTo>
                                    <a:pt x="105" y="312"/>
                                  </a:lnTo>
                                  <a:lnTo>
                                    <a:pt x="134" y="312"/>
                                  </a:lnTo>
                                  <a:lnTo>
                                    <a:pt x="147" y="275"/>
                                  </a:lnTo>
                                  <a:lnTo>
                                    <a:pt x="125" y="249"/>
                                  </a:lnTo>
                                  <a:lnTo>
                                    <a:pt x="84" y="216"/>
                                  </a:lnTo>
                                  <a:lnTo>
                                    <a:pt x="59" y="171"/>
                                  </a:lnTo>
                                  <a:lnTo>
                                    <a:pt x="50" y="119"/>
                                  </a:lnTo>
                                  <a:lnTo>
                                    <a:pt x="65" y="71"/>
                                  </a:lnTo>
                                  <a:lnTo>
                                    <a:pt x="92" y="81"/>
                                  </a:lnTo>
                                  <a:lnTo>
                                    <a:pt x="117" y="122"/>
                                  </a:lnTo>
                                  <a:lnTo>
                                    <a:pt x="131" y="83"/>
                                  </a:lnTo>
                                  <a:lnTo>
                                    <a:pt x="105" y="29"/>
                                  </a:lnTo>
                                  <a:lnTo>
                                    <a:pt x="84" y="0"/>
                                  </a:lnTo>
                                  <a:lnTo>
                                    <a:pt x="53" y="6"/>
                                  </a:lnTo>
                                  <a:lnTo>
                                    <a:pt x="20" y="21"/>
                                  </a:lnTo>
                                  <a:lnTo>
                                    <a:pt x="0" y="6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2" name="Freeform 255"/>
                          <wps:cNvSpPr>
                            <a:spLocks/>
                          </wps:cNvSpPr>
                          <wps:spPr bwMode="auto">
                            <a:xfrm>
                              <a:off x="4291557" y="2802174"/>
                              <a:ext cx="48" cy="63"/>
                            </a:xfrm>
                            <a:custGeom>
                              <a:avLst/>
                              <a:gdLst>
                                <a:gd name="T0" fmla="*/ 0 w 48"/>
                                <a:gd name="T1" fmla="*/ 26 h 63"/>
                                <a:gd name="T2" fmla="*/ 12 w 48"/>
                                <a:gd name="T3" fmla="*/ 63 h 63"/>
                                <a:gd name="T4" fmla="*/ 48 w 48"/>
                                <a:gd name="T5" fmla="*/ 39 h 63"/>
                                <a:gd name="T6" fmla="*/ 48 w 48"/>
                                <a:gd name="T7" fmla="*/ 3 h 63"/>
                                <a:gd name="T8" fmla="*/ 7 w 48"/>
                                <a:gd name="T9" fmla="*/ 0 h 63"/>
                                <a:gd name="T10" fmla="*/ 0 w 48"/>
                                <a:gd name="T11" fmla="*/ 26 h 63"/>
                                <a:gd name="T12" fmla="*/ 0 60000 65536"/>
                                <a:gd name="T13" fmla="*/ 0 60000 65536"/>
                                <a:gd name="T14" fmla="*/ 0 60000 65536"/>
                                <a:gd name="T15" fmla="*/ 0 60000 65536"/>
                                <a:gd name="T16" fmla="*/ 0 60000 65536"/>
                                <a:gd name="T17" fmla="*/ 0 60000 65536"/>
                                <a:gd name="T18" fmla="*/ 0 w 48"/>
                                <a:gd name="T19" fmla="*/ 0 h 63"/>
                                <a:gd name="T20" fmla="*/ 48 w 48"/>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48" h="63">
                                  <a:moveTo>
                                    <a:pt x="0" y="26"/>
                                  </a:moveTo>
                                  <a:lnTo>
                                    <a:pt x="12" y="63"/>
                                  </a:lnTo>
                                  <a:lnTo>
                                    <a:pt x="48" y="39"/>
                                  </a:lnTo>
                                  <a:lnTo>
                                    <a:pt x="48" y="3"/>
                                  </a:lnTo>
                                  <a:lnTo>
                                    <a:pt x="7" y="0"/>
                                  </a:lnTo>
                                  <a:lnTo>
                                    <a:pt x="0" y="2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3" name="Freeform 256"/>
                          <wps:cNvSpPr>
                            <a:spLocks/>
                          </wps:cNvSpPr>
                          <wps:spPr bwMode="auto">
                            <a:xfrm>
                              <a:off x="4291566" y="2802356"/>
                              <a:ext cx="42" cy="49"/>
                            </a:xfrm>
                            <a:custGeom>
                              <a:avLst/>
                              <a:gdLst>
                                <a:gd name="T0" fmla="*/ 3 w 42"/>
                                <a:gd name="T1" fmla="*/ 9 h 49"/>
                                <a:gd name="T2" fmla="*/ 0 w 42"/>
                                <a:gd name="T3" fmla="*/ 34 h 49"/>
                                <a:gd name="T4" fmla="*/ 15 w 42"/>
                                <a:gd name="T5" fmla="*/ 49 h 49"/>
                                <a:gd name="T6" fmla="*/ 36 w 42"/>
                                <a:gd name="T7" fmla="*/ 40 h 49"/>
                                <a:gd name="T8" fmla="*/ 42 w 42"/>
                                <a:gd name="T9" fmla="*/ 3 h 49"/>
                                <a:gd name="T10" fmla="*/ 21 w 42"/>
                                <a:gd name="T11" fmla="*/ 0 h 49"/>
                                <a:gd name="T12" fmla="*/ 3 w 42"/>
                                <a:gd name="T13" fmla="*/ 9 h 49"/>
                                <a:gd name="T14" fmla="*/ 0 60000 65536"/>
                                <a:gd name="T15" fmla="*/ 0 60000 65536"/>
                                <a:gd name="T16" fmla="*/ 0 60000 65536"/>
                                <a:gd name="T17" fmla="*/ 0 60000 65536"/>
                                <a:gd name="T18" fmla="*/ 0 60000 65536"/>
                                <a:gd name="T19" fmla="*/ 0 60000 65536"/>
                                <a:gd name="T20" fmla="*/ 0 60000 65536"/>
                                <a:gd name="T21" fmla="*/ 0 w 42"/>
                                <a:gd name="T22" fmla="*/ 0 h 49"/>
                                <a:gd name="T23" fmla="*/ 42 w 42"/>
                                <a:gd name="T24" fmla="*/ 49 h 4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42" h="49">
                                  <a:moveTo>
                                    <a:pt x="3" y="9"/>
                                  </a:moveTo>
                                  <a:lnTo>
                                    <a:pt x="0" y="34"/>
                                  </a:lnTo>
                                  <a:lnTo>
                                    <a:pt x="15" y="49"/>
                                  </a:lnTo>
                                  <a:lnTo>
                                    <a:pt x="36" y="40"/>
                                  </a:lnTo>
                                  <a:lnTo>
                                    <a:pt x="42" y="3"/>
                                  </a:lnTo>
                                  <a:lnTo>
                                    <a:pt x="21" y="0"/>
                                  </a:lnTo>
                                  <a:lnTo>
                                    <a:pt x="3" y="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34" name="Freeform 32"/>
                        <wps:cNvSpPr>
                          <a:spLocks/>
                        </wps:cNvSpPr>
                        <wps:spPr bwMode="auto">
                          <a:xfrm>
                            <a:off x="3167249" y="1944883"/>
                            <a:ext cx="140144" cy="68515"/>
                          </a:xfrm>
                          <a:custGeom>
                            <a:avLst/>
                            <a:gdLst>
                              <a:gd name="T0" fmla="*/ 2147483647 w 451"/>
                              <a:gd name="T1" fmla="*/ 2147483647 h 218"/>
                              <a:gd name="T2" fmla="*/ 2147483647 w 451"/>
                              <a:gd name="T3" fmla="*/ 2147483647 h 218"/>
                              <a:gd name="T4" fmla="*/ 2147483647 w 451"/>
                              <a:gd name="T5" fmla="*/ 0 h 218"/>
                              <a:gd name="T6" fmla="*/ 2147483647 w 451"/>
                              <a:gd name="T7" fmla="*/ 2147483647 h 218"/>
                              <a:gd name="T8" fmla="*/ 2147483647 w 451"/>
                              <a:gd name="T9" fmla="*/ 2147483647 h 218"/>
                              <a:gd name="T10" fmla="*/ 2147483647 w 451"/>
                              <a:gd name="T11" fmla="*/ 2147483647 h 218"/>
                              <a:gd name="T12" fmla="*/ 2147483647 w 451"/>
                              <a:gd name="T13" fmla="*/ 2147483647 h 218"/>
                              <a:gd name="T14" fmla="*/ 2147483647 w 451"/>
                              <a:gd name="T15" fmla="*/ 2147483647 h 218"/>
                              <a:gd name="T16" fmla="*/ 2147483647 w 451"/>
                              <a:gd name="T17" fmla="*/ 2147483647 h 218"/>
                              <a:gd name="T18" fmla="*/ 2147483647 w 451"/>
                              <a:gd name="T19" fmla="*/ 2147483647 h 218"/>
                              <a:gd name="T20" fmla="*/ 2147483647 w 451"/>
                              <a:gd name="T21" fmla="*/ 2147483647 h 218"/>
                              <a:gd name="T22" fmla="*/ 2147483647 w 451"/>
                              <a:gd name="T23" fmla="*/ 2147483647 h 218"/>
                              <a:gd name="T24" fmla="*/ 2147483647 w 451"/>
                              <a:gd name="T25" fmla="*/ 2147483647 h 218"/>
                              <a:gd name="T26" fmla="*/ 2147483647 w 451"/>
                              <a:gd name="T27" fmla="*/ 2147483647 h 218"/>
                              <a:gd name="T28" fmla="*/ 2147483647 w 451"/>
                              <a:gd name="T29" fmla="*/ 2147483647 h 218"/>
                              <a:gd name="T30" fmla="*/ 2147483647 w 451"/>
                              <a:gd name="T31" fmla="*/ 2147483647 h 218"/>
                              <a:gd name="T32" fmla="*/ 0 w 451"/>
                              <a:gd name="T33" fmla="*/ 2147483647 h 218"/>
                              <a:gd name="T34" fmla="*/ 2147483647 w 451"/>
                              <a:gd name="T35" fmla="*/ 2147483647 h 218"/>
                              <a:gd name="T36" fmla="*/ 2147483647 w 451"/>
                              <a:gd name="T37" fmla="*/ 2147483647 h 218"/>
                              <a:gd name="T38" fmla="*/ 2147483647 w 451"/>
                              <a:gd name="T39" fmla="*/ 2147483647 h 218"/>
                              <a:gd name="T40" fmla="*/ 2147483647 w 451"/>
                              <a:gd name="T41" fmla="*/ 2147483647 h 218"/>
                              <a:gd name="T42" fmla="*/ 2147483647 w 451"/>
                              <a:gd name="T43" fmla="*/ 2147483647 h 218"/>
                              <a:gd name="T44" fmla="*/ 2147483647 w 451"/>
                              <a:gd name="T45" fmla="*/ 2147483647 h 218"/>
                              <a:gd name="T46" fmla="*/ 2147483647 w 451"/>
                              <a:gd name="T47" fmla="*/ 2147483647 h 218"/>
                              <a:gd name="T48" fmla="*/ 2147483647 w 451"/>
                              <a:gd name="T49" fmla="*/ 2147483647 h 218"/>
                              <a:gd name="T50" fmla="*/ 2147483647 w 451"/>
                              <a:gd name="T51" fmla="*/ 2147483647 h 218"/>
                              <a:gd name="T52" fmla="*/ 2147483647 w 451"/>
                              <a:gd name="T53" fmla="*/ 2147483647 h 218"/>
                              <a:gd name="T54" fmla="*/ 2147483647 w 451"/>
                              <a:gd name="T55" fmla="*/ 2147483647 h 218"/>
                              <a:gd name="T56" fmla="*/ 2147483647 w 451"/>
                              <a:gd name="T57" fmla="*/ 2147483647 h 218"/>
                              <a:gd name="T58" fmla="*/ 2147483647 w 451"/>
                              <a:gd name="T59" fmla="*/ 2147483647 h 218"/>
                              <a:gd name="T60" fmla="*/ 2147483647 w 451"/>
                              <a:gd name="T61" fmla="*/ 2147483647 h 218"/>
                              <a:gd name="T62" fmla="*/ 2147483647 w 451"/>
                              <a:gd name="T63" fmla="*/ 2147483647 h 218"/>
                              <a:gd name="T64" fmla="*/ 2147483647 w 451"/>
                              <a:gd name="T65" fmla="*/ 2147483647 h 218"/>
                              <a:gd name="T66" fmla="*/ 2147483647 w 451"/>
                              <a:gd name="T67" fmla="*/ 2147483647 h 218"/>
                              <a:gd name="T68" fmla="*/ 2147483647 w 451"/>
                              <a:gd name="T69" fmla="*/ 2147483647 h 218"/>
                              <a:gd name="T70" fmla="*/ 2147483647 w 451"/>
                              <a:gd name="T71" fmla="*/ 2147483647 h 218"/>
                              <a:gd name="T72" fmla="*/ 2147483647 w 451"/>
                              <a:gd name="T73" fmla="*/ 2147483647 h 218"/>
                              <a:gd name="T74" fmla="*/ 2147483647 w 451"/>
                              <a:gd name="T75" fmla="*/ 2147483647 h 218"/>
                              <a:gd name="T76" fmla="*/ 2147483647 w 451"/>
                              <a:gd name="T77" fmla="*/ 2147483647 h 218"/>
                              <a:gd name="T78" fmla="*/ 2147483647 w 451"/>
                              <a:gd name="T79" fmla="*/ 2147483647 h 218"/>
                              <a:gd name="T80" fmla="*/ 2147483647 w 451"/>
                              <a:gd name="T81" fmla="*/ 2147483647 h 218"/>
                              <a:gd name="T82" fmla="*/ 2147483647 w 451"/>
                              <a:gd name="T83" fmla="*/ 2147483647 h 218"/>
                              <a:gd name="T84" fmla="*/ 2147483647 w 451"/>
                              <a:gd name="T85" fmla="*/ 2147483647 h 218"/>
                              <a:gd name="T86" fmla="*/ 2147483647 w 451"/>
                              <a:gd name="T87" fmla="*/ 2147483647 h 218"/>
                              <a:gd name="T88" fmla="*/ 2147483647 w 451"/>
                              <a:gd name="T89" fmla="*/ 2147483647 h 218"/>
                              <a:gd name="T90" fmla="*/ 2147483647 w 451"/>
                              <a:gd name="T91" fmla="*/ 2147483647 h 218"/>
                              <a:gd name="T92" fmla="*/ 2147483647 w 451"/>
                              <a:gd name="T93" fmla="*/ 2147483647 h 218"/>
                              <a:gd name="T94" fmla="*/ 2147483647 w 451"/>
                              <a:gd name="T95" fmla="*/ 2147483647 h 218"/>
                              <a:gd name="T96" fmla="*/ 2147483647 w 451"/>
                              <a:gd name="T97" fmla="*/ 2147483647 h 218"/>
                              <a:gd name="T98" fmla="*/ 2147483647 w 451"/>
                              <a:gd name="T99" fmla="*/ 2147483647 h 21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51"/>
                              <a:gd name="T151" fmla="*/ 0 h 218"/>
                              <a:gd name="T152" fmla="*/ 2132 w 451"/>
                              <a:gd name="T153" fmla="*/ 1022 h 218"/>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51" h="218">
                                <a:moveTo>
                                  <a:pt x="352" y="5"/>
                                </a:moveTo>
                                <a:lnTo>
                                  <a:pt x="328" y="5"/>
                                </a:lnTo>
                                <a:lnTo>
                                  <a:pt x="313" y="0"/>
                                </a:lnTo>
                                <a:lnTo>
                                  <a:pt x="308" y="17"/>
                                </a:lnTo>
                                <a:lnTo>
                                  <a:pt x="291" y="28"/>
                                </a:lnTo>
                                <a:lnTo>
                                  <a:pt x="267" y="26"/>
                                </a:lnTo>
                                <a:lnTo>
                                  <a:pt x="248" y="28"/>
                                </a:lnTo>
                                <a:lnTo>
                                  <a:pt x="230" y="40"/>
                                </a:lnTo>
                                <a:lnTo>
                                  <a:pt x="206" y="45"/>
                                </a:lnTo>
                                <a:lnTo>
                                  <a:pt x="184" y="65"/>
                                </a:lnTo>
                                <a:lnTo>
                                  <a:pt x="185" y="86"/>
                                </a:lnTo>
                                <a:lnTo>
                                  <a:pt x="197" y="103"/>
                                </a:lnTo>
                                <a:lnTo>
                                  <a:pt x="123" y="120"/>
                                </a:lnTo>
                                <a:lnTo>
                                  <a:pt x="78" y="126"/>
                                </a:lnTo>
                                <a:lnTo>
                                  <a:pt x="43" y="120"/>
                                </a:lnTo>
                                <a:lnTo>
                                  <a:pt x="9" y="126"/>
                                </a:lnTo>
                                <a:lnTo>
                                  <a:pt x="0" y="136"/>
                                </a:lnTo>
                                <a:lnTo>
                                  <a:pt x="0" y="145"/>
                                </a:lnTo>
                                <a:lnTo>
                                  <a:pt x="1" y="151"/>
                                </a:lnTo>
                                <a:lnTo>
                                  <a:pt x="2" y="158"/>
                                </a:lnTo>
                                <a:lnTo>
                                  <a:pt x="2" y="178"/>
                                </a:lnTo>
                                <a:lnTo>
                                  <a:pt x="22" y="173"/>
                                </a:lnTo>
                                <a:lnTo>
                                  <a:pt x="51" y="176"/>
                                </a:lnTo>
                                <a:lnTo>
                                  <a:pt x="45" y="186"/>
                                </a:lnTo>
                                <a:lnTo>
                                  <a:pt x="72" y="183"/>
                                </a:lnTo>
                                <a:lnTo>
                                  <a:pt x="99" y="164"/>
                                </a:lnTo>
                                <a:lnTo>
                                  <a:pt x="126" y="163"/>
                                </a:lnTo>
                                <a:lnTo>
                                  <a:pt x="145" y="165"/>
                                </a:lnTo>
                                <a:lnTo>
                                  <a:pt x="153" y="183"/>
                                </a:lnTo>
                                <a:lnTo>
                                  <a:pt x="180" y="206"/>
                                </a:lnTo>
                                <a:lnTo>
                                  <a:pt x="211" y="206"/>
                                </a:lnTo>
                                <a:lnTo>
                                  <a:pt x="231" y="217"/>
                                </a:lnTo>
                                <a:lnTo>
                                  <a:pt x="246" y="218"/>
                                </a:lnTo>
                                <a:lnTo>
                                  <a:pt x="270" y="215"/>
                                </a:lnTo>
                                <a:lnTo>
                                  <a:pt x="286" y="207"/>
                                </a:lnTo>
                                <a:lnTo>
                                  <a:pt x="291" y="195"/>
                                </a:lnTo>
                                <a:lnTo>
                                  <a:pt x="320" y="185"/>
                                </a:lnTo>
                                <a:lnTo>
                                  <a:pt x="344" y="179"/>
                                </a:lnTo>
                                <a:lnTo>
                                  <a:pt x="366" y="185"/>
                                </a:lnTo>
                                <a:lnTo>
                                  <a:pt x="391" y="188"/>
                                </a:lnTo>
                                <a:lnTo>
                                  <a:pt x="390" y="167"/>
                                </a:lnTo>
                                <a:lnTo>
                                  <a:pt x="399" y="142"/>
                                </a:lnTo>
                                <a:lnTo>
                                  <a:pt x="395" y="111"/>
                                </a:lnTo>
                                <a:lnTo>
                                  <a:pt x="427" y="101"/>
                                </a:lnTo>
                                <a:lnTo>
                                  <a:pt x="451" y="91"/>
                                </a:lnTo>
                                <a:lnTo>
                                  <a:pt x="422" y="86"/>
                                </a:lnTo>
                                <a:lnTo>
                                  <a:pt x="415" y="75"/>
                                </a:lnTo>
                                <a:lnTo>
                                  <a:pt x="412" y="52"/>
                                </a:lnTo>
                                <a:lnTo>
                                  <a:pt x="416" y="35"/>
                                </a:lnTo>
                                <a:lnTo>
                                  <a:pt x="416" y="20"/>
                                </a:lnTo>
                                <a:lnTo>
                                  <a:pt x="389" y="24"/>
                                </a:lnTo>
                                <a:lnTo>
                                  <a:pt x="364" y="17"/>
                                </a:lnTo>
                                <a:lnTo>
                                  <a:pt x="352" y="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5" name="Freeform 33"/>
                        <wps:cNvSpPr>
                          <a:spLocks/>
                        </wps:cNvSpPr>
                        <wps:spPr bwMode="auto">
                          <a:xfrm>
                            <a:off x="3100290" y="1979140"/>
                            <a:ext cx="82530" cy="49829"/>
                          </a:xfrm>
                          <a:custGeom>
                            <a:avLst/>
                            <a:gdLst>
                              <a:gd name="T0" fmla="*/ 2147483647 w 266"/>
                              <a:gd name="T1" fmla="*/ 0 h 158"/>
                              <a:gd name="T2" fmla="*/ 2147483647 w 266"/>
                              <a:gd name="T3" fmla="*/ 2147483647 h 158"/>
                              <a:gd name="T4" fmla="*/ 2147483647 w 266"/>
                              <a:gd name="T5" fmla="*/ 2147483647 h 158"/>
                              <a:gd name="T6" fmla="*/ 2147483647 w 266"/>
                              <a:gd name="T7" fmla="*/ 2147483647 h 158"/>
                              <a:gd name="T8" fmla="*/ 2147483647 w 266"/>
                              <a:gd name="T9" fmla="*/ 2147483647 h 158"/>
                              <a:gd name="T10" fmla="*/ 2147483647 w 266"/>
                              <a:gd name="T11" fmla="*/ 2147483647 h 158"/>
                              <a:gd name="T12" fmla="*/ 2147483647 w 266"/>
                              <a:gd name="T13" fmla="*/ 2147483647 h 158"/>
                              <a:gd name="T14" fmla="*/ 2147483647 w 266"/>
                              <a:gd name="T15" fmla="*/ 2147483647 h 158"/>
                              <a:gd name="T16" fmla="*/ 0 w 266"/>
                              <a:gd name="T17" fmla="*/ 2147483647 h 158"/>
                              <a:gd name="T18" fmla="*/ 2147483647 w 266"/>
                              <a:gd name="T19" fmla="*/ 2147483647 h 158"/>
                              <a:gd name="T20" fmla="*/ 2147483647 w 266"/>
                              <a:gd name="T21" fmla="*/ 2147483647 h 158"/>
                              <a:gd name="T22" fmla="*/ 2147483647 w 266"/>
                              <a:gd name="T23" fmla="*/ 2147483647 h 158"/>
                              <a:gd name="T24" fmla="*/ 2147483647 w 266"/>
                              <a:gd name="T25" fmla="*/ 2147483647 h 158"/>
                              <a:gd name="T26" fmla="*/ 2147483647 w 266"/>
                              <a:gd name="T27" fmla="*/ 2147483647 h 158"/>
                              <a:gd name="T28" fmla="*/ 2147483647 w 266"/>
                              <a:gd name="T29" fmla="*/ 2147483647 h 158"/>
                              <a:gd name="T30" fmla="*/ 2147483647 w 266"/>
                              <a:gd name="T31" fmla="*/ 2147483647 h 158"/>
                              <a:gd name="T32" fmla="*/ 2147483647 w 266"/>
                              <a:gd name="T33" fmla="*/ 2147483647 h 158"/>
                              <a:gd name="T34" fmla="*/ 2147483647 w 266"/>
                              <a:gd name="T35" fmla="*/ 2147483647 h 158"/>
                              <a:gd name="T36" fmla="*/ 2147483647 w 266"/>
                              <a:gd name="T37" fmla="*/ 2147483647 h 158"/>
                              <a:gd name="T38" fmla="*/ 2147483647 w 266"/>
                              <a:gd name="T39" fmla="*/ 2147483647 h 158"/>
                              <a:gd name="T40" fmla="*/ 2147483647 w 266"/>
                              <a:gd name="T41" fmla="*/ 2147483647 h 158"/>
                              <a:gd name="T42" fmla="*/ 2147483647 w 266"/>
                              <a:gd name="T43" fmla="*/ 2147483647 h 158"/>
                              <a:gd name="T44" fmla="*/ 2147483647 w 266"/>
                              <a:gd name="T45" fmla="*/ 2147483647 h 158"/>
                              <a:gd name="T46" fmla="*/ 2147483647 w 266"/>
                              <a:gd name="T47" fmla="*/ 2147483647 h 158"/>
                              <a:gd name="T48" fmla="*/ 2147483647 w 266"/>
                              <a:gd name="T49" fmla="*/ 2147483647 h 158"/>
                              <a:gd name="T50" fmla="*/ 2147483647 w 266"/>
                              <a:gd name="T51" fmla="*/ 2147483647 h 158"/>
                              <a:gd name="T52" fmla="*/ 2147483647 w 266"/>
                              <a:gd name="T53" fmla="*/ 2147483647 h 158"/>
                              <a:gd name="T54" fmla="*/ 2147483647 w 266"/>
                              <a:gd name="T55" fmla="*/ 0 h 158"/>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266"/>
                              <a:gd name="T85" fmla="*/ 0 h 158"/>
                              <a:gd name="T86" fmla="*/ 1247 w 266"/>
                              <a:gd name="T87" fmla="*/ 739 h 158"/>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266" h="158">
                                <a:moveTo>
                                  <a:pt x="170" y="0"/>
                                </a:moveTo>
                                <a:lnTo>
                                  <a:pt x="143" y="1"/>
                                </a:lnTo>
                                <a:lnTo>
                                  <a:pt x="119" y="4"/>
                                </a:lnTo>
                                <a:lnTo>
                                  <a:pt x="96" y="6"/>
                                </a:lnTo>
                                <a:lnTo>
                                  <a:pt x="75" y="12"/>
                                </a:lnTo>
                                <a:lnTo>
                                  <a:pt x="34" y="33"/>
                                </a:lnTo>
                                <a:lnTo>
                                  <a:pt x="9" y="56"/>
                                </a:lnTo>
                                <a:lnTo>
                                  <a:pt x="5" y="83"/>
                                </a:lnTo>
                                <a:lnTo>
                                  <a:pt x="0" y="113"/>
                                </a:lnTo>
                                <a:lnTo>
                                  <a:pt x="28" y="102"/>
                                </a:lnTo>
                                <a:lnTo>
                                  <a:pt x="40" y="115"/>
                                </a:lnTo>
                                <a:lnTo>
                                  <a:pt x="44" y="139"/>
                                </a:lnTo>
                                <a:lnTo>
                                  <a:pt x="42" y="155"/>
                                </a:lnTo>
                                <a:lnTo>
                                  <a:pt x="75" y="158"/>
                                </a:lnTo>
                                <a:lnTo>
                                  <a:pt x="110" y="142"/>
                                </a:lnTo>
                                <a:lnTo>
                                  <a:pt x="127" y="110"/>
                                </a:lnTo>
                                <a:lnTo>
                                  <a:pt x="143" y="125"/>
                                </a:lnTo>
                                <a:lnTo>
                                  <a:pt x="161" y="137"/>
                                </a:lnTo>
                                <a:lnTo>
                                  <a:pt x="180" y="120"/>
                                </a:lnTo>
                                <a:lnTo>
                                  <a:pt x="213" y="112"/>
                                </a:lnTo>
                                <a:lnTo>
                                  <a:pt x="240" y="102"/>
                                </a:lnTo>
                                <a:lnTo>
                                  <a:pt x="266" y="66"/>
                                </a:lnTo>
                                <a:lnTo>
                                  <a:pt x="238" y="62"/>
                                </a:lnTo>
                                <a:lnTo>
                                  <a:pt x="217" y="68"/>
                                </a:lnTo>
                                <a:lnTo>
                                  <a:pt x="217" y="47"/>
                                </a:lnTo>
                                <a:lnTo>
                                  <a:pt x="212" y="47"/>
                                </a:lnTo>
                                <a:lnTo>
                                  <a:pt x="208" y="47"/>
                                </a:lnTo>
                                <a:lnTo>
                                  <a:pt x="210" y="43"/>
                                </a:lnTo>
                                <a:lnTo>
                                  <a:pt x="209" y="34"/>
                                </a:lnTo>
                                <a:lnTo>
                                  <a:pt x="211" y="29"/>
                                </a:lnTo>
                                <a:lnTo>
                                  <a:pt x="215" y="27"/>
                                </a:lnTo>
                                <a:lnTo>
                                  <a:pt x="224" y="16"/>
                                </a:lnTo>
                                <a:lnTo>
                                  <a:pt x="170"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6" name="Freeform 259"/>
                        <wps:cNvSpPr>
                          <a:spLocks/>
                        </wps:cNvSpPr>
                        <wps:spPr bwMode="auto">
                          <a:xfrm>
                            <a:off x="3164135" y="1986925"/>
                            <a:ext cx="3114" cy="6229"/>
                          </a:xfrm>
                          <a:custGeom>
                            <a:avLst/>
                            <a:gdLst>
                              <a:gd name="T0" fmla="*/ 122385886 w 87"/>
                              <a:gd name="T1" fmla="*/ 0 h 193"/>
                              <a:gd name="T2" fmla="*/ 54971293 w 87"/>
                              <a:gd name="T3" fmla="*/ 39854870 h 193"/>
                              <a:gd name="T4" fmla="*/ 26585990 w 87"/>
                              <a:gd name="T5" fmla="*/ 82024134 h 193"/>
                              <a:gd name="T6" fmla="*/ 37231327 w 87"/>
                              <a:gd name="T7" fmla="*/ 189834763 h 193"/>
                              <a:gd name="T8" fmla="*/ 0 w 87"/>
                              <a:gd name="T9" fmla="*/ 226163870 h 193"/>
                              <a:gd name="T10" fmla="*/ 76259267 w 87"/>
                              <a:gd name="T11" fmla="*/ 219147022 h 193"/>
                              <a:gd name="T12" fmla="*/ 154317846 w 87"/>
                              <a:gd name="T13" fmla="*/ 221462534 h 193"/>
                              <a:gd name="T14" fmla="*/ 149019829 w 87"/>
                              <a:gd name="T15" fmla="*/ 159382631 h 193"/>
                              <a:gd name="T16" fmla="*/ 113539898 w 87"/>
                              <a:gd name="T17" fmla="*/ 94917925 h 193"/>
                              <a:gd name="T18" fmla="*/ 122385886 w 87"/>
                              <a:gd name="T19" fmla="*/ 0 h 19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87"/>
                              <a:gd name="T31" fmla="*/ 0 h 193"/>
                              <a:gd name="T32" fmla="*/ 87 w 87"/>
                              <a:gd name="T33" fmla="*/ 193 h 19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87" h="193">
                                <a:moveTo>
                                  <a:pt x="69" y="0"/>
                                </a:moveTo>
                                <a:lnTo>
                                  <a:pt x="31" y="34"/>
                                </a:lnTo>
                                <a:lnTo>
                                  <a:pt x="15" y="70"/>
                                </a:lnTo>
                                <a:lnTo>
                                  <a:pt x="21" y="162"/>
                                </a:lnTo>
                                <a:lnTo>
                                  <a:pt x="0" y="193"/>
                                </a:lnTo>
                                <a:lnTo>
                                  <a:pt x="43" y="187"/>
                                </a:lnTo>
                                <a:lnTo>
                                  <a:pt x="87" y="189"/>
                                </a:lnTo>
                                <a:lnTo>
                                  <a:pt x="84" y="136"/>
                                </a:lnTo>
                                <a:lnTo>
                                  <a:pt x="64" y="81"/>
                                </a:lnTo>
                                <a:lnTo>
                                  <a:pt x="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7" name="Freeform 140"/>
                        <wps:cNvSpPr>
                          <a:spLocks/>
                        </wps:cNvSpPr>
                        <wps:spPr bwMode="auto">
                          <a:xfrm>
                            <a:off x="2910319" y="1881038"/>
                            <a:ext cx="219559" cy="222672"/>
                          </a:xfrm>
                          <a:custGeom>
                            <a:avLst/>
                            <a:gdLst>
                              <a:gd name="T0" fmla="*/ 2147483647 w 705"/>
                              <a:gd name="T1" fmla="*/ 2147483647 h 715"/>
                              <a:gd name="T2" fmla="*/ 2147483647 w 705"/>
                              <a:gd name="T3" fmla="*/ 2147483647 h 715"/>
                              <a:gd name="T4" fmla="*/ 2147483647 w 705"/>
                              <a:gd name="T5" fmla="*/ 2147483647 h 715"/>
                              <a:gd name="T6" fmla="*/ 2147483647 w 705"/>
                              <a:gd name="T7" fmla="*/ 2147483647 h 715"/>
                              <a:gd name="T8" fmla="*/ 2147483647 w 705"/>
                              <a:gd name="T9" fmla="*/ 2147483647 h 715"/>
                              <a:gd name="T10" fmla="*/ 2147483647 w 705"/>
                              <a:gd name="T11" fmla="*/ 2147483647 h 715"/>
                              <a:gd name="T12" fmla="*/ 2147483647 w 705"/>
                              <a:gd name="T13" fmla="*/ 2147483647 h 715"/>
                              <a:gd name="T14" fmla="*/ 2147483647 w 705"/>
                              <a:gd name="T15" fmla="*/ 2147483647 h 715"/>
                              <a:gd name="T16" fmla="*/ 2147483647 w 705"/>
                              <a:gd name="T17" fmla="*/ 2147483647 h 715"/>
                              <a:gd name="T18" fmla="*/ 2147483647 w 705"/>
                              <a:gd name="T19" fmla="*/ 2147483647 h 715"/>
                              <a:gd name="T20" fmla="*/ 2147483647 w 705"/>
                              <a:gd name="T21" fmla="*/ 2147483647 h 715"/>
                              <a:gd name="T22" fmla="*/ 2147483647 w 705"/>
                              <a:gd name="T23" fmla="*/ 2147483647 h 715"/>
                              <a:gd name="T24" fmla="*/ 2147483647 w 705"/>
                              <a:gd name="T25" fmla="*/ 2147483647 h 715"/>
                              <a:gd name="T26" fmla="*/ 0 w 705"/>
                              <a:gd name="T27" fmla="*/ 2147483647 h 715"/>
                              <a:gd name="T28" fmla="*/ 2147483647 w 705"/>
                              <a:gd name="T29" fmla="*/ 2147483647 h 715"/>
                              <a:gd name="T30" fmla="*/ 2147483647 w 705"/>
                              <a:gd name="T31" fmla="*/ 2147483647 h 715"/>
                              <a:gd name="T32" fmla="*/ 2147483647 w 705"/>
                              <a:gd name="T33" fmla="*/ 2147483647 h 715"/>
                              <a:gd name="T34" fmla="*/ 2147483647 w 705"/>
                              <a:gd name="T35" fmla="*/ 2147483647 h 715"/>
                              <a:gd name="T36" fmla="*/ 2147483647 w 705"/>
                              <a:gd name="T37" fmla="*/ 2147483647 h 715"/>
                              <a:gd name="T38" fmla="*/ 2147483647 w 705"/>
                              <a:gd name="T39" fmla="*/ 2147483647 h 715"/>
                              <a:gd name="T40" fmla="*/ 2147483647 w 705"/>
                              <a:gd name="T41" fmla="*/ 2147483647 h 715"/>
                              <a:gd name="T42" fmla="*/ 2147483647 w 705"/>
                              <a:gd name="T43" fmla="*/ 2147483647 h 715"/>
                              <a:gd name="T44" fmla="*/ 2147483647 w 705"/>
                              <a:gd name="T45" fmla="*/ 2147483647 h 715"/>
                              <a:gd name="T46" fmla="*/ 2147483647 w 705"/>
                              <a:gd name="T47" fmla="*/ 2147483647 h 715"/>
                              <a:gd name="T48" fmla="*/ 2147483647 w 705"/>
                              <a:gd name="T49" fmla="*/ 2147483647 h 715"/>
                              <a:gd name="T50" fmla="*/ 2147483647 w 705"/>
                              <a:gd name="T51" fmla="*/ 2147483647 h 715"/>
                              <a:gd name="T52" fmla="*/ 2147483647 w 705"/>
                              <a:gd name="T53" fmla="*/ 2147483647 h 715"/>
                              <a:gd name="T54" fmla="*/ 2147483647 w 705"/>
                              <a:gd name="T55" fmla="*/ 2147483647 h 715"/>
                              <a:gd name="T56" fmla="*/ 2147483647 w 705"/>
                              <a:gd name="T57" fmla="*/ 2147483647 h 715"/>
                              <a:gd name="T58" fmla="*/ 2147483647 w 705"/>
                              <a:gd name="T59" fmla="*/ 2147483647 h 715"/>
                              <a:gd name="T60" fmla="*/ 2147483647 w 705"/>
                              <a:gd name="T61" fmla="*/ 2147483647 h 715"/>
                              <a:gd name="T62" fmla="*/ 2147483647 w 705"/>
                              <a:gd name="T63" fmla="*/ 2147483647 h 715"/>
                              <a:gd name="T64" fmla="*/ 2147483647 w 705"/>
                              <a:gd name="T65" fmla="*/ 2147483647 h 715"/>
                              <a:gd name="T66" fmla="*/ 2147483647 w 705"/>
                              <a:gd name="T67" fmla="*/ 2147483647 h 715"/>
                              <a:gd name="T68" fmla="*/ 2147483647 w 705"/>
                              <a:gd name="T69" fmla="*/ 2147483647 h 715"/>
                              <a:gd name="T70" fmla="*/ 2147483647 w 705"/>
                              <a:gd name="T71" fmla="*/ 2147483647 h 715"/>
                              <a:gd name="T72" fmla="*/ 2147483647 w 705"/>
                              <a:gd name="T73" fmla="*/ 2147483647 h 715"/>
                              <a:gd name="T74" fmla="*/ 2147483647 w 705"/>
                              <a:gd name="T75" fmla="*/ 2147483647 h 715"/>
                              <a:gd name="T76" fmla="*/ 2147483647 w 705"/>
                              <a:gd name="T77" fmla="*/ 2147483647 h 715"/>
                              <a:gd name="T78" fmla="*/ 2147483647 w 705"/>
                              <a:gd name="T79" fmla="*/ 2147483647 h 715"/>
                              <a:gd name="T80" fmla="*/ 2147483647 w 705"/>
                              <a:gd name="T81" fmla="*/ 2147483647 h 715"/>
                              <a:gd name="T82" fmla="*/ 2147483647 w 705"/>
                              <a:gd name="T83" fmla="*/ 2147483647 h 715"/>
                              <a:gd name="T84" fmla="*/ 2147483647 w 705"/>
                              <a:gd name="T85" fmla="*/ 2147483647 h 715"/>
                              <a:gd name="T86" fmla="*/ 2147483647 w 705"/>
                              <a:gd name="T87" fmla="*/ 2147483647 h 715"/>
                              <a:gd name="T88" fmla="*/ 2147483647 w 705"/>
                              <a:gd name="T89" fmla="*/ 2147483647 h 715"/>
                              <a:gd name="T90" fmla="*/ 2147483647 w 705"/>
                              <a:gd name="T91" fmla="*/ 2147483647 h 715"/>
                              <a:gd name="T92" fmla="*/ 2147483647 w 705"/>
                              <a:gd name="T93" fmla="*/ 2147483647 h 715"/>
                              <a:gd name="T94" fmla="*/ 2147483647 w 705"/>
                              <a:gd name="T95" fmla="*/ 2147483647 h 715"/>
                              <a:gd name="T96" fmla="*/ 2147483647 w 705"/>
                              <a:gd name="T97" fmla="*/ 2147483647 h 715"/>
                              <a:gd name="T98" fmla="*/ 2147483647 w 705"/>
                              <a:gd name="T99" fmla="*/ 2147483647 h 715"/>
                              <a:gd name="T100" fmla="*/ 2147483647 w 705"/>
                              <a:gd name="T101" fmla="*/ 2147483647 h 715"/>
                              <a:gd name="T102" fmla="*/ 2147483647 w 705"/>
                              <a:gd name="T103" fmla="*/ 2147483647 h 715"/>
                              <a:gd name="T104" fmla="*/ 2147483647 w 705"/>
                              <a:gd name="T105" fmla="*/ 2147483647 h 715"/>
                              <a:gd name="T106" fmla="*/ 2147483647 w 705"/>
                              <a:gd name="T107" fmla="*/ 0 h 7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705"/>
                              <a:gd name="T163" fmla="*/ 0 h 715"/>
                              <a:gd name="T164" fmla="*/ 1310023 w 705"/>
                              <a:gd name="T165" fmla="*/ 1325563 h 715"/>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705" h="715">
                                <a:moveTo>
                                  <a:pt x="414" y="0"/>
                                </a:moveTo>
                                <a:lnTo>
                                  <a:pt x="387" y="1"/>
                                </a:lnTo>
                                <a:lnTo>
                                  <a:pt x="365" y="38"/>
                                </a:lnTo>
                                <a:lnTo>
                                  <a:pt x="370" y="57"/>
                                </a:lnTo>
                                <a:lnTo>
                                  <a:pt x="356" y="76"/>
                                </a:lnTo>
                                <a:lnTo>
                                  <a:pt x="337" y="97"/>
                                </a:lnTo>
                                <a:lnTo>
                                  <a:pt x="320" y="120"/>
                                </a:lnTo>
                                <a:lnTo>
                                  <a:pt x="302" y="124"/>
                                </a:lnTo>
                                <a:lnTo>
                                  <a:pt x="283" y="130"/>
                                </a:lnTo>
                                <a:lnTo>
                                  <a:pt x="272" y="147"/>
                                </a:lnTo>
                                <a:lnTo>
                                  <a:pt x="264" y="158"/>
                                </a:lnTo>
                                <a:lnTo>
                                  <a:pt x="251" y="176"/>
                                </a:lnTo>
                                <a:lnTo>
                                  <a:pt x="229" y="170"/>
                                </a:lnTo>
                                <a:lnTo>
                                  <a:pt x="200" y="161"/>
                                </a:lnTo>
                                <a:lnTo>
                                  <a:pt x="185" y="138"/>
                                </a:lnTo>
                                <a:lnTo>
                                  <a:pt x="160" y="143"/>
                                </a:lnTo>
                                <a:lnTo>
                                  <a:pt x="156" y="158"/>
                                </a:lnTo>
                                <a:lnTo>
                                  <a:pt x="163" y="182"/>
                                </a:lnTo>
                                <a:lnTo>
                                  <a:pt x="175" y="209"/>
                                </a:lnTo>
                                <a:lnTo>
                                  <a:pt x="169" y="224"/>
                                </a:lnTo>
                                <a:lnTo>
                                  <a:pt x="152" y="233"/>
                                </a:lnTo>
                                <a:lnTo>
                                  <a:pt x="126" y="242"/>
                                </a:lnTo>
                                <a:lnTo>
                                  <a:pt x="105" y="228"/>
                                </a:lnTo>
                                <a:lnTo>
                                  <a:pt x="83" y="212"/>
                                </a:lnTo>
                                <a:lnTo>
                                  <a:pt x="55" y="223"/>
                                </a:lnTo>
                                <a:lnTo>
                                  <a:pt x="26" y="222"/>
                                </a:lnTo>
                                <a:lnTo>
                                  <a:pt x="3" y="224"/>
                                </a:lnTo>
                                <a:lnTo>
                                  <a:pt x="0" y="251"/>
                                </a:lnTo>
                                <a:lnTo>
                                  <a:pt x="14" y="268"/>
                                </a:lnTo>
                                <a:lnTo>
                                  <a:pt x="15" y="284"/>
                                </a:lnTo>
                                <a:lnTo>
                                  <a:pt x="24" y="297"/>
                                </a:lnTo>
                                <a:lnTo>
                                  <a:pt x="46" y="312"/>
                                </a:lnTo>
                                <a:lnTo>
                                  <a:pt x="62" y="317"/>
                                </a:lnTo>
                                <a:lnTo>
                                  <a:pt x="85" y="325"/>
                                </a:lnTo>
                                <a:lnTo>
                                  <a:pt x="108" y="338"/>
                                </a:lnTo>
                                <a:lnTo>
                                  <a:pt x="124" y="351"/>
                                </a:lnTo>
                                <a:lnTo>
                                  <a:pt x="144" y="367"/>
                                </a:lnTo>
                                <a:lnTo>
                                  <a:pt x="164" y="379"/>
                                </a:lnTo>
                                <a:lnTo>
                                  <a:pt x="149" y="402"/>
                                </a:lnTo>
                                <a:lnTo>
                                  <a:pt x="161" y="426"/>
                                </a:lnTo>
                                <a:lnTo>
                                  <a:pt x="184" y="444"/>
                                </a:lnTo>
                                <a:lnTo>
                                  <a:pt x="188" y="476"/>
                                </a:lnTo>
                                <a:lnTo>
                                  <a:pt x="201" y="505"/>
                                </a:lnTo>
                                <a:lnTo>
                                  <a:pt x="192" y="535"/>
                                </a:lnTo>
                                <a:lnTo>
                                  <a:pt x="193" y="571"/>
                                </a:lnTo>
                                <a:lnTo>
                                  <a:pt x="185" y="608"/>
                                </a:lnTo>
                                <a:lnTo>
                                  <a:pt x="177" y="641"/>
                                </a:lnTo>
                                <a:lnTo>
                                  <a:pt x="167" y="664"/>
                                </a:lnTo>
                                <a:lnTo>
                                  <a:pt x="205" y="672"/>
                                </a:lnTo>
                                <a:lnTo>
                                  <a:pt x="238" y="671"/>
                                </a:lnTo>
                                <a:lnTo>
                                  <a:pt x="262" y="669"/>
                                </a:lnTo>
                                <a:lnTo>
                                  <a:pt x="290" y="676"/>
                                </a:lnTo>
                                <a:lnTo>
                                  <a:pt x="312" y="677"/>
                                </a:lnTo>
                                <a:lnTo>
                                  <a:pt x="343" y="684"/>
                                </a:lnTo>
                                <a:lnTo>
                                  <a:pt x="365" y="673"/>
                                </a:lnTo>
                                <a:lnTo>
                                  <a:pt x="387" y="684"/>
                                </a:lnTo>
                                <a:lnTo>
                                  <a:pt x="397" y="682"/>
                                </a:lnTo>
                                <a:lnTo>
                                  <a:pt x="406" y="682"/>
                                </a:lnTo>
                                <a:lnTo>
                                  <a:pt x="407" y="688"/>
                                </a:lnTo>
                                <a:lnTo>
                                  <a:pt x="433" y="715"/>
                                </a:lnTo>
                                <a:lnTo>
                                  <a:pt x="444" y="690"/>
                                </a:lnTo>
                                <a:lnTo>
                                  <a:pt x="452" y="671"/>
                                </a:lnTo>
                                <a:lnTo>
                                  <a:pt x="464" y="659"/>
                                </a:lnTo>
                                <a:lnTo>
                                  <a:pt x="481" y="647"/>
                                </a:lnTo>
                                <a:lnTo>
                                  <a:pt x="511" y="657"/>
                                </a:lnTo>
                                <a:lnTo>
                                  <a:pt x="536" y="664"/>
                                </a:lnTo>
                                <a:lnTo>
                                  <a:pt x="555" y="688"/>
                                </a:lnTo>
                                <a:lnTo>
                                  <a:pt x="582" y="692"/>
                                </a:lnTo>
                                <a:lnTo>
                                  <a:pt x="613" y="700"/>
                                </a:lnTo>
                                <a:lnTo>
                                  <a:pt x="635" y="684"/>
                                </a:lnTo>
                                <a:lnTo>
                                  <a:pt x="652" y="664"/>
                                </a:lnTo>
                                <a:lnTo>
                                  <a:pt x="654" y="648"/>
                                </a:lnTo>
                                <a:lnTo>
                                  <a:pt x="677" y="630"/>
                                </a:lnTo>
                                <a:lnTo>
                                  <a:pt x="661" y="599"/>
                                </a:lnTo>
                                <a:lnTo>
                                  <a:pt x="661" y="576"/>
                                </a:lnTo>
                                <a:lnTo>
                                  <a:pt x="659" y="548"/>
                                </a:lnTo>
                                <a:lnTo>
                                  <a:pt x="654" y="515"/>
                                </a:lnTo>
                                <a:lnTo>
                                  <a:pt x="657" y="497"/>
                                </a:lnTo>
                                <a:lnTo>
                                  <a:pt x="668" y="470"/>
                                </a:lnTo>
                                <a:lnTo>
                                  <a:pt x="650" y="470"/>
                                </a:lnTo>
                                <a:lnTo>
                                  <a:pt x="655" y="450"/>
                                </a:lnTo>
                                <a:lnTo>
                                  <a:pt x="652" y="432"/>
                                </a:lnTo>
                                <a:lnTo>
                                  <a:pt x="640" y="419"/>
                                </a:lnTo>
                                <a:lnTo>
                                  <a:pt x="611" y="426"/>
                                </a:lnTo>
                                <a:lnTo>
                                  <a:pt x="616" y="398"/>
                                </a:lnTo>
                                <a:lnTo>
                                  <a:pt x="619" y="371"/>
                                </a:lnTo>
                                <a:lnTo>
                                  <a:pt x="642" y="345"/>
                                </a:lnTo>
                                <a:lnTo>
                                  <a:pt x="664" y="337"/>
                                </a:lnTo>
                                <a:lnTo>
                                  <a:pt x="685" y="325"/>
                                </a:lnTo>
                                <a:lnTo>
                                  <a:pt x="689" y="277"/>
                                </a:lnTo>
                                <a:lnTo>
                                  <a:pt x="701" y="247"/>
                                </a:lnTo>
                                <a:lnTo>
                                  <a:pt x="705" y="208"/>
                                </a:lnTo>
                                <a:lnTo>
                                  <a:pt x="678" y="189"/>
                                </a:lnTo>
                                <a:lnTo>
                                  <a:pt x="654" y="189"/>
                                </a:lnTo>
                                <a:lnTo>
                                  <a:pt x="638" y="173"/>
                                </a:lnTo>
                                <a:lnTo>
                                  <a:pt x="621" y="137"/>
                                </a:lnTo>
                                <a:lnTo>
                                  <a:pt x="615" y="149"/>
                                </a:lnTo>
                                <a:lnTo>
                                  <a:pt x="607" y="149"/>
                                </a:lnTo>
                                <a:lnTo>
                                  <a:pt x="601" y="146"/>
                                </a:lnTo>
                                <a:lnTo>
                                  <a:pt x="597" y="155"/>
                                </a:lnTo>
                                <a:lnTo>
                                  <a:pt x="572" y="144"/>
                                </a:lnTo>
                                <a:lnTo>
                                  <a:pt x="551" y="127"/>
                                </a:lnTo>
                                <a:lnTo>
                                  <a:pt x="548" y="95"/>
                                </a:lnTo>
                                <a:lnTo>
                                  <a:pt x="522" y="97"/>
                                </a:lnTo>
                                <a:lnTo>
                                  <a:pt x="502" y="85"/>
                                </a:lnTo>
                                <a:lnTo>
                                  <a:pt x="484" y="65"/>
                                </a:lnTo>
                                <a:lnTo>
                                  <a:pt x="471" y="45"/>
                                </a:lnTo>
                                <a:lnTo>
                                  <a:pt x="449" y="37"/>
                                </a:lnTo>
                                <a:lnTo>
                                  <a:pt x="441" y="18"/>
                                </a:lnTo>
                                <a:lnTo>
                                  <a:pt x="414"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8" name="Freeform 150"/>
                        <wps:cNvSpPr>
                          <a:spLocks/>
                        </wps:cNvSpPr>
                        <wps:spPr bwMode="auto">
                          <a:xfrm>
                            <a:off x="3114306" y="1996267"/>
                            <a:ext cx="205544" cy="221116"/>
                          </a:xfrm>
                          <a:custGeom>
                            <a:avLst/>
                            <a:gdLst>
                              <a:gd name="T0" fmla="*/ 2147483647 w 660"/>
                              <a:gd name="T1" fmla="*/ 2147483647 h 713"/>
                              <a:gd name="T2" fmla="*/ 2147483647 w 660"/>
                              <a:gd name="T3" fmla="*/ 2147483647 h 713"/>
                              <a:gd name="T4" fmla="*/ 2147483647 w 660"/>
                              <a:gd name="T5" fmla="*/ 2147483647 h 713"/>
                              <a:gd name="T6" fmla="*/ 2147483647 w 660"/>
                              <a:gd name="T7" fmla="*/ 2147483647 h 713"/>
                              <a:gd name="T8" fmla="*/ 2147483647 w 660"/>
                              <a:gd name="T9" fmla="*/ 2147483647 h 713"/>
                              <a:gd name="T10" fmla="*/ 2147483647 w 660"/>
                              <a:gd name="T11" fmla="*/ 2147483647 h 713"/>
                              <a:gd name="T12" fmla="*/ 2147483647 w 660"/>
                              <a:gd name="T13" fmla="*/ 2147483647 h 713"/>
                              <a:gd name="T14" fmla="*/ 2147483647 w 660"/>
                              <a:gd name="T15" fmla="*/ 2147483647 h 713"/>
                              <a:gd name="T16" fmla="*/ 2147483647 w 660"/>
                              <a:gd name="T17" fmla="*/ 2147483647 h 713"/>
                              <a:gd name="T18" fmla="*/ 2147483647 w 660"/>
                              <a:gd name="T19" fmla="*/ 2147483647 h 713"/>
                              <a:gd name="T20" fmla="*/ 2147483647 w 660"/>
                              <a:gd name="T21" fmla="*/ 2147483647 h 713"/>
                              <a:gd name="T22" fmla="*/ 2147483647 w 660"/>
                              <a:gd name="T23" fmla="*/ 2147483647 h 713"/>
                              <a:gd name="T24" fmla="*/ 2147483647 w 660"/>
                              <a:gd name="T25" fmla="*/ 2147483647 h 713"/>
                              <a:gd name="T26" fmla="*/ 2147483647 w 660"/>
                              <a:gd name="T27" fmla="*/ 2147483647 h 713"/>
                              <a:gd name="T28" fmla="*/ 2147483647 w 660"/>
                              <a:gd name="T29" fmla="*/ 2147483647 h 713"/>
                              <a:gd name="T30" fmla="*/ 2147483647 w 660"/>
                              <a:gd name="T31" fmla="*/ 2147483647 h 713"/>
                              <a:gd name="T32" fmla="*/ 2147483647 w 660"/>
                              <a:gd name="T33" fmla="*/ 2147483647 h 713"/>
                              <a:gd name="T34" fmla="*/ 2147483647 w 660"/>
                              <a:gd name="T35" fmla="*/ 2147483647 h 713"/>
                              <a:gd name="T36" fmla="*/ 2147483647 w 660"/>
                              <a:gd name="T37" fmla="*/ 2147483647 h 713"/>
                              <a:gd name="T38" fmla="*/ 2147483647 w 660"/>
                              <a:gd name="T39" fmla="*/ 2147483647 h 713"/>
                              <a:gd name="T40" fmla="*/ 2147483647 w 660"/>
                              <a:gd name="T41" fmla="*/ 2147483647 h 713"/>
                              <a:gd name="T42" fmla="*/ 2147483647 w 660"/>
                              <a:gd name="T43" fmla="*/ 2147483647 h 713"/>
                              <a:gd name="T44" fmla="*/ 2147483647 w 660"/>
                              <a:gd name="T45" fmla="*/ 2147483647 h 713"/>
                              <a:gd name="T46" fmla="*/ 2147483647 w 660"/>
                              <a:gd name="T47" fmla="*/ 2147483647 h 713"/>
                              <a:gd name="T48" fmla="*/ 2147483647 w 660"/>
                              <a:gd name="T49" fmla="*/ 2147483647 h 713"/>
                              <a:gd name="T50" fmla="*/ 2147483647 w 660"/>
                              <a:gd name="T51" fmla="*/ 2147483647 h 713"/>
                              <a:gd name="T52" fmla="*/ 2147483647 w 660"/>
                              <a:gd name="T53" fmla="*/ 2147483647 h 713"/>
                              <a:gd name="T54" fmla="*/ 2147483647 w 660"/>
                              <a:gd name="T55" fmla="*/ 2147483647 h 713"/>
                              <a:gd name="T56" fmla="*/ 2147483647 w 660"/>
                              <a:gd name="T57" fmla="*/ 2147483647 h 713"/>
                              <a:gd name="T58" fmla="*/ 2147483647 w 660"/>
                              <a:gd name="T59" fmla="*/ 2147483647 h 713"/>
                              <a:gd name="T60" fmla="*/ 2147483647 w 660"/>
                              <a:gd name="T61" fmla="*/ 2147483647 h 713"/>
                              <a:gd name="T62" fmla="*/ 2147483647 w 660"/>
                              <a:gd name="T63" fmla="*/ 2147483647 h 713"/>
                              <a:gd name="T64" fmla="*/ 2147483647 w 660"/>
                              <a:gd name="T65" fmla="*/ 2147483647 h 713"/>
                              <a:gd name="T66" fmla="*/ 2147483647 w 660"/>
                              <a:gd name="T67" fmla="*/ 2147483647 h 713"/>
                              <a:gd name="T68" fmla="*/ 2147483647 w 660"/>
                              <a:gd name="T69" fmla="*/ 2147483647 h 713"/>
                              <a:gd name="T70" fmla="*/ 2147483647 w 660"/>
                              <a:gd name="T71" fmla="*/ 2147483647 h 713"/>
                              <a:gd name="T72" fmla="*/ 2147483647 w 660"/>
                              <a:gd name="T73" fmla="*/ 2147483647 h 713"/>
                              <a:gd name="T74" fmla="*/ 2147483647 w 660"/>
                              <a:gd name="T75" fmla="*/ 2147483647 h 713"/>
                              <a:gd name="T76" fmla="*/ 2147483647 w 660"/>
                              <a:gd name="T77" fmla="*/ 2147483647 h 713"/>
                              <a:gd name="T78" fmla="*/ 2147483647 w 660"/>
                              <a:gd name="T79" fmla="*/ 0 h 713"/>
                              <a:gd name="T80" fmla="*/ 2147483647 w 660"/>
                              <a:gd name="T81" fmla="*/ 2147483647 h 713"/>
                              <a:gd name="T82" fmla="*/ 2147483647 w 660"/>
                              <a:gd name="T83" fmla="*/ 2147483647 h 713"/>
                              <a:gd name="T84" fmla="*/ 2147483647 w 660"/>
                              <a:gd name="T85" fmla="*/ 2147483647 h 713"/>
                              <a:gd name="T86" fmla="*/ 2147483647 w 660"/>
                              <a:gd name="T87" fmla="*/ 2147483647 h 713"/>
                              <a:gd name="T88" fmla="*/ 2147483647 w 660"/>
                              <a:gd name="T89" fmla="*/ 2147483647 h 713"/>
                              <a:gd name="T90" fmla="*/ 0 w 660"/>
                              <a:gd name="T91" fmla="*/ 2147483647 h 713"/>
                              <a:gd name="T92" fmla="*/ 2147483647 w 660"/>
                              <a:gd name="T93" fmla="*/ 2147483647 h 713"/>
                              <a:gd name="T94" fmla="*/ 2147483647 w 660"/>
                              <a:gd name="T95" fmla="*/ 2147483647 h 71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660"/>
                              <a:gd name="T145" fmla="*/ 0 h 713"/>
                              <a:gd name="T146" fmla="*/ 774 w 660"/>
                              <a:gd name="T147" fmla="*/ 848 h 713"/>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660" h="713">
                                <a:moveTo>
                                  <a:pt x="52" y="240"/>
                                </a:moveTo>
                                <a:lnTo>
                                  <a:pt x="67" y="215"/>
                                </a:lnTo>
                                <a:lnTo>
                                  <a:pt x="90" y="217"/>
                                </a:lnTo>
                                <a:lnTo>
                                  <a:pt x="100" y="195"/>
                                </a:lnTo>
                                <a:lnTo>
                                  <a:pt x="119" y="184"/>
                                </a:lnTo>
                                <a:lnTo>
                                  <a:pt x="142" y="178"/>
                                </a:lnTo>
                                <a:lnTo>
                                  <a:pt x="164" y="188"/>
                                </a:lnTo>
                                <a:lnTo>
                                  <a:pt x="188" y="211"/>
                                </a:lnTo>
                                <a:lnTo>
                                  <a:pt x="200" y="232"/>
                                </a:lnTo>
                                <a:lnTo>
                                  <a:pt x="200" y="278"/>
                                </a:lnTo>
                                <a:lnTo>
                                  <a:pt x="211" y="314"/>
                                </a:lnTo>
                                <a:lnTo>
                                  <a:pt x="217" y="352"/>
                                </a:lnTo>
                                <a:lnTo>
                                  <a:pt x="259" y="380"/>
                                </a:lnTo>
                                <a:lnTo>
                                  <a:pt x="292" y="391"/>
                                </a:lnTo>
                                <a:lnTo>
                                  <a:pt x="335" y="438"/>
                                </a:lnTo>
                                <a:lnTo>
                                  <a:pt x="357" y="453"/>
                                </a:lnTo>
                                <a:lnTo>
                                  <a:pt x="391" y="455"/>
                                </a:lnTo>
                                <a:lnTo>
                                  <a:pt x="402" y="485"/>
                                </a:lnTo>
                                <a:lnTo>
                                  <a:pt x="418" y="492"/>
                                </a:lnTo>
                                <a:lnTo>
                                  <a:pt x="424" y="508"/>
                                </a:lnTo>
                                <a:lnTo>
                                  <a:pt x="441" y="504"/>
                                </a:lnTo>
                                <a:lnTo>
                                  <a:pt x="453" y="517"/>
                                </a:lnTo>
                                <a:lnTo>
                                  <a:pt x="458" y="545"/>
                                </a:lnTo>
                                <a:lnTo>
                                  <a:pt x="473" y="558"/>
                                </a:lnTo>
                                <a:lnTo>
                                  <a:pt x="495" y="555"/>
                                </a:lnTo>
                                <a:lnTo>
                                  <a:pt x="494" y="592"/>
                                </a:lnTo>
                                <a:lnTo>
                                  <a:pt x="510" y="625"/>
                                </a:lnTo>
                                <a:lnTo>
                                  <a:pt x="517" y="655"/>
                                </a:lnTo>
                                <a:lnTo>
                                  <a:pt x="497" y="670"/>
                                </a:lnTo>
                                <a:lnTo>
                                  <a:pt x="482" y="706"/>
                                </a:lnTo>
                                <a:lnTo>
                                  <a:pt x="501" y="713"/>
                                </a:lnTo>
                                <a:lnTo>
                                  <a:pt x="518" y="693"/>
                                </a:lnTo>
                                <a:lnTo>
                                  <a:pt x="538" y="682"/>
                                </a:lnTo>
                                <a:lnTo>
                                  <a:pt x="530" y="666"/>
                                </a:lnTo>
                                <a:lnTo>
                                  <a:pt x="541" y="649"/>
                                </a:lnTo>
                                <a:lnTo>
                                  <a:pt x="556" y="648"/>
                                </a:lnTo>
                                <a:lnTo>
                                  <a:pt x="570" y="640"/>
                                </a:lnTo>
                                <a:lnTo>
                                  <a:pt x="567" y="616"/>
                                </a:lnTo>
                                <a:lnTo>
                                  <a:pt x="554" y="597"/>
                                </a:lnTo>
                                <a:lnTo>
                                  <a:pt x="538" y="593"/>
                                </a:lnTo>
                                <a:lnTo>
                                  <a:pt x="538" y="570"/>
                                </a:lnTo>
                                <a:lnTo>
                                  <a:pt x="552" y="542"/>
                                </a:lnTo>
                                <a:lnTo>
                                  <a:pt x="574" y="530"/>
                                </a:lnTo>
                                <a:lnTo>
                                  <a:pt x="606" y="531"/>
                                </a:lnTo>
                                <a:lnTo>
                                  <a:pt x="627" y="551"/>
                                </a:lnTo>
                                <a:lnTo>
                                  <a:pt x="645" y="569"/>
                                </a:lnTo>
                                <a:lnTo>
                                  <a:pt x="660" y="554"/>
                                </a:lnTo>
                                <a:lnTo>
                                  <a:pt x="656" y="528"/>
                                </a:lnTo>
                                <a:lnTo>
                                  <a:pt x="634" y="513"/>
                                </a:lnTo>
                                <a:lnTo>
                                  <a:pt x="602" y="492"/>
                                </a:lnTo>
                                <a:lnTo>
                                  <a:pt x="571" y="474"/>
                                </a:lnTo>
                                <a:lnTo>
                                  <a:pt x="532" y="466"/>
                                </a:lnTo>
                                <a:lnTo>
                                  <a:pt x="511" y="443"/>
                                </a:lnTo>
                                <a:lnTo>
                                  <a:pt x="530" y="432"/>
                                </a:lnTo>
                                <a:lnTo>
                                  <a:pt x="526" y="412"/>
                                </a:lnTo>
                                <a:lnTo>
                                  <a:pt x="511" y="415"/>
                                </a:lnTo>
                                <a:lnTo>
                                  <a:pt x="487" y="413"/>
                                </a:lnTo>
                                <a:lnTo>
                                  <a:pt x="464" y="406"/>
                                </a:lnTo>
                                <a:lnTo>
                                  <a:pt x="447" y="386"/>
                                </a:lnTo>
                                <a:lnTo>
                                  <a:pt x="420" y="353"/>
                                </a:lnTo>
                                <a:lnTo>
                                  <a:pt x="402" y="313"/>
                                </a:lnTo>
                                <a:lnTo>
                                  <a:pt x="400" y="271"/>
                                </a:lnTo>
                                <a:lnTo>
                                  <a:pt x="379" y="260"/>
                                </a:lnTo>
                                <a:lnTo>
                                  <a:pt x="351" y="236"/>
                                </a:lnTo>
                                <a:lnTo>
                                  <a:pt x="321" y="221"/>
                                </a:lnTo>
                                <a:lnTo>
                                  <a:pt x="320" y="194"/>
                                </a:lnTo>
                                <a:lnTo>
                                  <a:pt x="327" y="170"/>
                                </a:lnTo>
                                <a:lnTo>
                                  <a:pt x="339" y="158"/>
                                </a:lnTo>
                                <a:lnTo>
                                  <a:pt x="322" y="123"/>
                                </a:lnTo>
                                <a:lnTo>
                                  <a:pt x="337" y="98"/>
                                </a:lnTo>
                                <a:lnTo>
                                  <a:pt x="366" y="97"/>
                                </a:lnTo>
                                <a:lnTo>
                                  <a:pt x="390" y="92"/>
                                </a:lnTo>
                                <a:lnTo>
                                  <a:pt x="399" y="79"/>
                                </a:lnTo>
                                <a:lnTo>
                                  <a:pt x="399" y="56"/>
                                </a:lnTo>
                                <a:lnTo>
                                  <a:pt x="384" y="42"/>
                                </a:lnTo>
                                <a:lnTo>
                                  <a:pt x="349" y="42"/>
                                </a:lnTo>
                                <a:lnTo>
                                  <a:pt x="322" y="22"/>
                                </a:lnTo>
                                <a:lnTo>
                                  <a:pt x="313" y="0"/>
                                </a:lnTo>
                                <a:lnTo>
                                  <a:pt x="294" y="0"/>
                                </a:lnTo>
                                <a:lnTo>
                                  <a:pt x="265" y="3"/>
                                </a:lnTo>
                                <a:lnTo>
                                  <a:pt x="240" y="21"/>
                                </a:lnTo>
                                <a:lnTo>
                                  <a:pt x="217" y="21"/>
                                </a:lnTo>
                                <a:lnTo>
                                  <a:pt x="207" y="36"/>
                                </a:lnTo>
                                <a:lnTo>
                                  <a:pt x="190" y="54"/>
                                </a:lnTo>
                                <a:lnTo>
                                  <a:pt x="159" y="63"/>
                                </a:lnTo>
                                <a:lnTo>
                                  <a:pt x="138" y="66"/>
                                </a:lnTo>
                                <a:lnTo>
                                  <a:pt x="115" y="85"/>
                                </a:lnTo>
                                <a:lnTo>
                                  <a:pt x="99" y="73"/>
                                </a:lnTo>
                                <a:lnTo>
                                  <a:pt x="82" y="57"/>
                                </a:lnTo>
                                <a:lnTo>
                                  <a:pt x="64" y="88"/>
                                </a:lnTo>
                                <a:lnTo>
                                  <a:pt x="33" y="105"/>
                                </a:lnTo>
                                <a:lnTo>
                                  <a:pt x="13" y="103"/>
                                </a:lnTo>
                                <a:lnTo>
                                  <a:pt x="0" y="132"/>
                                </a:lnTo>
                                <a:lnTo>
                                  <a:pt x="0" y="148"/>
                                </a:lnTo>
                                <a:lnTo>
                                  <a:pt x="3" y="184"/>
                                </a:lnTo>
                                <a:lnTo>
                                  <a:pt x="6" y="211"/>
                                </a:lnTo>
                                <a:lnTo>
                                  <a:pt x="5" y="230"/>
                                </a:lnTo>
                                <a:lnTo>
                                  <a:pt x="21" y="262"/>
                                </a:lnTo>
                                <a:lnTo>
                                  <a:pt x="52" y="24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39" name="Group 539"/>
                        <wpg:cNvGrpSpPr>
                          <a:grpSpLocks/>
                        </wpg:cNvGrpSpPr>
                        <wpg:grpSpPr bwMode="auto">
                          <a:xfrm>
                            <a:off x="3119941" y="2876014"/>
                            <a:ext cx="80973" cy="71629"/>
                            <a:chOff x="3108078" y="2888573"/>
                            <a:chExt cx="262" cy="230"/>
                          </a:xfrm>
                          <a:solidFill>
                            <a:schemeClr val="accent4">
                              <a:lumMod val="60000"/>
                              <a:lumOff val="40000"/>
                            </a:schemeClr>
                          </a:solidFill>
                        </wpg:grpSpPr>
                        <wps:wsp>
                          <wps:cNvPr id="540" name="Freeform 83"/>
                          <wps:cNvSpPr>
                            <a:spLocks/>
                          </wps:cNvSpPr>
                          <wps:spPr bwMode="auto">
                            <a:xfrm>
                              <a:off x="3108249" y="2888624"/>
                              <a:ext cx="91" cy="74"/>
                            </a:xfrm>
                            <a:custGeom>
                              <a:avLst/>
                              <a:gdLst>
                                <a:gd name="T0" fmla="*/ 64294 w 91"/>
                                <a:gd name="T1" fmla="*/ 0 h 74"/>
                                <a:gd name="T2" fmla="*/ 94060 w 91"/>
                                <a:gd name="T3" fmla="*/ 28575 h 74"/>
                                <a:gd name="T4" fmla="*/ 136922 w 91"/>
                                <a:gd name="T5" fmla="*/ 35719 h 74"/>
                                <a:gd name="T6" fmla="*/ 170260 w 91"/>
                                <a:gd name="T7" fmla="*/ 38100 h 74"/>
                                <a:gd name="T8" fmla="*/ 174929 w 91"/>
                                <a:gd name="T9" fmla="*/ 115442 h 74"/>
                                <a:gd name="T10" fmla="*/ 173667 w 91"/>
                                <a:gd name="T11" fmla="*/ 189653 h 74"/>
                                <a:gd name="T12" fmla="*/ 81344 w 91"/>
                                <a:gd name="T13" fmla="*/ 181938 h 74"/>
                                <a:gd name="T14" fmla="*/ 1150 w 91"/>
                                <a:gd name="T15" fmla="*/ 195602 h 74"/>
                                <a:gd name="T16" fmla="*/ 0 w 91"/>
                                <a:gd name="T17" fmla="*/ 164306 h 74"/>
                                <a:gd name="T18" fmla="*/ 2381 w 91"/>
                                <a:gd name="T19" fmla="*/ 141684 h 74"/>
                                <a:gd name="T20" fmla="*/ 17541 w 91"/>
                                <a:gd name="T21" fmla="*/ 116420 h 74"/>
                                <a:gd name="T22" fmla="*/ 9905 w 91"/>
                                <a:gd name="T23" fmla="*/ 78995 h 74"/>
                                <a:gd name="T24" fmla="*/ 64294 w 91"/>
                                <a:gd name="T25" fmla="*/ 0 h 7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1"/>
                                <a:gd name="T40" fmla="*/ 0 h 74"/>
                                <a:gd name="T41" fmla="*/ 174929 w 91"/>
                                <a:gd name="T42" fmla="*/ 195602 h 7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1" h="74">
                                  <a:moveTo>
                                    <a:pt x="24" y="0"/>
                                  </a:moveTo>
                                  <a:lnTo>
                                    <a:pt x="40" y="9"/>
                                  </a:lnTo>
                                  <a:lnTo>
                                    <a:pt x="70" y="5"/>
                                  </a:lnTo>
                                  <a:lnTo>
                                    <a:pt x="88" y="6"/>
                                  </a:lnTo>
                                  <a:lnTo>
                                    <a:pt x="90" y="48"/>
                                  </a:lnTo>
                                  <a:lnTo>
                                    <a:pt x="91" y="68"/>
                                  </a:lnTo>
                                  <a:lnTo>
                                    <a:pt x="36" y="68"/>
                                  </a:lnTo>
                                  <a:lnTo>
                                    <a:pt x="3" y="74"/>
                                  </a:lnTo>
                                  <a:lnTo>
                                    <a:pt x="0" y="74"/>
                                  </a:lnTo>
                                  <a:lnTo>
                                    <a:pt x="1" y="62"/>
                                  </a:lnTo>
                                  <a:lnTo>
                                    <a:pt x="9" y="48"/>
                                  </a:lnTo>
                                  <a:lnTo>
                                    <a:pt x="5" y="28"/>
                                  </a:lnTo>
                                  <a:lnTo>
                                    <a:pt x="2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1" name="任意多边形 18"/>
                          <wps:cNvSpPr>
                            <a:spLocks/>
                          </wps:cNvSpPr>
                          <wps:spPr bwMode="auto">
                            <a:xfrm>
                              <a:off x="3108196" y="2888573"/>
                              <a:ext cx="31" cy="36"/>
                            </a:xfrm>
                            <a:custGeom>
                              <a:avLst/>
                              <a:gdLst>
                                <a:gd name="T0" fmla="*/ 0 w 7960595"/>
                                <a:gd name="T1" fmla="*/ 0 h 8829030"/>
                                <a:gd name="T2" fmla="*/ 0 w 7960595"/>
                                <a:gd name="T3" fmla="*/ 0 h 8829030"/>
                                <a:gd name="T4" fmla="*/ 0 w 7960595"/>
                                <a:gd name="T5" fmla="*/ 0 h 8829030"/>
                                <a:gd name="T6" fmla="*/ 0 w 7960595"/>
                                <a:gd name="T7" fmla="*/ 0 h 8829030"/>
                                <a:gd name="T8" fmla="*/ 0 w 7960595"/>
                                <a:gd name="T9" fmla="*/ 0 h 8829030"/>
                                <a:gd name="T10" fmla="*/ 0 w 7960595"/>
                                <a:gd name="T11" fmla="*/ 0 h 8829030"/>
                                <a:gd name="T12" fmla="*/ 0 w 7960595"/>
                                <a:gd name="T13" fmla="*/ 0 h 8829030"/>
                                <a:gd name="T14" fmla="*/ 0 w 7960595"/>
                                <a:gd name="T15" fmla="*/ 0 h 8829030"/>
                                <a:gd name="T16" fmla="*/ 0 w 7960595"/>
                                <a:gd name="T17" fmla="*/ 0 h 8829030"/>
                                <a:gd name="T18" fmla="*/ 0 w 7960595"/>
                                <a:gd name="T19" fmla="*/ 0 h 8829030"/>
                                <a:gd name="T20" fmla="*/ 0 w 7960595"/>
                                <a:gd name="T21" fmla="*/ 0 h 8829030"/>
                                <a:gd name="T22" fmla="*/ 0 w 7960595"/>
                                <a:gd name="T23" fmla="*/ 0 h 8829030"/>
                                <a:gd name="T24" fmla="*/ 0 w 7960595"/>
                                <a:gd name="T25" fmla="*/ 0 h 8829030"/>
                                <a:gd name="T26" fmla="*/ 0 w 7960595"/>
                                <a:gd name="T27" fmla="*/ 0 h 8829030"/>
                                <a:gd name="T28" fmla="*/ 0 w 7960595"/>
                                <a:gd name="T29" fmla="*/ 0 h 8829030"/>
                                <a:gd name="T30" fmla="*/ 0 w 7960595"/>
                                <a:gd name="T31" fmla="*/ 0 h 8829030"/>
                                <a:gd name="T32" fmla="*/ 0 w 7960595"/>
                                <a:gd name="T33" fmla="*/ 0 h 8829030"/>
                                <a:gd name="T34" fmla="*/ 0 w 7960595"/>
                                <a:gd name="T35" fmla="*/ 0 h 8829030"/>
                                <a:gd name="T36" fmla="*/ 0 w 7960595"/>
                                <a:gd name="T37" fmla="*/ 0 h 8829030"/>
                                <a:gd name="T38" fmla="*/ 0 w 7960595"/>
                                <a:gd name="T39" fmla="*/ 0 h 8829030"/>
                                <a:gd name="T40" fmla="*/ 0 w 7960595"/>
                                <a:gd name="T41" fmla="*/ 0 h 8829030"/>
                                <a:gd name="T42" fmla="*/ 0 w 7960595"/>
                                <a:gd name="T43" fmla="*/ 0 h 8829030"/>
                                <a:gd name="T44" fmla="*/ 0 w 7960595"/>
                                <a:gd name="T45" fmla="*/ 0 h 8829030"/>
                                <a:gd name="T46" fmla="*/ 0 w 7960595"/>
                                <a:gd name="T47" fmla="*/ 0 h 8829030"/>
                                <a:gd name="T48" fmla="*/ 0 w 7960595"/>
                                <a:gd name="T49" fmla="*/ 0 h 8829030"/>
                                <a:gd name="T50" fmla="*/ 0 w 7960595"/>
                                <a:gd name="T51" fmla="*/ 0 h 8829030"/>
                                <a:gd name="T52" fmla="*/ 0 w 7960595"/>
                                <a:gd name="T53" fmla="*/ 0 h 8829030"/>
                                <a:gd name="T54" fmla="*/ 0 w 7960595"/>
                                <a:gd name="T55" fmla="*/ 0 h 8829030"/>
                                <a:gd name="T56" fmla="*/ 0 w 7960595"/>
                                <a:gd name="T57" fmla="*/ 0 h 8829030"/>
                                <a:gd name="T58" fmla="*/ 0 w 7960595"/>
                                <a:gd name="T59" fmla="*/ 0 h 8829030"/>
                                <a:gd name="T60" fmla="*/ 0 w 7960595"/>
                                <a:gd name="T61" fmla="*/ 0 h 8829030"/>
                                <a:gd name="T62" fmla="*/ 0 w 7960595"/>
                                <a:gd name="T63" fmla="*/ 0 h 8829030"/>
                                <a:gd name="T64" fmla="*/ 0 w 7960595"/>
                                <a:gd name="T65" fmla="*/ 0 h 8829030"/>
                                <a:gd name="T66" fmla="*/ 0 w 7960595"/>
                                <a:gd name="T67" fmla="*/ 0 h 8829030"/>
                                <a:gd name="T68" fmla="*/ 0 w 7960595"/>
                                <a:gd name="T69" fmla="*/ 0 h 8829030"/>
                                <a:gd name="T70" fmla="*/ 0 w 7960595"/>
                                <a:gd name="T71" fmla="*/ 0 h 8829030"/>
                                <a:gd name="T72" fmla="*/ 0 w 7960595"/>
                                <a:gd name="T73" fmla="*/ 0 h 8829030"/>
                                <a:gd name="T74" fmla="*/ 0 w 7960595"/>
                                <a:gd name="T75" fmla="*/ 0 h 8829030"/>
                                <a:gd name="T76" fmla="*/ 0 w 7960595"/>
                                <a:gd name="T77" fmla="*/ 0 h 8829030"/>
                                <a:gd name="T78" fmla="*/ 0 w 7960595"/>
                                <a:gd name="T79" fmla="*/ 0 h 8829030"/>
                                <a:gd name="T80" fmla="*/ 0 w 7960595"/>
                                <a:gd name="T81" fmla="*/ 0 h 8829030"/>
                                <a:gd name="T82" fmla="*/ 0 w 7960595"/>
                                <a:gd name="T83" fmla="*/ 0 h 8829030"/>
                                <a:gd name="T84" fmla="*/ 0 w 7960595"/>
                                <a:gd name="T85" fmla="*/ 0 h 8829030"/>
                                <a:gd name="T86" fmla="*/ 0 w 7960595"/>
                                <a:gd name="T87" fmla="*/ 0 h 8829030"/>
                                <a:gd name="T88" fmla="*/ 0 w 7960595"/>
                                <a:gd name="T89" fmla="*/ 0 h 8829030"/>
                                <a:gd name="T90" fmla="*/ 0 w 7960595"/>
                                <a:gd name="T91" fmla="*/ 0 h 8829030"/>
                                <a:gd name="T92" fmla="*/ 0 w 7960595"/>
                                <a:gd name="T93" fmla="*/ 0 h 8829030"/>
                                <a:gd name="T94" fmla="*/ 0 w 7960595"/>
                                <a:gd name="T95" fmla="*/ 0 h 8829030"/>
                                <a:gd name="T96" fmla="*/ 0 w 7960595"/>
                                <a:gd name="T97" fmla="*/ 0 h 8829030"/>
                                <a:gd name="T98" fmla="*/ 0 w 7960595"/>
                                <a:gd name="T99" fmla="*/ 0 h 8829030"/>
                                <a:gd name="T100" fmla="*/ 0 w 7960595"/>
                                <a:gd name="T101" fmla="*/ 0 h 8829030"/>
                                <a:gd name="T102" fmla="*/ 0 w 7960595"/>
                                <a:gd name="T103" fmla="*/ 0 h 8829030"/>
                                <a:gd name="T104" fmla="*/ 0 w 7960595"/>
                                <a:gd name="T105" fmla="*/ 0 h 8829030"/>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w 7960595"/>
                                <a:gd name="T160" fmla="*/ 0 h 8829030"/>
                                <a:gd name="T161" fmla="*/ 7960595 w 7960595"/>
                                <a:gd name="T162" fmla="*/ 8829030 h 8829030"/>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T159" t="T160" r="T161" b="T162"/>
                              <a:pathLst>
                                <a:path w="7960595" h="8829030">
                                  <a:moveTo>
                                    <a:pt x="2948394" y="2140887"/>
                                  </a:moveTo>
                                  <a:lnTo>
                                    <a:pt x="2921546" y="2290985"/>
                                  </a:lnTo>
                                  <a:cubicBezTo>
                                    <a:pt x="2917001" y="2339653"/>
                                    <a:pt x="2945040" y="2441798"/>
                                    <a:pt x="2945929" y="2510060"/>
                                  </a:cubicBezTo>
                                  <a:cubicBezTo>
                                    <a:pt x="2946818" y="2578322"/>
                                    <a:pt x="2929095" y="2622103"/>
                                    <a:pt x="2926879" y="2700560"/>
                                  </a:cubicBezTo>
                                  <a:cubicBezTo>
                                    <a:pt x="2925622" y="2841599"/>
                                    <a:pt x="2909086" y="2762597"/>
                                    <a:pt x="2907829" y="2903636"/>
                                  </a:cubicBezTo>
                                  <a:lnTo>
                                    <a:pt x="2869729" y="3040037"/>
                                  </a:lnTo>
                                  <a:lnTo>
                                    <a:pt x="2898304" y="3194347"/>
                                  </a:lnTo>
                                  <a:lnTo>
                                    <a:pt x="2903637" y="3394372"/>
                                  </a:lnTo>
                                  <a:lnTo>
                                    <a:pt x="2813720" y="3503339"/>
                                  </a:lnTo>
                                  <a:lnTo>
                                    <a:pt x="2733328" y="3612306"/>
                                  </a:lnTo>
                                  <a:lnTo>
                                    <a:pt x="2595786" y="3715940"/>
                                  </a:lnTo>
                                  <a:lnTo>
                                    <a:pt x="2505869" y="3777282"/>
                                  </a:lnTo>
                                  <a:lnTo>
                                    <a:pt x="2410619" y="3877865"/>
                                  </a:lnTo>
                                  <a:lnTo>
                                    <a:pt x="2358802" y="3985691"/>
                                  </a:lnTo>
                                  <a:lnTo>
                                    <a:pt x="2330227" y="4098850"/>
                                  </a:lnTo>
                                  <a:lnTo>
                                    <a:pt x="2376711" y="4269159"/>
                                  </a:lnTo>
                                  <a:lnTo>
                                    <a:pt x="2485329" y="4301777"/>
                                  </a:lnTo>
                                  <a:lnTo>
                                    <a:pt x="2515394" y="4458518"/>
                                  </a:lnTo>
                                  <a:lnTo>
                                    <a:pt x="2458244" y="4623494"/>
                                  </a:lnTo>
                                  <a:lnTo>
                                    <a:pt x="2426618" y="4788470"/>
                                  </a:lnTo>
                                  <a:lnTo>
                                    <a:pt x="2289868" y="4918248"/>
                                  </a:lnTo>
                                  <a:lnTo>
                                    <a:pt x="2170584" y="4955728"/>
                                  </a:lnTo>
                                  <a:lnTo>
                                    <a:pt x="2036276" y="4976559"/>
                                  </a:lnTo>
                                  <a:lnTo>
                                    <a:pt x="1843683" y="4862388"/>
                                  </a:lnTo>
                                  <a:lnTo>
                                    <a:pt x="1720999" y="4900488"/>
                                  </a:lnTo>
                                  <a:lnTo>
                                    <a:pt x="1625749" y="4885635"/>
                                  </a:lnTo>
                                  <a:lnTo>
                                    <a:pt x="1522115" y="4885635"/>
                                  </a:lnTo>
                                  <a:lnTo>
                                    <a:pt x="1369715" y="4910018"/>
                                  </a:lnTo>
                                  <a:lnTo>
                                    <a:pt x="1241698" y="4838010"/>
                                  </a:lnTo>
                                  <a:lnTo>
                                    <a:pt x="1151781" y="4890968"/>
                                  </a:lnTo>
                                  <a:lnTo>
                                    <a:pt x="989856" y="4871918"/>
                                  </a:lnTo>
                                  <a:lnTo>
                                    <a:pt x="938039" y="4805243"/>
                                  </a:lnTo>
                                  <a:lnTo>
                                    <a:pt x="814214" y="4799910"/>
                                  </a:lnTo>
                                  <a:lnTo>
                                    <a:pt x="766961" y="4895160"/>
                                  </a:lnTo>
                                  <a:lnTo>
                                    <a:pt x="590178" y="4937452"/>
                                  </a:lnTo>
                                  <a:lnTo>
                                    <a:pt x="549027" y="5046419"/>
                                  </a:lnTo>
                                  <a:lnTo>
                                    <a:pt x="463302" y="5155386"/>
                                  </a:lnTo>
                                  <a:lnTo>
                                    <a:pt x="392435" y="5254828"/>
                                  </a:lnTo>
                                  <a:lnTo>
                                    <a:pt x="344810" y="5367987"/>
                                  </a:lnTo>
                                  <a:lnTo>
                                    <a:pt x="283468" y="5538296"/>
                                  </a:lnTo>
                                  <a:lnTo>
                                    <a:pt x="231651" y="5680030"/>
                                  </a:lnTo>
                                  <a:lnTo>
                                    <a:pt x="164976" y="5859864"/>
                                  </a:lnTo>
                                  <a:lnTo>
                                    <a:pt x="141734" y="6011123"/>
                                  </a:lnTo>
                                  <a:lnTo>
                                    <a:pt x="80392" y="6129615"/>
                                  </a:lnTo>
                                  <a:lnTo>
                                    <a:pt x="51817" y="6256491"/>
                                  </a:lnTo>
                                  <a:lnTo>
                                    <a:pt x="70867" y="6427941"/>
                                  </a:lnTo>
                                  <a:lnTo>
                                    <a:pt x="0" y="6526242"/>
                                  </a:lnTo>
                                  <a:lnTo>
                                    <a:pt x="8382" y="6650712"/>
                                  </a:lnTo>
                                  <a:lnTo>
                                    <a:pt x="47625" y="6795993"/>
                                  </a:lnTo>
                                  <a:lnTo>
                                    <a:pt x="65533" y="6928202"/>
                                  </a:lnTo>
                                  <a:lnTo>
                                    <a:pt x="113158" y="7088986"/>
                                  </a:lnTo>
                                  <a:lnTo>
                                    <a:pt x="215649" y="7210033"/>
                                  </a:lnTo>
                                  <a:lnTo>
                                    <a:pt x="220983" y="7325970"/>
                                  </a:lnTo>
                                  <a:lnTo>
                                    <a:pt x="321566" y="7429604"/>
                                  </a:lnTo>
                                  <a:lnTo>
                                    <a:pt x="331091" y="7594580"/>
                                  </a:lnTo>
                                  <a:lnTo>
                                    <a:pt x="348999" y="7779747"/>
                                  </a:lnTo>
                                  <a:lnTo>
                                    <a:pt x="454568" y="7881446"/>
                                  </a:lnTo>
                                  <a:lnTo>
                                    <a:pt x="590575" y="7936339"/>
                                  </a:lnTo>
                                  <a:lnTo>
                                    <a:pt x="790203" y="7977489"/>
                                  </a:lnTo>
                                  <a:lnTo>
                                    <a:pt x="926604" y="8048356"/>
                                  </a:lnTo>
                                  <a:lnTo>
                                    <a:pt x="1147589" y="8115031"/>
                                  </a:lnTo>
                                  <a:lnTo>
                                    <a:pt x="1313706" y="8109697"/>
                                  </a:lnTo>
                                  <a:lnTo>
                                    <a:pt x="1503065" y="8128747"/>
                                  </a:lnTo>
                                  <a:lnTo>
                                    <a:pt x="1663849" y="8161514"/>
                                  </a:lnTo>
                                  <a:lnTo>
                                    <a:pt x="1796058" y="8256764"/>
                                  </a:lnTo>
                                  <a:lnTo>
                                    <a:pt x="1985417" y="8327631"/>
                                  </a:lnTo>
                                  <a:lnTo>
                                    <a:pt x="2231926" y="8365382"/>
                                  </a:lnTo>
                                  <a:lnTo>
                                    <a:pt x="2259360" y="8308232"/>
                                  </a:lnTo>
                                  <a:lnTo>
                                    <a:pt x="2390428" y="8318105"/>
                                  </a:lnTo>
                                  <a:lnTo>
                                    <a:pt x="2574454" y="8289530"/>
                                  </a:lnTo>
                                  <a:lnTo>
                                    <a:pt x="2745904" y="8365730"/>
                                  </a:lnTo>
                                  <a:lnTo>
                                    <a:pt x="2892971" y="8413007"/>
                                  </a:lnTo>
                                  <a:lnTo>
                                    <a:pt x="2996605" y="8498731"/>
                                  </a:lnTo>
                                  <a:lnTo>
                                    <a:pt x="3109764" y="8489206"/>
                                  </a:lnTo>
                                  <a:lnTo>
                                    <a:pt x="3250357" y="8479681"/>
                                  </a:lnTo>
                                  <a:lnTo>
                                    <a:pt x="3402757" y="8546356"/>
                                  </a:lnTo>
                                  <a:lnTo>
                                    <a:pt x="3549824" y="8593981"/>
                                  </a:lnTo>
                                  <a:lnTo>
                                    <a:pt x="3691558" y="8689230"/>
                                  </a:lnTo>
                                  <a:lnTo>
                                    <a:pt x="3785667" y="8782546"/>
                                  </a:lnTo>
                                  <a:lnTo>
                                    <a:pt x="3947592" y="8829030"/>
                                  </a:lnTo>
                                  <a:lnTo>
                                    <a:pt x="3998268" y="8743305"/>
                                  </a:lnTo>
                                  <a:lnTo>
                                    <a:pt x="4111427" y="8634338"/>
                                  </a:lnTo>
                                  <a:lnTo>
                                    <a:pt x="4201344" y="8527306"/>
                                  </a:lnTo>
                                  <a:lnTo>
                                    <a:pt x="4235252" y="8527305"/>
                                  </a:lnTo>
                                  <a:lnTo>
                                    <a:pt x="4272211" y="8327280"/>
                                  </a:lnTo>
                                  <a:lnTo>
                                    <a:pt x="4407026" y="8185993"/>
                                  </a:lnTo>
                                  <a:lnTo>
                                    <a:pt x="4475287" y="8043019"/>
                                  </a:lnTo>
                                  <a:lnTo>
                                    <a:pt x="4574729" y="7897093"/>
                                  </a:lnTo>
                                  <a:lnTo>
                                    <a:pt x="4753422" y="7727925"/>
                                  </a:lnTo>
                                  <a:lnTo>
                                    <a:pt x="4967164" y="7523708"/>
                                  </a:lnTo>
                                  <a:lnTo>
                                    <a:pt x="5315555" y="7112069"/>
                                  </a:lnTo>
                                  <a:lnTo>
                                    <a:pt x="5322268" y="6952183"/>
                                  </a:lnTo>
                                  <a:lnTo>
                                    <a:pt x="5396558" y="6760170"/>
                                  </a:lnTo>
                                  <a:lnTo>
                                    <a:pt x="5387033" y="6641678"/>
                                  </a:lnTo>
                                  <a:lnTo>
                                    <a:pt x="5396558" y="6485086"/>
                                  </a:lnTo>
                                  <a:lnTo>
                                    <a:pt x="5391225" y="6343352"/>
                                  </a:lnTo>
                                  <a:lnTo>
                                    <a:pt x="5329883" y="6272485"/>
                                  </a:lnTo>
                                  <a:lnTo>
                                    <a:pt x="5297116" y="6163518"/>
                                  </a:lnTo>
                                  <a:lnTo>
                                    <a:pt x="5278066" y="6054551"/>
                                  </a:lnTo>
                                  <a:lnTo>
                                    <a:pt x="5382841" y="5931867"/>
                                  </a:lnTo>
                                  <a:lnTo>
                                    <a:pt x="5535241" y="5918150"/>
                                  </a:lnTo>
                                  <a:lnTo>
                                    <a:pt x="5638875" y="5817567"/>
                                  </a:lnTo>
                                  <a:lnTo>
                                    <a:pt x="5740300" y="5816674"/>
                                  </a:lnTo>
                                  <a:lnTo>
                                    <a:pt x="5760418" y="5686499"/>
                                  </a:lnTo>
                                  <a:lnTo>
                                    <a:pt x="5865193" y="5619824"/>
                                  </a:lnTo>
                                  <a:lnTo>
                                    <a:pt x="5945585" y="5554290"/>
                                  </a:lnTo>
                                  <a:lnTo>
                                    <a:pt x="5939111" y="5424363"/>
                                  </a:lnTo>
                                  <a:lnTo>
                                    <a:pt x="5977211" y="5277296"/>
                                  </a:lnTo>
                                  <a:lnTo>
                                    <a:pt x="5952828" y="5168329"/>
                                  </a:lnTo>
                                  <a:lnTo>
                                    <a:pt x="6015311" y="5021262"/>
                                  </a:lnTo>
                                  <a:lnTo>
                                    <a:pt x="6095703" y="5017070"/>
                                  </a:lnTo>
                                  <a:lnTo>
                                    <a:pt x="6166570" y="4870003"/>
                                  </a:lnTo>
                                  <a:lnTo>
                                    <a:pt x="6242770" y="4784278"/>
                                  </a:lnTo>
                                  <a:lnTo>
                                    <a:pt x="6342212" y="4694361"/>
                                  </a:lnTo>
                                  <a:lnTo>
                                    <a:pt x="6361262" y="4566344"/>
                                  </a:lnTo>
                                  <a:lnTo>
                                    <a:pt x="6456514" y="4494337"/>
                                  </a:lnTo>
                                  <a:lnTo>
                                    <a:pt x="6440614" y="4399806"/>
                                  </a:lnTo>
                                  <a:lnTo>
                                    <a:pt x="6474306" y="4304724"/>
                                  </a:lnTo>
                                  <a:lnTo>
                                    <a:pt x="6591470" y="4097690"/>
                                  </a:lnTo>
                                  <a:lnTo>
                                    <a:pt x="6682528" y="3865022"/>
                                  </a:lnTo>
                                  <a:lnTo>
                                    <a:pt x="6729136" y="3731920"/>
                                  </a:lnTo>
                                  <a:lnTo>
                                    <a:pt x="6866802" y="3723536"/>
                                  </a:lnTo>
                                  <a:lnTo>
                                    <a:pt x="6832719" y="3647931"/>
                                  </a:lnTo>
                                  <a:lnTo>
                                    <a:pt x="6883942" y="3565034"/>
                                  </a:lnTo>
                                  <a:lnTo>
                                    <a:pt x="6926358" y="3474100"/>
                                  </a:lnTo>
                                  <a:lnTo>
                                    <a:pt x="7017540" y="3366150"/>
                                  </a:lnTo>
                                  <a:lnTo>
                                    <a:pt x="7062114" y="3296300"/>
                                  </a:lnTo>
                                  <a:lnTo>
                                    <a:pt x="7161804" y="3234958"/>
                                  </a:lnTo>
                                  <a:lnTo>
                                    <a:pt x="7227586" y="3143900"/>
                                  </a:lnTo>
                                  <a:lnTo>
                                    <a:pt x="7296251" y="3065562"/>
                                  </a:lnTo>
                                  <a:lnTo>
                                    <a:pt x="7328001" y="2896146"/>
                                  </a:lnTo>
                                  <a:lnTo>
                                    <a:pt x="7406359" y="2879254"/>
                                  </a:lnTo>
                                  <a:lnTo>
                                    <a:pt x="7402043" y="2769270"/>
                                  </a:lnTo>
                                  <a:lnTo>
                                    <a:pt x="7522693" y="2680370"/>
                                  </a:lnTo>
                                  <a:lnTo>
                                    <a:pt x="7634835" y="2602136"/>
                                  </a:lnTo>
                                  <a:lnTo>
                                    <a:pt x="7681319" y="2479452"/>
                                  </a:lnTo>
                                  <a:lnTo>
                                    <a:pt x="7749011" y="2424584"/>
                                  </a:lnTo>
                                  <a:lnTo>
                                    <a:pt x="7772253" y="2325142"/>
                                  </a:lnTo>
                                  <a:lnTo>
                                    <a:pt x="7842103" y="2301900"/>
                                  </a:lnTo>
                                  <a:lnTo>
                                    <a:pt x="7873853" y="2164358"/>
                                  </a:lnTo>
                                  <a:cubicBezTo>
                                    <a:pt x="7873134" y="2121347"/>
                                    <a:pt x="7872414" y="2078335"/>
                                    <a:pt x="7871695" y="2035324"/>
                                  </a:cubicBezTo>
                                  <a:lnTo>
                                    <a:pt x="7922495" y="1921024"/>
                                  </a:lnTo>
                                  <a:lnTo>
                                    <a:pt x="7960595" y="1813074"/>
                                  </a:lnTo>
                                  <a:lnTo>
                                    <a:pt x="7909795" y="1732682"/>
                                  </a:lnTo>
                                  <a:lnTo>
                                    <a:pt x="7878045" y="1690390"/>
                                  </a:lnTo>
                                  <a:lnTo>
                                    <a:pt x="7865345" y="1614190"/>
                                  </a:lnTo>
                                  <a:lnTo>
                                    <a:pt x="7907761" y="1461790"/>
                                  </a:lnTo>
                                  <a:lnTo>
                                    <a:pt x="7869661" y="1381398"/>
                                  </a:lnTo>
                                  <a:lnTo>
                                    <a:pt x="7850611" y="1288306"/>
                                  </a:lnTo>
                                  <a:lnTo>
                                    <a:pt x="7863312" y="1127522"/>
                                  </a:lnTo>
                                  <a:lnTo>
                                    <a:pt x="7816969" y="1050111"/>
                                  </a:lnTo>
                                  <a:lnTo>
                                    <a:pt x="7736311" y="1030238"/>
                                  </a:lnTo>
                                  <a:lnTo>
                                    <a:pt x="7698211" y="987946"/>
                                  </a:lnTo>
                                  <a:lnTo>
                                    <a:pt x="7729961" y="905396"/>
                                  </a:lnTo>
                                  <a:lnTo>
                                    <a:pt x="7668619" y="907554"/>
                                  </a:lnTo>
                                  <a:lnTo>
                                    <a:pt x="7605119" y="825004"/>
                                  </a:lnTo>
                                  <a:lnTo>
                                    <a:pt x="7571211" y="729754"/>
                                  </a:lnTo>
                                  <a:lnTo>
                                    <a:pt x="7624169" y="662062"/>
                                  </a:lnTo>
                                  <a:lnTo>
                                    <a:pt x="7547969" y="594370"/>
                                  </a:lnTo>
                                  <a:lnTo>
                                    <a:pt x="7499327" y="509662"/>
                                  </a:lnTo>
                                  <a:lnTo>
                                    <a:pt x="7380835" y="509786"/>
                                  </a:lnTo>
                                  <a:lnTo>
                                    <a:pt x="7313143" y="382786"/>
                                  </a:lnTo>
                                  <a:lnTo>
                                    <a:pt x="7201001" y="351036"/>
                                  </a:lnTo>
                                  <a:lnTo>
                                    <a:pt x="7044409" y="357386"/>
                                  </a:lnTo>
                                  <a:lnTo>
                                    <a:pt x="6953599" y="395610"/>
                                  </a:lnTo>
                                  <a:lnTo>
                                    <a:pt x="6866857" y="412502"/>
                                  </a:lnTo>
                                  <a:lnTo>
                                    <a:pt x="6773765" y="444252"/>
                                  </a:lnTo>
                                  <a:lnTo>
                                    <a:pt x="6644731" y="456952"/>
                                  </a:lnTo>
                                  <a:lnTo>
                                    <a:pt x="6490297" y="454794"/>
                                  </a:lnTo>
                                  <a:lnTo>
                                    <a:pt x="6462739" y="528836"/>
                                  </a:lnTo>
                                  <a:lnTo>
                                    <a:pt x="6278713" y="530994"/>
                                  </a:lnTo>
                                  <a:lnTo>
                                    <a:pt x="6101037" y="473844"/>
                                  </a:lnTo>
                                  <a:lnTo>
                                    <a:pt x="6022803" y="524644"/>
                                  </a:lnTo>
                                  <a:lnTo>
                                    <a:pt x="5895803" y="537344"/>
                                  </a:lnTo>
                                  <a:lnTo>
                                    <a:pt x="5815411" y="501402"/>
                                  </a:lnTo>
                                  <a:lnTo>
                                    <a:pt x="5758385" y="425202"/>
                                  </a:lnTo>
                                  <a:lnTo>
                                    <a:pt x="5631385" y="465460"/>
                                  </a:lnTo>
                                  <a:lnTo>
                                    <a:pt x="5563693" y="387102"/>
                                  </a:lnTo>
                                  <a:lnTo>
                                    <a:pt x="5553151" y="456952"/>
                                  </a:lnTo>
                                  <a:lnTo>
                                    <a:pt x="5474793" y="492894"/>
                                  </a:lnTo>
                                  <a:lnTo>
                                    <a:pt x="5275909" y="488702"/>
                                  </a:lnTo>
                                  <a:lnTo>
                                    <a:pt x="5117407" y="433710"/>
                                  </a:lnTo>
                                  <a:lnTo>
                                    <a:pt x="4933257" y="425202"/>
                                  </a:lnTo>
                                  <a:lnTo>
                                    <a:pt x="4829623" y="446410"/>
                                  </a:lnTo>
                                  <a:lnTo>
                                    <a:pt x="4749231" y="410468"/>
                                  </a:lnTo>
                                  <a:lnTo>
                                    <a:pt x="4681984" y="357683"/>
                                  </a:lnTo>
                                  <a:lnTo>
                                    <a:pt x="4692081" y="239142"/>
                                  </a:lnTo>
                                  <a:lnTo>
                                    <a:pt x="4745039" y="137542"/>
                                  </a:lnTo>
                                  <a:lnTo>
                                    <a:pt x="4618039" y="107950"/>
                                  </a:lnTo>
                                  <a:lnTo>
                                    <a:pt x="4565205" y="38100"/>
                                  </a:lnTo>
                                  <a:lnTo>
                                    <a:pt x="4499671" y="0"/>
                                  </a:lnTo>
                                  <a:lnTo>
                                    <a:pt x="4457379" y="61342"/>
                                  </a:lnTo>
                                  <a:lnTo>
                                    <a:pt x="4275387" y="109984"/>
                                  </a:lnTo>
                                  <a:lnTo>
                                    <a:pt x="4233095" y="186184"/>
                                  </a:lnTo>
                                  <a:lnTo>
                                    <a:pt x="4127303" y="177676"/>
                                  </a:lnTo>
                                  <a:lnTo>
                                    <a:pt x="4104061" y="268610"/>
                                  </a:lnTo>
                                  <a:lnTo>
                                    <a:pt x="4025703" y="391294"/>
                                  </a:lnTo>
                                  <a:lnTo>
                                    <a:pt x="4021511" y="518294"/>
                                  </a:lnTo>
                                  <a:lnTo>
                                    <a:pt x="3970711" y="585986"/>
                                  </a:lnTo>
                                  <a:lnTo>
                                    <a:pt x="3934769" y="647328"/>
                                  </a:lnTo>
                                  <a:lnTo>
                                    <a:pt x="3886127" y="727720"/>
                                  </a:lnTo>
                                  <a:lnTo>
                                    <a:pt x="3805611" y="808111"/>
                                  </a:lnTo>
                                  <a:lnTo>
                                    <a:pt x="3750316" y="889650"/>
                                  </a:lnTo>
                                  <a:lnTo>
                                    <a:pt x="3617090" y="970166"/>
                                  </a:lnTo>
                                  <a:lnTo>
                                    <a:pt x="3600694" y="1112272"/>
                                  </a:lnTo>
                                  <a:lnTo>
                                    <a:pt x="3492992" y="1256412"/>
                                  </a:lnTo>
                                  <a:lnTo>
                                    <a:pt x="3393674" y="1413252"/>
                                  </a:lnTo>
                                  <a:lnTo>
                                    <a:pt x="3264640" y="1483226"/>
                                  </a:lnTo>
                                  <a:lnTo>
                                    <a:pt x="3169514" y="1591300"/>
                                  </a:lnTo>
                                  <a:lnTo>
                                    <a:pt x="3116804" y="1678166"/>
                                  </a:lnTo>
                                  <a:lnTo>
                                    <a:pt x="3057868" y="1769348"/>
                                  </a:lnTo>
                                  <a:lnTo>
                                    <a:pt x="2964900" y="1839198"/>
                                  </a:lnTo>
                                  <a:lnTo>
                                    <a:pt x="2947163" y="1990531"/>
                                  </a:lnTo>
                                  <a:cubicBezTo>
                                    <a:pt x="2947573" y="2040650"/>
                                    <a:pt x="2947984" y="2090768"/>
                                    <a:pt x="2948394" y="2140887"/>
                                  </a:cubicBez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2" name="任意多边形 7"/>
                          <wps:cNvSpPr>
                            <a:spLocks/>
                          </wps:cNvSpPr>
                          <wps:spPr bwMode="auto">
                            <a:xfrm>
                              <a:off x="3108078" y="2888793"/>
                              <a:ext cx="6" cy="10"/>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43" name="Freeform 266"/>
                        <wps:cNvSpPr>
                          <a:spLocks/>
                        </wps:cNvSpPr>
                        <wps:spPr bwMode="auto">
                          <a:xfrm>
                            <a:off x="3213963" y="3027103"/>
                            <a:ext cx="18686" cy="24914"/>
                          </a:xfrm>
                          <a:custGeom>
                            <a:avLst/>
                            <a:gdLst>
                              <a:gd name="T0" fmla="*/ 0 w 60"/>
                              <a:gd name="T1" fmla="*/ 2147483647 h 79"/>
                              <a:gd name="T2" fmla="*/ 2147483647 w 60"/>
                              <a:gd name="T3" fmla="*/ 2147483647 h 79"/>
                              <a:gd name="T4" fmla="*/ 2147483647 w 60"/>
                              <a:gd name="T5" fmla="*/ 2147483647 h 79"/>
                              <a:gd name="T6" fmla="*/ 2147483647 w 60"/>
                              <a:gd name="T7" fmla="*/ 2147483647 h 79"/>
                              <a:gd name="T8" fmla="*/ 2147483647 w 60"/>
                              <a:gd name="T9" fmla="*/ 2147483647 h 79"/>
                              <a:gd name="T10" fmla="*/ 2147483647 w 60"/>
                              <a:gd name="T11" fmla="*/ 2147483647 h 79"/>
                              <a:gd name="T12" fmla="*/ 2147483647 w 60"/>
                              <a:gd name="T13" fmla="*/ 2147483647 h 79"/>
                              <a:gd name="T14" fmla="*/ 2147483647 w 60"/>
                              <a:gd name="T15" fmla="*/ 0 h 79"/>
                              <a:gd name="T16" fmla="*/ 2147483647 w 60"/>
                              <a:gd name="T17" fmla="*/ 2147483647 h 79"/>
                              <a:gd name="T18" fmla="*/ 0 w 60"/>
                              <a:gd name="T19" fmla="*/ 2147483647 h 7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0"/>
                              <a:gd name="T31" fmla="*/ 0 h 79"/>
                              <a:gd name="T32" fmla="*/ 60 w 60"/>
                              <a:gd name="T33" fmla="*/ 79 h 7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0" h="79">
                                <a:moveTo>
                                  <a:pt x="0" y="33"/>
                                </a:moveTo>
                                <a:lnTo>
                                  <a:pt x="7" y="49"/>
                                </a:lnTo>
                                <a:lnTo>
                                  <a:pt x="9" y="79"/>
                                </a:lnTo>
                                <a:lnTo>
                                  <a:pt x="30" y="73"/>
                                </a:lnTo>
                                <a:lnTo>
                                  <a:pt x="28" y="40"/>
                                </a:lnTo>
                                <a:lnTo>
                                  <a:pt x="39" y="19"/>
                                </a:lnTo>
                                <a:lnTo>
                                  <a:pt x="60" y="9"/>
                                </a:lnTo>
                                <a:lnTo>
                                  <a:pt x="43" y="0"/>
                                </a:lnTo>
                                <a:lnTo>
                                  <a:pt x="24" y="6"/>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4" name="Freeform 267"/>
                        <wps:cNvSpPr>
                          <a:spLocks/>
                        </wps:cNvSpPr>
                        <wps:spPr bwMode="auto">
                          <a:xfrm>
                            <a:off x="2690760" y="2696986"/>
                            <a:ext cx="54500" cy="14015"/>
                          </a:xfrm>
                          <a:custGeom>
                            <a:avLst/>
                            <a:gdLst>
                              <a:gd name="T0" fmla="*/ 2147483647 w 612"/>
                              <a:gd name="T1" fmla="*/ 2147483647 h 158"/>
                              <a:gd name="T2" fmla="*/ 2147483647 w 612"/>
                              <a:gd name="T3" fmla="*/ 2147483647 h 158"/>
                              <a:gd name="T4" fmla="*/ 2147483647 w 612"/>
                              <a:gd name="T5" fmla="*/ 2147483647 h 158"/>
                              <a:gd name="T6" fmla="*/ 2147483647 w 612"/>
                              <a:gd name="T7" fmla="*/ 2147483647 h 158"/>
                              <a:gd name="T8" fmla="*/ 2147483647 w 612"/>
                              <a:gd name="T9" fmla="*/ 2147483647 h 158"/>
                              <a:gd name="T10" fmla="*/ 2147483647 w 612"/>
                              <a:gd name="T11" fmla="*/ 2147483647 h 158"/>
                              <a:gd name="T12" fmla="*/ 2147483647 w 612"/>
                              <a:gd name="T13" fmla="*/ 2147483647 h 158"/>
                              <a:gd name="T14" fmla="*/ 2147483647 w 612"/>
                              <a:gd name="T15" fmla="*/ 2147483647 h 158"/>
                              <a:gd name="T16" fmla="*/ 2147483647 w 612"/>
                              <a:gd name="T17" fmla="*/ 2147483647 h 158"/>
                              <a:gd name="T18" fmla="*/ 2147483647 w 612"/>
                              <a:gd name="T19" fmla="*/ 2147483647 h 158"/>
                              <a:gd name="T20" fmla="*/ 2147483647 w 612"/>
                              <a:gd name="T21" fmla="*/ 2147483647 h 158"/>
                              <a:gd name="T22" fmla="*/ 2147483647 w 612"/>
                              <a:gd name="T23" fmla="*/ 2147483647 h 158"/>
                              <a:gd name="T24" fmla="*/ 1766004942 w 612"/>
                              <a:gd name="T25" fmla="*/ 2147483647 h 158"/>
                              <a:gd name="T26" fmla="*/ 0 w 612"/>
                              <a:gd name="T27" fmla="*/ 2147483647 h 158"/>
                              <a:gd name="T28" fmla="*/ 1834095265 w 612"/>
                              <a:gd name="T29" fmla="*/ 2147483647 h 158"/>
                              <a:gd name="T30" fmla="*/ 2147483647 w 612"/>
                              <a:gd name="T31" fmla="*/ 2147483647 h 158"/>
                              <a:gd name="T32" fmla="*/ 2147483647 w 612"/>
                              <a:gd name="T33" fmla="*/ 2147483647 h 158"/>
                              <a:gd name="T34" fmla="*/ 2147483647 w 612"/>
                              <a:gd name="T35" fmla="*/ 2147483647 h 158"/>
                              <a:gd name="T36" fmla="*/ 2147483647 w 612"/>
                              <a:gd name="T37" fmla="*/ 2147483647 h 158"/>
                              <a:gd name="T38" fmla="*/ 2147483647 w 612"/>
                              <a:gd name="T39" fmla="*/ 2147483647 h 158"/>
                              <a:gd name="T40" fmla="*/ 2147483647 w 612"/>
                              <a:gd name="T41" fmla="*/ 2147483647 h 158"/>
                              <a:gd name="T42" fmla="*/ 2147483647 w 612"/>
                              <a:gd name="T43" fmla="*/ 2147483647 h 158"/>
                              <a:gd name="T44" fmla="*/ 2147483647 w 612"/>
                              <a:gd name="T45" fmla="*/ 2147483647 h 158"/>
                              <a:gd name="T46" fmla="*/ 2147483647 w 612"/>
                              <a:gd name="T47" fmla="*/ 2147483647 h 158"/>
                              <a:gd name="T48" fmla="*/ 2147483647 w 612"/>
                              <a:gd name="T49" fmla="*/ 2147483647 h 158"/>
                              <a:gd name="T50" fmla="*/ 2147483647 w 612"/>
                              <a:gd name="T51" fmla="*/ 2147483647 h 158"/>
                              <a:gd name="T52" fmla="*/ 2147483647 w 612"/>
                              <a:gd name="T53" fmla="*/ 2147483647 h 158"/>
                              <a:gd name="T54" fmla="*/ 2147483647 w 612"/>
                              <a:gd name="T55" fmla="*/ 2147483647 h 158"/>
                              <a:gd name="T56" fmla="*/ 2147483647 w 612"/>
                              <a:gd name="T57" fmla="*/ 1738585362 h 158"/>
                              <a:gd name="T58" fmla="*/ 2147483647 w 612"/>
                              <a:gd name="T59" fmla="*/ 0 h 158"/>
                              <a:gd name="T60" fmla="*/ 2147483647 w 612"/>
                              <a:gd name="T61" fmla="*/ 735808850 h 158"/>
                              <a:gd name="T62" fmla="*/ 2147483647 w 612"/>
                              <a:gd name="T63" fmla="*/ 1805879220 h 158"/>
                              <a:gd name="T64" fmla="*/ 2147483647 w 612"/>
                              <a:gd name="T65" fmla="*/ 2147483647 h 15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612"/>
                              <a:gd name="T100" fmla="*/ 0 h 158"/>
                              <a:gd name="T101" fmla="*/ 612 w 612"/>
                              <a:gd name="T102" fmla="*/ 158 h 158"/>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612" h="158">
                                <a:moveTo>
                                  <a:pt x="54" y="48"/>
                                </a:moveTo>
                                <a:lnTo>
                                  <a:pt x="57" y="72"/>
                                </a:lnTo>
                                <a:lnTo>
                                  <a:pt x="68" y="84"/>
                                </a:lnTo>
                                <a:lnTo>
                                  <a:pt x="68" y="98"/>
                                </a:lnTo>
                                <a:lnTo>
                                  <a:pt x="93" y="102"/>
                                </a:lnTo>
                                <a:lnTo>
                                  <a:pt x="113" y="95"/>
                                </a:lnTo>
                                <a:lnTo>
                                  <a:pt x="131" y="80"/>
                                </a:lnTo>
                                <a:lnTo>
                                  <a:pt x="167" y="80"/>
                                </a:lnTo>
                                <a:lnTo>
                                  <a:pt x="195" y="80"/>
                                </a:lnTo>
                                <a:lnTo>
                                  <a:pt x="231" y="71"/>
                                </a:lnTo>
                                <a:lnTo>
                                  <a:pt x="246" y="74"/>
                                </a:lnTo>
                                <a:lnTo>
                                  <a:pt x="255" y="68"/>
                                </a:lnTo>
                                <a:lnTo>
                                  <a:pt x="269" y="72"/>
                                </a:lnTo>
                                <a:lnTo>
                                  <a:pt x="246" y="84"/>
                                </a:lnTo>
                                <a:lnTo>
                                  <a:pt x="233" y="80"/>
                                </a:lnTo>
                                <a:lnTo>
                                  <a:pt x="219" y="81"/>
                                </a:lnTo>
                                <a:lnTo>
                                  <a:pt x="188" y="87"/>
                                </a:lnTo>
                                <a:lnTo>
                                  <a:pt x="167" y="89"/>
                                </a:lnTo>
                                <a:lnTo>
                                  <a:pt x="134" y="89"/>
                                </a:lnTo>
                                <a:lnTo>
                                  <a:pt x="113" y="107"/>
                                </a:lnTo>
                                <a:lnTo>
                                  <a:pt x="80" y="119"/>
                                </a:lnTo>
                                <a:lnTo>
                                  <a:pt x="62" y="110"/>
                                </a:lnTo>
                                <a:lnTo>
                                  <a:pt x="45" y="95"/>
                                </a:lnTo>
                                <a:lnTo>
                                  <a:pt x="47" y="74"/>
                                </a:lnTo>
                                <a:lnTo>
                                  <a:pt x="35" y="87"/>
                                </a:lnTo>
                                <a:lnTo>
                                  <a:pt x="26" y="102"/>
                                </a:lnTo>
                                <a:lnTo>
                                  <a:pt x="9" y="129"/>
                                </a:lnTo>
                                <a:lnTo>
                                  <a:pt x="0" y="150"/>
                                </a:lnTo>
                                <a:lnTo>
                                  <a:pt x="12" y="158"/>
                                </a:lnTo>
                                <a:lnTo>
                                  <a:pt x="27" y="141"/>
                                </a:lnTo>
                                <a:lnTo>
                                  <a:pt x="206" y="143"/>
                                </a:lnTo>
                                <a:lnTo>
                                  <a:pt x="204" y="107"/>
                                </a:lnTo>
                                <a:lnTo>
                                  <a:pt x="231" y="108"/>
                                </a:lnTo>
                                <a:lnTo>
                                  <a:pt x="264" y="98"/>
                                </a:lnTo>
                                <a:lnTo>
                                  <a:pt x="302" y="102"/>
                                </a:lnTo>
                                <a:lnTo>
                                  <a:pt x="320" y="95"/>
                                </a:lnTo>
                                <a:lnTo>
                                  <a:pt x="333" y="65"/>
                                </a:lnTo>
                                <a:lnTo>
                                  <a:pt x="348" y="57"/>
                                </a:lnTo>
                                <a:lnTo>
                                  <a:pt x="368" y="74"/>
                                </a:lnTo>
                                <a:lnTo>
                                  <a:pt x="398" y="89"/>
                                </a:lnTo>
                                <a:lnTo>
                                  <a:pt x="431" y="101"/>
                                </a:lnTo>
                                <a:lnTo>
                                  <a:pt x="465" y="114"/>
                                </a:lnTo>
                                <a:lnTo>
                                  <a:pt x="491" y="129"/>
                                </a:lnTo>
                                <a:lnTo>
                                  <a:pt x="542" y="135"/>
                                </a:lnTo>
                                <a:lnTo>
                                  <a:pt x="551" y="119"/>
                                </a:lnTo>
                                <a:lnTo>
                                  <a:pt x="600" y="108"/>
                                </a:lnTo>
                                <a:lnTo>
                                  <a:pt x="612" y="90"/>
                                </a:lnTo>
                                <a:lnTo>
                                  <a:pt x="608" y="74"/>
                                </a:lnTo>
                                <a:lnTo>
                                  <a:pt x="579" y="54"/>
                                </a:lnTo>
                                <a:lnTo>
                                  <a:pt x="554" y="62"/>
                                </a:lnTo>
                                <a:lnTo>
                                  <a:pt x="530" y="72"/>
                                </a:lnTo>
                                <a:lnTo>
                                  <a:pt x="498" y="77"/>
                                </a:lnTo>
                                <a:lnTo>
                                  <a:pt x="479" y="66"/>
                                </a:lnTo>
                                <a:lnTo>
                                  <a:pt x="470" y="44"/>
                                </a:lnTo>
                                <a:lnTo>
                                  <a:pt x="449" y="38"/>
                                </a:lnTo>
                                <a:lnTo>
                                  <a:pt x="432" y="47"/>
                                </a:lnTo>
                                <a:lnTo>
                                  <a:pt x="413" y="41"/>
                                </a:lnTo>
                                <a:lnTo>
                                  <a:pt x="413" y="26"/>
                                </a:lnTo>
                                <a:lnTo>
                                  <a:pt x="390" y="12"/>
                                </a:lnTo>
                                <a:lnTo>
                                  <a:pt x="357" y="0"/>
                                </a:lnTo>
                                <a:lnTo>
                                  <a:pt x="324" y="17"/>
                                </a:lnTo>
                                <a:lnTo>
                                  <a:pt x="308" y="11"/>
                                </a:lnTo>
                                <a:lnTo>
                                  <a:pt x="293" y="17"/>
                                </a:lnTo>
                                <a:lnTo>
                                  <a:pt x="281" y="27"/>
                                </a:lnTo>
                                <a:lnTo>
                                  <a:pt x="275" y="50"/>
                                </a:lnTo>
                                <a:lnTo>
                                  <a:pt x="54" y="4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5" name="Freeform 268"/>
                        <wps:cNvSpPr>
                          <a:spLocks/>
                        </wps:cNvSpPr>
                        <wps:spPr bwMode="auto">
                          <a:xfrm>
                            <a:off x="2692317" y="2718786"/>
                            <a:ext cx="52943" cy="32701"/>
                          </a:xfrm>
                          <a:custGeom>
                            <a:avLst/>
                            <a:gdLst>
                              <a:gd name="T0" fmla="*/ 0 w 594"/>
                              <a:gd name="T1" fmla="*/ 2147483647 h 387"/>
                              <a:gd name="T2" fmla="*/ 2147483647 w 594"/>
                              <a:gd name="T3" fmla="*/ 2147483647 h 387"/>
                              <a:gd name="T4" fmla="*/ 2147483647 w 594"/>
                              <a:gd name="T5" fmla="*/ 2147483647 h 387"/>
                              <a:gd name="T6" fmla="*/ 2147483647 w 594"/>
                              <a:gd name="T7" fmla="*/ 2147483647 h 387"/>
                              <a:gd name="T8" fmla="*/ 2147483647 w 594"/>
                              <a:gd name="T9" fmla="*/ 2147483647 h 387"/>
                              <a:gd name="T10" fmla="*/ 2147483647 w 594"/>
                              <a:gd name="T11" fmla="*/ 2147483647 h 387"/>
                              <a:gd name="T12" fmla="*/ 2147483647 w 594"/>
                              <a:gd name="T13" fmla="*/ 2147483647 h 387"/>
                              <a:gd name="T14" fmla="*/ 2147483647 w 594"/>
                              <a:gd name="T15" fmla="*/ 2147483647 h 387"/>
                              <a:gd name="T16" fmla="*/ 2147483647 w 594"/>
                              <a:gd name="T17" fmla="*/ 2147483647 h 387"/>
                              <a:gd name="T18" fmla="*/ 2147483647 w 594"/>
                              <a:gd name="T19" fmla="*/ 2147483647 h 387"/>
                              <a:gd name="T20" fmla="*/ 2147483647 w 594"/>
                              <a:gd name="T21" fmla="*/ 2147483647 h 387"/>
                              <a:gd name="T22" fmla="*/ 2147483647 w 594"/>
                              <a:gd name="T23" fmla="*/ 2147483647 h 387"/>
                              <a:gd name="T24" fmla="*/ 2147483647 w 594"/>
                              <a:gd name="T25" fmla="*/ 2147483647 h 387"/>
                              <a:gd name="T26" fmla="*/ 2147483647 w 594"/>
                              <a:gd name="T27" fmla="*/ 2147483647 h 387"/>
                              <a:gd name="T28" fmla="*/ 2147483647 w 594"/>
                              <a:gd name="T29" fmla="*/ 2147483647 h 387"/>
                              <a:gd name="T30" fmla="*/ 2147483647 w 594"/>
                              <a:gd name="T31" fmla="*/ 2147483647 h 387"/>
                              <a:gd name="T32" fmla="*/ 2147483647 w 594"/>
                              <a:gd name="T33" fmla="*/ 2147483647 h 387"/>
                              <a:gd name="T34" fmla="*/ 2147483647 w 594"/>
                              <a:gd name="T35" fmla="*/ 2147483647 h 387"/>
                              <a:gd name="T36" fmla="*/ 2147483647 w 594"/>
                              <a:gd name="T37" fmla="*/ 2147483647 h 387"/>
                              <a:gd name="T38" fmla="*/ 2147483647 w 594"/>
                              <a:gd name="T39" fmla="*/ 2147483647 h 387"/>
                              <a:gd name="T40" fmla="*/ 2147483647 w 594"/>
                              <a:gd name="T41" fmla="*/ 2147483647 h 387"/>
                              <a:gd name="T42" fmla="*/ 2147483647 w 594"/>
                              <a:gd name="T43" fmla="*/ 2147483647 h 387"/>
                              <a:gd name="T44" fmla="*/ 2147483647 w 594"/>
                              <a:gd name="T45" fmla="*/ 2147483647 h 387"/>
                              <a:gd name="T46" fmla="*/ 2147483647 w 594"/>
                              <a:gd name="T47" fmla="*/ 2147483647 h 387"/>
                              <a:gd name="T48" fmla="*/ 2147483647 w 594"/>
                              <a:gd name="T49" fmla="*/ 2147483647 h 387"/>
                              <a:gd name="T50" fmla="*/ 2147483647 w 594"/>
                              <a:gd name="T51" fmla="*/ 2147483647 h 387"/>
                              <a:gd name="T52" fmla="*/ 2147483647 w 594"/>
                              <a:gd name="T53" fmla="*/ 2147483647 h 387"/>
                              <a:gd name="T54" fmla="*/ 2147483647 w 594"/>
                              <a:gd name="T55" fmla="*/ 1706853741 h 387"/>
                              <a:gd name="T56" fmla="*/ 2147483647 w 594"/>
                              <a:gd name="T57" fmla="*/ 275523581 h 387"/>
                              <a:gd name="T58" fmla="*/ 2147483647 w 594"/>
                              <a:gd name="T59" fmla="*/ 164929719 h 387"/>
                              <a:gd name="T60" fmla="*/ 2147483647 w 594"/>
                              <a:gd name="T61" fmla="*/ 0 h 387"/>
                              <a:gd name="T62" fmla="*/ 2147483647 w 594"/>
                              <a:gd name="T63" fmla="*/ 0 h 387"/>
                              <a:gd name="T64" fmla="*/ 2147483647 w 594"/>
                              <a:gd name="T65" fmla="*/ 2147483647 h 387"/>
                              <a:gd name="T66" fmla="*/ 2147483647 w 594"/>
                              <a:gd name="T67" fmla="*/ 2147483647 h 387"/>
                              <a:gd name="T68" fmla="*/ 2147483647 w 594"/>
                              <a:gd name="T69" fmla="*/ 2147483647 h 387"/>
                              <a:gd name="T70" fmla="*/ 2147483647 w 594"/>
                              <a:gd name="T71" fmla="*/ 2147483647 h 387"/>
                              <a:gd name="T72" fmla="*/ 0 w 594"/>
                              <a:gd name="T73" fmla="*/ 2147483647 h 38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
                              <a:gd name="T112" fmla="*/ 0 h 387"/>
                              <a:gd name="T113" fmla="*/ 594 w 594"/>
                              <a:gd name="T114" fmla="*/ 387 h 387"/>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 h="387">
                                <a:moveTo>
                                  <a:pt x="0" y="75"/>
                                </a:moveTo>
                                <a:lnTo>
                                  <a:pt x="37" y="159"/>
                                </a:lnTo>
                                <a:lnTo>
                                  <a:pt x="157" y="159"/>
                                </a:lnTo>
                                <a:lnTo>
                                  <a:pt x="207" y="217"/>
                                </a:lnTo>
                                <a:lnTo>
                                  <a:pt x="211" y="305"/>
                                </a:lnTo>
                                <a:lnTo>
                                  <a:pt x="301" y="387"/>
                                </a:lnTo>
                                <a:lnTo>
                                  <a:pt x="331" y="373"/>
                                </a:lnTo>
                                <a:lnTo>
                                  <a:pt x="354" y="315"/>
                                </a:lnTo>
                                <a:lnTo>
                                  <a:pt x="384" y="259"/>
                                </a:lnTo>
                                <a:lnTo>
                                  <a:pt x="417" y="259"/>
                                </a:lnTo>
                                <a:lnTo>
                                  <a:pt x="453" y="241"/>
                                </a:lnTo>
                                <a:lnTo>
                                  <a:pt x="469" y="225"/>
                                </a:lnTo>
                                <a:lnTo>
                                  <a:pt x="498" y="229"/>
                                </a:lnTo>
                                <a:lnTo>
                                  <a:pt x="538" y="226"/>
                                </a:lnTo>
                                <a:lnTo>
                                  <a:pt x="546" y="210"/>
                                </a:lnTo>
                                <a:lnTo>
                                  <a:pt x="561" y="222"/>
                                </a:lnTo>
                                <a:lnTo>
                                  <a:pt x="575" y="213"/>
                                </a:lnTo>
                                <a:lnTo>
                                  <a:pt x="574" y="147"/>
                                </a:lnTo>
                                <a:lnTo>
                                  <a:pt x="561" y="144"/>
                                </a:lnTo>
                                <a:lnTo>
                                  <a:pt x="546" y="127"/>
                                </a:lnTo>
                                <a:lnTo>
                                  <a:pt x="531" y="115"/>
                                </a:lnTo>
                                <a:lnTo>
                                  <a:pt x="537" y="102"/>
                                </a:lnTo>
                                <a:lnTo>
                                  <a:pt x="550" y="91"/>
                                </a:lnTo>
                                <a:lnTo>
                                  <a:pt x="567" y="96"/>
                                </a:lnTo>
                                <a:lnTo>
                                  <a:pt x="583" y="93"/>
                                </a:lnTo>
                                <a:lnTo>
                                  <a:pt x="588" y="66"/>
                                </a:lnTo>
                                <a:lnTo>
                                  <a:pt x="594" y="49"/>
                                </a:lnTo>
                                <a:lnTo>
                                  <a:pt x="580" y="31"/>
                                </a:lnTo>
                                <a:lnTo>
                                  <a:pt x="579" y="5"/>
                                </a:lnTo>
                                <a:lnTo>
                                  <a:pt x="439" y="3"/>
                                </a:lnTo>
                                <a:lnTo>
                                  <a:pt x="340" y="0"/>
                                </a:lnTo>
                                <a:lnTo>
                                  <a:pt x="285" y="0"/>
                                </a:lnTo>
                                <a:lnTo>
                                  <a:pt x="210" y="58"/>
                                </a:lnTo>
                                <a:lnTo>
                                  <a:pt x="154" y="52"/>
                                </a:lnTo>
                                <a:lnTo>
                                  <a:pt x="90" y="52"/>
                                </a:lnTo>
                                <a:lnTo>
                                  <a:pt x="60" y="73"/>
                                </a:lnTo>
                                <a:lnTo>
                                  <a:pt x="0" y="7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6" name="Freeform 58"/>
                        <wps:cNvSpPr>
                          <a:spLocks/>
                        </wps:cNvSpPr>
                        <wps:spPr bwMode="auto">
                          <a:xfrm>
                            <a:off x="2693875" y="2433826"/>
                            <a:ext cx="203986" cy="239801"/>
                          </a:xfrm>
                          <a:custGeom>
                            <a:avLst/>
                            <a:gdLst>
                              <a:gd name="T0" fmla="*/ 2147483647 w 655"/>
                              <a:gd name="T1" fmla="*/ 2147483647 h 768"/>
                              <a:gd name="T2" fmla="*/ 2147483647 w 655"/>
                              <a:gd name="T3" fmla="*/ 2147483647 h 768"/>
                              <a:gd name="T4" fmla="*/ 2147483647 w 655"/>
                              <a:gd name="T5" fmla="*/ 2147483647 h 768"/>
                              <a:gd name="T6" fmla="*/ 2147483647 w 655"/>
                              <a:gd name="T7" fmla="*/ 2147483647 h 768"/>
                              <a:gd name="T8" fmla="*/ 2147483647 w 655"/>
                              <a:gd name="T9" fmla="*/ 2147483647 h 768"/>
                              <a:gd name="T10" fmla="*/ 2147483647 w 655"/>
                              <a:gd name="T11" fmla="*/ 2147483647 h 768"/>
                              <a:gd name="T12" fmla="*/ 2147483647 w 655"/>
                              <a:gd name="T13" fmla="*/ 2147483647 h 768"/>
                              <a:gd name="T14" fmla="*/ 2147483647 w 655"/>
                              <a:gd name="T15" fmla="*/ 2147483647 h 768"/>
                              <a:gd name="T16" fmla="*/ 0 w 655"/>
                              <a:gd name="T17" fmla="*/ 2147483647 h 768"/>
                              <a:gd name="T18" fmla="*/ 2147483647 w 655"/>
                              <a:gd name="T19" fmla="*/ 2147483647 h 768"/>
                              <a:gd name="T20" fmla="*/ 2147483647 w 655"/>
                              <a:gd name="T21" fmla="*/ 2147483647 h 768"/>
                              <a:gd name="T22" fmla="*/ 2147483647 w 655"/>
                              <a:gd name="T23" fmla="*/ 2147483647 h 768"/>
                              <a:gd name="T24" fmla="*/ 2147483647 w 655"/>
                              <a:gd name="T25" fmla="*/ 2147483647 h 768"/>
                              <a:gd name="T26" fmla="*/ 2147483647 w 655"/>
                              <a:gd name="T27" fmla="*/ 2147483647 h 768"/>
                              <a:gd name="T28" fmla="*/ 2147483647 w 655"/>
                              <a:gd name="T29" fmla="*/ 2147483647 h 768"/>
                              <a:gd name="T30" fmla="*/ 2147483647 w 655"/>
                              <a:gd name="T31" fmla="*/ 2147483647 h 768"/>
                              <a:gd name="T32" fmla="*/ 2147483647 w 655"/>
                              <a:gd name="T33" fmla="*/ 2147483647 h 768"/>
                              <a:gd name="T34" fmla="*/ 2147483647 w 655"/>
                              <a:gd name="T35" fmla="*/ 2147483647 h 768"/>
                              <a:gd name="T36" fmla="*/ 2147483647 w 655"/>
                              <a:gd name="T37" fmla="*/ 2147483647 h 768"/>
                              <a:gd name="T38" fmla="*/ 2147483647 w 655"/>
                              <a:gd name="T39" fmla="*/ 2147483647 h 768"/>
                              <a:gd name="T40" fmla="*/ 2147483647 w 655"/>
                              <a:gd name="T41" fmla="*/ 2147483647 h 768"/>
                              <a:gd name="T42" fmla="*/ 2147483647 w 655"/>
                              <a:gd name="T43" fmla="*/ 2147483647 h 768"/>
                              <a:gd name="T44" fmla="*/ 2147483647 w 655"/>
                              <a:gd name="T45" fmla="*/ 2147483647 h 768"/>
                              <a:gd name="T46" fmla="*/ 2147483647 w 655"/>
                              <a:gd name="T47" fmla="*/ 2147483647 h 768"/>
                              <a:gd name="T48" fmla="*/ 2147483647 w 655"/>
                              <a:gd name="T49" fmla="*/ 2147483647 h 768"/>
                              <a:gd name="T50" fmla="*/ 2147483647 w 655"/>
                              <a:gd name="T51" fmla="*/ 2147483647 h 768"/>
                              <a:gd name="T52" fmla="*/ 2147483647 w 655"/>
                              <a:gd name="T53" fmla="*/ 2147483647 h 768"/>
                              <a:gd name="T54" fmla="*/ 2147483647 w 655"/>
                              <a:gd name="T55" fmla="*/ 0 h 768"/>
                              <a:gd name="T56" fmla="*/ 2147483647 w 655"/>
                              <a:gd name="T57" fmla="*/ 2147483647 h 768"/>
                              <a:gd name="T58" fmla="*/ 2147483647 w 655"/>
                              <a:gd name="T59" fmla="*/ 2147483647 h 768"/>
                              <a:gd name="T60" fmla="*/ 2147483647 w 655"/>
                              <a:gd name="T61" fmla="*/ 2147483647 h 768"/>
                              <a:gd name="T62" fmla="*/ 2147483647 w 655"/>
                              <a:gd name="T63" fmla="*/ 2147483647 h 768"/>
                              <a:gd name="T64" fmla="*/ 2147483647 w 655"/>
                              <a:gd name="T65" fmla="*/ 2147483647 h 768"/>
                              <a:gd name="T66" fmla="*/ 2147483647 w 655"/>
                              <a:gd name="T67" fmla="*/ 2147483647 h 768"/>
                              <a:gd name="T68" fmla="*/ 2147483647 w 655"/>
                              <a:gd name="T69" fmla="*/ 2147483647 h 76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655"/>
                              <a:gd name="T106" fmla="*/ 0 h 768"/>
                              <a:gd name="T107" fmla="*/ 1225886 w 655"/>
                              <a:gd name="T108" fmla="*/ 1427412 h 76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655" h="768">
                                <a:moveTo>
                                  <a:pt x="14" y="306"/>
                                </a:moveTo>
                                <a:lnTo>
                                  <a:pt x="20" y="346"/>
                                </a:lnTo>
                                <a:lnTo>
                                  <a:pt x="42" y="370"/>
                                </a:lnTo>
                                <a:lnTo>
                                  <a:pt x="40" y="397"/>
                                </a:lnTo>
                                <a:lnTo>
                                  <a:pt x="16" y="422"/>
                                </a:lnTo>
                                <a:lnTo>
                                  <a:pt x="31" y="458"/>
                                </a:lnTo>
                                <a:lnTo>
                                  <a:pt x="30" y="485"/>
                                </a:lnTo>
                                <a:lnTo>
                                  <a:pt x="20" y="541"/>
                                </a:lnTo>
                                <a:lnTo>
                                  <a:pt x="0" y="600"/>
                                </a:lnTo>
                                <a:lnTo>
                                  <a:pt x="25" y="702"/>
                                </a:lnTo>
                                <a:lnTo>
                                  <a:pt x="45" y="683"/>
                                </a:lnTo>
                                <a:lnTo>
                                  <a:pt x="61" y="681"/>
                                </a:lnTo>
                                <a:lnTo>
                                  <a:pt x="72" y="674"/>
                                </a:lnTo>
                                <a:lnTo>
                                  <a:pt x="82" y="678"/>
                                </a:lnTo>
                                <a:lnTo>
                                  <a:pt x="99" y="669"/>
                                </a:lnTo>
                                <a:lnTo>
                                  <a:pt x="112" y="674"/>
                                </a:lnTo>
                                <a:lnTo>
                                  <a:pt x="132" y="674"/>
                                </a:lnTo>
                                <a:lnTo>
                                  <a:pt x="145" y="684"/>
                                </a:lnTo>
                                <a:lnTo>
                                  <a:pt x="159" y="702"/>
                                </a:lnTo>
                                <a:lnTo>
                                  <a:pt x="183" y="704"/>
                                </a:lnTo>
                                <a:lnTo>
                                  <a:pt x="190" y="722"/>
                                </a:lnTo>
                                <a:lnTo>
                                  <a:pt x="199" y="735"/>
                                </a:lnTo>
                                <a:lnTo>
                                  <a:pt x="213" y="750"/>
                                </a:lnTo>
                                <a:lnTo>
                                  <a:pt x="225" y="765"/>
                                </a:lnTo>
                                <a:lnTo>
                                  <a:pt x="237" y="768"/>
                                </a:lnTo>
                                <a:lnTo>
                                  <a:pt x="253" y="762"/>
                                </a:lnTo>
                                <a:lnTo>
                                  <a:pt x="285" y="764"/>
                                </a:lnTo>
                                <a:lnTo>
                                  <a:pt x="310" y="752"/>
                                </a:lnTo>
                                <a:lnTo>
                                  <a:pt x="348" y="763"/>
                                </a:lnTo>
                                <a:lnTo>
                                  <a:pt x="417" y="733"/>
                                </a:lnTo>
                                <a:lnTo>
                                  <a:pt x="624" y="764"/>
                                </a:lnTo>
                                <a:lnTo>
                                  <a:pt x="655" y="729"/>
                                </a:lnTo>
                                <a:lnTo>
                                  <a:pt x="627" y="687"/>
                                </a:lnTo>
                                <a:lnTo>
                                  <a:pt x="589" y="187"/>
                                </a:lnTo>
                                <a:lnTo>
                                  <a:pt x="651" y="155"/>
                                </a:lnTo>
                                <a:lnTo>
                                  <a:pt x="465" y="0"/>
                                </a:lnTo>
                                <a:lnTo>
                                  <a:pt x="467" y="53"/>
                                </a:lnTo>
                                <a:lnTo>
                                  <a:pt x="444" y="106"/>
                                </a:lnTo>
                                <a:lnTo>
                                  <a:pt x="278" y="109"/>
                                </a:lnTo>
                                <a:lnTo>
                                  <a:pt x="280" y="182"/>
                                </a:lnTo>
                                <a:lnTo>
                                  <a:pt x="268" y="265"/>
                                </a:lnTo>
                                <a:lnTo>
                                  <a:pt x="218" y="310"/>
                                </a:lnTo>
                                <a:lnTo>
                                  <a:pt x="14" y="30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7" name="Freeform 51"/>
                        <wps:cNvSpPr>
                          <a:spLocks/>
                        </wps:cNvSpPr>
                        <wps:spPr bwMode="auto">
                          <a:xfrm>
                            <a:off x="2767102" y="2426366"/>
                            <a:ext cx="302040" cy="318892"/>
                          </a:xfrm>
                          <a:custGeom>
                            <a:avLst/>
                            <a:gdLst>
                              <a:gd name="T0" fmla="*/ 2147483647 w 967"/>
                              <a:gd name="T1" fmla="*/ 0 h 905"/>
                              <a:gd name="T2" fmla="*/ 2147483647 w 967"/>
                              <a:gd name="T3" fmla="*/ 2147483647 h 905"/>
                              <a:gd name="T4" fmla="*/ 2147483647 w 967"/>
                              <a:gd name="T5" fmla="*/ 2147483647 h 905"/>
                              <a:gd name="T6" fmla="*/ 2147483647 w 967"/>
                              <a:gd name="T7" fmla="*/ 2147483647 h 905"/>
                              <a:gd name="T8" fmla="*/ 2147483647 w 967"/>
                              <a:gd name="T9" fmla="*/ 2147483647 h 905"/>
                              <a:gd name="T10" fmla="*/ 2147483647 w 967"/>
                              <a:gd name="T11" fmla="*/ 2147483647 h 905"/>
                              <a:gd name="T12" fmla="*/ 2147483647 w 967"/>
                              <a:gd name="T13" fmla="*/ 2147483647 h 905"/>
                              <a:gd name="T14" fmla="*/ 2147483647 w 967"/>
                              <a:gd name="T15" fmla="*/ 2147483647 h 905"/>
                              <a:gd name="T16" fmla="*/ 2147483647 w 967"/>
                              <a:gd name="T17" fmla="*/ 2147483647 h 905"/>
                              <a:gd name="T18" fmla="*/ 0 w 967"/>
                              <a:gd name="T19" fmla="*/ 2147483647 h 905"/>
                              <a:gd name="T20" fmla="*/ 2147483647 w 967"/>
                              <a:gd name="T21" fmla="*/ 2147483647 h 905"/>
                              <a:gd name="T22" fmla="*/ 2147483647 w 967"/>
                              <a:gd name="T23" fmla="*/ 2147483647 h 905"/>
                              <a:gd name="T24" fmla="*/ 2147483647 w 967"/>
                              <a:gd name="T25" fmla="*/ 2147483647 h 905"/>
                              <a:gd name="T26" fmla="*/ 2147483647 w 967"/>
                              <a:gd name="T27" fmla="*/ 2147483647 h 905"/>
                              <a:gd name="T28" fmla="*/ 2147483647 w 967"/>
                              <a:gd name="T29" fmla="*/ 2147483647 h 905"/>
                              <a:gd name="T30" fmla="*/ 2147483647 w 967"/>
                              <a:gd name="T31" fmla="*/ 2147483647 h 905"/>
                              <a:gd name="T32" fmla="*/ 2147483647 w 967"/>
                              <a:gd name="T33" fmla="*/ 2147483647 h 905"/>
                              <a:gd name="T34" fmla="*/ 2147483647 w 967"/>
                              <a:gd name="T35" fmla="*/ 2147483647 h 905"/>
                              <a:gd name="T36" fmla="*/ 2147483647 w 967"/>
                              <a:gd name="T37" fmla="*/ 2147483647 h 905"/>
                              <a:gd name="T38" fmla="*/ 2147483647 w 967"/>
                              <a:gd name="T39" fmla="*/ 2147483647 h 905"/>
                              <a:gd name="T40" fmla="*/ 2147483647 w 967"/>
                              <a:gd name="T41" fmla="*/ 2147483647 h 905"/>
                              <a:gd name="T42" fmla="*/ 2147483647 w 967"/>
                              <a:gd name="T43" fmla="*/ 2147483647 h 905"/>
                              <a:gd name="T44" fmla="*/ 2147483647 w 967"/>
                              <a:gd name="T45" fmla="*/ 2147483647 h 905"/>
                              <a:gd name="T46" fmla="*/ 2147483647 w 967"/>
                              <a:gd name="T47" fmla="*/ 2147483647 h 905"/>
                              <a:gd name="T48" fmla="*/ 2147483647 w 967"/>
                              <a:gd name="T49" fmla="*/ 2147483647 h 905"/>
                              <a:gd name="T50" fmla="*/ 2147483647 w 967"/>
                              <a:gd name="T51" fmla="*/ 2147483647 h 905"/>
                              <a:gd name="T52" fmla="*/ 2147483647 w 967"/>
                              <a:gd name="T53" fmla="*/ 2147483647 h 905"/>
                              <a:gd name="T54" fmla="*/ 2147483647 w 967"/>
                              <a:gd name="T55" fmla="*/ 2147483647 h 905"/>
                              <a:gd name="T56" fmla="*/ 2147483647 w 967"/>
                              <a:gd name="T57" fmla="*/ 2147483647 h 905"/>
                              <a:gd name="T58" fmla="*/ 2147483647 w 967"/>
                              <a:gd name="T59" fmla="*/ 2147483647 h 905"/>
                              <a:gd name="T60" fmla="*/ 2147483647 w 967"/>
                              <a:gd name="T61" fmla="*/ 2147483647 h 905"/>
                              <a:gd name="T62" fmla="*/ 2147483647 w 967"/>
                              <a:gd name="T63" fmla="*/ 2147483647 h 905"/>
                              <a:gd name="T64" fmla="*/ 2147483647 w 967"/>
                              <a:gd name="T65" fmla="*/ 2147483647 h 905"/>
                              <a:gd name="T66" fmla="*/ 2147483647 w 967"/>
                              <a:gd name="T67" fmla="*/ 2147483647 h 905"/>
                              <a:gd name="T68" fmla="*/ 2147483647 w 967"/>
                              <a:gd name="T69" fmla="*/ 2147483647 h 905"/>
                              <a:gd name="T70" fmla="*/ 2147483647 w 967"/>
                              <a:gd name="T71" fmla="*/ 2147483647 h 905"/>
                              <a:gd name="T72" fmla="*/ 2147483647 w 967"/>
                              <a:gd name="T73" fmla="*/ 2147483647 h 905"/>
                              <a:gd name="T74" fmla="*/ 2147483647 w 967"/>
                              <a:gd name="T75" fmla="*/ 2147483647 h 905"/>
                              <a:gd name="T76" fmla="*/ 2147483647 w 967"/>
                              <a:gd name="T77" fmla="*/ 2147483647 h 905"/>
                              <a:gd name="T78" fmla="*/ 2147483647 w 967"/>
                              <a:gd name="T79" fmla="*/ 2147483647 h 905"/>
                              <a:gd name="T80" fmla="*/ 2147483647 w 967"/>
                              <a:gd name="T81" fmla="*/ 2147483647 h 905"/>
                              <a:gd name="T82" fmla="*/ 2147483647 w 967"/>
                              <a:gd name="T83" fmla="*/ 2147483647 h 905"/>
                              <a:gd name="T84" fmla="*/ 2147483647 w 967"/>
                              <a:gd name="T85" fmla="*/ 2147483647 h 905"/>
                              <a:gd name="T86" fmla="*/ 2147483647 w 967"/>
                              <a:gd name="T87" fmla="*/ 2147483647 h 905"/>
                              <a:gd name="T88" fmla="*/ 2147483647 w 967"/>
                              <a:gd name="T89" fmla="*/ 2147483647 h 905"/>
                              <a:gd name="T90" fmla="*/ 2147483647 w 967"/>
                              <a:gd name="T91" fmla="*/ 2147483647 h 905"/>
                              <a:gd name="T92" fmla="*/ 2147483647 w 967"/>
                              <a:gd name="T93" fmla="*/ 2147483647 h 905"/>
                              <a:gd name="T94" fmla="*/ 2147483647 w 967"/>
                              <a:gd name="T95" fmla="*/ 2147483647 h 905"/>
                              <a:gd name="T96" fmla="*/ 2147483647 w 967"/>
                              <a:gd name="T97" fmla="*/ 2147483647 h 905"/>
                              <a:gd name="T98" fmla="*/ 2147483647 w 967"/>
                              <a:gd name="T99" fmla="*/ 2147483647 h 905"/>
                              <a:gd name="T100" fmla="*/ 2147483647 w 967"/>
                              <a:gd name="T101" fmla="*/ 0 h 90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w 967"/>
                              <a:gd name="T154" fmla="*/ 0 h 905"/>
                              <a:gd name="T155" fmla="*/ 1783556 w 967"/>
                              <a:gd name="T156" fmla="*/ 1685925 h 905"/>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T153" t="T154" r="T155" b="T156"/>
                            <a:pathLst>
                              <a:path w="967" h="905">
                                <a:moveTo>
                                  <a:pt x="412" y="0"/>
                                </a:moveTo>
                                <a:lnTo>
                                  <a:pt x="352" y="31"/>
                                </a:lnTo>
                                <a:lnTo>
                                  <a:pt x="388" y="532"/>
                                </a:lnTo>
                                <a:lnTo>
                                  <a:pt x="417" y="573"/>
                                </a:lnTo>
                                <a:lnTo>
                                  <a:pt x="386" y="608"/>
                                </a:lnTo>
                                <a:lnTo>
                                  <a:pt x="180" y="578"/>
                                </a:lnTo>
                                <a:lnTo>
                                  <a:pt x="108" y="607"/>
                                </a:lnTo>
                                <a:lnTo>
                                  <a:pt x="69" y="597"/>
                                </a:lnTo>
                                <a:lnTo>
                                  <a:pt x="48" y="608"/>
                                </a:lnTo>
                                <a:lnTo>
                                  <a:pt x="7" y="610"/>
                                </a:lnTo>
                                <a:lnTo>
                                  <a:pt x="0" y="613"/>
                                </a:lnTo>
                                <a:lnTo>
                                  <a:pt x="2" y="627"/>
                                </a:lnTo>
                                <a:lnTo>
                                  <a:pt x="20" y="637"/>
                                </a:lnTo>
                                <a:lnTo>
                                  <a:pt x="14" y="651"/>
                                </a:lnTo>
                                <a:lnTo>
                                  <a:pt x="26" y="660"/>
                                </a:lnTo>
                                <a:lnTo>
                                  <a:pt x="33" y="684"/>
                                </a:lnTo>
                                <a:lnTo>
                                  <a:pt x="24" y="696"/>
                                </a:lnTo>
                                <a:lnTo>
                                  <a:pt x="39" y="715"/>
                                </a:lnTo>
                                <a:lnTo>
                                  <a:pt x="53" y="712"/>
                                </a:lnTo>
                                <a:lnTo>
                                  <a:pt x="66" y="736"/>
                                </a:lnTo>
                                <a:lnTo>
                                  <a:pt x="65" y="757"/>
                                </a:lnTo>
                                <a:lnTo>
                                  <a:pt x="70" y="770"/>
                                </a:lnTo>
                                <a:lnTo>
                                  <a:pt x="98" y="790"/>
                                </a:lnTo>
                                <a:lnTo>
                                  <a:pt x="131" y="805"/>
                                </a:lnTo>
                                <a:lnTo>
                                  <a:pt x="165" y="787"/>
                                </a:lnTo>
                                <a:lnTo>
                                  <a:pt x="199" y="780"/>
                                </a:lnTo>
                                <a:lnTo>
                                  <a:pt x="215" y="807"/>
                                </a:lnTo>
                                <a:lnTo>
                                  <a:pt x="234" y="840"/>
                                </a:lnTo>
                                <a:lnTo>
                                  <a:pt x="240" y="865"/>
                                </a:lnTo>
                                <a:lnTo>
                                  <a:pt x="266" y="896"/>
                                </a:lnTo>
                                <a:lnTo>
                                  <a:pt x="307" y="899"/>
                                </a:lnTo>
                                <a:lnTo>
                                  <a:pt x="331" y="882"/>
                                </a:lnTo>
                                <a:lnTo>
                                  <a:pt x="358" y="873"/>
                                </a:lnTo>
                                <a:lnTo>
                                  <a:pt x="374" y="905"/>
                                </a:lnTo>
                                <a:lnTo>
                                  <a:pt x="407" y="895"/>
                                </a:lnTo>
                                <a:lnTo>
                                  <a:pt x="413" y="864"/>
                                </a:lnTo>
                                <a:lnTo>
                                  <a:pt x="405" y="827"/>
                                </a:lnTo>
                                <a:lnTo>
                                  <a:pt x="427" y="801"/>
                                </a:lnTo>
                                <a:lnTo>
                                  <a:pt x="454" y="784"/>
                                </a:lnTo>
                                <a:lnTo>
                                  <a:pt x="474" y="775"/>
                                </a:lnTo>
                                <a:lnTo>
                                  <a:pt x="469" y="750"/>
                                </a:lnTo>
                                <a:lnTo>
                                  <a:pt x="517" y="714"/>
                                </a:lnTo>
                                <a:lnTo>
                                  <a:pt x="550" y="692"/>
                                </a:lnTo>
                                <a:lnTo>
                                  <a:pt x="585" y="661"/>
                                </a:lnTo>
                                <a:lnTo>
                                  <a:pt x="618" y="646"/>
                                </a:lnTo>
                                <a:lnTo>
                                  <a:pt x="668" y="629"/>
                                </a:lnTo>
                                <a:lnTo>
                                  <a:pt x="735" y="626"/>
                                </a:lnTo>
                                <a:lnTo>
                                  <a:pt x="810" y="604"/>
                                </a:lnTo>
                                <a:lnTo>
                                  <a:pt x="893" y="596"/>
                                </a:lnTo>
                                <a:lnTo>
                                  <a:pt x="959" y="566"/>
                                </a:lnTo>
                                <a:lnTo>
                                  <a:pt x="967" y="382"/>
                                </a:lnTo>
                                <a:lnTo>
                                  <a:pt x="913" y="380"/>
                                </a:lnTo>
                                <a:lnTo>
                                  <a:pt x="900" y="323"/>
                                </a:lnTo>
                                <a:lnTo>
                                  <a:pt x="871" y="323"/>
                                </a:lnTo>
                                <a:lnTo>
                                  <a:pt x="830" y="302"/>
                                </a:lnTo>
                                <a:lnTo>
                                  <a:pt x="784" y="272"/>
                                </a:lnTo>
                                <a:lnTo>
                                  <a:pt x="757" y="234"/>
                                </a:lnTo>
                                <a:lnTo>
                                  <a:pt x="671" y="178"/>
                                </a:lnTo>
                                <a:lnTo>
                                  <a:pt x="529" y="81"/>
                                </a:lnTo>
                                <a:lnTo>
                                  <a:pt x="412"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8" name="Freeform 62"/>
                        <wps:cNvSpPr>
                          <a:spLocks/>
                        </wps:cNvSpPr>
                        <wps:spPr bwMode="auto">
                          <a:xfrm>
                            <a:off x="2724815" y="2722216"/>
                            <a:ext cx="126331" cy="88441"/>
                          </a:xfrm>
                          <a:custGeom>
                            <a:avLst/>
                            <a:gdLst>
                              <a:gd name="T0" fmla="*/ 2147483647 w 423"/>
                              <a:gd name="T1" fmla="*/ 2147483647 h 295"/>
                              <a:gd name="T2" fmla="*/ 2147483647 w 423"/>
                              <a:gd name="T3" fmla="*/ 2147483647 h 295"/>
                              <a:gd name="T4" fmla="*/ 2147483647 w 423"/>
                              <a:gd name="T5" fmla="*/ 2147483647 h 295"/>
                              <a:gd name="T6" fmla="*/ 2147483647 w 423"/>
                              <a:gd name="T7" fmla="*/ 2147483647 h 295"/>
                              <a:gd name="T8" fmla="*/ 2147483647 w 423"/>
                              <a:gd name="T9" fmla="*/ 2147483647 h 295"/>
                              <a:gd name="T10" fmla="*/ 2147483647 w 423"/>
                              <a:gd name="T11" fmla="*/ 2147483647 h 295"/>
                              <a:gd name="T12" fmla="*/ 2147483647 w 423"/>
                              <a:gd name="T13" fmla="*/ 2147483647 h 295"/>
                              <a:gd name="T14" fmla="*/ 2147483647 w 423"/>
                              <a:gd name="T15" fmla="*/ 2147483647 h 295"/>
                              <a:gd name="T16" fmla="*/ 2147483647 w 423"/>
                              <a:gd name="T17" fmla="*/ 2147483647 h 295"/>
                              <a:gd name="T18" fmla="*/ 2147483647 w 423"/>
                              <a:gd name="T19" fmla="*/ 2147483647 h 295"/>
                              <a:gd name="T20" fmla="*/ 2147483647 w 423"/>
                              <a:gd name="T21" fmla="*/ 2147483647 h 295"/>
                              <a:gd name="T22" fmla="*/ 2147483647 w 423"/>
                              <a:gd name="T23" fmla="*/ 2147483647 h 295"/>
                              <a:gd name="T24" fmla="*/ 2147483647 w 423"/>
                              <a:gd name="T25" fmla="*/ 2147483647 h 295"/>
                              <a:gd name="T26" fmla="*/ 2147483647 w 423"/>
                              <a:gd name="T27" fmla="*/ 2147483647 h 295"/>
                              <a:gd name="T28" fmla="*/ 2147483647 w 423"/>
                              <a:gd name="T29" fmla="*/ 2147483647 h 295"/>
                              <a:gd name="T30" fmla="*/ 2147483647 w 423"/>
                              <a:gd name="T31" fmla="*/ 2147483647 h 295"/>
                              <a:gd name="T32" fmla="*/ 2147483647 w 423"/>
                              <a:gd name="T33" fmla="*/ 2147483647 h 295"/>
                              <a:gd name="T34" fmla="*/ 2147483647 w 423"/>
                              <a:gd name="T35" fmla="*/ 2147483647 h 295"/>
                              <a:gd name="T36" fmla="*/ 2147483647 w 423"/>
                              <a:gd name="T37" fmla="*/ 0 h 295"/>
                              <a:gd name="T38" fmla="*/ 2147483647 w 423"/>
                              <a:gd name="T39" fmla="*/ 2147483647 h 295"/>
                              <a:gd name="T40" fmla="*/ 2147483647 w 423"/>
                              <a:gd name="T41" fmla="*/ 2147483647 h 295"/>
                              <a:gd name="T42" fmla="*/ 2147483647 w 423"/>
                              <a:gd name="T43" fmla="*/ 2147483647 h 295"/>
                              <a:gd name="T44" fmla="*/ 2147483647 w 423"/>
                              <a:gd name="T45" fmla="*/ 2147483647 h 295"/>
                              <a:gd name="T46" fmla="*/ 2147483647 w 423"/>
                              <a:gd name="T47" fmla="*/ 2147483647 h 295"/>
                              <a:gd name="T48" fmla="*/ 0 w 423"/>
                              <a:gd name="T49" fmla="*/ 2147483647 h 295"/>
                              <a:gd name="T50" fmla="*/ 2147483647 w 423"/>
                              <a:gd name="T51" fmla="*/ 2147483647 h 295"/>
                              <a:gd name="T52" fmla="*/ 2147483647 w 423"/>
                              <a:gd name="T53" fmla="*/ 2147483647 h 295"/>
                              <a:gd name="T54" fmla="*/ 2147483647 w 423"/>
                              <a:gd name="T55" fmla="*/ 2147483647 h 295"/>
                              <a:gd name="T56" fmla="*/ 2147483647 w 423"/>
                              <a:gd name="T57" fmla="*/ 2147483647 h 295"/>
                              <a:gd name="T58" fmla="*/ 2147483647 w 423"/>
                              <a:gd name="T59" fmla="*/ 2147483647 h 295"/>
                              <a:gd name="T60" fmla="*/ 2147483647 w 423"/>
                              <a:gd name="T61" fmla="*/ 2147483647 h 295"/>
                              <a:gd name="T62" fmla="*/ 2147483647 w 423"/>
                              <a:gd name="T63" fmla="*/ 2147483647 h 295"/>
                              <a:gd name="T64" fmla="*/ 2147483647 w 423"/>
                              <a:gd name="T65" fmla="*/ 2147483647 h 295"/>
                              <a:gd name="T66" fmla="*/ 2147483647 w 423"/>
                              <a:gd name="T67" fmla="*/ 2147483647 h 295"/>
                              <a:gd name="T68" fmla="*/ 2147483647 w 423"/>
                              <a:gd name="T69" fmla="*/ 2147483647 h 295"/>
                              <a:gd name="T70" fmla="*/ 2147483647 w 423"/>
                              <a:gd name="T71" fmla="*/ 2147483647 h 295"/>
                              <a:gd name="T72" fmla="*/ 2147483647 w 423"/>
                              <a:gd name="T73" fmla="*/ 2147483647 h 295"/>
                              <a:gd name="T74" fmla="*/ 2147483647 w 423"/>
                              <a:gd name="T75" fmla="*/ 2147483647 h 295"/>
                              <a:gd name="T76" fmla="*/ 2147483647 w 423"/>
                              <a:gd name="T77" fmla="*/ 2147483647 h 295"/>
                              <a:gd name="T78" fmla="*/ 2147483647 w 423"/>
                              <a:gd name="T79" fmla="*/ 2147483647 h 295"/>
                              <a:gd name="T80" fmla="*/ 2147483647 w 423"/>
                              <a:gd name="T81" fmla="*/ 2147483647 h 295"/>
                              <a:gd name="T82" fmla="*/ 2147483647 w 423"/>
                              <a:gd name="T83" fmla="*/ 2147483647 h 295"/>
                              <a:gd name="T84" fmla="*/ 2147483647 w 423"/>
                              <a:gd name="T85" fmla="*/ 2147483647 h 295"/>
                              <a:gd name="T86" fmla="*/ 2147483647 w 423"/>
                              <a:gd name="T87" fmla="*/ 2147483647 h 295"/>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23"/>
                              <a:gd name="T133" fmla="*/ 0 h 295"/>
                              <a:gd name="T134" fmla="*/ 744140 w 423"/>
                              <a:gd name="T135" fmla="*/ 545334 h 295"/>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23" h="295">
                                <a:moveTo>
                                  <a:pt x="351" y="289"/>
                                </a:moveTo>
                                <a:lnTo>
                                  <a:pt x="373" y="295"/>
                                </a:lnTo>
                                <a:lnTo>
                                  <a:pt x="394" y="295"/>
                                </a:lnTo>
                                <a:lnTo>
                                  <a:pt x="412" y="265"/>
                                </a:lnTo>
                                <a:lnTo>
                                  <a:pt x="420" y="236"/>
                                </a:lnTo>
                                <a:lnTo>
                                  <a:pt x="422" y="195"/>
                                </a:lnTo>
                                <a:lnTo>
                                  <a:pt x="423" y="137"/>
                                </a:lnTo>
                                <a:lnTo>
                                  <a:pt x="399" y="104"/>
                                </a:lnTo>
                                <a:lnTo>
                                  <a:pt x="389" y="74"/>
                                </a:lnTo>
                                <a:lnTo>
                                  <a:pt x="354" y="18"/>
                                </a:lnTo>
                                <a:lnTo>
                                  <a:pt x="323" y="27"/>
                                </a:lnTo>
                                <a:lnTo>
                                  <a:pt x="289" y="44"/>
                                </a:lnTo>
                                <a:lnTo>
                                  <a:pt x="256" y="29"/>
                                </a:lnTo>
                                <a:lnTo>
                                  <a:pt x="224" y="9"/>
                                </a:lnTo>
                                <a:lnTo>
                                  <a:pt x="212" y="14"/>
                                </a:lnTo>
                                <a:lnTo>
                                  <a:pt x="188" y="11"/>
                                </a:lnTo>
                                <a:lnTo>
                                  <a:pt x="165" y="17"/>
                                </a:lnTo>
                                <a:lnTo>
                                  <a:pt x="145" y="10"/>
                                </a:lnTo>
                                <a:lnTo>
                                  <a:pt x="126" y="8"/>
                                </a:lnTo>
                                <a:lnTo>
                                  <a:pt x="114" y="0"/>
                                </a:lnTo>
                                <a:lnTo>
                                  <a:pt x="96" y="0"/>
                                </a:lnTo>
                                <a:lnTo>
                                  <a:pt x="81" y="0"/>
                                </a:lnTo>
                                <a:lnTo>
                                  <a:pt x="83" y="15"/>
                                </a:lnTo>
                                <a:lnTo>
                                  <a:pt x="78" y="24"/>
                                </a:lnTo>
                                <a:lnTo>
                                  <a:pt x="66" y="29"/>
                                </a:lnTo>
                                <a:lnTo>
                                  <a:pt x="77" y="44"/>
                                </a:lnTo>
                                <a:lnTo>
                                  <a:pt x="75" y="57"/>
                                </a:lnTo>
                                <a:lnTo>
                                  <a:pt x="63" y="62"/>
                                </a:lnTo>
                                <a:lnTo>
                                  <a:pt x="47" y="62"/>
                                </a:lnTo>
                                <a:lnTo>
                                  <a:pt x="35" y="69"/>
                                </a:lnTo>
                                <a:lnTo>
                                  <a:pt x="23" y="74"/>
                                </a:lnTo>
                                <a:lnTo>
                                  <a:pt x="9" y="99"/>
                                </a:lnTo>
                                <a:lnTo>
                                  <a:pt x="0" y="108"/>
                                </a:lnTo>
                                <a:lnTo>
                                  <a:pt x="24" y="117"/>
                                </a:lnTo>
                                <a:lnTo>
                                  <a:pt x="37" y="135"/>
                                </a:lnTo>
                                <a:lnTo>
                                  <a:pt x="63" y="153"/>
                                </a:lnTo>
                                <a:lnTo>
                                  <a:pt x="96" y="172"/>
                                </a:lnTo>
                                <a:lnTo>
                                  <a:pt x="114" y="207"/>
                                </a:lnTo>
                                <a:lnTo>
                                  <a:pt x="135" y="191"/>
                                </a:lnTo>
                                <a:lnTo>
                                  <a:pt x="154" y="168"/>
                                </a:lnTo>
                                <a:lnTo>
                                  <a:pt x="163" y="145"/>
                                </a:lnTo>
                                <a:lnTo>
                                  <a:pt x="194" y="142"/>
                                </a:lnTo>
                                <a:lnTo>
                                  <a:pt x="214" y="148"/>
                                </a:lnTo>
                                <a:lnTo>
                                  <a:pt x="235" y="165"/>
                                </a:lnTo>
                                <a:lnTo>
                                  <a:pt x="259" y="192"/>
                                </a:lnTo>
                                <a:lnTo>
                                  <a:pt x="269" y="214"/>
                                </a:lnTo>
                                <a:lnTo>
                                  <a:pt x="279" y="235"/>
                                </a:lnTo>
                                <a:lnTo>
                                  <a:pt x="291" y="243"/>
                                </a:lnTo>
                                <a:lnTo>
                                  <a:pt x="300" y="261"/>
                                </a:lnTo>
                                <a:lnTo>
                                  <a:pt x="322" y="260"/>
                                </a:lnTo>
                                <a:lnTo>
                                  <a:pt x="336" y="274"/>
                                </a:lnTo>
                                <a:lnTo>
                                  <a:pt x="351" y="2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9" name="Freeform 427"/>
                        <wps:cNvSpPr>
                          <a:spLocks noChangeAspect="1"/>
                        </wps:cNvSpPr>
                        <wps:spPr bwMode="auto">
                          <a:xfrm rot="21398148">
                            <a:off x="3762081" y="3148559"/>
                            <a:ext cx="6229" cy="14015"/>
                          </a:xfrm>
                          <a:custGeom>
                            <a:avLst/>
                            <a:gdLst>
                              <a:gd name="T0" fmla="*/ 1345433959 w 176"/>
                              <a:gd name="T1" fmla="*/ 2147483647 h 342"/>
                              <a:gd name="T2" fmla="*/ 0 w 176"/>
                              <a:gd name="T3" fmla="*/ 2147483647 h 342"/>
                              <a:gd name="T4" fmla="*/ 0 w 176"/>
                              <a:gd name="T5" fmla="*/ 2147483647 h 342"/>
                              <a:gd name="T6" fmla="*/ 2147483647 w 176"/>
                              <a:gd name="T7" fmla="*/ 2147483647 h 342"/>
                              <a:gd name="T8" fmla="*/ 2147483647 w 176"/>
                              <a:gd name="T9" fmla="*/ 2147483647 h 342"/>
                              <a:gd name="T10" fmla="*/ 2147483647 w 176"/>
                              <a:gd name="T11" fmla="*/ 2147483647 h 342"/>
                              <a:gd name="T12" fmla="*/ 2147483647 w 176"/>
                              <a:gd name="T13" fmla="*/ 2147483647 h 342"/>
                              <a:gd name="T14" fmla="*/ 2147483647 w 176"/>
                              <a:gd name="T15" fmla="*/ 2147483647 h 342"/>
                              <a:gd name="T16" fmla="*/ 2147483647 w 176"/>
                              <a:gd name="T17" fmla="*/ 2147483647 h 342"/>
                              <a:gd name="T18" fmla="*/ 2147483647 w 176"/>
                              <a:gd name="T19" fmla="*/ 2147483647 h 342"/>
                              <a:gd name="T20" fmla="*/ 2147483647 w 176"/>
                              <a:gd name="T21" fmla="*/ 0 h 342"/>
                              <a:gd name="T22" fmla="*/ 1345433959 w 176"/>
                              <a:gd name="T23" fmla="*/ 2147483647 h 34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342"/>
                              <a:gd name="T38" fmla="*/ 176 w 176"/>
                              <a:gd name="T39" fmla="*/ 342 h 34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342">
                                <a:moveTo>
                                  <a:pt x="22" y="72"/>
                                </a:moveTo>
                                <a:lnTo>
                                  <a:pt x="0" y="122"/>
                                </a:lnTo>
                                <a:lnTo>
                                  <a:pt x="0" y="222"/>
                                </a:lnTo>
                                <a:lnTo>
                                  <a:pt x="64" y="258"/>
                                </a:lnTo>
                                <a:lnTo>
                                  <a:pt x="116" y="342"/>
                                </a:lnTo>
                                <a:lnTo>
                                  <a:pt x="164" y="306"/>
                                </a:lnTo>
                                <a:lnTo>
                                  <a:pt x="124" y="226"/>
                                </a:lnTo>
                                <a:lnTo>
                                  <a:pt x="100" y="158"/>
                                </a:lnTo>
                                <a:lnTo>
                                  <a:pt x="176" y="78"/>
                                </a:lnTo>
                                <a:lnTo>
                                  <a:pt x="144" y="18"/>
                                </a:lnTo>
                                <a:lnTo>
                                  <a:pt x="82" y="0"/>
                                </a:lnTo>
                                <a:lnTo>
                                  <a:pt x="22" y="72"/>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0" name="Freeform 428"/>
                        <wps:cNvSpPr>
                          <a:spLocks noChangeAspect="1"/>
                        </wps:cNvSpPr>
                        <wps:spPr bwMode="auto">
                          <a:xfrm rot="21398148">
                            <a:off x="3769867" y="3164131"/>
                            <a:ext cx="6229" cy="6229"/>
                          </a:xfrm>
                          <a:custGeom>
                            <a:avLst/>
                            <a:gdLst>
                              <a:gd name="T0" fmla="*/ 2147483647 w 146"/>
                              <a:gd name="T1" fmla="*/ 0 h 140"/>
                              <a:gd name="T2" fmla="*/ 0 w 146"/>
                              <a:gd name="T3" fmla="*/ 2147483647 h 140"/>
                              <a:gd name="T4" fmla="*/ 2147483647 w 146"/>
                              <a:gd name="T5" fmla="*/ 2147483647 h 140"/>
                              <a:gd name="T6" fmla="*/ 2147483647 w 146"/>
                              <a:gd name="T7" fmla="*/ 2147483647 h 140"/>
                              <a:gd name="T8" fmla="*/ 2147483647 w 146"/>
                              <a:gd name="T9" fmla="*/ 2147483647 h 140"/>
                              <a:gd name="T10" fmla="*/ 2147483647 w 146"/>
                              <a:gd name="T11" fmla="*/ 2147483647 h 140"/>
                              <a:gd name="T12" fmla="*/ 2147483647 w 146"/>
                              <a:gd name="T13" fmla="*/ 766090398 h 140"/>
                              <a:gd name="T14" fmla="*/ 2147483647 w 146"/>
                              <a:gd name="T15" fmla="*/ 0 h 140"/>
                              <a:gd name="T16" fmla="*/ 0 60000 65536"/>
                              <a:gd name="T17" fmla="*/ 0 60000 65536"/>
                              <a:gd name="T18" fmla="*/ 0 60000 65536"/>
                              <a:gd name="T19" fmla="*/ 0 60000 65536"/>
                              <a:gd name="T20" fmla="*/ 0 60000 65536"/>
                              <a:gd name="T21" fmla="*/ 0 60000 65536"/>
                              <a:gd name="T22" fmla="*/ 0 60000 65536"/>
                              <a:gd name="T23" fmla="*/ 0 60000 65536"/>
                              <a:gd name="T24" fmla="*/ 0 w 146"/>
                              <a:gd name="T25" fmla="*/ 0 h 140"/>
                              <a:gd name="T26" fmla="*/ 146 w 146"/>
                              <a:gd name="T27" fmla="*/ 140 h 14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6" h="140">
                                <a:moveTo>
                                  <a:pt x="46" y="0"/>
                                </a:moveTo>
                                <a:lnTo>
                                  <a:pt x="0" y="42"/>
                                </a:lnTo>
                                <a:lnTo>
                                  <a:pt x="38" y="100"/>
                                </a:lnTo>
                                <a:lnTo>
                                  <a:pt x="90" y="140"/>
                                </a:lnTo>
                                <a:lnTo>
                                  <a:pt x="146" y="104"/>
                                </a:lnTo>
                                <a:lnTo>
                                  <a:pt x="138" y="48"/>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1" name="Freeform 429"/>
                        <wps:cNvSpPr>
                          <a:spLocks noChangeAspect="1"/>
                        </wps:cNvSpPr>
                        <wps:spPr bwMode="auto">
                          <a:xfrm rot="21398148">
                            <a:off x="3779210" y="3162574"/>
                            <a:ext cx="4672" cy="6229"/>
                          </a:xfrm>
                          <a:custGeom>
                            <a:avLst/>
                            <a:gdLst>
                              <a:gd name="T0" fmla="*/ 2147483647 w 126"/>
                              <a:gd name="T1" fmla="*/ 0 h 132"/>
                              <a:gd name="T2" fmla="*/ 0 w 126"/>
                              <a:gd name="T3" fmla="*/ 2147483647 h 132"/>
                              <a:gd name="T4" fmla="*/ 2147483647 w 126"/>
                              <a:gd name="T5" fmla="*/ 2147483647 h 132"/>
                              <a:gd name="T6" fmla="*/ 2147483647 w 126"/>
                              <a:gd name="T7" fmla="*/ 2147483647 h 132"/>
                              <a:gd name="T8" fmla="*/ 2147483647 w 126"/>
                              <a:gd name="T9" fmla="*/ 2147483647 h 132"/>
                              <a:gd name="T10" fmla="*/ 2147483647 w 126"/>
                              <a:gd name="T11" fmla="*/ 2147483647 h 132"/>
                              <a:gd name="T12" fmla="*/ 2147483647 w 126"/>
                              <a:gd name="T13" fmla="*/ 1028214321 h 132"/>
                              <a:gd name="T14" fmla="*/ 2147483647 w 126"/>
                              <a:gd name="T15" fmla="*/ 0 h 132"/>
                              <a:gd name="T16" fmla="*/ 0 60000 65536"/>
                              <a:gd name="T17" fmla="*/ 0 60000 65536"/>
                              <a:gd name="T18" fmla="*/ 0 60000 65536"/>
                              <a:gd name="T19" fmla="*/ 0 60000 65536"/>
                              <a:gd name="T20" fmla="*/ 0 60000 65536"/>
                              <a:gd name="T21" fmla="*/ 0 60000 65536"/>
                              <a:gd name="T22" fmla="*/ 0 60000 65536"/>
                              <a:gd name="T23" fmla="*/ 0 60000 65536"/>
                              <a:gd name="T24" fmla="*/ 0 w 126"/>
                              <a:gd name="T25" fmla="*/ 0 h 132"/>
                              <a:gd name="T26" fmla="*/ 126 w 126"/>
                              <a:gd name="T27" fmla="*/ 132 h 13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6" h="132">
                                <a:moveTo>
                                  <a:pt x="46" y="0"/>
                                </a:moveTo>
                                <a:lnTo>
                                  <a:pt x="0" y="42"/>
                                </a:lnTo>
                                <a:lnTo>
                                  <a:pt x="38" y="100"/>
                                </a:lnTo>
                                <a:lnTo>
                                  <a:pt x="70" y="132"/>
                                </a:lnTo>
                                <a:lnTo>
                                  <a:pt x="126" y="116"/>
                                </a:lnTo>
                                <a:lnTo>
                                  <a:pt x="122" y="60"/>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52" name="Group 552"/>
                        <wpg:cNvGrpSpPr>
                          <a:grpSpLocks noChangeAspect="1"/>
                        </wpg:cNvGrpSpPr>
                        <wpg:grpSpPr bwMode="auto">
                          <a:xfrm rot="21398148">
                            <a:off x="3456569" y="3090299"/>
                            <a:ext cx="459661" cy="115705"/>
                            <a:chOff x="3417860" y="3045459"/>
                            <a:chExt cx="1044" cy="259"/>
                          </a:xfrm>
                          <a:solidFill>
                            <a:schemeClr val="tx2">
                              <a:lumMod val="75000"/>
                            </a:schemeClr>
                          </a:solidFill>
                        </wpg:grpSpPr>
                        <wps:wsp>
                          <wps:cNvPr id="553" name="Freeform 431"/>
                          <wps:cNvSpPr>
                            <a:spLocks noChangeAspect="1"/>
                          </wps:cNvSpPr>
                          <wps:spPr bwMode="auto">
                            <a:xfrm>
                              <a:off x="3418869" y="3045614"/>
                              <a:ext cx="14" cy="19"/>
                            </a:xfrm>
                            <a:custGeom>
                              <a:avLst/>
                              <a:gdLst>
                                <a:gd name="T0" fmla="*/ 0 w 155"/>
                                <a:gd name="T1" fmla="*/ 0 h 207"/>
                                <a:gd name="T2" fmla="*/ 0 w 155"/>
                                <a:gd name="T3" fmla="*/ 0 h 207"/>
                                <a:gd name="T4" fmla="*/ 0 w 155"/>
                                <a:gd name="T5" fmla="*/ 0 h 207"/>
                                <a:gd name="T6" fmla="*/ 0 w 155"/>
                                <a:gd name="T7" fmla="*/ 0 h 207"/>
                                <a:gd name="T8" fmla="*/ 0 w 155"/>
                                <a:gd name="T9" fmla="*/ 0 h 207"/>
                                <a:gd name="T10" fmla="*/ 0 w 155"/>
                                <a:gd name="T11" fmla="*/ 0 h 207"/>
                                <a:gd name="T12" fmla="*/ 0 w 155"/>
                                <a:gd name="T13" fmla="*/ 0 h 207"/>
                                <a:gd name="T14" fmla="*/ 0 w 155"/>
                                <a:gd name="T15" fmla="*/ 0 h 207"/>
                                <a:gd name="T16" fmla="*/ 0 w 155"/>
                                <a:gd name="T17" fmla="*/ 0 h 207"/>
                                <a:gd name="T18" fmla="*/ 0 w 155"/>
                                <a:gd name="T19" fmla="*/ 0 h 20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55"/>
                                <a:gd name="T31" fmla="*/ 0 h 207"/>
                                <a:gd name="T32" fmla="*/ 155 w 155"/>
                                <a:gd name="T33" fmla="*/ 207 h 207"/>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55" h="207">
                                  <a:moveTo>
                                    <a:pt x="22" y="43"/>
                                  </a:moveTo>
                                  <a:lnTo>
                                    <a:pt x="0" y="93"/>
                                  </a:lnTo>
                                  <a:lnTo>
                                    <a:pt x="59" y="159"/>
                                  </a:lnTo>
                                  <a:lnTo>
                                    <a:pt x="89" y="207"/>
                                  </a:lnTo>
                                  <a:lnTo>
                                    <a:pt x="152" y="180"/>
                                  </a:lnTo>
                                  <a:lnTo>
                                    <a:pt x="155" y="120"/>
                                  </a:lnTo>
                                  <a:lnTo>
                                    <a:pt x="134" y="60"/>
                                  </a:lnTo>
                                  <a:lnTo>
                                    <a:pt x="101" y="18"/>
                                  </a:lnTo>
                                  <a:lnTo>
                                    <a:pt x="53" y="0"/>
                                  </a:lnTo>
                                  <a:lnTo>
                                    <a:pt x="22" y="4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4" name="Freeform 432"/>
                          <wps:cNvSpPr>
                            <a:spLocks noChangeAspect="1"/>
                          </wps:cNvSpPr>
                          <wps:spPr bwMode="auto">
                            <a:xfrm>
                              <a:off x="3418713" y="3045688"/>
                              <a:ext cx="16" cy="18"/>
                            </a:xfrm>
                            <a:custGeom>
                              <a:avLst/>
                              <a:gdLst>
                                <a:gd name="T0" fmla="*/ 0 w 176"/>
                                <a:gd name="T1" fmla="*/ 0 h 186"/>
                                <a:gd name="T2" fmla="*/ 0 w 176"/>
                                <a:gd name="T3" fmla="*/ 0 h 186"/>
                                <a:gd name="T4" fmla="*/ 0 w 176"/>
                                <a:gd name="T5" fmla="*/ 0 h 186"/>
                                <a:gd name="T6" fmla="*/ 0 w 176"/>
                                <a:gd name="T7" fmla="*/ 0 h 186"/>
                                <a:gd name="T8" fmla="*/ 0 w 176"/>
                                <a:gd name="T9" fmla="*/ 0 h 186"/>
                                <a:gd name="T10" fmla="*/ 0 w 176"/>
                                <a:gd name="T11" fmla="*/ 0 h 186"/>
                                <a:gd name="T12" fmla="*/ 0 w 176"/>
                                <a:gd name="T13" fmla="*/ 0 h 186"/>
                                <a:gd name="T14" fmla="*/ 0 w 176"/>
                                <a:gd name="T15" fmla="*/ 0 h 186"/>
                                <a:gd name="T16" fmla="*/ 0 w 176"/>
                                <a:gd name="T17" fmla="*/ 0 h 186"/>
                                <a:gd name="T18" fmla="*/ 0 w 176"/>
                                <a:gd name="T19" fmla="*/ 0 h 186"/>
                                <a:gd name="T20" fmla="*/ 0 w 176"/>
                                <a:gd name="T21" fmla="*/ 0 h 186"/>
                                <a:gd name="T22" fmla="*/ 0 w 176"/>
                                <a:gd name="T23" fmla="*/ 0 h 18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186"/>
                                <a:gd name="T38" fmla="*/ 176 w 176"/>
                                <a:gd name="T39" fmla="*/ 186 h 18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186">
                                  <a:moveTo>
                                    <a:pt x="46" y="21"/>
                                  </a:moveTo>
                                  <a:lnTo>
                                    <a:pt x="0" y="63"/>
                                  </a:lnTo>
                                  <a:lnTo>
                                    <a:pt x="38" y="121"/>
                                  </a:lnTo>
                                  <a:lnTo>
                                    <a:pt x="71" y="186"/>
                                  </a:lnTo>
                                  <a:lnTo>
                                    <a:pt x="119" y="180"/>
                                  </a:lnTo>
                                  <a:lnTo>
                                    <a:pt x="176" y="111"/>
                                  </a:lnTo>
                                  <a:lnTo>
                                    <a:pt x="167" y="66"/>
                                  </a:lnTo>
                                  <a:lnTo>
                                    <a:pt x="119" y="96"/>
                                  </a:lnTo>
                                  <a:lnTo>
                                    <a:pt x="83" y="69"/>
                                  </a:lnTo>
                                  <a:lnTo>
                                    <a:pt x="107" y="36"/>
                                  </a:lnTo>
                                  <a:lnTo>
                                    <a:pt x="98" y="0"/>
                                  </a:lnTo>
                                  <a:lnTo>
                                    <a:pt x="46"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5" name="Freeform 433"/>
                          <wps:cNvSpPr>
                            <a:spLocks noChangeAspect="1"/>
                          </wps:cNvSpPr>
                          <wps:spPr bwMode="auto">
                            <a:xfrm>
                              <a:off x="3418756" y="3045708"/>
                              <a:ext cx="14" cy="10"/>
                            </a:xfrm>
                            <a:custGeom>
                              <a:avLst/>
                              <a:gdLst>
                                <a:gd name="T0" fmla="*/ 0 w 153"/>
                                <a:gd name="T1" fmla="*/ 0 h 108"/>
                                <a:gd name="T2" fmla="*/ 0 w 153"/>
                                <a:gd name="T3" fmla="*/ 0 h 108"/>
                                <a:gd name="T4" fmla="*/ 0 w 153"/>
                                <a:gd name="T5" fmla="*/ 0 h 108"/>
                                <a:gd name="T6" fmla="*/ 0 w 153"/>
                                <a:gd name="T7" fmla="*/ 0 h 108"/>
                                <a:gd name="T8" fmla="*/ 0 w 153"/>
                                <a:gd name="T9" fmla="*/ 0 h 108"/>
                                <a:gd name="T10" fmla="*/ 0 w 153"/>
                                <a:gd name="T11" fmla="*/ 0 h 108"/>
                                <a:gd name="T12" fmla="*/ 0 w 153"/>
                                <a:gd name="T13" fmla="*/ 0 h 108"/>
                                <a:gd name="T14" fmla="*/ 0 w 153"/>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153"/>
                                <a:gd name="T25" fmla="*/ 0 h 108"/>
                                <a:gd name="T26" fmla="*/ 153 w 153"/>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53" h="108">
                                  <a:moveTo>
                                    <a:pt x="36" y="0"/>
                                  </a:moveTo>
                                  <a:lnTo>
                                    <a:pt x="0" y="32"/>
                                  </a:lnTo>
                                  <a:lnTo>
                                    <a:pt x="38" y="90"/>
                                  </a:lnTo>
                                  <a:lnTo>
                                    <a:pt x="96" y="108"/>
                                  </a:lnTo>
                                  <a:lnTo>
                                    <a:pt x="126" y="106"/>
                                  </a:lnTo>
                                  <a:lnTo>
                                    <a:pt x="153" y="66"/>
                                  </a:lnTo>
                                  <a:lnTo>
                                    <a:pt x="99" y="30"/>
                                  </a:lnTo>
                                  <a:lnTo>
                                    <a:pt x="3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6" name="Freeform 434"/>
                          <wps:cNvSpPr>
                            <a:spLocks noChangeAspect="1"/>
                          </wps:cNvSpPr>
                          <wps:spPr bwMode="auto">
                            <a:xfrm>
                              <a:off x="3418755" y="3045683"/>
                              <a:ext cx="11" cy="9"/>
                            </a:xfrm>
                            <a:custGeom>
                              <a:avLst/>
                              <a:gdLst>
                                <a:gd name="T0" fmla="*/ 0 w 111"/>
                                <a:gd name="T1" fmla="*/ 0 h 100"/>
                                <a:gd name="T2" fmla="*/ 0 w 111"/>
                                <a:gd name="T3" fmla="*/ 0 h 100"/>
                                <a:gd name="T4" fmla="*/ 0 w 111"/>
                                <a:gd name="T5" fmla="*/ 0 h 100"/>
                                <a:gd name="T6" fmla="*/ 0 w 111"/>
                                <a:gd name="T7" fmla="*/ 0 h 100"/>
                                <a:gd name="T8" fmla="*/ 0 w 111"/>
                                <a:gd name="T9" fmla="*/ 0 h 100"/>
                                <a:gd name="T10" fmla="*/ 0 w 111"/>
                                <a:gd name="T11" fmla="*/ 0 h 100"/>
                                <a:gd name="T12" fmla="*/ 0 w 111"/>
                                <a:gd name="T13" fmla="*/ 0 h 100"/>
                                <a:gd name="T14" fmla="*/ 0 60000 65536"/>
                                <a:gd name="T15" fmla="*/ 0 60000 65536"/>
                                <a:gd name="T16" fmla="*/ 0 60000 65536"/>
                                <a:gd name="T17" fmla="*/ 0 60000 65536"/>
                                <a:gd name="T18" fmla="*/ 0 60000 65536"/>
                                <a:gd name="T19" fmla="*/ 0 60000 65536"/>
                                <a:gd name="T20" fmla="*/ 0 60000 65536"/>
                                <a:gd name="T21" fmla="*/ 0 w 111"/>
                                <a:gd name="T22" fmla="*/ 0 h 100"/>
                                <a:gd name="T23" fmla="*/ 111 w 111"/>
                                <a:gd name="T24" fmla="*/ 100 h 1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11" h="100">
                                  <a:moveTo>
                                    <a:pt x="46" y="0"/>
                                  </a:moveTo>
                                  <a:lnTo>
                                    <a:pt x="0" y="42"/>
                                  </a:lnTo>
                                  <a:lnTo>
                                    <a:pt x="38" y="100"/>
                                  </a:lnTo>
                                  <a:lnTo>
                                    <a:pt x="87" y="94"/>
                                  </a:lnTo>
                                  <a:lnTo>
                                    <a:pt x="111" y="58"/>
                                  </a:lnTo>
                                  <a:lnTo>
                                    <a:pt x="106" y="4"/>
                                  </a:lnTo>
                                  <a:lnTo>
                                    <a:pt x="4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7" name="Freeform 435"/>
                          <wps:cNvSpPr>
                            <a:spLocks noChangeAspect="1"/>
                          </wps:cNvSpPr>
                          <wps:spPr bwMode="auto">
                            <a:xfrm>
                              <a:off x="3418748" y="3045699"/>
                              <a:ext cx="6" cy="7"/>
                            </a:xfrm>
                            <a:custGeom>
                              <a:avLst/>
                              <a:gdLst>
                                <a:gd name="T0" fmla="*/ 0 w 60"/>
                                <a:gd name="T1" fmla="*/ 0 h 75"/>
                                <a:gd name="T2" fmla="*/ 0 w 60"/>
                                <a:gd name="T3" fmla="*/ 0 h 75"/>
                                <a:gd name="T4" fmla="*/ 0 w 60"/>
                                <a:gd name="T5" fmla="*/ 0 h 75"/>
                                <a:gd name="T6" fmla="*/ 0 w 60"/>
                                <a:gd name="T7" fmla="*/ 0 h 75"/>
                                <a:gd name="T8" fmla="*/ 0 w 60"/>
                                <a:gd name="T9" fmla="*/ 0 h 75"/>
                                <a:gd name="T10" fmla="*/ 0 w 60"/>
                                <a:gd name="T11" fmla="*/ 0 h 75"/>
                                <a:gd name="T12" fmla="*/ 0 60000 65536"/>
                                <a:gd name="T13" fmla="*/ 0 60000 65536"/>
                                <a:gd name="T14" fmla="*/ 0 60000 65536"/>
                                <a:gd name="T15" fmla="*/ 0 60000 65536"/>
                                <a:gd name="T16" fmla="*/ 0 60000 65536"/>
                                <a:gd name="T17" fmla="*/ 0 60000 65536"/>
                                <a:gd name="T18" fmla="*/ 0 w 60"/>
                                <a:gd name="T19" fmla="*/ 0 h 75"/>
                                <a:gd name="T20" fmla="*/ 60 w 60"/>
                                <a:gd name="T21" fmla="*/ 75 h 75"/>
                              </a:gdLst>
                              <a:ahLst/>
                              <a:cxnLst>
                                <a:cxn ang="T12">
                                  <a:pos x="T0" y="T1"/>
                                </a:cxn>
                                <a:cxn ang="T13">
                                  <a:pos x="T2" y="T3"/>
                                </a:cxn>
                                <a:cxn ang="T14">
                                  <a:pos x="T4" y="T5"/>
                                </a:cxn>
                                <a:cxn ang="T15">
                                  <a:pos x="T6" y="T7"/>
                                </a:cxn>
                                <a:cxn ang="T16">
                                  <a:pos x="T8" y="T9"/>
                                </a:cxn>
                                <a:cxn ang="T17">
                                  <a:pos x="T10" y="T11"/>
                                </a:cxn>
                              </a:cxnLst>
                              <a:rect l="T18" t="T19" r="T20" b="T21"/>
                              <a:pathLst>
                                <a:path w="60" h="75">
                                  <a:moveTo>
                                    <a:pt x="21" y="0"/>
                                  </a:moveTo>
                                  <a:lnTo>
                                    <a:pt x="0" y="27"/>
                                  </a:lnTo>
                                  <a:lnTo>
                                    <a:pt x="14" y="75"/>
                                  </a:lnTo>
                                  <a:lnTo>
                                    <a:pt x="57" y="66"/>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8" name="Freeform 436"/>
                          <wps:cNvSpPr>
                            <a:spLocks noChangeAspect="1"/>
                          </wps:cNvSpPr>
                          <wps:spPr bwMode="auto">
                            <a:xfrm>
                              <a:off x="3418758" y="3045697"/>
                              <a:ext cx="8" cy="8"/>
                            </a:xfrm>
                            <a:custGeom>
                              <a:avLst/>
                              <a:gdLst>
                                <a:gd name="T0" fmla="*/ 0 w 75"/>
                                <a:gd name="T1" fmla="*/ 0 h 87"/>
                                <a:gd name="T2" fmla="*/ 0 w 75"/>
                                <a:gd name="T3" fmla="*/ 0 h 87"/>
                                <a:gd name="T4" fmla="*/ 0 w 75"/>
                                <a:gd name="T5" fmla="*/ 0 h 87"/>
                                <a:gd name="T6" fmla="*/ 0 w 75"/>
                                <a:gd name="T7" fmla="*/ 0 h 87"/>
                                <a:gd name="T8" fmla="*/ 0 w 75"/>
                                <a:gd name="T9" fmla="*/ 0 h 87"/>
                                <a:gd name="T10" fmla="*/ 0 w 75"/>
                                <a:gd name="T11" fmla="*/ 0 h 87"/>
                                <a:gd name="T12" fmla="*/ 0 w 75"/>
                                <a:gd name="T13" fmla="*/ 0 h 87"/>
                                <a:gd name="T14" fmla="*/ 0 60000 65536"/>
                                <a:gd name="T15" fmla="*/ 0 60000 65536"/>
                                <a:gd name="T16" fmla="*/ 0 60000 65536"/>
                                <a:gd name="T17" fmla="*/ 0 60000 65536"/>
                                <a:gd name="T18" fmla="*/ 0 60000 65536"/>
                                <a:gd name="T19" fmla="*/ 0 60000 65536"/>
                                <a:gd name="T20" fmla="*/ 0 60000 65536"/>
                                <a:gd name="T21" fmla="*/ 0 w 75"/>
                                <a:gd name="T22" fmla="*/ 0 h 87"/>
                                <a:gd name="T23" fmla="*/ 75 w 75"/>
                                <a:gd name="T24" fmla="*/ 87 h 8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5" h="87">
                                  <a:moveTo>
                                    <a:pt x="21" y="0"/>
                                  </a:moveTo>
                                  <a:lnTo>
                                    <a:pt x="0" y="27"/>
                                  </a:lnTo>
                                  <a:lnTo>
                                    <a:pt x="14" y="75"/>
                                  </a:lnTo>
                                  <a:lnTo>
                                    <a:pt x="39" y="87"/>
                                  </a:lnTo>
                                  <a:lnTo>
                                    <a:pt x="75" y="54"/>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9" name="Freeform 437"/>
                          <wps:cNvSpPr>
                            <a:spLocks noChangeAspect="1"/>
                          </wps:cNvSpPr>
                          <wps:spPr bwMode="auto">
                            <a:xfrm>
                              <a:off x="3418830" y="3045637"/>
                              <a:ext cx="9" cy="9"/>
                            </a:xfrm>
                            <a:custGeom>
                              <a:avLst/>
                              <a:gdLst>
                                <a:gd name="T0" fmla="*/ 0 w 99"/>
                                <a:gd name="T1" fmla="*/ 0 h 96"/>
                                <a:gd name="T2" fmla="*/ 0 w 99"/>
                                <a:gd name="T3" fmla="*/ 0 h 96"/>
                                <a:gd name="T4" fmla="*/ 0 w 99"/>
                                <a:gd name="T5" fmla="*/ 0 h 96"/>
                                <a:gd name="T6" fmla="*/ 0 w 99"/>
                                <a:gd name="T7" fmla="*/ 0 h 96"/>
                                <a:gd name="T8" fmla="*/ 0 w 99"/>
                                <a:gd name="T9" fmla="*/ 0 h 96"/>
                                <a:gd name="T10" fmla="*/ 0 w 99"/>
                                <a:gd name="T11" fmla="*/ 0 h 96"/>
                                <a:gd name="T12" fmla="*/ 0 w 99"/>
                                <a:gd name="T13" fmla="*/ 0 h 96"/>
                                <a:gd name="T14" fmla="*/ 0 60000 65536"/>
                                <a:gd name="T15" fmla="*/ 0 60000 65536"/>
                                <a:gd name="T16" fmla="*/ 0 60000 65536"/>
                                <a:gd name="T17" fmla="*/ 0 60000 65536"/>
                                <a:gd name="T18" fmla="*/ 0 60000 65536"/>
                                <a:gd name="T19" fmla="*/ 0 60000 65536"/>
                                <a:gd name="T20" fmla="*/ 0 60000 65536"/>
                                <a:gd name="T21" fmla="*/ 0 w 99"/>
                                <a:gd name="T22" fmla="*/ 0 h 96"/>
                                <a:gd name="T23" fmla="*/ 99 w 99"/>
                                <a:gd name="T24" fmla="*/ 96 h 96"/>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9" h="96">
                                  <a:moveTo>
                                    <a:pt x="48" y="0"/>
                                  </a:moveTo>
                                  <a:lnTo>
                                    <a:pt x="0" y="39"/>
                                  </a:lnTo>
                                  <a:lnTo>
                                    <a:pt x="0" y="84"/>
                                  </a:lnTo>
                                  <a:lnTo>
                                    <a:pt x="48" y="96"/>
                                  </a:lnTo>
                                  <a:lnTo>
                                    <a:pt x="84" y="66"/>
                                  </a:lnTo>
                                  <a:lnTo>
                                    <a:pt x="99" y="27"/>
                                  </a:lnTo>
                                  <a:lnTo>
                                    <a:pt x="48"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0" name="Freeform 438"/>
                          <wps:cNvSpPr>
                            <a:spLocks noChangeAspect="1"/>
                          </wps:cNvSpPr>
                          <wps:spPr bwMode="auto">
                            <a:xfrm>
                              <a:off x="3418817" y="3045646"/>
                              <a:ext cx="7" cy="11"/>
                            </a:xfrm>
                            <a:custGeom>
                              <a:avLst/>
                              <a:gdLst>
                                <a:gd name="T0" fmla="*/ 0 w 81"/>
                                <a:gd name="T1" fmla="*/ 0 h 111"/>
                                <a:gd name="T2" fmla="*/ 0 w 81"/>
                                <a:gd name="T3" fmla="*/ 0 h 111"/>
                                <a:gd name="T4" fmla="*/ 0 w 81"/>
                                <a:gd name="T5" fmla="*/ 0 h 111"/>
                                <a:gd name="T6" fmla="*/ 0 w 81"/>
                                <a:gd name="T7" fmla="*/ 0 h 111"/>
                                <a:gd name="T8" fmla="*/ 0 w 81"/>
                                <a:gd name="T9" fmla="*/ 0 h 111"/>
                                <a:gd name="T10" fmla="*/ 0 w 81"/>
                                <a:gd name="T11" fmla="*/ 0 h 111"/>
                                <a:gd name="T12" fmla="*/ 0 w 81"/>
                                <a:gd name="T13" fmla="*/ 0 h 111"/>
                                <a:gd name="T14" fmla="*/ 0 w 81"/>
                                <a:gd name="T15" fmla="*/ 0 h 111"/>
                                <a:gd name="T16" fmla="*/ 0 60000 65536"/>
                                <a:gd name="T17" fmla="*/ 0 60000 65536"/>
                                <a:gd name="T18" fmla="*/ 0 60000 65536"/>
                                <a:gd name="T19" fmla="*/ 0 60000 65536"/>
                                <a:gd name="T20" fmla="*/ 0 60000 65536"/>
                                <a:gd name="T21" fmla="*/ 0 60000 65536"/>
                                <a:gd name="T22" fmla="*/ 0 60000 65536"/>
                                <a:gd name="T23" fmla="*/ 0 60000 65536"/>
                                <a:gd name="T24" fmla="*/ 0 w 81"/>
                                <a:gd name="T25" fmla="*/ 0 h 111"/>
                                <a:gd name="T26" fmla="*/ 81 w 81"/>
                                <a:gd name="T27" fmla="*/ 111 h 111"/>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1" h="111">
                                  <a:moveTo>
                                    <a:pt x="21" y="0"/>
                                  </a:moveTo>
                                  <a:lnTo>
                                    <a:pt x="0" y="27"/>
                                  </a:lnTo>
                                  <a:lnTo>
                                    <a:pt x="14" y="75"/>
                                  </a:lnTo>
                                  <a:lnTo>
                                    <a:pt x="42" y="111"/>
                                  </a:lnTo>
                                  <a:lnTo>
                                    <a:pt x="81" y="78"/>
                                  </a:lnTo>
                                  <a:lnTo>
                                    <a:pt x="75" y="30"/>
                                  </a:lnTo>
                                  <a:lnTo>
                                    <a:pt x="51" y="0"/>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1" name="Freeform 439"/>
                          <wps:cNvSpPr>
                            <a:spLocks noChangeAspect="1"/>
                          </wps:cNvSpPr>
                          <wps:spPr bwMode="auto">
                            <a:xfrm>
                              <a:off x="3418837" y="3045626"/>
                              <a:ext cx="6" cy="8"/>
                            </a:xfrm>
                            <a:custGeom>
                              <a:avLst/>
                              <a:gdLst>
                                <a:gd name="T0" fmla="*/ 0 w 66"/>
                                <a:gd name="T1" fmla="*/ 0 h 93"/>
                                <a:gd name="T2" fmla="*/ 0 w 66"/>
                                <a:gd name="T3" fmla="*/ 0 h 93"/>
                                <a:gd name="T4" fmla="*/ 0 w 66"/>
                                <a:gd name="T5" fmla="*/ 0 h 93"/>
                                <a:gd name="T6" fmla="*/ 0 w 66"/>
                                <a:gd name="T7" fmla="*/ 0 h 93"/>
                                <a:gd name="T8" fmla="*/ 0 w 66"/>
                                <a:gd name="T9" fmla="*/ 0 h 93"/>
                                <a:gd name="T10" fmla="*/ 0 w 66"/>
                                <a:gd name="T11" fmla="*/ 0 h 93"/>
                                <a:gd name="T12" fmla="*/ 0 w 66"/>
                                <a:gd name="T13" fmla="*/ 0 h 93"/>
                                <a:gd name="T14" fmla="*/ 0 60000 65536"/>
                                <a:gd name="T15" fmla="*/ 0 60000 65536"/>
                                <a:gd name="T16" fmla="*/ 0 60000 65536"/>
                                <a:gd name="T17" fmla="*/ 0 60000 65536"/>
                                <a:gd name="T18" fmla="*/ 0 60000 65536"/>
                                <a:gd name="T19" fmla="*/ 0 60000 65536"/>
                                <a:gd name="T20" fmla="*/ 0 60000 65536"/>
                                <a:gd name="T21" fmla="*/ 0 w 66"/>
                                <a:gd name="T22" fmla="*/ 0 h 93"/>
                                <a:gd name="T23" fmla="*/ 66 w 66"/>
                                <a:gd name="T24" fmla="*/ 93 h 93"/>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66" h="93">
                                  <a:moveTo>
                                    <a:pt x="27" y="0"/>
                                  </a:moveTo>
                                  <a:lnTo>
                                    <a:pt x="6" y="27"/>
                                  </a:lnTo>
                                  <a:lnTo>
                                    <a:pt x="0" y="69"/>
                                  </a:lnTo>
                                  <a:lnTo>
                                    <a:pt x="21" y="93"/>
                                  </a:lnTo>
                                  <a:lnTo>
                                    <a:pt x="66" y="84"/>
                                  </a:lnTo>
                                  <a:lnTo>
                                    <a:pt x="66" y="21"/>
                                  </a:lnTo>
                                  <a:lnTo>
                                    <a:pt x="27"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2" name="Freeform 440"/>
                          <wps:cNvSpPr>
                            <a:spLocks noChangeAspect="1"/>
                          </wps:cNvSpPr>
                          <wps:spPr bwMode="auto">
                            <a:xfrm>
                              <a:off x="3418812" y="3045659"/>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36" y="69"/>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3" name="Freeform 441"/>
                          <wps:cNvSpPr>
                            <a:spLocks noChangeAspect="1"/>
                          </wps:cNvSpPr>
                          <wps:spPr bwMode="auto">
                            <a:xfrm>
                              <a:off x="3418888" y="3045629"/>
                              <a:ext cx="7" cy="8"/>
                            </a:xfrm>
                            <a:custGeom>
                              <a:avLst/>
                              <a:gdLst>
                                <a:gd name="T0" fmla="*/ 0 w 72"/>
                                <a:gd name="T1" fmla="*/ 0 h 84"/>
                                <a:gd name="T2" fmla="*/ 0 w 72"/>
                                <a:gd name="T3" fmla="*/ 0 h 84"/>
                                <a:gd name="T4" fmla="*/ 0 w 72"/>
                                <a:gd name="T5" fmla="*/ 0 h 84"/>
                                <a:gd name="T6" fmla="*/ 0 w 72"/>
                                <a:gd name="T7" fmla="*/ 0 h 84"/>
                                <a:gd name="T8" fmla="*/ 0 w 72"/>
                                <a:gd name="T9" fmla="*/ 0 h 84"/>
                                <a:gd name="T10" fmla="*/ 0 w 72"/>
                                <a:gd name="T11" fmla="*/ 0 h 84"/>
                                <a:gd name="T12" fmla="*/ 0 60000 65536"/>
                                <a:gd name="T13" fmla="*/ 0 60000 65536"/>
                                <a:gd name="T14" fmla="*/ 0 60000 65536"/>
                                <a:gd name="T15" fmla="*/ 0 60000 65536"/>
                                <a:gd name="T16" fmla="*/ 0 60000 65536"/>
                                <a:gd name="T17" fmla="*/ 0 60000 65536"/>
                                <a:gd name="T18" fmla="*/ 0 w 72"/>
                                <a:gd name="T19" fmla="*/ 0 h 84"/>
                                <a:gd name="T20" fmla="*/ 72 w 72"/>
                                <a:gd name="T21" fmla="*/ 84 h 84"/>
                              </a:gdLst>
                              <a:ahLst/>
                              <a:cxnLst>
                                <a:cxn ang="T12">
                                  <a:pos x="T0" y="T1"/>
                                </a:cxn>
                                <a:cxn ang="T13">
                                  <a:pos x="T2" y="T3"/>
                                </a:cxn>
                                <a:cxn ang="T14">
                                  <a:pos x="T4" y="T5"/>
                                </a:cxn>
                                <a:cxn ang="T15">
                                  <a:pos x="T6" y="T7"/>
                                </a:cxn>
                                <a:cxn ang="T16">
                                  <a:pos x="T8" y="T9"/>
                                </a:cxn>
                                <a:cxn ang="T17">
                                  <a:pos x="T10" y="T11"/>
                                </a:cxn>
                              </a:cxnLst>
                              <a:rect l="T18" t="T19" r="T20" b="T21"/>
                              <a:pathLst>
                                <a:path w="72" h="84">
                                  <a:moveTo>
                                    <a:pt x="30" y="0"/>
                                  </a:moveTo>
                                  <a:lnTo>
                                    <a:pt x="0" y="36"/>
                                  </a:lnTo>
                                  <a:lnTo>
                                    <a:pt x="32" y="84"/>
                                  </a:lnTo>
                                  <a:lnTo>
                                    <a:pt x="69" y="60"/>
                                  </a:lnTo>
                                  <a:lnTo>
                                    <a:pt x="72" y="15"/>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4" name="Freeform 442"/>
                          <wps:cNvSpPr>
                            <a:spLocks noChangeAspect="1"/>
                          </wps:cNvSpPr>
                          <wps:spPr bwMode="auto">
                            <a:xfrm>
                              <a:off x="3418869" y="3045596"/>
                              <a:ext cx="8" cy="8"/>
                            </a:xfrm>
                            <a:custGeom>
                              <a:avLst/>
                              <a:gdLst>
                                <a:gd name="T0" fmla="*/ 0 w 87"/>
                                <a:gd name="T1" fmla="*/ 0 h 84"/>
                                <a:gd name="T2" fmla="*/ 0 w 87"/>
                                <a:gd name="T3" fmla="*/ 0 h 84"/>
                                <a:gd name="T4" fmla="*/ 0 w 87"/>
                                <a:gd name="T5" fmla="*/ 0 h 84"/>
                                <a:gd name="T6" fmla="*/ 0 w 87"/>
                                <a:gd name="T7" fmla="*/ 0 h 84"/>
                                <a:gd name="T8" fmla="*/ 0 w 87"/>
                                <a:gd name="T9" fmla="*/ 0 h 84"/>
                                <a:gd name="T10" fmla="*/ 0 w 87"/>
                                <a:gd name="T11" fmla="*/ 0 h 84"/>
                                <a:gd name="T12" fmla="*/ 0 w 87"/>
                                <a:gd name="T13" fmla="*/ 0 h 84"/>
                                <a:gd name="T14" fmla="*/ 0 w 87"/>
                                <a:gd name="T15" fmla="*/ 0 h 84"/>
                                <a:gd name="T16" fmla="*/ 0 60000 65536"/>
                                <a:gd name="T17" fmla="*/ 0 60000 65536"/>
                                <a:gd name="T18" fmla="*/ 0 60000 65536"/>
                                <a:gd name="T19" fmla="*/ 0 60000 65536"/>
                                <a:gd name="T20" fmla="*/ 0 60000 65536"/>
                                <a:gd name="T21" fmla="*/ 0 60000 65536"/>
                                <a:gd name="T22" fmla="*/ 0 60000 65536"/>
                                <a:gd name="T23" fmla="*/ 0 60000 65536"/>
                                <a:gd name="T24" fmla="*/ 0 w 87"/>
                                <a:gd name="T25" fmla="*/ 0 h 84"/>
                                <a:gd name="T26" fmla="*/ 87 w 87"/>
                                <a:gd name="T27" fmla="*/ 84 h 84"/>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7" h="84">
                                  <a:moveTo>
                                    <a:pt x="36" y="3"/>
                                  </a:moveTo>
                                  <a:lnTo>
                                    <a:pt x="0" y="36"/>
                                  </a:lnTo>
                                  <a:lnTo>
                                    <a:pt x="18" y="75"/>
                                  </a:lnTo>
                                  <a:lnTo>
                                    <a:pt x="63" y="84"/>
                                  </a:lnTo>
                                  <a:lnTo>
                                    <a:pt x="87" y="60"/>
                                  </a:lnTo>
                                  <a:lnTo>
                                    <a:pt x="75" y="24"/>
                                  </a:lnTo>
                                  <a:lnTo>
                                    <a:pt x="60" y="0"/>
                                  </a:lnTo>
                                  <a:lnTo>
                                    <a:pt x="36" y="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5" name="Freeform 443"/>
                          <wps:cNvSpPr>
                            <a:spLocks noChangeAspect="1"/>
                          </wps:cNvSpPr>
                          <wps:spPr bwMode="auto">
                            <a:xfrm>
                              <a:off x="3418895" y="3045620"/>
                              <a:ext cx="9" cy="8"/>
                            </a:xfrm>
                            <a:custGeom>
                              <a:avLst/>
                              <a:gdLst>
                                <a:gd name="T0" fmla="*/ 0 w 90"/>
                                <a:gd name="T1" fmla="*/ 0 h 84"/>
                                <a:gd name="T2" fmla="*/ 0 w 90"/>
                                <a:gd name="T3" fmla="*/ 0 h 84"/>
                                <a:gd name="T4" fmla="*/ 0 w 90"/>
                                <a:gd name="T5" fmla="*/ 0 h 84"/>
                                <a:gd name="T6" fmla="*/ 0 w 90"/>
                                <a:gd name="T7" fmla="*/ 0 h 84"/>
                                <a:gd name="T8" fmla="*/ 0 w 90"/>
                                <a:gd name="T9" fmla="*/ 0 h 84"/>
                                <a:gd name="T10" fmla="*/ 0 w 90"/>
                                <a:gd name="T11" fmla="*/ 0 h 84"/>
                                <a:gd name="T12" fmla="*/ 0 w 90"/>
                                <a:gd name="T13" fmla="*/ 0 h 84"/>
                                <a:gd name="T14" fmla="*/ 0 60000 65536"/>
                                <a:gd name="T15" fmla="*/ 0 60000 65536"/>
                                <a:gd name="T16" fmla="*/ 0 60000 65536"/>
                                <a:gd name="T17" fmla="*/ 0 60000 65536"/>
                                <a:gd name="T18" fmla="*/ 0 60000 65536"/>
                                <a:gd name="T19" fmla="*/ 0 60000 65536"/>
                                <a:gd name="T20" fmla="*/ 0 60000 65536"/>
                                <a:gd name="T21" fmla="*/ 0 w 90"/>
                                <a:gd name="T22" fmla="*/ 0 h 84"/>
                                <a:gd name="T23" fmla="*/ 90 w 90"/>
                                <a:gd name="T24" fmla="*/ 84 h 8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0" h="84">
                                  <a:moveTo>
                                    <a:pt x="45" y="0"/>
                                  </a:moveTo>
                                  <a:lnTo>
                                    <a:pt x="0" y="27"/>
                                  </a:lnTo>
                                  <a:lnTo>
                                    <a:pt x="6" y="66"/>
                                  </a:lnTo>
                                  <a:lnTo>
                                    <a:pt x="47" y="84"/>
                                  </a:lnTo>
                                  <a:lnTo>
                                    <a:pt x="90" y="66"/>
                                  </a:lnTo>
                                  <a:lnTo>
                                    <a:pt x="87" y="15"/>
                                  </a:lnTo>
                                  <a:lnTo>
                                    <a:pt x="4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6" name="Freeform 444"/>
                          <wps:cNvSpPr>
                            <a:spLocks noChangeAspect="1"/>
                          </wps:cNvSpPr>
                          <wps:spPr bwMode="auto">
                            <a:xfrm>
                              <a:off x="3418891" y="3045604"/>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48" y="60"/>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7" name="Freeform 445"/>
                          <wps:cNvSpPr>
                            <a:spLocks noChangeAspect="1"/>
                          </wps:cNvSpPr>
                          <wps:spPr bwMode="auto">
                            <a:xfrm>
                              <a:off x="3417860" y="3045459"/>
                              <a:ext cx="5" cy="6"/>
                            </a:xfrm>
                            <a:custGeom>
                              <a:avLst/>
                              <a:gdLst>
                                <a:gd name="T0" fmla="*/ 0 w 54"/>
                                <a:gd name="T1" fmla="*/ 0 h 69"/>
                                <a:gd name="T2" fmla="*/ 0 w 54"/>
                                <a:gd name="T3" fmla="*/ 0 h 69"/>
                                <a:gd name="T4" fmla="*/ 0 w 54"/>
                                <a:gd name="T5" fmla="*/ 0 h 69"/>
                                <a:gd name="T6" fmla="*/ 0 w 54"/>
                                <a:gd name="T7" fmla="*/ 0 h 69"/>
                                <a:gd name="T8" fmla="*/ 0 w 54"/>
                                <a:gd name="T9" fmla="*/ 0 h 69"/>
                                <a:gd name="T10" fmla="*/ 0 w 54"/>
                                <a:gd name="T11" fmla="*/ 0 h 69"/>
                                <a:gd name="T12" fmla="*/ 0 w 54"/>
                                <a:gd name="T13" fmla="*/ 0 h 69"/>
                                <a:gd name="T14" fmla="*/ 0 60000 65536"/>
                                <a:gd name="T15" fmla="*/ 0 60000 65536"/>
                                <a:gd name="T16" fmla="*/ 0 60000 65536"/>
                                <a:gd name="T17" fmla="*/ 0 60000 65536"/>
                                <a:gd name="T18" fmla="*/ 0 60000 65536"/>
                                <a:gd name="T19" fmla="*/ 0 60000 65536"/>
                                <a:gd name="T20" fmla="*/ 0 60000 65536"/>
                                <a:gd name="T21" fmla="*/ 0 w 54"/>
                                <a:gd name="T22" fmla="*/ 0 h 69"/>
                                <a:gd name="T23" fmla="*/ 54 w 54"/>
                                <a:gd name="T24" fmla="*/ 69 h 6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4" h="69">
                                  <a:moveTo>
                                    <a:pt x="30" y="0"/>
                                  </a:moveTo>
                                  <a:lnTo>
                                    <a:pt x="0" y="12"/>
                                  </a:lnTo>
                                  <a:lnTo>
                                    <a:pt x="0" y="51"/>
                                  </a:lnTo>
                                  <a:lnTo>
                                    <a:pt x="21" y="69"/>
                                  </a:lnTo>
                                  <a:lnTo>
                                    <a:pt x="51" y="60"/>
                                  </a:lnTo>
                                  <a:lnTo>
                                    <a:pt x="54" y="27"/>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68" name="Freeform 446"/>
                        <wps:cNvSpPr>
                          <a:spLocks noChangeAspect="1"/>
                        </wps:cNvSpPr>
                        <wps:spPr bwMode="auto">
                          <a:xfrm rot="21398148">
                            <a:off x="3998769" y="3312060"/>
                            <a:ext cx="9343" cy="10900"/>
                          </a:xfrm>
                          <a:custGeom>
                            <a:avLst/>
                            <a:gdLst>
                              <a:gd name="T0" fmla="*/ 2147483647 w 144"/>
                              <a:gd name="T1" fmla="*/ 2147483647 h 196"/>
                              <a:gd name="T2" fmla="*/ 0 w 144"/>
                              <a:gd name="T3" fmla="*/ 2147483647 h 196"/>
                              <a:gd name="T4" fmla="*/ 2147483647 w 144"/>
                              <a:gd name="T5" fmla="*/ 2147483647 h 196"/>
                              <a:gd name="T6" fmla="*/ 2147483647 w 144"/>
                              <a:gd name="T7" fmla="*/ 2147483647 h 196"/>
                              <a:gd name="T8" fmla="*/ 2147483647 w 144"/>
                              <a:gd name="T9" fmla="*/ 2147483647 h 196"/>
                              <a:gd name="T10" fmla="*/ 2147483647 w 144"/>
                              <a:gd name="T11" fmla="*/ 2147483647 h 196"/>
                              <a:gd name="T12" fmla="*/ 2147483647 w 144"/>
                              <a:gd name="T13" fmla="*/ 0 h 196"/>
                              <a:gd name="T14" fmla="*/ 2147483647 w 144"/>
                              <a:gd name="T15" fmla="*/ 2147483647 h 196"/>
                              <a:gd name="T16" fmla="*/ 0 60000 65536"/>
                              <a:gd name="T17" fmla="*/ 0 60000 65536"/>
                              <a:gd name="T18" fmla="*/ 0 60000 65536"/>
                              <a:gd name="T19" fmla="*/ 0 60000 65536"/>
                              <a:gd name="T20" fmla="*/ 0 60000 65536"/>
                              <a:gd name="T21" fmla="*/ 0 60000 65536"/>
                              <a:gd name="T22" fmla="*/ 0 60000 65536"/>
                              <a:gd name="T23" fmla="*/ 0 60000 65536"/>
                              <a:gd name="T24" fmla="*/ 0 w 144"/>
                              <a:gd name="T25" fmla="*/ 0 h 196"/>
                              <a:gd name="T26" fmla="*/ 144 w 144"/>
                              <a:gd name="T27" fmla="*/ 196 h 19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4" h="196">
                                <a:moveTo>
                                  <a:pt x="22" y="72"/>
                                </a:moveTo>
                                <a:lnTo>
                                  <a:pt x="0" y="122"/>
                                </a:lnTo>
                                <a:lnTo>
                                  <a:pt x="26" y="192"/>
                                </a:lnTo>
                                <a:lnTo>
                                  <a:pt x="94" y="196"/>
                                </a:lnTo>
                                <a:lnTo>
                                  <a:pt x="144" y="93"/>
                                </a:lnTo>
                                <a:lnTo>
                                  <a:pt x="118" y="32"/>
                                </a:lnTo>
                                <a:lnTo>
                                  <a:pt x="82" y="0"/>
                                </a:lnTo>
                                <a:lnTo>
                                  <a:pt x="22" y="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9" name="Freeform 447"/>
                        <wps:cNvSpPr>
                          <a:spLocks noChangeAspect="1"/>
                        </wps:cNvSpPr>
                        <wps:spPr bwMode="auto">
                          <a:xfrm rot="21398148">
                            <a:off x="3962954" y="3324518"/>
                            <a:ext cx="12457" cy="12457"/>
                          </a:xfrm>
                          <a:custGeom>
                            <a:avLst/>
                            <a:gdLst>
                              <a:gd name="T0" fmla="*/ 2147483647 w 203"/>
                              <a:gd name="T1" fmla="*/ 2147483647 h 212"/>
                              <a:gd name="T2" fmla="*/ 0 w 203"/>
                              <a:gd name="T3" fmla="*/ 2147483647 h 212"/>
                              <a:gd name="T4" fmla="*/ 2147483647 w 203"/>
                              <a:gd name="T5" fmla="*/ 2147483647 h 212"/>
                              <a:gd name="T6" fmla="*/ 2147483647 w 203"/>
                              <a:gd name="T7" fmla="*/ 2147483647 h 212"/>
                              <a:gd name="T8" fmla="*/ 2147483647 w 203"/>
                              <a:gd name="T9" fmla="*/ 2147483647 h 212"/>
                              <a:gd name="T10" fmla="*/ 2147483647 w 203"/>
                              <a:gd name="T11" fmla="*/ 2147483647 h 212"/>
                              <a:gd name="T12" fmla="*/ 2147483647 w 203"/>
                              <a:gd name="T13" fmla="*/ 2147483647 h 212"/>
                              <a:gd name="T14" fmla="*/ 2147483647 w 203"/>
                              <a:gd name="T15" fmla="*/ 0 h 212"/>
                              <a:gd name="T16" fmla="*/ 2147483647 w 203"/>
                              <a:gd name="T17" fmla="*/ 2147483647 h 212"/>
                              <a:gd name="T18" fmla="*/ 2147483647 w 203"/>
                              <a:gd name="T19" fmla="*/ 2147483647 h 21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03"/>
                              <a:gd name="T31" fmla="*/ 0 h 212"/>
                              <a:gd name="T32" fmla="*/ 203 w 203"/>
                              <a:gd name="T33" fmla="*/ 212 h 21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03" h="212">
                                <a:moveTo>
                                  <a:pt x="36" y="56"/>
                                </a:moveTo>
                                <a:lnTo>
                                  <a:pt x="0" y="116"/>
                                </a:lnTo>
                                <a:lnTo>
                                  <a:pt x="60" y="184"/>
                                </a:lnTo>
                                <a:lnTo>
                                  <a:pt x="116" y="212"/>
                                </a:lnTo>
                                <a:lnTo>
                                  <a:pt x="174" y="148"/>
                                </a:lnTo>
                                <a:lnTo>
                                  <a:pt x="203" y="85"/>
                                </a:lnTo>
                                <a:lnTo>
                                  <a:pt x="192" y="20"/>
                                </a:lnTo>
                                <a:lnTo>
                                  <a:pt x="152" y="0"/>
                                </a:lnTo>
                                <a:lnTo>
                                  <a:pt x="104" y="20"/>
                                </a:lnTo>
                                <a:lnTo>
                                  <a:pt x="36" y="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0" name="Freeform 448"/>
                        <wps:cNvSpPr>
                          <a:spLocks noChangeAspect="1"/>
                        </wps:cNvSpPr>
                        <wps:spPr bwMode="auto">
                          <a:xfrm rot="21398148">
                            <a:off x="4047040" y="3308946"/>
                            <a:ext cx="9343" cy="6229"/>
                          </a:xfrm>
                          <a:custGeom>
                            <a:avLst/>
                            <a:gdLst>
                              <a:gd name="T0" fmla="*/ 2147483647 w 172"/>
                              <a:gd name="T1" fmla="*/ 2147483647 h 108"/>
                              <a:gd name="T2" fmla="*/ 0 w 172"/>
                              <a:gd name="T3" fmla="*/ 2147483647 h 108"/>
                              <a:gd name="T4" fmla="*/ 2147483647 w 172"/>
                              <a:gd name="T5" fmla="*/ 2147483647 h 108"/>
                              <a:gd name="T6" fmla="*/ 2147483647 w 172"/>
                              <a:gd name="T7" fmla="*/ 2147483647 h 108"/>
                              <a:gd name="T8" fmla="*/ 2147483647 w 172"/>
                              <a:gd name="T9" fmla="*/ 2147483647 h 108"/>
                              <a:gd name="T10" fmla="*/ 2147483647 w 172"/>
                              <a:gd name="T11" fmla="*/ 2147483647 h 108"/>
                              <a:gd name="T12" fmla="*/ 2147483647 w 172"/>
                              <a:gd name="T13" fmla="*/ 0 h 108"/>
                              <a:gd name="T14" fmla="*/ 2147483647 w 172"/>
                              <a:gd name="T15" fmla="*/ 2147483647 h 108"/>
                              <a:gd name="T16" fmla="*/ 0 60000 65536"/>
                              <a:gd name="T17" fmla="*/ 0 60000 65536"/>
                              <a:gd name="T18" fmla="*/ 0 60000 65536"/>
                              <a:gd name="T19" fmla="*/ 0 60000 65536"/>
                              <a:gd name="T20" fmla="*/ 0 60000 65536"/>
                              <a:gd name="T21" fmla="*/ 0 60000 65536"/>
                              <a:gd name="T22" fmla="*/ 0 60000 65536"/>
                              <a:gd name="T23" fmla="*/ 0 60000 65536"/>
                              <a:gd name="T24" fmla="*/ 0 w 172"/>
                              <a:gd name="T25" fmla="*/ 0 h 108"/>
                              <a:gd name="T26" fmla="*/ 172 w 172"/>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72" h="108">
                                <a:moveTo>
                                  <a:pt x="44" y="4"/>
                                </a:moveTo>
                                <a:lnTo>
                                  <a:pt x="0" y="72"/>
                                </a:lnTo>
                                <a:lnTo>
                                  <a:pt x="48" y="108"/>
                                </a:lnTo>
                                <a:lnTo>
                                  <a:pt x="136" y="104"/>
                                </a:lnTo>
                                <a:lnTo>
                                  <a:pt x="164" y="64"/>
                                </a:lnTo>
                                <a:lnTo>
                                  <a:pt x="172" y="4"/>
                                </a:lnTo>
                                <a:lnTo>
                                  <a:pt x="100" y="0"/>
                                </a:lnTo>
                                <a:lnTo>
                                  <a:pt x="44" y="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71" name="Group 571"/>
                        <wpg:cNvGrpSpPr>
                          <a:grpSpLocks noChangeAspect="1"/>
                        </wpg:cNvGrpSpPr>
                        <wpg:grpSpPr bwMode="auto">
                          <a:xfrm>
                            <a:off x="2556395" y="2624827"/>
                            <a:ext cx="17132" cy="29585"/>
                            <a:chOff x="2542833" y="2620673"/>
                            <a:chExt cx="375" cy="631"/>
                          </a:xfrm>
                          <a:solidFill>
                            <a:schemeClr val="accent4">
                              <a:lumMod val="60000"/>
                              <a:lumOff val="40000"/>
                            </a:schemeClr>
                          </a:solidFill>
                        </wpg:grpSpPr>
                        <wps:wsp>
                          <wps:cNvPr id="572" name="Freeform 451"/>
                          <wps:cNvSpPr>
                            <a:spLocks noChangeAspect="1"/>
                          </wps:cNvSpPr>
                          <wps:spPr bwMode="auto">
                            <a:xfrm>
                              <a:off x="2542833" y="2620673"/>
                              <a:ext cx="126" cy="155"/>
                            </a:xfrm>
                            <a:custGeom>
                              <a:avLst/>
                              <a:gdLst>
                                <a:gd name="T0" fmla="*/ 49 w 105"/>
                                <a:gd name="T1" fmla="*/ 35 h 129"/>
                                <a:gd name="T2" fmla="*/ 0 w 105"/>
                                <a:gd name="T3" fmla="*/ 143 h 129"/>
                                <a:gd name="T4" fmla="*/ 28 w 105"/>
                                <a:gd name="T5" fmla="*/ 286 h 129"/>
                                <a:gd name="T6" fmla="*/ 103 w 105"/>
                                <a:gd name="T7" fmla="*/ 322 h 129"/>
                                <a:gd name="T8" fmla="*/ 232 w 105"/>
                                <a:gd name="T9" fmla="*/ 270 h 129"/>
                                <a:gd name="T10" fmla="*/ 260 w 105"/>
                                <a:gd name="T11" fmla="*/ 127 h 129"/>
                                <a:gd name="T12" fmla="*/ 196 w 105"/>
                                <a:gd name="T13" fmla="*/ 0 h 129"/>
                                <a:gd name="T14" fmla="*/ 49 w 105"/>
                                <a:gd name="T15" fmla="*/ 35 h 129"/>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29"/>
                                <a:gd name="T26" fmla="*/ 105 w 105"/>
                                <a:gd name="T27" fmla="*/ 129 h 129"/>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29">
                                  <a:moveTo>
                                    <a:pt x="19" y="14"/>
                                  </a:moveTo>
                                  <a:lnTo>
                                    <a:pt x="0" y="57"/>
                                  </a:lnTo>
                                  <a:lnTo>
                                    <a:pt x="11" y="114"/>
                                  </a:lnTo>
                                  <a:lnTo>
                                    <a:pt x="42" y="129"/>
                                  </a:lnTo>
                                  <a:lnTo>
                                    <a:pt x="93" y="108"/>
                                  </a:lnTo>
                                  <a:lnTo>
                                    <a:pt x="105" y="51"/>
                                  </a:lnTo>
                                  <a:lnTo>
                                    <a:pt x="78" y="0"/>
                                  </a:lnTo>
                                  <a:lnTo>
                                    <a:pt x="19" y="14"/>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3" name="Freeform 452"/>
                          <wps:cNvSpPr>
                            <a:spLocks noChangeAspect="1"/>
                          </wps:cNvSpPr>
                          <wps:spPr bwMode="auto">
                            <a:xfrm>
                              <a:off x="2542970" y="2620796"/>
                              <a:ext cx="126" cy="130"/>
                            </a:xfrm>
                            <a:custGeom>
                              <a:avLst/>
                              <a:gdLst>
                                <a:gd name="T0" fmla="*/ 49 w 105"/>
                                <a:gd name="T1" fmla="*/ 12 h 108"/>
                                <a:gd name="T2" fmla="*/ 0 w 105"/>
                                <a:gd name="T3" fmla="*/ 122 h 108"/>
                                <a:gd name="T4" fmla="*/ 23 w 105"/>
                                <a:gd name="T5" fmla="*/ 220 h 108"/>
                                <a:gd name="T6" fmla="*/ 113 w 105"/>
                                <a:gd name="T7" fmla="*/ 272 h 108"/>
                                <a:gd name="T8" fmla="*/ 200 w 105"/>
                                <a:gd name="T9" fmla="*/ 206 h 108"/>
                                <a:gd name="T10" fmla="*/ 260 w 105"/>
                                <a:gd name="T11" fmla="*/ 106 h 108"/>
                                <a:gd name="T12" fmla="*/ 173 w 105"/>
                                <a:gd name="T13" fmla="*/ 0 h 108"/>
                                <a:gd name="T14" fmla="*/ 49 w 105"/>
                                <a:gd name="T15" fmla="*/ 12 h 108"/>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08"/>
                                <a:gd name="T26" fmla="*/ 105 w 105"/>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08">
                                  <a:moveTo>
                                    <a:pt x="19" y="5"/>
                                  </a:moveTo>
                                  <a:lnTo>
                                    <a:pt x="0" y="48"/>
                                  </a:lnTo>
                                  <a:lnTo>
                                    <a:pt x="9" y="87"/>
                                  </a:lnTo>
                                  <a:lnTo>
                                    <a:pt x="45" y="108"/>
                                  </a:lnTo>
                                  <a:lnTo>
                                    <a:pt x="81" y="81"/>
                                  </a:lnTo>
                                  <a:lnTo>
                                    <a:pt x="105" y="42"/>
                                  </a:lnTo>
                                  <a:lnTo>
                                    <a:pt x="69" y="0"/>
                                  </a:lnTo>
                                  <a:lnTo>
                                    <a:pt x="19" y="5"/>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4" name="Freeform 453"/>
                          <wps:cNvSpPr>
                            <a:spLocks noChangeAspect="1"/>
                          </wps:cNvSpPr>
                          <wps:spPr bwMode="auto">
                            <a:xfrm>
                              <a:off x="2542981" y="2620998"/>
                              <a:ext cx="227" cy="306"/>
                            </a:xfrm>
                            <a:custGeom>
                              <a:avLst/>
                              <a:gdLst>
                                <a:gd name="T0" fmla="*/ 309 w 189"/>
                                <a:gd name="T1" fmla="*/ 52 h 255"/>
                                <a:gd name="T2" fmla="*/ 196 w 189"/>
                                <a:gd name="T3" fmla="*/ 196 h 255"/>
                                <a:gd name="T4" fmla="*/ 103 w 189"/>
                                <a:gd name="T5" fmla="*/ 336 h 255"/>
                                <a:gd name="T6" fmla="*/ 0 w 189"/>
                                <a:gd name="T7" fmla="*/ 509 h 255"/>
                                <a:gd name="T8" fmla="*/ 37 w 189"/>
                                <a:gd name="T9" fmla="*/ 634 h 255"/>
                                <a:gd name="T10" fmla="*/ 173 w 189"/>
                                <a:gd name="T11" fmla="*/ 612 h 255"/>
                                <a:gd name="T12" fmla="*/ 277 w 189"/>
                                <a:gd name="T13" fmla="*/ 425 h 255"/>
                                <a:gd name="T14" fmla="*/ 396 w 189"/>
                                <a:gd name="T15" fmla="*/ 239 h 255"/>
                                <a:gd name="T16" fmla="*/ 473 w 189"/>
                                <a:gd name="T17" fmla="*/ 127 h 255"/>
                                <a:gd name="T18" fmla="*/ 405 w 189"/>
                                <a:gd name="T19" fmla="*/ 0 h 255"/>
                                <a:gd name="T20" fmla="*/ 309 w 189"/>
                                <a:gd name="T21" fmla="*/ 52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9"/>
                                <a:gd name="T34" fmla="*/ 0 h 255"/>
                                <a:gd name="T35" fmla="*/ 189 w 18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9" h="255">
                                  <a:moveTo>
                                    <a:pt x="123" y="21"/>
                                  </a:moveTo>
                                  <a:lnTo>
                                    <a:pt x="78" y="78"/>
                                  </a:lnTo>
                                  <a:lnTo>
                                    <a:pt x="42" y="135"/>
                                  </a:lnTo>
                                  <a:lnTo>
                                    <a:pt x="0" y="204"/>
                                  </a:lnTo>
                                  <a:lnTo>
                                    <a:pt x="15" y="255"/>
                                  </a:lnTo>
                                  <a:lnTo>
                                    <a:pt x="69" y="246"/>
                                  </a:lnTo>
                                  <a:lnTo>
                                    <a:pt x="111" y="171"/>
                                  </a:lnTo>
                                  <a:lnTo>
                                    <a:pt x="159" y="96"/>
                                  </a:lnTo>
                                  <a:lnTo>
                                    <a:pt x="189" y="51"/>
                                  </a:lnTo>
                                  <a:lnTo>
                                    <a:pt x="162" y="0"/>
                                  </a:lnTo>
                                  <a:lnTo>
                                    <a:pt x="123"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75" name="任意多边形 7"/>
                        <wps:cNvSpPr>
                          <a:spLocks noChangeAspect="1"/>
                        </wps:cNvSpPr>
                        <wps:spPr bwMode="auto">
                          <a:xfrm>
                            <a:off x="3097177" y="2966372"/>
                            <a:ext cx="3114" cy="3114"/>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6" name="Freeform 449"/>
                        <wps:cNvSpPr>
                          <a:spLocks noChangeAspect="1"/>
                        </wps:cNvSpPr>
                        <wps:spPr bwMode="auto">
                          <a:xfrm>
                            <a:off x="3078491" y="2992843"/>
                            <a:ext cx="7786" cy="10901"/>
                          </a:xfrm>
                          <a:custGeom>
                            <a:avLst/>
                            <a:gdLst>
                              <a:gd name="T0" fmla="*/ 0 w 125"/>
                              <a:gd name="T1" fmla="*/ 2147483647 h 187"/>
                              <a:gd name="T2" fmla="*/ 2147483647 w 125"/>
                              <a:gd name="T3" fmla="*/ 2147483647 h 187"/>
                              <a:gd name="T4" fmla="*/ 2147483647 w 125"/>
                              <a:gd name="T5" fmla="*/ 2147483647 h 187"/>
                              <a:gd name="T6" fmla="*/ 2147483647 w 125"/>
                              <a:gd name="T7" fmla="*/ 2147483647 h 187"/>
                              <a:gd name="T8" fmla="*/ 2147483647 w 125"/>
                              <a:gd name="T9" fmla="*/ 2147483647 h 187"/>
                              <a:gd name="T10" fmla="*/ 2147483647 w 125"/>
                              <a:gd name="T11" fmla="*/ 2147483647 h 187"/>
                              <a:gd name="T12" fmla="*/ 2147483647 w 125"/>
                              <a:gd name="T13" fmla="*/ 0 h 187"/>
                              <a:gd name="T14" fmla="*/ 0 w 125"/>
                              <a:gd name="T15" fmla="*/ 2147483647 h 187"/>
                              <a:gd name="T16" fmla="*/ 0 60000 65536"/>
                              <a:gd name="T17" fmla="*/ 0 60000 65536"/>
                              <a:gd name="T18" fmla="*/ 0 60000 65536"/>
                              <a:gd name="T19" fmla="*/ 0 60000 65536"/>
                              <a:gd name="T20" fmla="*/ 0 60000 65536"/>
                              <a:gd name="T21" fmla="*/ 0 60000 65536"/>
                              <a:gd name="T22" fmla="*/ 0 60000 65536"/>
                              <a:gd name="T23" fmla="*/ 0 60000 65536"/>
                              <a:gd name="T24" fmla="*/ 0 w 125"/>
                              <a:gd name="T25" fmla="*/ 0 h 187"/>
                              <a:gd name="T26" fmla="*/ 125 w 125"/>
                              <a:gd name="T27" fmla="*/ 187 h 18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5" h="187">
                                <a:moveTo>
                                  <a:pt x="0" y="33"/>
                                </a:moveTo>
                                <a:lnTo>
                                  <a:pt x="7" y="103"/>
                                </a:lnTo>
                                <a:lnTo>
                                  <a:pt x="14" y="187"/>
                                </a:lnTo>
                                <a:lnTo>
                                  <a:pt x="86" y="173"/>
                                </a:lnTo>
                                <a:lnTo>
                                  <a:pt x="115" y="110"/>
                                </a:lnTo>
                                <a:lnTo>
                                  <a:pt x="125" y="24"/>
                                </a:lnTo>
                                <a:lnTo>
                                  <a:pt x="53" y="0"/>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7" name="Freeform 30"/>
                        <wps:cNvSpPr>
                          <a:spLocks/>
                        </wps:cNvSpPr>
                        <wps:spPr bwMode="auto">
                          <a:xfrm>
                            <a:off x="3916244" y="2488330"/>
                            <a:ext cx="99648" cy="112113"/>
                          </a:xfrm>
                          <a:custGeom>
                            <a:avLst/>
                            <a:gdLst>
                              <a:gd name="T0" fmla="*/ 0 w 1135"/>
                              <a:gd name="T1" fmla="*/ 2147483647 h 1311"/>
                              <a:gd name="T2" fmla="*/ 2147483647 w 1135"/>
                              <a:gd name="T3" fmla="*/ 2147483647 h 1311"/>
                              <a:gd name="T4" fmla="*/ 2147483647 w 1135"/>
                              <a:gd name="T5" fmla="*/ 2147483647 h 1311"/>
                              <a:gd name="T6" fmla="*/ 2147483647 w 1135"/>
                              <a:gd name="T7" fmla="*/ 2147483647 h 1311"/>
                              <a:gd name="T8" fmla="*/ 2147483647 w 1135"/>
                              <a:gd name="T9" fmla="*/ 2147483647 h 1311"/>
                              <a:gd name="T10" fmla="*/ 2147483647 w 1135"/>
                              <a:gd name="T11" fmla="*/ 2147483647 h 1311"/>
                              <a:gd name="T12" fmla="*/ 2147483647 w 1135"/>
                              <a:gd name="T13" fmla="*/ 2147483647 h 1311"/>
                              <a:gd name="T14" fmla="*/ 2147483647 w 1135"/>
                              <a:gd name="T15" fmla="*/ 2147483647 h 1311"/>
                              <a:gd name="T16" fmla="*/ 2147483647 w 1135"/>
                              <a:gd name="T17" fmla="*/ 2147483647 h 1311"/>
                              <a:gd name="T18" fmla="*/ 2147483647 w 1135"/>
                              <a:gd name="T19" fmla="*/ 2147483647 h 1311"/>
                              <a:gd name="T20" fmla="*/ 2147483647 w 1135"/>
                              <a:gd name="T21" fmla="*/ 2147483647 h 1311"/>
                              <a:gd name="T22" fmla="*/ 2147483647 w 1135"/>
                              <a:gd name="T23" fmla="*/ 2147483647 h 1311"/>
                              <a:gd name="T24" fmla="*/ 2147483647 w 1135"/>
                              <a:gd name="T25" fmla="*/ 2147483647 h 1311"/>
                              <a:gd name="T26" fmla="*/ 2147483647 w 1135"/>
                              <a:gd name="T27" fmla="*/ 2147483647 h 1311"/>
                              <a:gd name="T28" fmla="*/ 2147483647 w 1135"/>
                              <a:gd name="T29" fmla="*/ 2147483647 h 1311"/>
                              <a:gd name="T30" fmla="*/ 2147483647 w 1135"/>
                              <a:gd name="T31" fmla="*/ 2147483647 h 1311"/>
                              <a:gd name="T32" fmla="*/ 2147483647 w 1135"/>
                              <a:gd name="T33" fmla="*/ 2147483647 h 1311"/>
                              <a:gd name="T34" fmla="*/ 2147483647 w 1135"/>
                              <a:gd name="T35" fmla="*/ 2147483647 h 1311"/>
                              <a:gd name="T36" fmla="*/ 2147483647 w 1135"/>
                              <a:gd name="T37" fmla="*/ 2147483647 h 1311"/>
                              <a:gd name="T38" fmla="*/ 2147483647 w 1135"/>
                              <a:gd name="T39" fmla="*/ 2147483647 h 1311"/>
                              <a:gd name="T40" fmla="*/ 2147483647 w 1135"/>
                              <a:gd name="T41" fmla="*/ 2147483647 h 1311"/>
                              <a:gd name="T42" fmla="*/ 2147483647 w 1135"/>
                              <a:gd name="T43" fmla="*/ 2147483647 h 1311"/>
                              <a:gd name="T44" fmla="*/ 2147483647 w 1135"/>
                              <a:gd name="T45" fmla="*/ 2147483647 h 1311"/>
                              <a:gd name="T46" fmla="*/ 2147483647 w 1135"/>
                              <a:gd name="T47" fmla="*/ 2147483647 h 1311"/>
                              <a:gd name="T48" fmla="*/ 2147483647 w 1135"/>
                              <a:gd name="T49" fmla="*/ 0 h 1311"/>
                              <a:gd name="T50" fmla="*/ 2147483647 w 1135"/>
                              <a:gd name="T51" fmla="*/ 2147483647 h 1311"/>
                              <a:gd name="T52" fmla="*/ 2147483647 w 1135"/>
                              <a:gd name="T53" fmla="*/ 2147483647 h 1311"/>
                              <a:gd name="T54" fmla="*/ 2147483647 w 1135"/>
                              <a:gd name="T55" fmla="*/ 2147483647 h 1311"/>
                              <a:gd name="T56" fmla="*/ 2147483647 w 1135"/>
                              <a:gd name="T57" fmla="*/ 2147483647 h 1311"/>
                              <a:gd name="T58" fmla="*/ 2147483647 w 1135"/>
                              <a:gd name="T59" fmla="*/ 2147483647 h 1311"/>
                              <a:gd name="T60" fmla="*/ 2147483647 w 1135"/>
                              <a:gd name="T61" fmla="*/ 2147483647 h 1311"/>
                              <a:gd name="T62" fmla="*/ 2147483647 w 1135"/>
                              <a:gd name="T63" fmla="*/ 2147483647 h 1311"/>
                              <a:gd name="T64" fmla="*/ 2147483647 w 1135"/>
                              <a:gd name="T65" fmla="*/ 2147483647 h 1311"/>
                              <a:gd name="T66" fmla="*/ 2147483647 w 1135"/>
                              <a:gd name="T67" fmla="*/ 2147483647 h 1311"/>
                              <a:gd name="T68" fmla="*/ 2147483647 w 1135"/>
                              <a:gd name="T69" fmla="*/ 2147483647 h 1311"/>
                              <a:gd name="T70" fmla="*/ 2147483647 w 1135"/>
                              <a:gd name="T71" fmla="*/ 2147483647 h 1311"/>
                              <a:gd name="T72" fmla="*/ 0 w 1135"/>
                              <a:gd name="T73" fmla="*/ 2147483647 h 131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135"/>
                              <a:gd name="T112" fmla="*/ 0 h 1311"/>
                              <a:gd name="T113" fmla="*/ 1132 w 1135"/>
                              <a:gd name="T114" fmla="*/ 1257 h 131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135" h="1311">
                                <a:moveTo>
                                  <a:pt x="0" y="960"/>
                                </a:moveTo>
                                <a:lnTo>
                                  <a:pt x="57" y="1153"/>
                                </a:lnTo>
                                <a:lnTo>
                                  <a:pt x="107" y="1221"/>
                                </a:lnTo>
                                <a:lnTo>
                                  <a:pt x="154" y="1311"/>
                                </a:lnTo>
                                <a:lnTo>
                                  <a:pt x="274" y="1309"/>
                                </a:lnTo>
                                <a:lnTo>
                                  <a:pt x="384" y="1230"/>
                                </a:lnTo>
                                <a:lnTo>
                                  <a:pt x="463" y="1183"/>
                                </a:lnTo>
                                <a:lnTo>
                                  <a:pt x="495" y="1120"/>
                                </a:lnTo>
                                <a:lnTo>
                                  <a:pt x="637" y="1105"/>
                                </a:lnTo>
                                <a:lnTo>
                                  <a:pt x="708" y="995"/>
                                </a:lnTo>
                                <a:lnTo>
                                  <a:pt x="787" y="940"/>
                                </a:lnTo>
                                <a:lnTo>
                                  <a:pt x="850" y="932"/>
                                </a:lnTo>
                                <a:lnTo>
                                  <a:pt x="803" y="822"/>
                                </a:lnTo>
                                <a:lnTo>
                                  <a:pt x="811" y="735"/>
                                </a:lnTo>
                                <a:lnTo>
                                  <a:pt x="882" y="696"/>
                                </a:lnTo>
                                <a:lnTo>
                                  <a:pt x="993" y="681"/>
                                </a:lnTo>
                                <a:lnTo>
                                  <a:pt x="1072" y="571"/>
                                </a:lnTo>
                                <a:lnTo>
                                  <a:pt x="1127" y="500"/>
                                </a:lnTo>
                                <a:lnTo>
                                  <a:pt x="1135" y="406"/>
                                </a:lnTo>
                                <a:lnTo>
                                  <a:pt x="1056" y="343"/>
                                </a:lnTo>
                                <a:lnTo>
                                  <a:pt x="1017" y="249"/>
                                </a:lnTo>
                                <a:lnTo>
                                  <a:pt x="937" y="194"/>
                                </a:lnTo>
                                <a:lnTo>
                                  <a:pt x="819" y="202"/>
                                </a:lnTo>
                                <a:lnTo>
                                  <a:pt x="724" y="139"/>
                                </a:lnTo>
                                <a:lnTo>
                                  <a:pt x="630" y="76"/>
                                </a:lnTo>
                                <a:lnTo>
                                  <a:pt x="632" y="9"/>
                                </a:lnTo>
                                <a:lnTo>
                                  <a:pt x="617" y="1"/>
                                </a:lnTo>
                                <a:lnTo>
                                  <a:pt x="599" y="27"/>
                                </a:lnTo>
                                <a:lnTo>
                                  <a:pt x="584" y="37"/>
                                </a:lnTo>
                                <a:lnTo>
                                  <a:pt x="571" y="24"/>
                                </a:lnTo>
                                <a:lnTo>
                                  <a:pt x="571" y="0"/>
                                </a:lnTo>
                                <a:lnTo>
                                  <a:pt x="544" y="10"/>
                                </a:lnTo>
                                <a:lnTo>
                                  <a:pt x="550" y="45"/>
                                </a:lnTo>
                                <a:lnTo>
                                  <a:pt x="545" y="66"/>
                                </a:lnTo>
                                <a:lnTo>
                                  <a:pt x="542" y="100"/>
                                </a:lnTo>
                                <a:lnTo>
                                  <a:pt x="495" y="186"/>
                                </a:lnTo>
                                <a:lnTo>
                                  <a:pt x="495" y="272"/>
                                </a:lnTo>
                                <a:lnTo>
                                  <a:pt x="471" y="343"/>
                                </a:lnTo>
                                <a:lnTo>
                                  <a:pt x="487" y="402"/>
                                </a:lnTo>
                                <a:lnTo>
                                  <a:pt x="543" y="511"/>
                                </a:lnTo>
                                <a:lnTo>
                                  <a:pt x="492" y="611"/>
                                </a:lnTo>
                                <a:lnTo>
                                  <a:pt x="418" y="706"/>
                                </a:lnTo>
                                <a:lnTo>
                                  <a:pt x="373" y="817"/>
                                </a:lnTo>
                                <a:lnTo>
                                  <a:pt x="300" y="888"/>
                                </a:lnTo>
                                <a:lnTo>
                                  <a:pt x="141" y="949"/>
                                </a:lnTo>
                                <a:lnTo>
                                  <a:pt x="0" y="9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8" name="Freeform 95"/>
                        <wps:cNvSpPr>
                          <a:spLocks noChangeAspect="1"/>
                        </wps:cNvSpPr>
                        <wps:spPr bwMode="auto">
                          <a:xfrm>
                            <a:off x="3985083" y="2463342"/>
                            <a:ext cx="6229" cy="12457"/>
                          </a:xfrm>
                          <a:custGeom>
                            <a:avLst/>
                            <a:gdLst>
                              <a:gd name="T0" fmla="*/ 160823448 w 55"/>
                              <a:gd name="T1" fmla="*/ 0 h 108"/>
                              <a:gd name="T2" fmla="*/ 139655781 w 55"/>
                              <a:gd name="T3" fmla="*/ 128047515 h 108"/>
                              <a:gd name="T4" fmla="*/ 152359129 w 55"/>
                              <a:gd name="T5" fmla="*/ 260367756 h 108"/>
                              <a:gd name="T6" fmla="*/ 160823448 w 55"/>
                              <a:gd name="T7" fmla="*/ 362805721 h 108"/>
                              <a:gd name="T8" fmla="*/ 25393188 w 55"/>
                              <a:gd name="T9" fmla="*/ 358546635 h 108"/>
                              <a:gd name="T10" fmla="*/ 0 w 55"/>
                              <a:gd name="T11" fmla="*/ 196343999 h 108"/>
                              <a:gd name="T12" fmla="*/ 59250811 w 55"/>
                              <a:gd name="T13" fmla="*/ 25609432 h 108"/>
                              <a:gd name="T14" fmla="*/ 160823448 w 55"/>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55"/>
                              <a:gd name="T25" fmla="*/ 0 h 108"/>
                              <a:gd name="T26" fmla="*/ 38 w 55"/>
                              <a:gd name="T27" fmla="*/ 85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55" h="108">
                                <a:moveTo>
                                  <a:pt x="22" y="26"/>
                                </a:moveTo>
                                <a:lnTo>
                                  <a:pt x="33" y="12"/>
                                </a:lnTo>
                                <a:lnTo>
                                  <a:pt x="42" y="0"/>
                                </a:lnTo>
                                <a:lnTo>
                                  <a:pt x="55" y="8"/>
                                </a:lnTo>
                                <a:lnTo>
                                  <a:pt x="42" y="27"/>
                                </a:lnTo>
                                <a:lnTo>
                                  <a:pt x="49" y="45"/>
                                </a:lnTo>
                                <a:lnTo>
                                  <a:pt x="46" y="59"/>
                                </a:lnTo>
                                <a:lnTo>
                                  <a:pt x="43" y="78"/>
                                </a:lnTo>
                                <a:lnTo>
                                  <a:pt x="34" y="98"/>
                                </a:lnTo>
                                <a:lnTo>
                                  <a:pt x="22" y="108"/>
                                </a:lnTo>
                                <a:lnTo>
                                  <a:pt x="4" y="108"/>
                                </a:lnTo>
                                <a:lnTo>
                                  <a:pt x="6" y="84"/>
                                </a:lnTo>
                                <a:lnTo>
                                  <a:pt x="4" y="63"/>
                                </a:lnTo>
                                <a:lnTo>
                                  <a:pt x="0" y="42"/>
                                </a:lnTo>
                                <a:lnTo>
                                  <a:pt x="10" y="20"/>
                                </a:lnTo>
                                <a:lnTo>
                                  <a:pt x="22" y="26"/>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3DDC5D98" id="Group 12" o:spid="_x0000_s1026" style="position:absolute;margin-left:194.4pt;margin-top:17.7pt;width:304.5pt;height:270.4pt;z-index:251751424;mso-position-horizontal-relative:margin;mso-width-relative:margin;mso-height-relative:margin" coordsize="63640,4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">
                <v:shape id="Freeform 3" o:spid="_x0000_s1027" style="position:absolute;left:26892;top:26424;width:996;height:826;visibility:visible;mso-wrap-style:square;v-text-anchor:top" coordsize="11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" path="m464,8l420,6,383,,345,24,318,23,299,15,281,36,204,30r-7,28l135,113r-35,88l65,296,3,351,24,487r62,27l100,582,72,657r62,-1l239,659r52,1l300,632r21,-11l341,626r36,-17l407,618r22,17l432,650r17,7l473,648r15,8l500,675r24,12l554,681r18,-10l599,663r27,20l629,702r-12,15l600,722r-31,6l560,744r-26,-3l510,738,486,726r-25,-9l440,705r-27,-7l387,683,363,665r-10,7l344,686r-5,19l315,710r-30,-5l254,714r-30,2l222,750,44,749,27,770,18,759r-7,14l,809r18,66l27,870,63,857,50,873r-26,8l30,905r6,19l96,924r36,-22l186,903r60,6l291,879r35,-28l612,857r108,3l773,870r12,27l816,882r33,21l905,912r27,15l977,905r43,-5l1053,905r38,-6l1122,896r9,-8l1116,869r6,-36l1115,804r12,-21l1110,764r-21,-33l1071,696r-24,-3l1025,710r-8,-29l977,626r28,-17l1001,581,989,557r-3,-47l971,495,944,467r17,-42l903,387,890,351,848,338,815,308,804,281,782,254,743,219,720,174,708,132,686,116r-33,-3l612,110,576,54,527,17,506,8r-42,xe" fillcolor="#ffd966 [1943]"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131,927"/>
                </v:shape>
                <v:group id="Group 92" o:spid="_x0000_s1028" style="position:absolute;left:51899;top:30847;width:639;height:264" coordorigin="51899,30847" coordsize="22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o:lock v:ext="edit" aspectratio="t"/>
                  <v:shape id="Freeform 7" o:spid="_x0000_s1029" style="position:absolute;left:51962;top:30860;width:166;height:80;visibility:visible;mso-wrap-style:square;v-text-anchor:top" coordsize="16647,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" path="m12453,701r-180,32l12145,789r-144,72l11841,925r-144,88l11609,1077r-120,l11361,1077r-112,-24l11169,989r-112,-56l10937,845r-160,-24l10673,765r-88,-72l10441,645r-136,32l10201,709r-120,-16l9993,741r-48,80l9897,885r-144,8l9657,941r-80,80l9481,1093r-128,48l9233,1205r-72,48l9073,1229r-216,l8745,1269r-136,-8l8449,1317r-144,8l8177,1373r-128,40l7977,1373r-136,-40l7705,1325r-112,-40l7481,1245r-96,-40l7241,1189r-88,-48l7017,1109r-88,56l6833,1133r-112,-8l6569,1141r-184,-32l6249,1213r-72,56l6057,1317r-96,-8l5849,1349r-120,48l5657,1445r-160,l5377,1509r-72,48l5233,1509r-80,-32l4985,1477r-136,-16l4737,1461r-8,64l4721,1597r-120,16l4481,1629r-112,-8l4313,1581r-96,16l4153,1629r-56,-8l4033,1661r-77,-12l3897,1661r-72,56l3761,1765r-160,l3457,1749r-104,-48l3201,1741r-120,48l2961,1821r-120,32l2737,1901r-120,8l2545,1981r-96,40l2345,2029r-120,-48l2097,2013r-152,32l1785,2085r-144,48l1457,2197r-176,88l1209,2413r-64,120l1105,2645r16,160l1089,2893r,144l1073,3093r8,104l1097,3333r-40,64l1009,3469r-56,48l865,3565r-112,32l657,3629,537,3741r-72,104l449,3941r-8,128l345,4189r-40,128l265,4413r-120,40l98,4483r55,90l71,4658,8,4781r70,129l,4939r26,99l78,5140r60,28l192,5240r69,-46l318,5258r65,-52l483,5284r78,-105l648,5093r90,-76l866,5002r111,-9l1041,4876r105,-92l1145,4663r72,-96l1248,4648r74,78l1338,4805r176,-22l1653,4888r107,126l1769,5146r-5,111l1817,5348r-89,66l1760,5503r-56,40l1688,5680r31,178l1760,5983r-53,51l1602,6005r-118,2l1385,6088r-119,67l1169,6236,1005,6043,867,5981r-135,62l657,5981r-103,60l480,6001r-78,78l419,6166r-65,123l344,6454r48,135l419,6694r72,55l446,6893r115,-7l692,7052r75,14l840,7117r17,204l918,7408r65,70l1040,7565r-30,86l1068,7790r-12,134l1118,8014r109,-75l1337,7845r96,-72l1561,7765r112,-8l1809,7749r104,-8l2057,7613r104,-112l2225,7397r40,-72l2321,7293r48,80l2473,7285r72,-152l2689,7037r104,-80l2929,6853r16,-80l3161,6693r224,-56l3593,6597r152,-40l3817,6477r160,-64l4129,6373r144,-24l4401,6261r160,-88l4729,6109r128,24l4969,6189r128,48l5209,6237r232,-72l5481,6085r96,-72l5737,6029r120,-24l5937,5909r168,-48l6225,5877r112,-112l6449,5709r152,-8l6681,5733r104,16l6929,5765r88,l7129,5741r104,-56l7361,5621r104,-64l7593,5429r104,-88l7833,5301r176,-80l8089,5117r80,-96l8249,4917r112,-80l8497,4765r112,-72l8697,4629r88,8l8969,4629r160,16l9281,4597r112,24l9537,4637r160,-16l9865,4533r168,-48l10169,4461r120,-16l10449,4429r80,40l10641,4461r144,-48l10873,4373r112,-64l10993,4181r88,-96l11153,3957r64,-80l11265,3757r64,-104l11393,3581r104,-40l11649,3373r24,48l11769,3445r80,-48l11913,3333r112,-80l12137,3205r128,-56l12433,3109r184,-32l12705,3061r72,-44l12933,3029r156,60l13245,3101r156,l13566,3008r137,-109l13886,2771r164,-92l14187,2579r165,l14516,2560r83,55l14690,2533r137,-137l14946,2268r73,-128l15129,2012r119,-92l15312,1820r82,-73l15504,1719r100,-91l15714,1546r101,-74l15897,1418r91,-147l16126,1152r137,-45l16363,997r73,-110l16537,832r91,-27l16647,686r,-91l16601,531r-64,-64l16382,430r-174,l16089,348r-91,-128l15888,110r-156,l15641,211r-73,82l15422,330r-174,9l15156,293r-146,9l14928,211r-82,-92l14672,119r-82,-73l14425,10,14206,r-110,64l14004,156r-91,82l13803,284r-155,73l13547,403r-100,73l13328,522r-101,73l13118,595r-128,82l12880,677r-110,-64l12679,558r-119,18l12487,640r-34,61xe" filled="f" strokecolor="white" strokeweight=".25pt">
                    <v:shadow on="t" color="#b2b2b2" opacity=".5" offset="-1pt"/>
                    <v:path arrowok="t" o:connecttype="custom" o:connectlocs="11697,1013;11057,933;10305,677;9753,893;9161,1253;8305,1325;7593,1285;6929,1165;6177,1269;5497,1445;4849,1461;4369,1621;3956,1649;3353,1701;2617,1909;1945,2045;1145,2533;1081,3197;753,3597;345,4189;71,4658;138,5168;561,5179;1146,4784;1514,4783;1728,5414;1707,6034;1005,6043;402,6079;491,6749;857,7321;1056,7924;1673,7757;2265,7325;2793,6957;3745,6557;4561,6173;5441,6165;6105,5861;6785,5749;7465,5557;8169,5021;8785,4637;9697,4621;10529,4469;11081,4085;11497,3541;12025,3253;12777,3017;13703,2899;14599,2615;15248,1920;15815,1472;16436,887;16537,467;15732,110;15010,302;14206,0;13547,403;12880,677" o:connectangles="0,0,0,0,0,0,0,0,0,0,0,0,0,0,0,0,0,0,0,0,0,0,0,0,0,0,0,0,0,0,0,0,0,0,0,0,0,0,0,0,0,0,0,0,0,0,0,0,0,0,0,0,0,0,0,0,0,0,0,0" textboxrect="0,0,16647,8014"/>
                    <o:lock v:ext="edit" aspectratio="t"/>
                  </v:shape>
                  <v:shape id="Freeform 8" o:spid="_x0000_s1030" style="position:absolute;left:51899;top:30920;width:31;height:24;visibility:visible;mso-wrap-style:square;v-text-anchor:top" coordsize="304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" path="m1197,540r-96,48l945,636,813,708,741,864,657,972r-132,l441,1044r-96,60l213,1164r-84,48l30,1251,,1428r57,171l141,1743r204,33l472,1718r64,82l591,1837r91,-10l783,1818r,-82l856,1681r-64,-73l920,1562r64,-55l1121,1443r119,19l1340,1507r92,101l1496,1672r46,110l1569,1873r55,101l1633,2083r37,92l1587,2312r37,82l1697,2403r82,-82l1862,2349r109,-74l2054,2239r109,9l2154,2120r82,-37l2191,1992r-64,-46l2090,1864r110,-46l2246,1709r100,-83l2300,1571r-36,-73l2328,1352r82,18l2474,1315r28,-91l2584,1197r82,-10l2748,1169r-9,-119l2794,995r101,10l2931,922r-55,-55l2831,712r91,-101l2931,465r9,-164l3041,246,3032,81r-83,3l2793,60,2613,,2433,96r-120,84l2181,264r-216,12l1725,300r-144,96l1425,468r-108,72l1197,540xe" filled="f" strokecolor="white" strokeweight=".25pt">
                    <v:shadow on="t" color="#b2b2b2" opacity=".5" offset="-1pt"/>
                    <v:path arrowok="t" o:connecttype="custom" o:connectlocs="1101,588;813,708;657,972;441,1044;213,1164;30,1251;57,1599;345,1776;536,1800;682,1827;783,1736;792,1608;984,1507;1240,1462;1432,1608;1542,1782;1624,1974;1670,2175;1624,2394;1779,2321;1971,2275;2163,2248;2236,2083;2127,1946;2200,1818;2346,1626;2264,1498;2410,1370;2502,1224;2666,1187;2739,1050;2895,1005;2876,867;2922,611;2940,301;3032,81;2793,60;2433,96;2181,264;1725,300;1425,468;1197,540" o:connectangles="0,0,0,0,0,0,0,0,0,0,0,0,0,0,0,0,0,0,0,0,0,0,0,0,0,0,0,0,0,0,0,0,0,0,0,0,0,0,0,0,0,0" textboxrect="0,0,3041,2403"/>
                    <o:lock v:ext="edit" aspectratio="t"/>
                  </v:shape>
                  <v:shape id="Freeform 9" o:spid="_x0000_s1031" style="position:absolute;left:52001;top:30847;width:11;height:12;visibility:visible;mso-wrap-style:square;v-text-anchor:top" coordsize="1051,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" path="m905,l685,192,548,339,466,458,375,613,247,640r-83,64l155,787,,979r109,109l247,1189r146,37l539,1262r92,9l685,1189r74,-110l804,970,795,787,777,677,841,558,1015,375r36,-146l987,74,905,xe" filled="f" strokecolor="white" strokeweight=".25pt">
                    <v:shadow on="t" color="#b2b2b2" opacity=".5" offset="-1pt"/>
                    <v:path arrowok="t" o:connecttype="custom" o:connectlocs="905,0;685,192;548,339;466,458;375,613;247,640;164,704;155,787;0,979;109,1088;247,1189;393,1226;539,1262;631,1271;685,1189;759,1079;804,970;795,787;777,677;841,558;1015,375;1051,229;987,74;905,0" o:connectangles="0,0,0,0,0,0,0,0,0,0,0,0,0,0,0,0,0,0,0,0,0,0,0,0" textboxrect="0,0,1051,1271"/>
                    <o:lock v:ext="edit" aspectratio="t"/>
                  </v:shape>
                </v:group>
                <v:shape id="Freeform 65" o:spid="_x0000_s1032" style="position:absolute;left:51853;top:31002;width:264;height:265;visibility:visible;mso-wrap-style:square;v-text-anchor:top" coordsize="2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" path="m107,209l36,207,,149,6,85,32,68r10,7l57,78,67,71r11,7l78,92,93,84,91,71r11,-9l108,47r29,-3l154,29r6,-14l174,2,186,r-6,9l181,23r9,-2l202,12r12,5l214,27r-1,15l202,41r-9,-5l184,48r9,14l198,71r-2,13l181,114r-13,29l137,166r-30,43xe" fillcolor="#323e4f [2415]" strokecolor="white" strokeweight=".25pt">
                  <v:shadow on="t" color="#b2b2b2" opacity=".5" offset="-1pt"/>
                  <v:path arrowok="t" o:connecttype="custom" o:connectlocs="2147483646,2147483646;2147483646,2147483646;0,2147483646;2147483646,2147483646;2147483646,2147483646;2147483646,2147483646;2147483646,2147483646;2147483646,0;2147483646,2147483646;2147483646,2147483646;2147483646,2147483646;2147483646,2147483646;2147483646,2147483646" o:connectangles="0,0,0,0,0,0,0,0,0,0,0,0,0" textboxrect="0,0,197,227"/>
                  <o:lock v:ext="edit" aspectratio="t"/>
                </v:shape>
                <v:shape id="Freeform 4" o:spid="_x0000_s1033" style="position:absolute;left:42992;top:18156;width:10901;height:7599;visibility:visible;mso-wrap-style:square;v-text-anchor:top" coordsize="3501,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" path="m687,461r-11,34l681,536r-25,52l610,590,556,557r-36,46l504,733,454,721r-39,3l366,734r-3,30l402,818r-3,70l369,946r-26,59l297,1040r-54,11l181,1065r-43,48l92,1088r-23,33l,1175r28,59l61,1281r5,55l118,1373r46,30l199,1443r39,17l287,1476r24,30l302,1543r-2,35l312,1612r20,27l312,1665r-28,32l305,1738r38,36l395,1815r43,-8l497,1816r89,48l664,1932r49,31l789,1963r36,-3l890,1970r85,-14l1053,1938r57,-22l1209,1905r53,-4l1311,1930r11,26l1381,1938r51,66l1439,2041r-22,46l1411,2140r-30,39l1369,2220r48,5l1467,2246r,51l1499,2337r52,37l1594,2358r15,-39l1666,2302r33,-15l1732,2314r75,-60l1878,2282r29,43l1932,2356r52,15l2027,2364r31,5l2061,2405r18,36l2098,2436r-1,-29l2132,2371r61,17l2228,2378r50,-37l2281,2301r36,40l2363,2308r60,-15l2472,2272r68,-59l2578,2176r29,-58l2630,2061r37,-28l2692,1982r36,-26l2745,1916r21,-33l2738,1843r-60,-15l2713,1787r40,-29l2724,1715r-7,-45l2682,1652r-11,-43l2664,1542r-50,-4l2596,1506r18,-45l2639,1418r53,-40l2738,1359r46,3l2794,1323r-35,l2710,1289r-39,l2654,1307r-33,41l2586,1326r-18,-48l2536,1289r-14,-18l2501,1241r28,-36l2575,1194r46,-41l2664,1117r39,-41l2742,1051r28,22l2770,1099r-42,33l2706,1153r29,26l2728,1223r38,-40l2819,1161r46,-15l2901,1095r57,-14l2982,1040r32,-29l3060,1040r22,-25l3092,986r29,-23l3152,956r43,-58l3220,945r49,-15l3305,897,3291,749r78,-11l3450,631r43,-83l3501,489r-16,-40l3398,502r-71,11l3269,500r-41,-79l3175,399r-58,-36l3083,357r-12,-62l3034,181,2999,80,2929,33,2853,,2742,22r-82,42l2689,118r-47,99l2608,279r-10,55l2521,349r-81,-11l2398,472r3,37l2451,524r50,-26l2547,490r46,45l2614,553r16,31l2622,613r-70,-3l2511,613r-45,13l2430,663r-42,44l2353,715r-19,21l2304,759r-42,6l2220,749r-26,3l2167,774r13,47l2188,854r-62,44l2079,939r-59,6l1970,952r-53,-3l1856,960r-24,36l1786,1007r-39,-8l1711,981r-60,-14l1602,934r-68,11l1474,934r-92,-4l1318,938r-13,-40l1283,857r-36,-59l1198,791r-28,-30l1113,732r-31,18l1014,729,988,690r19,-71l993,549,929,487,897,458,842,448r-6,-35l771,400r-84,6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4098,2853"/>
                </v:shape>
                <v:shape id="Freeform 5" o:spid="_x0000_s1034" style="position:absolute;left:34771;top:6758;width:28869;height:14668;visibility:visible;mso-wrap-style:square;v-text-anchor:top" coordsize="10860,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" path="m5143,r51,57l5259,84r-5,39l5210,142r-43,53l5233,215r79,-12l5349,248r-33,57l5292,348r57,6l5386,344r3,-41l5427,294r63,-3l5568,290r83,19l5732,444r61,96l5791,603r-64,-31l5722,621r69,62l5736,750r-101,96l5526,950r-105,114l5329,1134r-70,66l5368,1223r158,-74l5480,1057r48,-59l5626,1065r114,l5846,1107r94,-13l6030,1125r86,-9l6074,1208r55,22l6172,1208r62,46l6318,1257r51,8l6420,1265r-6,-131l6450,1098r31,-41l6579,1125r66,26l6688,1097r70,70l6807,1220r6,60l6807,1342r-16,84l6777,1497r-2,97l6831,1669r58,43l6931,1748r39,-39l6979,1649r27,-84l7036,1511r26,9l7076,1560r40,54l7171,1611r33,-48l7247,1527r81,93l7389,1554r54,-2l7471,1589r26,16l7528,1581r-27,-45l7501,1496r32,-47l7488,1451r-18,-27l7504,1346r39,21l7570,1370r14,-77l7631,1266r20,48l7707,1326r75,-1l7833,1347r80,-5l7972,1413r57,-19l8111,1402r76,62l8208,1518r-81,5l8128,1554r114,35l8310,1635r31,74l8419,1730r147,-39l8682,1679r88,33l8845,1770r14,66l8838,1913r21,43l8911,1967r18,90l8970,2058r18,-90l9072,1970r32,-48l9165,1968r63,-29l9315,1983r57,-27l9423,1884r72,32l9474,1964r-50,-5l9418,2025r50,24l9499,2082r9,32l9556,2111r41,-42l9577,1982r-19,-51l9571,1854r55,18l9756,1905r105,14l9944,1922r64,50l10117,2016r75,68l10243,2129r91,96l10424,2299r37,41l10498,2373r32,28l10519,2457r5,48l10549,2538r42,5l10581,2495r-2,-54l10612,2409r74,41l10744,2477r48,51l10860,2586r-51,35l10777,2682r-42,17l10684,2676r3,39l10696,2774r-33,10l10668,2858r-36,25l10563,2840r-36,-24l10491,2805r-38,-27l10446,2703r-48,-21l10342,2693r-32,-15l10276,2693r-18,-69l10272,2565r-74,15l10183,2630r32,68l10182,2744r-12,43l10117,2819r-70,-15l9970,2777r5,76l10110,2919r-9,66l10179,3095r-32,52l10102,3171r-67,-34l10000,3156r-66,20l9855,3221r-101,63l9658,3377r-79,54l9546,3498r-34,-72l9450,3422r-60,28l9308,3434r-89,49l9154,3485r-51,43l9076,3581r-40,67l8995,3717r20,61l9067,3768r17,29l9046,3864r30,62l9094,3998r-72,-18l8989,4020r-18,51l9001,4124r5,45l8933,4173r-79,65l8847,4314r-80,30l8772,4421r-53,72l8671,4553r-64,-19l8611,4457r-21,-125l8574,4145r3,-134l8601,3902r58,-62l8653,3767r116,-24l8818,3659r41,-68l8940,3501r79,-82l9111,3330r34,-120l9192,3153r-29,-39l9112,3139r-42,28l9057,3215r-33,40l8955,3353r-69,22l8859,3357r37,-99l8851,3246r-64,-22l8689,3248r-51,67l8562,3392r-48,52l8496,3515r-15,45l8544,3560r18,33l8515,3612r-90,15l8297,3636r2,-73l8226,3557r-59,-33l8139,3555r-21,21l8086,3590r-81,-23l7883,3593r-139,-5l7669,3626r-37,58l7575,3732r-24,59l7491,3820r-131,172l7299,4032r-38,60l7203,4118r36,30l7264,4170r32,-7l7324,4188r-25,53l7380,4304r47,-21l7440,4232r56,-18l7535,4253r13,39l7581,4304r25,7l7611,4343r-22,48l7604,4444r-5,25l7572,4496r-21,69l7548,4676r-21,138l7475,4901r-53,90l7379,5063r-59,84l7247,5214r-90,109l7076,5379r-49,-22l6958,5340r-15,-174l7032,5154r96,-121l7180,4929r8,-69l7168,4815r-100,63l6984,4887r-69,-15l6871,4784r-67,-29l6739,4716r-39,-12l6684,4632r-42,-132l6603,4383r-78,-52l6430,4290r-124,25l6207,4367r32,60l6216,4477r-37,79l6146,4616r-14,63l6045,4698r-87,-13l5862,4658r-73,6l5732,4700r-78,39l5554,4747r-99,1l5411,4705r-119,-66l5234,4646r-56,5l5123,4654r-57,l5027,4617r-35,-35l4978,4520r-66,-41l4863,4461r-93,-4l4711,4495r2,54l4719,4624r-31,47l4642,4680r-121,2l4476,4612r-56,-7l4344,4589r-60,5l4250,4634r-41,29l4142,4680r-80,59l3995,4756r-38,-48l3863,4720r-53,-63l3758,4580r-51,-3l3625,4563r-85,44l3468,4510r-61,-98l3381,4337r-55,-58l3285,4189r-19,32l3153,4266r-18,43l3074,4318r-2,-84l2988,4223r-73,-10l2883,4111r-108,-29l2695,4131r-71,32l2553,4166r-61,51l2402,4231r-96,-2l2237,4262r27,53l2301,4354r-58,4l2234,4399r1,33l2183,4466r72,45l2280,4540r,31l2243,4585r-32,7l2169,4577r-25,32l2100,4595r-31,-42l2051,4575r-43,-3l1966,4602r-27,-25l1848,4597r-57,4l1746,4546r-37,-27l1668,4493r-70,35l1557,4486r-22,19l1496,4537r-23,25l1452,4580r-39,23l1420,4704r-79,-68l1317,4693r-24,37l1295,4769r-11,47l1310,4862r1,39l1341,4921r63,15l1431,4988r6,44l1454,5060r-59,41l1349,5146r-44,64l1341,5275r,78l1380,5402r36,63l1344,5516r-52,-34l1236,5417r-68,-36l1085,5389r-45,-59l971,5336r-95,-15l803,5293r-50,-56l699,5206r-49,-30l648,5149r32,-14l696,5090r9,-31l695,5016r37,-22l794,4982r-60,-52l818,4892r16,-40l824,4814r1,-40l825,4750r11,-33l809,4702r-32,3l746,4691r-39,-3l690,4667r-19,-27l629,4630r-39,-3l555,4588r-55,-36l449,4526r10,-51l429,4427r-30,-6l354,4451r-64,l269,4412r-14,-48l306,4346r44,-19l329,4291r-32,-21l290,4237r-14,-23l251,4183r-21,-24l219,4124r14,-48l209,4045r-44,-20l87,4006,29,3979,27,3866,,3812r20,-69l21,3671r12,-54l47,3568r15,-23l123,3530r38,-6l158,3484,76,3428r23,-51l139,3314r27,-42l204,3204r48,-55l273,3074r-36,-45l202,3002r-13,-39l216,2904,174,2790r-9,-97l183,2618,132,2514r40,-184l99,2240r7,-60l117,2064r25,-52l180,1965r3,-37l228,1934r44,11l312,1910r54,29l380,1963r-15,39l428,2030r130,36l659,2134r109,85l890,2309r36,101l924,2488r-52,69l795,2602,645,2585,524,2537,420,2486r-82,-51l332,2456r54,69l414,2566r80,75l495,2699r-24,26l489,2758r-1,61l519,2881r48,16l608,2957r76,11l689,2880r-41,-94l722,2720r89,41l901,2794r-9,-124l958,2585r82,-76l1089,2459r64,84l1202,2476r-49,-59l1153,2324r33,-83l1137,2191r22,-78l1244,2132r93,43l1358,2249r-49,59l1244,2316r32,67l1316,2425r81,-24l1431,2308r89,-93l1651,2148r72,-84l1805,2047r-16,127l1854,2191r74,-34l2051,2072r88,-8l2203,2115r35,-54l2191,1970,2082,1869r34,-61l2185,1859r71,69l2338,1929r75,27l2490,1989r63,63l2652,2090r30,57l2743,2223r49,-108l2739,2072r-17,-56l2693,1972r-47,-34l2660,1881r17,-102l2623,1650r86,-98l2784,1426r16,-176l2877,1131r85,45l2961,1238r87,123l3000,1560r-29,51l3027,1689r12,104l3010,1854r34,151l3024,2070r61,62l3092,2249r-56,102l2946,2442r-72,53l2865,2518r12,35l2932,2561r65,l3016,2498r93,-56l3165,2324r17,-75l3149,2148r33,-33l3252,2082r-21,-42l3114,2073r3,-101l3126,1837r8,-75l3064,1605r28,-45l3117,1460r48,-42l3171,1346r-26,-75l3126,1239r36,-13l3220,1331r18,88l3208,1484r8,63l3213,1611r57,32l3327,1652r79,55l3427,1667r-58,-41l3292,1593r-28,-52l3258,1494r30,-25l3328,1478r35,34l3402,1487r-39,-30l3361,1419r-51,-16l3354,1350r55,6l3477,1397r88,72l3636,1550r54,-9l3696,1493r-20,-48l3585,1379r-3,-55l3565,1149r86,-43l3756,1116r130,-39l3988,1039r-74,-75l3908,881r16,-77l3996,713r60,4l4104,674r114,-63l4314,576r85,-28l4363,510r50,-37l4495,452r71,-36l4647,402r10,47l4620,504r81,-19l4773,434r-11,-74l4812,359r75,13l4947,344r-30,-65l4929,234r40,-93l5061,54,51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0860,5516"/>
                </v:shape>
                <v:shape id="Freeform 6" o:spid="_x0000_s1035" style="position:absolute;left:38196;top:17611;width:7194;height:3862;visibility:visible;mso-wrap-style:square;v-text-anchor:top" coordsize="270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" path="m312,444l273,405r-63,49l174,495r-45,25l134,621,54,553,33,609,9,648,8,688,,733r24,47l27,820r32,20l117,853r30,56l152,948r18,30l213,934r33,-11l308,889r45,17l394,893r29,21l415,949r4,42l444,1015r-4,41l403,1061r-50,-5l316,1060r-17,21l295,1107r-47,-3l248,1147r42,38l317,1228r15,41l374,1291r33,17l390,1344r-3,58l416,1392r19,-38l481,1329r46,4l551,1372r42,51l644,1407r3,-48l654,1299r-24,-50l644,1182r-12,-29l642,1095r36,-17l709,1064r40,-10l792,1059r-25,-42l819,985r42,-44l908,914r49,-12l982,927r-12,35l957,1017r50,4l978,1090r-33,47l945,1171r50,30l1048,1205r59,5l1168,1188r50,9l1251,1235r36,31l1288,1321r32,47l1331,1404r32,37l1417,1449r70,-30l1528,1376r46,-29l1624,1304r58,l1744,1299r58,-46l1850,1243r27,30l1950,1287r71,-5l2103,1299r50,9l2196,1288r41,25l2273,1243r2,-80l2229,1099r8,-34l2298,1055r46,-3l2397,1067r10,-74l2415,911r44,-50l2522,897r55,-2l2601,833r-2,-52l2609,748r100,-75l2673,628r-99,9l2522,571r-48,-73l2430,496r-90,-13l2253,523r-69,-93l2121,331r-25,-75l2039,193r-39,-87l1977,141r-111,43l1848,228r-60,9l1788,154,1629,130,1598,30,1491,r-76,46l1340,81r-74,4l1209,133r-97,18l1020,147r-69,33l977,232r40,38l957,277r-7,38l951,349r-49,35l972,432r21,25l995,490r-32,11l927,510,887,496r-29,30l812,511,786,472r-22,20l720,492r-39,30l656,496,554,517r-48,2l461,463,381,412r-69,3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2709,1449"/>
                </v:shape>
                <v:shape id="Freeform 7" o:spid="_x0000_s1036" style="position:absolute;left:49268;top:28745;width:1775;height:1510;visibility:visible;mso-wrap-style:square;v-text-anchor:top" coordsize="1063626,90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" path="m169312,419514l86827,325804,30389,357041,,406127r8683,62473l13024,531074r30389,71398l99851,606934r26048,31237l104192,687257r13024,43136l151947,772042r52096,25287l256139,789892r34730,-8925l308234,847902r60779,17850l425450,843440r34731,-49086l499253,843440r65120,40161l642517,901451r82485,-44624l781440,825591r60778,-80323l816170,700644r4341,-58011l872607,611396r52096,-75860l920362,481987r8683,-49086l950751,392740r52096,-13387l1063626,392740r-8683,-53549l989823,303492,950751,267793r26048,-31236l933386,196395,894314,156234,924703,89298,916021,49137,902035,9525,847266,30956,802022,14288,742491,,711535,30956,678197,78581r,61913l630572,190500r-16669,59531l590421,321342r-78911,9652l437691,326231,382037,307955r-44359,53995l247456,379353r-78144,40161xe" fillcolor="#323e4f [2415]" strokecolor="white" strokeweight=".25pt">
                  <v:shadow on="t" color="#b2b2b2" opacity=".5" offset="-1pt"/>
                  <v:path arrowok="t" o:connecttype="custom" o:connectlocs="4,10;2,8;1,9;0,10;0,11;0,13;1,15;2,15;3,16;3,17;3,18;4,19;5,19;6,19;7,19;7,21;9,21;10,21;11,19;12,21;13,21;15,22;17,21;19,20;20,18;19,17;20,16;21,15;22,13;22,12;22,11;23,10;24,9;25,10;25,8;24,7;23,7;23,6;22,5;21,4;22,2;22,1;22,0;20,1;19,0;18,0;17,1;16,2;16,3;15,5;15,6;14,8;12,8;10,8;9,8;8,9;6,9;4,10" o:connectangles="0,0,0,0,0,0,0,0,0,0,0,0,0,0,0,0,0,0,0,0,0,0,0,0,0,0,0,0,0,0,0,0,0,0,0,0,0,0,0,0,0,0,0,0,0,0,0,0,0,0,0,0,0,0,0,0,0,0" textboxrect="0,0,1063626,901451"/>
                </v:shape>
                <v:shape id="Freeform 8" o:spid="_x0000_s1037" style="position:absolute;left:42058;top:23248;width:5123;height:4734;visibility:visible;mso-wrap-style:square;v-text-anchor:top" coordsize="3052763,283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" path="m1081088,104775r41275,85725l1181100,249238r60325,47625l1289050,334963r-47625,84137l1247775,515938r79375,50800l1409700,596900r90488,38100l1546225,658813r120650,-4763l1763713,741363r182562,38100l2058988,809625r30162,-52387l2108200,696913r-19050,-90488l2212975,625475r-4762,90488l2209800,744538r73025,9525l2373313,774700r90487,4763l2544763,768350r-6350,-68262l2500313,671513r-87313,-84138l2517775,561975r101600,-41275l2798763,504825r101600,-9525l2995550,546746r16669,51197l3036888,654050r15875,60325l2932447,713433r-95584,67617l2763378,1055143r-120190,35470l2647950,1209675r-20303,60971l2552700,1133475r-104775,34925l2432050,1100138r63500,-60325l2532063,965200r-90488,15875l2303463,949325,2282825,842963,2179638,800100r-93663,49213l2093913,885825r49212,20638l2162175,958850r-47625,38100l2160588,1076325r9525,101600l2189163,1273175r9525,60325l2138363,1358900r-28575,-61912l2019300,1349375r-57150,55563l1989138,1481138r-46038,39687l1884363,1554163r-66675,33337l1755775,1654175r-47625,57150l1643063,1762125r-73025,58738l1504950,1871663r-25400,52387l1450975,1944688r-55562,19050l1408113,2001838r-60325,12700l1266825,2033588r-4762,82550l1257300,2216150r26988,88900l1236663,2400300r-33338,49213l1228725,2506663r-4762,80962l1162050,2628900r-23812,63500l1095375,2720975r-71437,50800l1014413,2835275r-87313,-6350l871538,2757488r-30163,-74613l828675,2597150,760413,2476500,708025,2359025,684213,2257425r-50800,-95250l557213,2035175,509588,1824038,481013,1635125r-1588,-144462l466725,1319213r-57150,-19050l395288,1400175r-66675,38100l241300,1446213,76200,1316038r74613,-42863l209550,1233488r-25400,-41275l107950,1204913,38100,1181100,,1106488r50800,-34925l168275,1066800r111125,l298450,1019175,255588,935038,217488,871538r-3175,-84138l152400,704850,306388,631825r44450,36513l436563,652463r60325,-68263l568325,530225r12700,-88900l654050,360363r6350,-87313l657225,157163,712788,90488,736600,47625r55563,1588l876300,r76200,14288l1020763,33338r60325,71437xe" fillcolor="#323e4f [2415]" strokecolor="white" strokeweight=".25pt">
                  <v:shadow on="t" color="#b2b2b2" opacity=".5" offset="-1pt"/>
                  <v:path arrowok="t" o:connecttype="custom" o:connectlocs="29,6;31,10;35,14;41,16;51,19;51,15;54,18;61,19;61,16;64,12;74,13;75,17;68,25;65,30;60,26;60,23;54,19;53,22;53,26;54,32;50,32;48,36;43,39;39,43;36,46;33,48;31,53;30,58;29,63;25,66;21,66;19,59;16,52;12,39;10,31;6,35;5,29;1,28;4,25;6,22;4,17;11,16;14,11;16,4;19,1;25,1" o:connectangles="0,0,0,0,0,0,0,0,0,0,0,0,0,0,0,0,0,0,0,0,0,0,0,0,0,0,0,0,0,0,0,0,0,0,0,0,0,0,0,0,0,0,0,0,0,0" textboxrect="0,0,3052763,2835275"/>
                </v:shape>
                <v:shape id="Freeform 9" o:spid="_x0000_s1038" style="position:absolute;left:45562;top:24587;width:903;height:1059;visibility:visible;mso-wrap-style:square;v-text-anchor:top" coordsize="542591,63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" path="m201216,40481l92869,,,48815,10778,84285r50800,20637l75866,162072,29828,195410r47625,76200l85391,381147r19050,88900l113966,528785,240966,501797r85725,12700l399716,481160r58737,6350l452103,576410r38100,55562l529891,570060r12700,-96838l521953,431947,467978,328760,361616,370035,348853,300037r65150,-63352l444166,165247r-84597,13346l218741,146197,206041,81110,201216,40481xe" fillcolor="#323e4f [2415]" strokecolor="white" strokeweight=".25pt">
                  <v:shadow on="t" color="#b2b2b2" opacity=".5" offset="-1pt"/>
                  <v:path arrowok="t" o:connecttype="custom" o:connectlocs="5,1;2,0;0,1;0,2;1,3;2,4;1,5;2,7;2,9;2,11;3,13;6,12;8,13;9,12;11,12;11,14;11,15;12,14;13,12;12,11;11,8;8,9;8,7;10,6;10,4;8,4;5,4;5,2;5,1" o:connectangles="0,0,0,0,0,0,0,0,0,0,0,0,0,0,0,0,0,0,0,0,0,0,0,0,0,0,0,0,0" textboxrect="0,0,542591,631972"/>
                </v:shape>
                <v:shape id="Freeform 10" o:spid="_x0000_s1039" style="position:absolute;left:46371;top:24182;width:1449;height:3379;visibility:visible;mso-wrap-style:square;v-text-anchor:top" coordsize="861678,20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" path="m356853,147785r-95250,69850l239378,304948r-25400,98425l190166,489098r-65088,20637l71103,524023r,84137l72691,655785,52387,704850,39290,810815,,870347r23478,71188l82216,949473r4762,44450l91741,1032023r17462,61912l172703,1124098r19050,69850l201278,1279673r-28575,73025l158416,1381273r23812,38100l242553,1446360r58738,4763l342566,1409848r42862,-49213l423528,1341585r23813,-41275l501316,1327298r14287,68262l525128,1484460r-14287,87313l525128,1646385r33338,34925l612441,1741635r12700,111125l652128,1914673r-26987,103187l678656,2015728r6810,-35968l709612,1887140r-9525,-45243l719137,1779984r-14621,-43111l666416,1681310r-42863,-53975l618791,1551135r-12700,-71437l625141,1395560r,-60325l552116,1281260,520366,1178073r,-87313l552116,1043135r73025,-39687l702928,997098r77788,-34925l829928,895498r31750,-87313l768016,738335,707691,670073r730,-95001l620378,530373r-94122,-7689l547353,452585r58738,-85725l617203,274785r38831,-79523l645318,123825,582278,47773,547687,,439403,33485r17463,42863l477503,150960,356853,147785xe" fillcolor="#323e4f [2415]" strokecolor="white" strokeweight=".25pt">
                  <v:shadow on="t" color="#b2b2b2" opacity=".5" offset="-1pt"/>
                  <v:path arrowok="t" o:connecttype="custom" o:connectlocs="7,5;5,10;3,12;2,15;1,17;0,21;2,23;2,25;4,27;5,31;4,33;6,35;9,34;11,33;12,32;13,36;13,40;15,42;16,47;17,49;18,46;18,43;16,41;15,38;15,34;14,31;13,26;15,24;19,23;21,20;18,16;15,13;14,11;15,7;16,3;14,0;11,2;9,4" o:connectangles="0,0,0,0,0,0,0,0,0,0,0,0,0,0,0,0,0,0,0,0,0,0,0,0,0,0,0,0,0,0,0,0,0,0,0,0,0,0" textboxrect="0,0,861678,2017860"/>
                </v:shape>
                <v:shape id="Freeform 11" o:spid="_x0000_s1040" style="position:absolute;left:36063;top:23419;width:3737;height:2990;visibility:visible;mso-wrap-style:square;v-text-anchor:top" coordsize="11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" path="m,228r8,14l15,286r33,9l65,321r10,40l111,402r20,37l164,461r-4,48l209,541r33,37l263,619r-4,51l273,704r10,47l330,781r21,44l390,863r28,33l428,935r37,11l486,931r27,-3l558,931r47,5l641,945r46,15l724,947r47,-45l812,876r38,-17l899,851r36,-4l980,835r63,-10l1079,811r27,-7l1138,774r12,-36l1178,697r21,-37l1181,628r-12,-29l1140,603r-54,-5l1034,592r-32,-37l973,517,952,502,928,476,896,445,886,386,870,351,828,309,788,269,735,212r-31,-9l654,191r-54,7l563,180,529,163,506,137,469,102,438,81,382,56,330,26,283,4,237,,199,19,148,30r1,29l182,112r-17,27l144,163r-30,13l84,192,33,185,18,204,,22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 textboxrect="0,0,2230102,1782762"/>
                </v:shape>
                <v:shape id="Freeform 12" o:spid="_x0000_s1041" style="position:absolute;left:37496;top:26004;width:1837;height:1199;visibility:visible;mso-wrap-style:square;v-text-anchor:top" coordsize="59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" path="m7,152l,214r14,40l31,305r10,54l80,385r45,-19l166,338r63,4l293,312r51,-33l394,240r85,-16l531,204r10,-30l566,145r24,-20l576,101,556,67,543,26,533,,470,15r-37,5l392,26,351,47,308,72r-42,43l251,118r-24,12l187,113,128,102,56,98r-31,3l8,116,7,152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699,452"/>
                </v:shape>
                <v:shape id="Freeform 14" o:spid="_x0000_s1042" style="position:absolute;left:39131;top:24680;width:809;height:608;visibility:visible;mso-wrap-style:square;v-text-anchor:top" coordsize="2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" path="m,132l33,122,62,111r37,5l115,115,125,97,146,80,169,61,204,39,231,r-3,12l234,22r12,-4l250,3r10,17l259,51r-7,13l241,70,226,81,220,67r-7,6l216,87r-6,19l196,136r,23l196,177r-11,15l150,195r-46,-3l44,187,,132xe" fillcolor="#ffd96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 textboxrect="0,0,300,232"/>
                </v:shape>
                <v:shape id="Freeform 15" o:spid="_x0000_s1043" style="position:absolute;left:44051;top:27764;width:499;height:763;visibility:visible;mso-wrap-style:square;v-text-anchor:top" coordsize="4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" path="m229,586l119,631,37,512,19,458,,320,83,202r,-83l46,19,101,r91,83l266,229,375,357r28,128l229,586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 o:connectangles="0,0,0,0,0,0,0,0,0,0,0,0,0,0" textboxrect="0,0,403,631"/>
                </v:shape>
                <v:shape id="Freeform 16" o:spid="_x0000_s1044" style="position:absolute;left:49190;top:25802;width:436;height:342;visibility:visible;mso-wrap-style:square;v-text-anchor:top" coordsize="34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" path="m229,272r-136,l2,227,,143,72,79,93,r91,l274,r70,23l328,119r-16,88l229,272xe" fillcolor="#323e4f [2415]" strokecolor="white" strokeweight=".25pt">
                  <v:shadow on="t" color="#b2b2b2" opacity=".5" offset="-1pt"/>
                  <v:path arrowok="t" o:connecttype="custom" o:connectlocs="2147483646,2147483646;2147483646,2147483646;2147483646,2147483646;0,2147483646;2147483646,2147483646;2147483646,0;2147483646,0;2147483646,0;2147483646,2147483646;2147483646,2147483646;2147483646,2147483646;2147483646,2147483646" o:connectangles="0,0,0,0,0,0,0,0,0,0,0,0" textboxrect="0,0,344,272"/>
                </v:shape>
                <v:shape id="Freeform 17" o:spid="_x0000_s1045" style="position:absolute;left:51230;top:24821;width:342;height:654;visibility:visible;mso-wrap-style:square;v-text-anchor:top" coordsize="28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" path="m176,448l72,520,,440,,352,11,240,32,161,120,96,128,,248,r40,88l283,184r-16,96l216,392r-40,56xe" fillcolor="#323e4f [2415]" strokecolor="white" strokeweight=".25pt">
                  <v:shadow on="t" color="#b2b2b2" opacity=".5" offset="-1pt"/>
                  <v:path arrowok="t" o:connecttype="custom" o:connectlocs="2147483646,2147483646;2147483646,2147483646;0,2147483646;0,2147483646;2147483646,2147483646;2147483646,2147483646;2147483646,2147483646;2147483646,0;2147483646,0;2147483646,2147483646;2147483646,2147483646;2147483646,2147483646;2147483646,2147483646;2147483646,2147483646" o:connectangles="0,0,0,0,0,0,0,0,0,0,0,0,0,0" textboxrect="0,0,288,520"/>
                </v:shape>
                <v:shape id="Freeform 18" o:spid="_x0000_s1046" style="position:absolute;left:53130;top:29352;width:1697;height:1541;visibility:visible;mso-wrap-style:square;v-text-anchor:top" coordsize="1417,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" path="m82,194r64,62l228,274r92,-18l393,283,310,384,173,374r19,46l228,475r64,49l411,493r119,64l640,621r137,l905,685r100,83l1078,905r,128l978,1115r,110l1078,1188r74,-36l1216,1142r100,28l1417,1252r,-914l1261,301r-99,-47l1014,146r-91,46l886,256,777,301r-73,73l603,457,539,338,472,284r,-150l420,36,320,64,201,,109,64,27,100,,173r82,2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 o:connectangles="0,0,0,0,0,0,0,0,0,0,0,0,0,0,0,0,0,0,0,0,0,0,0,0,0,0,0,0,0,0,0,0,0,0,0,0,0,0,0,0,0,0,0,0" textboxrect="0,0,1417,1252"/>
                </v:shape>
                <v:shape id="Freeform 19" o:spid="_x0000_s1047" style="position:absolute;left:54827;top:29772;width:1775;height:1495;visibility:visible;mso-wrap-style:square;v-text-anchor:top" coordsize="146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" path="m2,6l,918r196,42l340,976r56,-80l324,808,428,776,580,712r96,80l756,872r80,80l908,1056r120,80l1156,1144r80,-16l1372,1200r88,-56l1276,1040r-56,-40l1182,885r-90,27l1092,832r-88,-56l964,720,892,632r112,-40l980,512,884,472,772,424,692,320,604,232,484,152,300,72,180,48,84,,2,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 textboxrect="0,0,1460,1200"/>
                </v:shape>
                <v:shape id="Freeform 20" o:spid="_x0000_s1048" style="position:absolute;left:46854;top:28449;width:2009;height:1993;visibility:visible;mso-wrap-style:square;v-text-anchor:top" coordsize="75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" path="m8,l,48r70,57l101,141r27,22l174,219r73,92l324,418r28,69l373,539r51,64l467,648r62,37l587,738r47,11l681,742r21,-45l706,637r-7,-71l732,561r21,-33l738,495,699,454r-36,-4l681,495r-15,25l649,517,605,472,583,420,525,408r7,-30l561,348,529,330,489,318,457,285,424,259,395,217r-40,-3l319,176,266,138,214,86,171,39,129,16,81,33,35,3,8,xe" fillcolor="#323e4f [2415]"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 textboxrect="0,0,753,749"/>
                </v:shape>
                <v:shape id="Freeform 21" o:spid="_x0000_s1049" style="position:absolute;left:47726;top:28324;width:748;height:919;visibility:visible;mso-wrap-style:square;v-text-anchor:top" coordsize="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" path="m,l27,6,54,25,76,62r47,3l160,47r36,33l229,121r,82l244,259r18,34l288,331r-27,17l237,348,204,327,165,286,111,262,70,211,40,173,11,91,29,47,,xe" fillcolor="#323e4f [2415]" strokecolor="white" strokeweight=".25pt">
                  <v:shadow on="t" color="#b2b2b2" opacity=".5" offset="-1pt"/>
                  <v:path arrowok="t" o:connecttype="custom" o:connectlocs="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 o:connectangles="0,0,0,0,0,0,0,0,0,0,0,0,0,0,0,0,0,0,0,0,0,0" textboxrect="0,0,288,348"/>
                </v:shape>
                <v:shape id="Freeform 22" o:spid="_x0000_s1050" style="position:absolute;left:48645;top:30457;width:1651;height:545;visibility:visible;mso-wrap-style:square;v-text-anchor:top" coordsize="138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" path="m101,15l,98r9,64l73,171r83,l201,244,311,226r128,54l540,253r182,64l823,363r183,l1189,399r146,37l1381,372r-28,-92l1262,235r9,-92l1207,125r-101,18l978,116r-54,l823,88,713,152r-155,l466,79,393,61,295,,210,15r-109,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 textboxrect="0,0,1381,436"/>
                </v:shape>
                <v:shape id="Freeform 23" o:spid="_x0000_s1051" style="position:absolute;left:48084;top:25163;width:1293;height:2756;visibility:visible;mso-wrap-style:square;v-text-anchor:top" coordsize="771190,164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" path="m323515,1628775r44450,-39688l437815,1541462r28575,-31750l480678,1474787r77787,-28575l644190,1400175r61913,-52388l760078,1292225r1587,-65088l771190,1155700r-14287,-79375l733090,973137,690228,893762,620378,795337,525128,714375,466390,641350,434640,576262,369553,525462r-1588,-39687l385428,433387r49212,-42862l493378,319087r68262,-49212l644190,217487,548940,190500,506078,133350,448928,52387,315578,,242553,61912r-61913,47625l116681,60574,56815,90487,,104627r58403,66823l75865,219075r33338,71437l185403,303212r73025,20638l291765,403225r-66675,73025l291765,546100r55563,57150l396540,661987r65088,66675l525128,817562r23812,66675l567990,1004887r12700,74613l582278,1162050r-33338,80962l487028,1276350r-61913,26987l404478,1350962r-36513,33338l296528,1389062r-47625,53975l283828,1549400r-7938,36512l277478,1625600r-9525,20637l323515,1628775xe" fillcolor="#323e4f [2415]" strokecolor="white" strokeweight=".25pt">
                  <v:shadow on="t" color="#b2b2b2" opacity=".5" offset="-1pt"/>
                  <v:path arrowok="t" o:connecttype="custom" o:connectlocs="8,40;9,39;11,37;11,37;12,36;14,35;16,34;17,33;19,31;19,30;19,28;18,26;18,24;17,22;15,19;13,17;11,16;11,14;9,13;9,12;9,11;11,9;12,8;14,7;16,5;13,5;12,3;11,1;8,0;6,2;4,3;3,2;1,2;0,3;2,4;2,5;3,7;5,7;6,8;7,10;6,12;7,13;9,15;10,16;11,18;13,20;13,21;14,24;14,26;14,28;13,30;12,31;10,32;10,33;9,34;7,34;6,35;7,38;7,39;7,40;7,40;8,40" o:connectangles="0,0,0,0,0,0,0,0,0,0,0,0,0,0,0,0,0,0,0,0,0,0,0,0,0,0,0,0,0,0,0,0,0,0,0,0,0,0,0,0,0,0,0,0,0,0,0,0,0,0,0,0,0,0,0,0,0,0,0,0,0,0" textboxrect="0,0,771190,1646237"/>
                </v:shape>
                <v:shape id="Freeform 24" o:spid="_x0000_s1052" style="position:absolute;left:47243;top:25802;width:1433;height:2709;visibility:visible;mso-wrap-style:square;v-text-anchor:top" coordsize="855663,161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" path="m539291,1580605r-60722,29766l403560,1604418r-33672,-58193l324978,1513930r-45578,-8980l247650,1450975r-55562,-47625l150813,1335088r-28575,-47625l88900,1273175,74613,1239838r15875,-41275l107950,1174750r6350,-44450l107950,1055688r49213,-4763l171450,992188r17463,-71438l180975,874713r19050,-58738l184150,777875,150813,722313,102331,662633r-2318,-70495l85725,515938r17463,-71438l104713,368549,28575,314325,,214313,,130175,33338,80963,106363,38100r74612,-4762l255588,r61912,34925l350838,69850r30162,42863l382588,169863r-19050,60325l382588,271463r39687,1587l481013,236538r88900,-34925l661988,206375r52387,39688l774700,306388r,101600l819150,449263r36513,58737l841375,619125r-38100,22225l741363,679450,681038,655638r-57150,6350l582613,690563r-28575,23812l519113,746125r28575,100013l561975,920750,503238,874713,457200,836613r-42862,12700l360363,811213,333375,749300r-39687,23813l276225,815975r7938,44450l266700,906463r-30162,53975l219075,1017588r,100012l219075,1185863r52388,60325l285750,1322388r31750,47625l349250,1423988r73025,39687l461963,1479550r31750,28575l539291,1580605xe" fillcolor="#323e4f [2415]" strokecolor="white" strokeweight=".25pt">
                  <v:shadow on="t" color="#b2b2b2" opacity=".5" offset="-1pt"/>
                  <v:path arrowok="t" o:connecttype="custom" o:connectlocs="12,40;9,39;7,38;5,35;3,32;2,31;3,29;3,26;4,25;4,22;5,19;3,16;2,13;3,9;0,5;1,2;4,1;8,1;9,3;9,6;10,7;14,5;17,6;19,10;21,13;19,16;17,16;14,17;13,19;14,23;11,21;9,20;7,19;7,22;6,24;5,28;7,31;8,34;10,37;12,38" o:connectangles="0,0,0,0,0,0,0,0,0,0,0,0,0,0,0,0,0,0,0,0,0,0,0,0,0,0,0,0,0,0,0,0,0,0,0,0,0,0,0,0" textboxrect="0,0,855663,1610371"/>
                </v:shape>
                <v:shape id="Freeform 25" o:spid="_x0000_s1053" style="position:absolute;left:47664;top:25334;width:1355;height:1589;visibility:visible;mso-wrap-style:square;v-text-anchor:top" coordsize="803275,94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" path="m122572,447527r-15478,59531l123825,546100r40419,2630l219075,512762r88900,-36512l404750,480865r52450,41422l515938,579437r1587,100013l560388,723900r38100,57150l581025,898525r65088,42862l695325,904875r57150,-20638l803275,866775,789322,770187,766700,713037,702406,624930,641685,560637,591678,501105,466725,371475r66675,-73025l501191,217737,423863,195262r-73882,-8482l319025,117724,303213,71437,241300,,190438,17712,165100,92075,85725,117475,52388,204787,,271462r65422,37953l96378,351087r27447,37850l122572,447527xe" fillcolor="#323e4f [2415]" strokecolor="white" strokeweight=".25pt">
                  <v:shadow on="t" color="#b2b2b2" opacity=".5" offset="-1pt"/>
                  <v:path arrowok="t" o:connecttype="custom" o:connectlocs="3,11;3,13;3,14;4,14;6,13;8,12;10,12;12,13;13,15;13,17;14,18;15,20;15,23;16,24;18,23;19,22;20,22;20,20;19,18;18,16;16,14;15,13;12,9;13,8;13,6;11,5;9,5;8,3;8,2;6,0;5,1;4,2;2,3;1,5;0,7;2,8;2,9;3,10;3,11" o:connectangles="0,0,0,0,0,0,0,0,0,0,0,0,0,0,0,0,0,0,0,0,0,0,0,0,0,0,0,0,0,0,0,0,0,0,0,0,0,0,0" textboxrect="0,0,803275,941387"/>
                </v:shape>
                <v:shape id="Freeform 26" o:spid="_x0000_s1054" style="position:absolute;left:48100;top:26783;width:950;height:809;visibility:visible;mso-wrap-style:square;v-text-anchor:top" coordsize="559594,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" path="m163115,63103r-63103,4763l,152400,27447,258911r17462,73025l52847,381148r22225,33338l125872,435123r55562,28575l228600,470297r44909,-52636l344947,412898r37243,-29517l404812,333375r73485,-33189l530684,270023r28575,-84137l559594,110728,541734,,489409,14436,441784,33486,379872,74761,317897,30956,284622,46186,219075,85725,163115,63103xe" fillcolor="#323e4f [2415]" strokecolor="white" strokeweight=".25pt">
                  <v:shadow on="t" color="#b2b2b2" opacity=".5" offset="-1pt"/>
                  <v:path arrowok="t" o:connecttype="custom" o:connectlocs="4,2;3,2;0,4;1,7;1,9;1,11;2,12;3,12;5,13;6,13;7,12;9,12;10,11;11,9;13,9;14,8;15,5;15,3;14,0;13,0;12,1;10,2;8,1;7,1;6,2;4,2" o:connectangles="0,0,0,0,0,0,0,0,0,0,0,0,0,0,0,0,0,0,0,0,0,0,0,0,0,0" textboxrect="0,0,559594,470297"/>
                </v:shape>
                <v:shape id="Freeform 27" o:spid="_x0000_s1055" style="position:absolute;left:49408;top:28277;width:1713;height:1168;visibility:visible;mso-wrap-style:square;v-text-anchor:top" coordsize="55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" path="m46,293l,325r22,26l44,375,90,353r44,-6l158,316r30,10l228,329r43,-5l285,281r6,-25l316,229r2,-38l334,168r18,-18l385,161r24,7l437,155r58,-1l495,116,550,91,517,82,466,57,434,4,397,,356,43r-9,34l319,124r-19,9l303,145r3,11l297,154r-7,-7l290,135r-9,4l284,156r-3,9l273,170r-6,-7l258,159r-3,-9l251,144r-67,67l120,236,92,283,46,29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 textboxrect="0,0,1023938,698500"/>
                </v:shape>
                <v:shape id="Freeform 28" o:spid="_x0000_s1056" style="position:absolute;left:50996;top:29212;width:1137;height:1339;visibility:visible;mso-wrap-style:square;v-text-anchor:top" coordsize="942,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" path="m175,1089l84,1043r,-90l120,873r-6,-66l72,771,6,759,,663,54,603,72,465,84,363r48,-36l175,227r,-91l258,123,311,91r90,l498,111r84,12l702,135,764,91,834,75,900,r42,57l906,135r-51,47l804,195,750,177r-78,18l594,195r-78,l402,201r-84,12l220,227r-22,94l228,369r37,39l306,459r50,-5l401,408r79,-9l552,381r84,-6l673,408r-61,69l537,499r-63,14l401,544r7,53l474,657r60,54l492,783r60,66l612,891r-78,36l510,981,426,969,356,907,311,817r-5,-70l356,680,288,651r-42,30l220,726r8,93l234,909r-14,89l175,1089xe" fillcolor="#323e4f [2415]"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 textboxrect="0,0,942,1089"/>
                </v:shape>
                <v:shape id="Freeform 29" o:spid="_x0000_s1057" style="position:absolute;left:51043;top:31080;width:327;height:187;visibility:visible;mso-wrap-style:square;v-text-anchor:top" coordsize="27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" path="m182,146l70,90,,55,46,10,106,r54,6l227,55r46,46l182,146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 o:connectangles="0,0,0,0,0,0,0,0,0" textboxrect="0,0,273,146"/>
                </v:shape>
                <v:shape id="Freeform 30" o:spid="_x0000_s1058" style="position:absolute;left:50638;top:30878;width:405;height:187;visibility:visible;mso-wrap-style:square;v-text-anchor:top" coordsize="33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" path="m162,147l84,159,,147,21,55,67,10,127,r54,6l276,33r60,-6l330,105r-54,l222,123r-60,24xe" fillcolor="#323e4f [2415]" strokecolor="white" strokeweight=".25pt">
                  <v:shadow on="t" color="#b2b2b2" opacity=".5" offset="-1pt"/>
                  <v:path arrowok="t" o:connecttype="custom" o:connectlocs="2147483646,2147483646;2147483646,2147483646;0,2147483646;2147483646,2147483646;2147483646,2147483646;2147483646,0;2147483646,2147483646;2147483646,2147483646;2147483646,2147483646;2147483646,2147483646;2147483646,2147483646;2147483646,2147483646;2147483646,2147483646" o:connectangles="0,0,0,0,0,0,0,0,0,0,0,0,0" textboxrect="0,0,336,159"/>
                </v:shape>
                <v:shape id="Freeform 31" o:spid="_x0000_s1059" style="position:absolute;left:51183;top:30862;width:421;height:172;visibility:visible;mso-wrap-style:square;v-text-anchor:top" coordsize="33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" path="m145,126l67,138,,108,4,34,60,r66,12l162,36,264,48r72,l330,108r-60,12l205,102r-60,24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2147483646,2147483646;2147483646,2147483646;2147483646,2147483646;2147483646,2147483646" o:connectangles="0,0,0,0,0,0,0,0,0,0,0,0,0" textboxrect="0,0,336,138"/>
                </v:shape>
                <v:shape id="Freeform 32" o:spid="_x0000_s1060" style="position:absolute;left:51136;top:26097;width:514;height:1231;visibility:visible;mso-wrap-style:square;v-text-anchor:top" coordsize="424,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" path="m256,490r,104l336,666r-24,64l264,778r,96l248,1002,168,930,120,858r80,-80l120,674,56,610,32,490,,394,56,362r64,56l128,306r,-56l104,161,144,82,200,,320,98r104,l376,178r40,128l368,378r-80,14l256,490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 textboxrect="0,0,424,1002"/>
                </v:shape>
                <v:shape id="Freeform 33" o:spid="_x0000_s1061" style="position:absolute;left:51557;top:27810;width:778;height:685;visibility:visible;mso-wrap-style:square;v-text-anchor:top" coordsize="64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" path="m496,416r16,80l472,544,376,512,296,456r8,-110l248,280r-64,48l104,328,32,384,,288,80,232r80,-64l232,136r56,48l374,198r21,-79l488,64,520,r72,24l640,144r-10,94l614,326r-94,26l496,41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 o:connectangles="0,0,0,0,0,0,0,0,0,0,0,0,0,0,0,0,0,0,0,0,0,0,0,0,0" textboxrect="0,0,640,544"/>
                </v:shape>
                <v:shape id="Freeform 34" o:spid="_x0000_s1062" style="position:absolute;left:51541;top:27437;width:281;height:451;visibility:visible;mso-wrap-style:square;v-text-anchor:top" coordsize="22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" path="m108,348l48,288,72,210,66,138,,156,6,78,17,7,102,6,162,r18,60l228,108r-6,60l186,258r,108l108,348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 o:connectangles="0,0,0,0,0,0,0,0,0,0,0,0,0,0,0" textboxrect="0,0,228,366"/>
                </v:shape>
                <v:shape id="Freeform 35" o:spid="_x0000_s1063" style="position:absolute;left:51993;top:27234;width:202;height:296;visibility:visible;mso-wrap-style:square;v-text-anchor:top" coordsize="1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" path="m114,240l54,162,6,126,,72,33,45,78,r84,54l169,136r,90l114,240xe" fillcolor="#323e4f [2415]" strokecolor="white" strokeweight=".25pt">
                  <v:shadow on="t" color="#b2b2b2" opacity=".5" offset="-1pt"/>
                  <v:path arrowok="t" o:connecttype="custom" o:connectlocs="2147483646,2147483646;2147483646,2147483646;2147483646,2147483646;0,2147483646;2147483646,2147483646;2147483646,0;2147483646,2147483646;2147483646,2147483646;2147483646,2147483646;2147483646,2147483646" o:connectangles="0,0,0,0,0,0,0,0,0,0" textboxrect="0,0,169,240"/>
                </v:shape>
                <v:shape id="Freeform 36" o:spid="_x0000_s1064" style="position:absolute;left:50685;top:27608;width:498;height:529;visibility:visible;mso-wrap-style:square;v-text-anchor:top" coordsize="42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" path="m,368l64,304r48,-77l170,161r43,-33l272,72,320,,424,24r-96,96l248,200r-64,80l96,368,56,424,,368xe" fillcolor="#323e4f [2415]" strokecolor="white" strokeweight=".25pt">
                  <v:shadow on="t" color="#b2b2b2" opacity=".5" offset="-1pt"/>
                  <v:path arrowok="t" o:connecttype="custom" o:connectlocs="0,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 textboxrect="0,0,424,424"/>
                </v:shape>
                <v:shape id="Freeform 37" o:spid="_x0000_s1065" style="position:absolute;left:51557;top:26938;width:358;height:312;visibility:visible;mso-wrap-style:square;v-text-anchor:top" coordsize="28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" path="m216,246l150,138,90,126,24,156,6,108,,60,24,18,90,r57,7l204,60r34,83l288,222r-72,24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0;2147483646,2147483646;2147483646,2147483646;2147483646,2147483646;2147483646,2147483646;2147483646,2147483646" o:connectangles="0,0,0,0,0,0,0,0,0,0,0,0,0" textboxrect="0,0,288,246"/>
                </v:shape>
                <v:shape id="Freeform 38" o:spid="_x0000_s1066" style="position:absolute;left:56119;top:30271;width:685;height:404;visibility:visible;mso-wrap-style:square;v-text-anchor:top" coordsize="56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" path="m384,136r-66,42l258,190r-74,-6l64,192,,256r112,40l192,298r66,18l315,309r74,-8l472,232r56,-64l568,40,480,,464,80r-80,56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 o:connectangles="0,0,0,0,0,0,0,0,0,0,0,0,0,0,0,0,0" textboxrect="0,0,568,316"/>
                </v:shape>
                <v:shape id="Freeform 39" o:spid="_x0000_s1067" style="position:absolute;left:49906;top:31143;width:7194;height:5808;visibility:visible;mso-wrap-style:square;v-text-anchor:top" coordsize="3045,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" path="m1399,1744r-165,-9l1070,1808r-146,46l841,1945r-251,1l430,2019r-156,36l154,1946r93,-138l221,1711,174,1552,119,1388,,1260r46,-92l64,1040,101,940,201,885,338,812r92,-19l585,766,691,671,713,565r92,-92l860,510,914,382,1024,272r119,83l1253,345r55,-82l1353,190r-64,-55l1372,89r155,10l1637,153r94,-52l1801,108r28,73l1792,263r-61,72l1820,455r100,46l2030,583r70,-80l2149,428r18,-119l2134,134,2167,r110,80l2332,199r9,110l2402,335r,101l2469,570r64,123l2637,738r79,129l2805,939r93,147l2972,1174r64,122l3036,1406r9,128l3045,1671r-64,110l2905,1845r-52,110l2816,2019r-9,137l2780,2265r-138,55l2536,2348r-67,34l2377,2348r-109,34l2103,2348r-101,-73l1993,2119r-73,9l1838,2147r-9,-83l1874,1927r-82,37l1692,2055r-55,-137l1582,1790r-82,9l1399,1744xe" fillcolor="#323e4f [241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3045,2382"/>
                </v:shape>
                <v:shape id="Freeform 40" o:spid="_x0000_s1068" style="position:absolute;left:55590;top:37324;width:716;height:701;visibility:visible;mso-wrap-style:square;v-text-anchor:top" coordsize="433388,4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" path="m235744,414038l150019,394988,92869,342600,73819,144956,,52088,16896,r99526,50796l167948,75726,292634,36509,359569,4463r61913,66675l433388,173531r-59531,57150l374057,320722r-71638,24259l235744,414038xe" fillcolor="#323e4f [2415]" strokecolor="white" strokeweight=".25pt">
                  <v:shadow on="t" color="#b2b2b2" opacity=".5" offset="-1pt"/>
                  <v:path arrowok="t" o:connecttype="custom" o:connectlocs="5,11;3,10;2,9;2,4;0,1;0,0;3,1;4,2;7,1;8,0;9,2;10,5;8,6;8,8;7,9;5,11" o:connectangles="0,0,0,0,0,0,0,0,0,0,0,0,0,0,0,0" textboxrect="0,0,433388,414038"/>
                </v:shape>
                <v:shape id="Freeform 41" o:spid="_x0000_s1069" style="position:absolute;left:59420;top:37324;width:1449;height:1542;visibility:visible;mso-wrap-style:square;v-text-anchor:top" coordsize="859171,917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" path="m182896,823913l94790,802481,,789853,12690,684108,180474,511729,344028,392947,496303,256782,563896,135731,630571,71438,666290,r45244,2381l771065,38100,842502,2381r16669,83344l856790,138113r-40429,60726l778209,309563r-66675,57150l769833,442198,628190,454819r-47290,84432l507582,743499,390556,830412r-74727,86914l228140,869156,182896,823913xe" fillcolor="#323e4f [2415]" strokecolor="white" strokeweight=".25pt">
                  <v:shadow on="t" color="#b2b2b2" opacity=".5" offset="-1pt"/>
                  <v:path arrowok="t" o:connecttype="custom" o:connectlocs="5,21;2,20;0,20;0,17;5,13;9,10;12,6;14,3;16,2;17,0;18,0;19,1;21,0;22,2;22,3;21,5;20,8;18,9;19,11;16,11;15,13;13,18;10,21;8,23;6,22;5,21" o:connectangles="0,0,0,0,0,0,0,0,0,0,0,0,0,0,0,0,0,0,0,0,0,0,0,0,0,0" textboxrect="0,0,859171,917326"/>
                </v:shape>
                <v:shape id="Freeform 44" o:spid="_x0000_s1070" style="position:absolute;left:48380;top:29243;width:172;height:109;visibility:visible;mso-wrap-style:square;v-text-anchor:top" coordsize="1594,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" path="m850,771r60,-3l928,735r39,l1081,651r144,-45l1357,574r90,l1489,594r63,-33l1549,492r45,-72l1543,378r-39,-15l1459,306r-63,-21l1345,321r-51,9l1258,300r-42,-45l1174,228r-27,-42l1039,166r-24,-22l991,153r-39,39l919,234,901,222r57,-99l949,75,858,30,811,3,784,,745,3,631,75r-75,45l514,105,444,69r-38,l364,111r-45,21l268,166r-45,91l177,348r-26,57l96,498,79,579,42,639r18,39l36,729r,45l9,807,,924r99,27l48,813r84,-57l132,699r33,6l111,582r51,9l223,665r38,-26l359,620r89,1l538,639r54,l589,666r39,15l610,708,562,681r-21,21l619,747r36,-42l718,738r49,63l858,846r45,-45l850,771xe" fillcolor="#323e4f [2415]" strokecolor="white" strokeweight=".25pt">
                  <v:shadow on="t" color="#b2b2b2" opacity=".5" offset="-1pt"/>
                  <v:path arrowok="t" o:connecttype="custom" o:connectlocs="1543183321,1918327547;1639929783,1835835060;2077388851,1513509535;2147483646,1433779736;2147483646,1401294228;2147483646,1049045906;2147483646,906686778;2147483646,711759715;2147483646,824194303;2062226623,636949557;1945189765,464665762;1721360608,359730398;1614538523,479628032;1528008134,554438191;1609437670,187244597;1375378202,7480333;1263456091,7480333;942880366,299661899;752932887,172283806;617329977,277219159;454483854,414657167;300159129,869281641;162846123,1243753699;71214763,1596002022;60984441,1820872779;15331282,2015580446;167961225,2147483646;223843513,1888202478;279868850,1760804153;274767879,1476104387;442573117,1596002022;759744072,1551116541;1004019613,1596002022;1065018184,1700956403;953096546,1700956403;1049687020,1865758259;1217648245,1843315519;1455098707,2113054081;1441477745,1925808005" o:connectangles="0,0,0,0,0,0,0,0,0,0,0,0,0,0,0,0,0,0,0,0,0,0,0,0,0,0,0,0,0,0,0,0,0,0,0,0,0,0,0" textboxrect="0,0,1594,951"/>
                </v:shape>
                <v:shape id="Freeform 46" o:spid="_x0000_s1071" style="position:absolute;left:36406;top:26222;width:1121;height:1012;visibility:visible;mso-wrap-style:square;v-text-anchor:top" coordsize="675084,60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" path="m675084,559594r-11830,21888l620316,602456,576262,561975,508438,483236,464344,434578,401241,383381,325041,367903r-92869,3572l151209,352425,86916,411956,,390525,8334,325040,23812,219075,41672,132159,122634,54769,222647,r33337,35719l282178,109537r8334,67866l299832,252409r80098,43459l471152,336763r51408,62891l590459,448063r84625,111531xe" fillcolor="#f4b083 [1941]" strokecolor="white" strokeweight=".25pt">
                  <v:shadow on="t" color="#b2b2b2" opacity=".5" offset="-1pt"/>
                  <v:path arrowok="t" o:connecttype="custom" o:connectlocs="16,14;15,14;14,15;13,14;12,12;11,11;9,10;7,9;5,9;3,9;2,10;0,10;0,8;0,5;1,3;3,1;5,0;6,1;6,3;7,4;7,6;9,7;11,8;12,10;14,11;16,14" o:connectangles="0,0,0,0,0,0,0,0,0,0,0,0,0,0,0,0,0,0,0,0,0,0,0,0,0,0" textboxrect="0,0,675084,602456"/>
                </v:shape>
                <v:shape id="Freeform 47" o:spid="_x0000_s1072" style="position:absolute;left:31532;top:23248;width:2865;height:2631;visibility:visible;mso-wrap-style:square;v-text-anchor:top" coordsize="1707356,155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" path="m1707356,176213r-23812,38100l1645444,266700r27384,1053703l1685925,1547813r-116681,9525l1457765,1498298,745331,1133475r-114300,78581l495300,1214438r-69165,-57667l317897,1135856,248840,1031081r-73818,2382l116681,989409,105965,923925r-71437,8334l,887016,19050,837009,41672,776288,,703659,52387,656034,16669,581025,64294,527447,35719,460772,65484,395288,51197,327422,96440,315516r36910,-46435l135731,155972,221456,95250,296465,,421481,4763r85725,14287l607219,42863r61912,52387l678656,152400r14288,38100l764381,195263r85725,23812l916781,252413r58221,49536l1021556,314325r57150,-4762l1178719,271463r-9525,-138113l1212056,57150r73150,-21820l1402556,9525r142875,80963l1702594,133350r4762,42863xe" fillcolor="#f4b083 [1941]" strokecolor="white" strokeweight=".25pt">
                  <v:shadow on="t" color="#b2b2b2" opacity=".5" offset="-1pt"/>
                  <v:path arrowok="t" o:connecttype="custom" o:connectlocs="42,5;41,6;40,7;41,34;41,40;39,40;36,38;18,29;16,31;12,31;10,30;8,29;6,26;4,27;3,25;3,24;1,24;0,23;1,21;1,20;0,18;1,17;0,15;2,14;1,12;2,10;1,8;2,8;3,7;3,4;6,2;7,0;10,0;12,1;15,1;16,2;17,4;17,5;19,5;21,6;22,6;24,8;25,8;27,8;29,7;29,3;30,2;32,1;35,0;38,2;42,3;42,5" o:connectangles="0,0,0,0,0,0,0,0,0,0,0,0,0,0,0,0,0,0,0,0,0,0,0,0,0,0,0,0,0,0,0,0,0,0,0,0,0,0,0,0,0,0,0,0,0,0,0,0,0,0,0,0" textboxrect="0,0,1707356,1557338"/>
                </v:shape>
                <v:shape id="Freeform 48" o:spid="_x0000_s1073" style="position:absolute;left:28386;top:22360;width:3675;height:3644;visibility:visible;mso-wrap-style:square;v-text-anchor:top" coordsize="2197894,217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" path="m4763,1023937l,1173956r364332,302419l866775,1821656r124284,77538l1038225,1971675r90488,59531l1202532,2069306r56814,-249l1281113,2174081r100012,4763l1578769,2107406r619125,-433387l2128838,1565672r-75010,2381l1999060,1522809r-12639,-63352l1916571,1468982r-34925,-44450l1924050,1312069r-42862,-71438l1933575,1193006r-33337,-76200l1945482,1062037r-28575,-64293l1945482,928687,1922860,817959,1863328,592931r-52387,-52387l1764507,485775r-13097,-76200l1779985,377428r-7876,-38746l1787984,159294r26987,-53975l1821657,33337,1745457,r-47625,4762l1650207,16669,1600200,4762r-66675,30957l1471613,47625,1388269,21431r-90487,19050l1214438,69056r-83344,-2381l1016794,109537r-73819,45244l833438,195262,684671,240257r52388,119062l757238,426244r11571,53725l797384,554582r-4763,80962l722771,621257r-65546,5012l592932,628650r-11907,73819l531019,731044r9525,88106l504825,854869,323850,935831r-88106,2381l80963,988219,4763,1023937xe" fillcolor="#f4b083 [1941]" strokecolor="white" strokeweight=".25pt">
                  <v:shadow on="t" color="#b2b2b2" opacity=".5" offset="-1pt"/>
                  <v:path arrowok="t" o:connecttype="custom" o:connectlocs="0,28;21,44;25,47;29,50;31,52;38,51;51,38;48,37;46,35;46,32;46,29;47,26;47,22;45,14;42,12;43,9;43,4;44,1;41,0;38,0;35,1;31,1;27,2;23,4;17,6;18,10;19,13;17,15;14,15;13,18;12,21;6,23;0,25" o:connectangles="0,0,0,0,0,0,0,0,0,0,0,0,0,0,0,0,0,0,0,0,0,0,0,0,0,0,0,0,0,0,0,0,0" textboxrect="0,0,2197894,2178844"/>
                </v:shape>
                <v:shape id="Freeform 49" o:spid="_x0000_s1074" style="position:absolute;left:27701;top:22672;width:2009;height:1666;visibility:visible;mso-wrap-style:square;v-text-anchor:top" coordsize="1198563,99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" path="m,987425r403225,4762l405942,843212r80962,-40482l631825,758825r100013,-6350l833438,706437r79375,-34925l941723,633662r-6685,-84387l979488,517525r15875,-73025l1063625,441325r55563,-1588l1193800,452437r4763,-79375l1166813,290512r-6350,-52387l1138238,173037r-28575,-58737l1081088,50800r-61913,12700l976313,44450,922338,33337,850900,63500,779463,39687,755650,,709613,4762,693738,42862r-14288,61913l655638,171450r-52388,34925l555625,258762r-69850,17463l385763,373062r-63500,93663l279400,566737r30163,73025l322263,703262r-74613,42863l182563,784225r-46038,92075l69850,930275,,987425xe" fillcolor="#f4b083 [1941]" strokecolor="white" strokeweight=".25pt">
                  <v:shadow on="t" color="#b2b2b2" opacity=".5" offset="-1pt"/>
                  <v:path arrowok="t" o:connecttype="custom" o:connectlocs="0,24;10,25;10,21;12,20;15,19;18,19;20,17;22,17;23,16;23,14;24,13;24,11;26,11;27,11;29,11;29,9;28,7;28,6;28,4;27,3;26,1;25,2;24,1;22,1;21,2;19,1;18,0;17,0;17,1;17,3;16,4;15,5;14,6;12,7;9,9;8,12;7,14;8,16;8,17;6,18;5,19;3,22;2,23;0,24" o:connectangles="0,0,0,0,0,0,0,0,0,0,0,0,0,0,0,0,0,0,0,0,0,0,0,0,0,0,0,0,0,0,0,0,0,0,0,0,0,0,0,0,0,0,0,0" textboxrect="0,0,1198563,992187"/>
                </v:shape>
                <v:shape id="Freeform 50" o:spid="_x0000_s1075" style="position:absolute;left:29975;top:25163;width:2818;height:2196;visibility:visible;mso-wrap-style:square;v-text-anchor:top" coordsize="1688307,130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" path="m1562100,73818r23813,216694l1647825,345281r40482,66675l1663839,458488r-17184,166388l1652588,740568,1540669,878681r-88106,88106l1402557,1038225r28467,74759l1364457,1138237r-54769,14288l1243013,1154906r-64294,-23813l1104900,1135856r-130968,45244l904875,1173956r-52387,-23813l766763,1150143r-64294,11907l642938,1138237r-78581,-42862l497682,1104900r-52388,14287l435595,1184849r-45070,55782l381571,1300445r-94159,6972l269082,1240631,132889,1204377,83344,1133475,28933,1073519,,962025,140494,916781,290513,902493,411957,847725,426244,507206,623888,433387,1245394,r107156,16668l1423988,76200r138112,-2382xe" fillcolor="#f4b083 [1941]" strokecolor="white" strokeweight=".25pt">
                  <v:shadow on="t" color="#b2b2b2" opacity=".5" offset="-1pt"/>
                  <v:path arrowok="t" o:connecttype="custom" o:connectlocs="37,2;38,7;39,9;40,10;40,11;39,15;39,18;37,22;35,24;33,26;34,28;33,28;31,28;30,29;28,28;26,28;23,29;22,29;20,28;18,28;17,29;15,28;14,27;12,27;11,28;10,29;9,31;9,32;7,32;6,31;3,30;2,28;1,27;0,24;3,23;7,22;10,21;10,13;15,11;30,0;32,0;34,2;37,2" o:connectangles="0,0,0,0,0,0,0,0,0,0,0,0,0,0,0,0,0,0,0,0,0,0,0,0,0,0,0,0,0,0,0,0,0,0,0,0,0,0,0,0,0,0,0" textboxrect="0,0,1688307,1307417"/>
                </v:shape>
                <v:shape id="Freeform 52" o:spid="_x0000_s1076" style="position:absolute;left:34288;top:23528;width:2133;height:1947;visibility:visible;mso-wrap-style:square;v-text-anchor:top" coordsize="1279177,11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" path="m1169640,984609r-19050,83343l1207740,1060809r71437,83343l1141065,1153677r-161925,-4762l24259,1160821,2647,247857,,102001,36165,51159,57091,14829,99290,r72011,26819l268061,62564,319240,49916r84785,22487l486221,89259,543371,60684,593377,15440r51577,440l707415,39942,792679,27262r76923,14372l926752,44015r92869,-16669l1117252,224990r4763,45244l1060102,348815r-19050,64294l986284,425015,950565,398821,916460,381864,865707,356417,829121,298809,812940,250730,735524,172445r-25695,466l710318,199857r39819,69592l818742,354926r110392,96283l981521,532171r40481,100013l1060102,696477r2844,59501l1100584,801252r40481,57150l1169640,915552r,69057xe" fillcolor="#f4b083 [1941]" strokecolor="white" strokeweight=".25pt">
                  <v:shadow on="t" color="#b2b2b2" opacity=".5" offset="-1pt"/>
                  <v:path arrowok="t" o:connecttype="custom" o:connectlocs="28,24;27,26;29,26;30,28;27,28;23,28;1,28;0,6;0,3;1,1;1,0;2,0;4,1;6,2;8,1;10,2;12,2;13,2;14,0;15,0;17,1;19,1;21,1;22,1;24,1;27,6;27,7;25,9;25,10;23,10;23,10;22,9;21,9;20,7;19,6;18,4;17,4;17,5;18,7;19,9;22,11;23,13;24,15;25,17;25,18;26,20;27,21;28,22;28,24" o:connectangles="0,0,0,0,0,0,0,0,0,0,0,0,0,0,0,0,0,0,0,0,0,0,0,0,0,0,0,0,0,0,0,0,0,0,0,0,0,0,0,0,0,0,0,0,0,0,0,0,0" textboxrect="0,0,1279177,1160821"/>
                </v:shape>
                <v:shape id="Freeform 53" o:spid="_x0000_s1077" style="position:absolute;left:32326;top:25163;width:1853;height:2959;visibility:visible;mso-wrap-style:square;v-text-anchor:top" coordsize="1104900,176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" path="m23812,1113235r74132,45547l170259,1238250r5953,36910l215503,1313260r-9525,84534l216694,1453753r-9525,32147l164306,1509713r-26194,57150l150019,1624013r23119,78971l204787,1769269r80963,-16669l390525,1733550r83344,-16668l547687,1693069r28575,-73819l628650,1633538r66675,-14288l750094,1578769r85725,-90487l900112,1409700r71438,-40481l976312,1238250r-85725,-59531l912019,1083469r38100,-76200l1007269,914400r97631,-57150l1095375,421482,266700,,154781,73819r23813,216694l245269,347663r39290,67865l257175,464344,241697,629841r3572,114300l133350,881063,45244,970360,,1042988r23812,70247xe" fillcolor="#f4b083 [1941]" strokecolor="white" strokeweight=".25pt">
                  <v:shadow on="t" color="#b2b2b2" opacity=".5" offset="-1pt"/>
                  <v:path arrowok="t" o:connecttype="custom" o:connectlocs="1,27;2,28;4,30;4,31;5,32;5,34;5,35;5,36;4,36;3,38;4,39;4,41;5,43;7,42;10,42;12,41;13,41;14,39;15,39;17,39;18,38;20,36;22,34;24,33;24,30;22,28;22,26;23,24;25,22;27,21;27,10;7,0;4,2;4,7;6,8;7,10;6,11;6,15;6,18;3,21;1,23;0,25;1,27" o:connectangles="0,0,0,0,0,0,0,0,0,0,0,0,0,0,0,0,0,0,0,0,0,0,0,0,0,0,0,0,0,0,0,0,0,0,0,0,0,0,0,0,0,0,0" textboxrect="0,0,1104900,1769269"/>
                </v:shape>
                <v:shape id="Freeform 54" o:spid="_x0000_s1078" style="position:absolute;left:31314;top:22345;width:716;height:1463;visibility:visible;mso-wrap-style:square;v-text-anchor:top" coordsize="426244,87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" path="m342016,48656r-53084,6216l256991,22769,225220,,185338,24069,73819,42491r-7144,61912l35719,168697,21431,340147r7144,45244l,418728r16669,73819l59531,544934r54769,57150l183356,871166r42863,-11907l264319,811634r2381,-111918l352425,635422r73819,-92869l390525,513978,364616,460873r-28010,-659l300102,423523,255065,410334,220705,368353r32581,-56036l310911,278587r21544,-47081l340395,175333r-44952,-8521l294427,110801,342016,48656xe" fillcolor="#8eaadb [1940]" strokecolor="white" strokeweight=".25pt">
                  <v:shadow on="t" color="#b2b2b2" opacity=".5" offset="-1pt"/>
                  <v:path arrowok="t" o:connecttype="custom" o:connectlocs="9,1;7,1;6,1;6,0;5,1;2,1;2,3;1,4;1,8;1,10;0,10;0,12;2,13;3,15;5,22;6,21;7,20;7,17;9,16;11,13;10,13;9,11;8,11;7,11;6,10;6,9;6,8;8,7;8,6;8,4;7,4;7,3;9,1" o:connectangles="0,0,0,0,0,0,0,0,0,0,0,0,0,0,0,0,0,0,0,0,0,0,0,0,0,0,0,0,0,0,0,0,0" textboxrect="0,0,426244,871166"/>
                </v:shape>
                <v:shape id="Freeform 55" o:spid="_x0000_s1079" style="position:absolute;left:35689;top:26814;width:2694;height:1962;visibility:visible;mso-wrap-style:square;v-text-anchor:top" coordsize="1600980,117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" path="m1600980,630360l1457325,926306r-123825,101203l1197769,1066800r-88106,33337l1065610,1088231r-80963,33338l888615,1113903r-99230,55291l735474,1179900r-71042,-19783l590643,1161456r-77685,-40735l444984,1072786r-73850,-1938l305991,1064419r,-100013l264319,954881,233363,920353,207169,852487,162659,799286,90488,697706,10716,664369r4762,-39291l,589359,41672,546497r5953,-60722l105966,445294r71437,4762l226219,426244r44053,-50007l307182,302419,367903,177403r36910,-60722l421482,38100r83343,21431l571500,r80963,19050l750094,16669r69056,14287l890588,88106r61912,69056l997744,211931r40481,38100l1000125,316706r2382,76200l1095375,409575r71114,116285l1503876,628845r97104,1515xe" fillcolor="#f4b083 [1941]" strokecolor="white" strokeweight=".25pt">
                  <v:shadow on="t" color="#b2b2b2" opacity=".5" offset="-1pt"/>
                  <v:path arrowok="t" o:connecttype="custom" o:connectlocs="40,15;36,22;33,24;30,25;28,26;27,25;25,26;22,26;20,27;18,27;17,27;15,27;13,26;11,25;9,25;8,25;8,22;7,22;6,21;5,20;4,19;2,16;0,15;0,14;0,14;1,13;1,11;3,10;4,10;6,10;7,9;8,7;9,4;10,3;11,1;13,1;14,0;16,0;19,0;21,1;22,2;24,4;25,5;26,6;25,7;25,9;27,9;29,12;38,15;40,15" o:connectangles="0,0,0,0,0,0,0,0,0,0,0,0,0,0,0,0,0,0,0,0,0,0,0,0,0,0,0,0,0,0,0,0,0,0,0,0,0,0,0,0,0,0,0,0,0,0,0,0,0,0" textboxrect="0,0,1600980,1179900"/>
                </v:shape>
                <v:shape id="Freeform 56" o:spid="_x0000_s1080" style="position:absolute;left:37215;top:27156;width:1853;height:2476;visibility:visible;mso-wrap-style:square;v-text-anchor:top" coordsize="1107281,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" path="m228600,140494r45243,42862l347662,247650r90488,-21431l516731,207169,619125,180975,719137,157162r95250,-11906l907256,147637r78581,-40481l1031081,54769,1071562,r35719,14287l1102518,73819r-9525,100012l1071562,247650r-40481,116681l966787,464344,912018,602456,835818,742950,728662,895350,588494,1020926,443060,1147718r-116217,71541l204787,1354931r-19050,121444l97631,1452562,61912,1388269,,1064419,76774,914886r80463,-37353l202406,891778r91678,-36909l421481,821531,550068,715565,695325,421481r-96441,-2381l260746,319087,190500,202406r38100,-61912xe" fillcolor="#f4b083 [1941]" strokecolor="white" strokeweight=".25pt">
                  <v:shadow on="t" color="#b2b2b2" opacity=".5" offset="-1pt"/>
                  <v:path arrowok="t" o:connecttype="custom" o:connectlocs="6,4;7,5;8,6;11,6;13,5;15,5;17,4;20,4;22,4;24,3;25,1;26,0;27,0;27,2;26,4;26,6;25,9;23,11;22,15;20,18;18,22;14,25;11,28;8,30;5,33;5,36;2,36;2,34;0,26;2,22;4,21;5,22;7,21;10,20;13,17;17,10;14,10;6,8;5,5;6,4" o:connectangles="0,0,0,0,0,0,0,0,0,0,0,0,0,0,0,0,0,0,0,0,0,0,0,0,0,0,0,0,0,0,0,0,0,0,0,0,0,0,0,0" textboxrect="0,0,1107281,1476375"/>
                </v:shape>
                <v:shape id="Freeform 57" o:spid="_x0000_s1081" style="position:absolute;left:26985;top:24322;width:1417;height:981;visibility:visible;mso-wrap-style:square;v-text-anchor:top" coordsize="846535,58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" path="m611646,l438150,1043,335421,28575r-11571,77243l254458,173038r-68720,75655l180975,353468,97632,420143,64294,517774,,574924r381000,7144l473869,498724,494171,334963,490538,209402r314325,-3572l846535,101055,840582,4615,611646,xe" fillcolor="#f4b083 [1941]" strokecolor="white" strokeweight=".25pt">
                  <v:shadow on="t" color="#b2b2b2" opacity=".5" offset="-1pt"/>
                  <v:path arrowok="t" o:connecttype="custom" o:connectlocs="15,0;11,0;8,1;8,3;6,4;5,6;4,9;2,11;2,13;0,14;9,15;12,13;12,8;12,5;20,5;21,3;20,0;15,0" o:connectangles="0,0,0,0,0,0,0,0,0,0,0,0,0,0,0,0,0,0" textboxrect="0,0,846535,582068"/>
                </v:shape>
                <v:shape id="Freeform 59" o:spid="_x0000_s1082" style="position:absolute;left:37558;top:31594;width:1292;height:2632;visibility:visible;mso-wrap-style:square;v-text-anchor:top" coordsize="771858,157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" path="m625523,60989r-2303,71327l595126,170344r-32031,19341l523325,179151r-17439,30332l532084,265284r-50083,15917l497205,325947r-46146,34604l425609,346006r-36586,40996l283505,446133r-64402,19927l194129,477769r-39141,-696l127083,550271r-24879,59138l121254,695134r11906,80963l107486,858278r-6495,63431l49198,1016914,,1081588r26004,42171l30766,1188053r9525,40481l45054,1280922r28575,80962l111729,1421415r-21431,42863l73629,1502378r-4314,28174l109628,1571091r71392,-31311l248128,1520272r61697,-20348l378429,1464278r33337,-38100l497491,1278540r64294,-264318l578603,845977,630582,736230r55028,-72052l697516,599884,681131,547720r13775,-34016l663235,453780r4791,-33385l700126,404805r14999,33495l726324,460607r28298,-26776l771858,392248,745795,343947r-1429,-78764l731057,126607,697596,67185,678387,,646424,23091,625523,60989xe" fillcolor="#f4b083 [1941]" strokecolor="white" strokeweight=".25pt">
                  <v:shadow on="t" color="#b2b2b2" opacity=".5" offset="-1pt"/>
                  <v:path arrowok="t" o:connecttype="custom" o:connectlocs="15,2;15,3;14,4;14,5;13,4;12,5;13,7;12,7;12,8;11,9;10,8;9,9;7,11;5,11;5,12;4,12;3,13;3,15;3,17;3,19;3,21;3,22;1,25;0,26;1,27;1,29;1,30;1,31;2,33;3,35;2,36;2,37;2,37;3,38;4,38;6,37;8,37;9,36;10,35;12,31;14,25;14,21;15,18;17,16;17,15;17,13;17,13;16,11;16,10;17,10;17,11;18,11;18,11;19,10;18,8;18,7;18,3;17,2;16,0;16,1;15,2" o:connectangles="0,0,0,0,0,0,0,0,0,0,0,0,0,0,0,0,0,0,0,0,0,0,0,0,0,0,0,0,0,0,0,0,0,0,0,0,0,0,0,0,0,0,0,0,0,0,0,0,0,0,0,0,0,0,0,0,0,0,0,0,0" textboxrect="0,0,771858,1571091"/>
                </v:shape>
                <v:shape id="Freeform 60" o:spid="_x0000_s1083" style="position:absolute;left:28947;top:26783;width:1479;height:965;visibility:visible;mso-wrap-style:square;v-text-anchor:top" coordsize="884634,57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" path="m616743,l488156,4763,388143,40482,328612,69057r-52387,50006l223837,154782,117871,230982r10716,48815l90487,295275,39290,328613,,376238r16668,61912l7143,500063r44388,46058l114633,577358,214849,546442r52197,25334l283368,509588r-7143,-78581l334228,431172r108684,-4928l571625,423109r49881,29329l678656,431007r43776,-27529l799356,403021r27261,-59629l884634,280988,746530,243945,704850,178594,642937,114300,616743,xe" fillcolor="#f4b083 [1941]" strokecolor="white" strokeweight=".25pt">
                  <v:shadow on="t" color="#b2b2b2" opacity=".5" offset="-1pt"/>
                  <v:path arrowok="t" o:connecttype="custom" o:connectlocs="15,0;12,0;9,1;8,2;7,3;5,4;3,6;3,7;2,7;1,8;0,9;0,11;0,12;1,13;3,14;5,13;7,14;7,12;7,10;8,10;11,10;14,10;15,11;16,10;17,10;19,10;20,8;21,7;18,6;17,4;16,3;15,0" o:connectangles="0,0,0,0,0,0,0,0,0,0,0,0,0,0,0,0,0,0,0,0,0,0,0,0,0,0,0,0,0,0,0,0" textboxrect="0,0,884634,577358"/>
                </v:shape>
                <v:shape id="Freeform 65" o:spid="_x0000_s1084" style="position:absolute;left:37371;top:27156;width:249;height:343;visibility:visible;mso-wrap-style:square;v-text-anchor:top" coordsize="149562,2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" path="m94060,l80963,28575,38100,45244,,111919r2382,75009l55730,197936r40711,6852l135732,147638r-2499,-22386l97322,129297,77105,148332r-22268,404l47729,134723,74839,117826,105148,88425r44414,-7594l142125,48721,121138,25343,94060,xe" fillcolor="#ffd966" strokecolor="white" strokeweight=".25pt">
                  <v:shadow on="t" color="#b2b2b2" opacity=".5" offset="-1pt"/>
                  <v:path arrowok="t" o:connecttype="custom" o:connectlocs="2,0;2,1;1,1;0,3;0,5;1,5;2,5;3,4;3,3;2,3;2,4;1,4;1,3;2,3;2,2;3,2;3,1;3,1;2,0" o:connectangles="0,0,0,0,0,0,0,0,0,0,0,0,0,0,0,0,0,0,0" textboxrect="0,0,149562,204788"/>
                </v:shape>
                <v:shape id="Freeform 66" o:spid="_x0000_s1085" style="position:absolute;left:35892;top:28573;width:1495;height:1557;visibility:visible;mso-wrap-style:square;v-text-anchor:top" coordsize="48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" path="m28,24l,36,41,92r23,47l95,147r8,27l107,199,74,229,41,285r16,24l86,303r12,15l79,335,59,333r1,18l83,365r25,10l155,397r43,27l227,456r37,29l286,498r54,l357,471r19,-40l413,403r28,-29l461,351r19,-23l463,292,428,120,468,34,414,30,365,57r-29,5l292,50r-38,2l214,36,176,6,142,2,102,,62,6,28,24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 textboxrect="0,0,480,498"/>
                </v:shape>
                <v:shape id="Freeform 67" o:spid="_x0000_s1086" style="position:absolute;left:35207;top:28698;width:1012;height:1074;visibility:visible;mso-wrap-style:square;v-text-anchor:top" coordsize="615017,6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" path="m489347,91678l407193,,366712,10716,196453,44053,136922,69056r-26194,91678l142179,196835r1886,50815l121443,283369,51197,342900,1190,434578,,453628r26193,-1190l48815,472678r17860,38100l60722,559594,41672,581025,20240,614363r1191,23812l67865,639366r41206,-29279l157733,606387r49123,21642l247246,616029r24050,-17336l260062,576363r2041,-36655l258365,514350r1191,-28575l246459,450056r32147,-21431l319087,426244r17860,14287l347479,470557r4946,18790l365522,517922r26193,-36909l463798,465629r29115,-11795l557845,352193r57172,-56903l608361,251751,591519,193845,535781,182166,489347,91678xe" fillcolor="#f4b083 [1941]" strokecolor="white" strokeweight=".25pt">
                  <v:shadow on="t" color="#b2b2b2" opacity=".5" offset="-1pt"/>
                  <v:path arrowok="t" o:connecttype="custom" o:connectlocs="11,2;9,0;8,0;4,1;3,2;2,4;3,5;3,6;3,7;1,9;0,11;0,11;1,11;1,12;1,13;1,14;1,14;0,15;0,16;1,16;2,15;3,15;5,16;5,15;6,15;6,14;6,13;6,13;6,12;5,11;6,11;7,11;7,11;8,12;8,12;8,13;9,12;10,12;11,11;12,9;13,7;13,6;13,5;12,5;11,2" o:connectangles="0,0,0,0,0,0,0,0,0,0,0,0,0,0,0,0,0,0,0,0,0,0,0,0,0,0,0,0,0,0,0,0,0,0,0,0,0,0,0,0,0,0,0,0,0" textboxrect="0,0,615017,639366"/>
                </v:shape>
                <v:shape id="Freeform 68" o:spid="_x0000_s1087" style="position:absolute;left:35129;top:29461;width:1977;height:2024;visibility:visible;mso-wrap-style:square;v-text-anchor:top" coordsize="6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" path="m275,5l236,15,224,33r6,18l252,54,240,69,227,83,207,81r-7,1l201,94r-9,16l175,101,187,78,173,77,161,87r-10,2l137,91,111,82r-25,l63,100r6,14l60,126r-14,8l36,153r-6,18l21,183,3,188r9,50l15,268r,19l,307r3,25l26,352r9,25l62,392r10,29l77,449r12,19l102,477r11,-12l132,468r15,16l176,491r23,16l219,514r16,4l234,544r10,16l257,576r15,-20l299,561r7,25l313,598r9,11l332,650r35,-3l395,639r14,-6l428,629r14,20l482,646r26,3l526,640r6,-16l549,615r18,11l594,612r33,-6l636,587,608,546,586,533r-9,-23l575,478,564,449r-3,-33l559,390r11,-21l598,359r-3,-21l572,325,558,309r6,-23l570,263r19,-48l533,216,507,199,473,171,449,144,399,111,337,82,310,67,309,49r20,2l346,33,337,17r-29,7l292,,275,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636,650"/>
                </v:shape>
                <v:shape id="Freeform 69" o:spid="_x0000_s1088" style="position:absolute;left:35752;top:31189;width:560;height:1246;visibility:visible;mso-wrap-style:square;v-text-anchor:top" coordsize="1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" path="m95,5l69,,56,19,43,29,22,61r8,33l47,117r-3,22l36,144r-6,10l11,167r3,20l,212r27,20l55,256r31,4l93,270r-1,28l84,338r16,16l106,365r15,17l132,399r20,1l161,378r12,-13l176,354r,-13l179,320r1,-26l176,269,134,236r5,-18l132,201r-10,-8l123,179r-6,-35l105,120r10,-19l131,88,118,53,106,38,99,24,95,5xe" fillcolor="#f4b083 [1941]"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180,400"/>
                </v:shape>
                <v:shape id="Freeform 70" o:spid="_x0000_s1089" style="position:absolute;left:35222;top:31283;width:2009;height:4019;visibility:visible;mso-wrap-style:square;v-text-anchor:top" coordsize="1200150,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" path="m1164431,7144r-5953,55960l1138237,127397r-5953,53578l1168003,233363r10715,57150l1156096,317897r-3571,58341l1200150,448866r-35719,86916l1148677,596285r-48260,60815l1039808,705028r-77897,10311l900996,746414r-72722,48148l796307,838223r-36309,51702l715299,899633r-40576,39136l614428,1004017r-68524,56968l562828,1103291r33530,42474l581134,1197084r25760,59471l636778,1320635r-15825,42900l614195,1436241r-14807,99076l534512,1570679r-73248,43942l380161,1646063r-61126,44191l339328,1774032r-14288,64293l270271,1812132r-35718,-8335l240506,1770460r4762,-28575l197643,1672829r1191,-66675l177403,1544241r-9525,-67866l160734,1412082r-9525,-52388l141684,1309688,297656,1181100r7144,-48815l302418,1088232r40482,-47625l377428,1010841,352425,962025r-3572,-76200l369093,835819r9525,-58340l348853,734616,336946,686991,298846,672704,226218,653654,180975,627460,100012,596504,,556022,8334,501254,75009,479822r52387,-17859l186928,427435,304052,394800r6701,-54281l355996,370285r40482,33337l416718,422672r58916,5540l490537,448866r-5953,60722l471487,573882r30956,30956l513159,625079r19050,22621l564356,688182r39290,4762l622319,647514r20253,-21440l647700,606029r1190,-23813l656034,544116r-1191,-52387l650081,450057,626268,427435,593667,404061,569535,384831r7412,-36660l564342,321240,546523,303769r-2432,-35077l534937,209386,511268,166267r18560,-34107l553640,113110r67441,-3625l663469,96072,695574,84719r38021,-6777l761182,114435r66792,-4022l880563,115078,915248,97590r8903,-28726l956594,51417r35399,21836l1042176,44245r61713,-11891l1120378,r44053,7144xe" fillcolor="#f4b083 [1941]" strokecolor="white" strokeweight=".25pt">
                  <v:shadow on="t" color="#b2b2b2" opacity=".5" offset="-1pt"/>
                  <v:path arrowok="t" o:connecttype="custom" o:connectlocs="28,2;27,6;28,9;28,12;28,17;27,21;23,23;20,25;18,28;16,30;13,34;14,37;15,40;15,44;15,49;11,52;8,54;8,59;6,58;6,56;5,51;4,47;4,44;7,38;7,35;9,32;9,28;9,25;8,22;6,21;3,19;0,16;3,15;7,13;9,12;10,14;12,14;11,18;12,20;14,22;15,21;16,19;16,17;16,14;14,13;14,11;13,10;13,7;13,4;15,3;17,3;18,4;21,4;22,2;24,2;27,1;28,0" o:connectangles="0,0,0,0,0,0,0,0,0,0,0,0,0,0,0,0,0,0,0,0,0,0,0,0,0,0,0,0,0,0,0,0,0,0,0,0,0,0,0,0,0,0,0,0,0,0,0,0,0,0,0,0,0,0,0,0,0" textboxrect="0,0,1200150,1838325"/>
                </v:shape>
                <v:shape id="Freeform 71" o:spid="_x0000_s1090" style="position:absolute;left:33416;top:32606;width:1697;height:1760;visibility:visible;mso-wrap-style:square;v-text-anchor:top" coordsize="1004887,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" path="m104775,l321468,4763r61913,16668l457200,16669r40481,-2381l549270,5605r30151,43766l622146,89176r18846,43038l666287,182131r46083,25752l761613,233577r50393,33123l857250,319088r11906,76200l902493,457200r40536,42226l959643,566738r45244,33337l985837,640556r-57150,2382l881062,676275r-28575,47625l702468,807244r-42862,69056l585787,912019,480931,868844,415611,853237r-65568,4013l204787,1040606r-54769,7144l114300,1012031r21431,-50006l91807,929080,42862,878681,15061,731766,,440531r107156,-9525l104775,xe" fillcolor="#f4b083 [1941]" strokecolor="white" strokeweight=".25pt">
                  <v:shadow on="t" color="#b2b2b2" opacity=".5" offset="-1pt"/>
                  <v:path arrowok="t" o:connecttype="custom" o:connectlocs="3,0;8,0;10,1;12,0;13,0;14,0;15,1;16,2;16,3;17,5;18,5;19,6;21,7;22,8;22,10;23,11;24,12;24,14;26,15;25,16;24,16;22,17;22,18;18,20;17,22;15,23;12,21;11,21;9,21;5,26;4,26;3,25;3,24;2,23;1,22;0,18;0,11;3,11;3,0" o:connectangles="0,0,0,0,0,0,0,0,0,0,0,0,0,0,0,0,0,0,0,0,0,0,0,0,0,0,0,0,0,0,0,0,0,0,0,0,0,0,0" textboxrect="0,0,1004887,1047750"/>
                </v:shape>
                <v:shape id="Freeform 72" o:spid="_x0000_s1091" style="position:absolute;left:32855;top:33478;width:2912;height:2492;visibility:visible;mso-wrap-style:square;v-text-anchor:top" coordsize="1747837,14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" path="m69105,826041l,719138,40481,669132r104383,44926l199787,784301r71675,-43732l397668,697707,390525,528638,388143,369094r48106,43473l478631,446485r-21431,48815l495300,533400r52387,-9525l611981,442913,690562,341710r66675,-5953l823912,354807r102394,38100l1003974,360083r43776,-71951l1126162,244446r37649,-19430l1200523,203259r19867,-42524l1270396,126207r58754,-4020l1350168,84535r65772,-8448l1464468,23813,1559718,r20350,103573l1585912,169069r11906,66675l1617116,297401r943,64549l1583531,395288r-30956,45244l1538287,519113r28575,38100l1611899,601198r81169,-96373l1747837,531019r-47140,85440l1721643,692944r-51339,22489l1647547,791772r-60961,40474l1497453,946346r-72941,119431l1356067,1137320r-47707,31798l1266323,1217687r-71076,74403l1150120,1318217r-61013,37664l1051667,1362185r-40274,-2081l955743,1397671r-51000,-1887l878488,1427193r-56567,-13034l767830,1389832r-39764,26030l690320,1405299r-37491,3493l599861,1446310r-42905,778l487287,1451165r-63592,43335l396777,1489365r-38307,-41486l334183,1439883r-43109,-10465l266583,1410178r4700,-36642l259893,1337185r-32740,-30339l226490,1270302r40071,-9163l271056,1213252r-16956,-47497l204658,1101975r-25103,-52973l143879,1004656r-6282,-50504l109404,878738,69105,826041xe" fillcolor="#f4b083 [1941]" strokecolor="white" strokeweight=".25pt">
                  <v:shadow on="t" color="#b2b2b2" opacity=".5" offset="-1pt"/>
                  <v:path arrowok="t" o:connecttype="custom" o:connectlocs="0,17;3,17;6,18;9,13;10,10;11,12;13,12;16,8;19,8;24,9;26,6;28,5;30,3;32,2;34,1;37,3;38,6;38,9;36,11;37,13;40,12;40,15;39,17;37,20;33,25;31,28;28,31;26,32;24,32;21,33;19,34;17,34;15,33;13,34;10,35;8,34;7,34;6,33;5,31;6,30;6,28;4,25;3,23;2,20" o:connectangles="0,0,0,0,0,0,0,0,0,0,0,0,0,0,0,0,0,0,0,0,0,0,0,0,0,0,0,0,0,0,0,0,0,0,0,0,0,0,0,0,0,0,0,0" textboxrect="0,0,1747837,1494500"/>
                </v:shape>
                <v:shape id="Freeform 73" o:spid="_x0000_s1092" style="position:absolute;left:34740;top:34740;width:420;height:404;rotation:-68137fd;visibility:visible;mso-wrap-style:square;v-text-anchor:top" coordsize="56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" path="m432,344l288,408,168,504,96,456,56,360,,304,96,160,216,40,392,,496,96r64,96l488,272r-56,72xe" fillcolor="#f4b083 [1941]"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 o:connectangles="0,0,0,0,0,0,0,0,0,0,0,0,0" textboxrect="0,0,560,504"/>
                </v:shape>
                <v:shape id="Freeform 74" o:spid="_x0000_s1093" style="position:absolute;left:30426;top:27001;width:2102;height:1681;visibility:visible;mso-wrap-style:square;v-text-anchor:top" coordsize="1257300,100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" path="m614363,933450r1190,44053l456010,1004887r-75010,-8334l317897,989409,287927,959735,233027,901125,209550,821531,154781,785812r-67865,1191l8335,782240,,594121,23813,510778,82153,448865r38100,-63103l125016,320278,94060,227409r15478,-22622l119063,144065,166688,88106r5953,-64294l232172,9525,296466,r70247,38100l431006,66675,491728,55959r90488,-2381l634603,77390r71438,8335l833438,40481r75009,-5953l973931,60721r61913,-4762l1094185,44053r47625,-19050l1168003,97631r47625,29765l1225153,177403r32147,14287l1220391,247650r33337,35718l1218358,315228r-42583,63885l1140874,495453r-42773,53371l1054894,598884r-45244,22622l969169,701278r-47625,63103l873919,767953,812006,752475,753666,740568r-53578,55960l642938,856059r-28575,77391xe" fillcolor="#f4b083 [1941]" strokecolor="white" strokeweight=".25pt">
                  <v:shadow on="t" color="#b2b2b2" opacity=".5" offset="-1pt"/>
                  <v:path arrowok="t" o:connecttype="custom" o:connectlocs="15,23;15,24;11,24;9,24;8,24;7,23;6,22;5,20;4,19;2,19;0,19;0,14;1,12;2,11;3,9;3,8;2,6;3,5;3,4;4,2;4,1;6,0;7,0;9,1;10,2;12,1;14,1;15,2;17,2;20,1;22,1;23,2;25,1;26,1;27,1;28,2;29,3;29,4;30,5;29,6;30,7;29,8;28,9;27,12;26,13;25,15;24,15;23,17;22,19;21,19;20,18;18,18;17,19;16,21;15,23" o:connectangles="0,0,0,0,0,0,0,0,0,0,0,0,0,0,0,0,0,0,0,0,0,0,0,0,0,0,0,0,0,0,0,0,0,0,0,0,0,0,0,0,0,0,0,0,0,0,0,0,0,0,0,0,0,0,0" textboxrect="0,0,1257300,1004887"/>
                </v:shape>
                <v:shape id="Freeform 75" o:spid="_x0000_s1094" style="position:absolute;left:31454;top:27032;width:1339;height:2102;visibility:visible;mso-wrap-style:square;v-text-anchor:top" coordsize="43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" path="m372,673r-53,-9l271,653r-39,-6l203,647r-40,6l135,649r-42,4l77,644,67,619,53,613,44,575,24,556,3,517,,493,15,451,75,389r63,14l166,402r24,-32l212,326r24,-12l284,257r19,-62l324,161r22,-18l325,125,347,94,330,87,323,60,300,44,285,4,296,r35,24l351,42r19,24l376,88r21,18l392,151r5,32l392,200r-23,13l354,244r8,32l372,313r19,39l378,387r-40,51l357,500r19,61l394,578r31,24l430,627r-8,48l372,67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800100,1254919"/>
                </v:shape>
                <v:shape id="Freeform 76" o:spid="_x0000_s1095" style="position:absolute;left:28418;top:27546;width:1027;height:1121;visibility:visible;mso-wrap-style:square;v-text-anchor:top" coordsize="619222,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" path="m172641,666750l90487,665560r5954,-66675l94059,522685,,453628,8334,404813,1191,334566,35719,280988,51197,227410,57150,40481r40481,3572l136922,46435,180975,14288,229791,r27384,57150l321469,38100r45243,45244l427434,115491,527447,85725r55959,23813l619222,237593,598570,340042,555685,457811r15531,111580l603647,619125,510778,602456,435769,588169r-88107,3572l240506,604838r-67865,61912xe" fillcolor="#f4b083 [1941]" strokecolor="white" strokeweight=".25pt">
                  <v:shadow on="t" color="#b2b2b2" opacity=".5" offset="-1pt"/>
                  <v:path arrowok="t" o:connecttype="custom" o:connectlocs="4,17;2,17;2,15;2,13;0,11;0,10;0,8;1,7;1,6;1,1;2,1;3,1;4,0;5,0;6,1;7,1;8,2;10,3;12,2;13,3;14,6;14,8;13,11;13,14;14,15;12,15;10,15;8,15;5,15;4,17" o:connectangles="0,0,0,0,0,0,0,0,0,0,0,0,0,0,0,0,0,0,0,0,0,0,0,0,0,0,0,0,0,0" textboxrect="0,0,619222,666750"/>
                </v:shape>
                <v:shape id="Freeform 77" o:spid="_x0000_s1096" style="position:absolute;left:29976;top:26318;width:653;height:2022;visibility:visible;mso-wrap-style:square;v-text-anchor:top" coordsize="327422,65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" path="m145257,58340r-29766,61913l41672,121444,,148828r20862,33507l62603,281067r1691,46355l89297,377428,85725,646509r51197,9525l173832,646509r39290,-7144l204606,447444r23296,-80485l286406,304085r37637,-65439l327422,176772,297588,83123,314325,59531r-92868,7144l200025,,145257,58340xe" fillcolor="#f4b083 [1941]" strokecolor="white" strokeweight=".25pt">
                  <v:shadow on="t" color="#b2b2b2" opacity=".5" offset="-1pt"/>
                  <v:path arrowok="t" o:connecttype="custom" o:connectlocs="4,3;3,6;1,6;0,7;1,8;2,13;2,15;3,18;2,30;4,30;5,30;6,30;6,21;6,17;8,14;9,11;9,8;8,4;9,3;6,3;6,0;4,3" o:connectangles="0,0,0,0,0,0,0,0,0,0,0,0,0,0,0,0,0,0,0,0,0,0" textboxrect="0,0,327422,656034"/>
                </v:shape>
                <v:shape id="Freeform 78" o:spid="_x0000_s1097" style="position:absolute;left:32513;top:27452;width:2258;height:1588;visibility:visible;mso-wrap-style:square;v-text-anchor:top" coordsize="1348979,94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" path="m1288506,658030r-57151,-16416l1157424,622012r-42574,49641l1050822,644890r-59608,32497l938419,716741,884484,693287r-53917,69625l785202,750937r-70271,-2216l671153,732063r-46742,4339l603592,694894,559624,667767r-59716,-4152l449868,701174r-18857,66662l408749,831070r-50084,4400l285050,833315r-80046,11925l200025,879872r1191,42862l164307,940594r8334,-33338l163116,866775,107157,820341,71438,790575,,558403,76200,465534r23813,-64293l183357,383381r91678,-17859l361950,348853r82154,-27384l469107,250031r52387,13097l589360,251222r55959,-44053l722710,126206,792957,42863,867966,r70247,86916l965597,148828,951310,251222r66003,52201l1129904,359569r150018,186928l1322785,597694r26194,53578l1288506,658030xe" fillcolor="#f4b083 [1941]" strokecolor="white" strokeweight=".25pt">
                  <v:shadow on="t" color="#b2b2b2" opacity=".5" offset="-1pt"/>
                  <v:path arrowok="t" o:connecttype="custom" o:connectlocs="31,17;30,16;28,16;27,17;25,16;24,17;23,18;21,18;20,19;19,19;17,19;16,19;15,19;15,18;14,17;12,17;11,18;10,20;10,21;9,21;7,21;5,22;5,22;5,23;4,24;4,23;4,22;3,21;2,20;0,14;2,12;3,10;4,10;7,9;9,9;11,8;11,6;13,7;14,6;16,5;18,3;19,1;21,0;23,2;23,4;23,6;25,8;27,9;31,14;32,15;33,17;31,17" o:connectangles="0,0,0,0,0,0,0,0,0,0,0,0,0,0,0,0,0,0,0,0,0,0,0,0,0,0,0,0,0,0,0,0,0,0,0,0,0,0,0,0,0,0,0,0,0,0,0,0,0,0,0,0" textboxrect="0,0,1348979,940594"/>
                </v:shape>
                <v:shape id="Freeform 79" o:spid="_x0000_s1098" style="position:absolute;left:31952;top:30520;width:2243;height:2133;visibility:visible;mso-wrap-style:square;v-text-anchor:top" coordsize="7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" path="m71,21r35,43l129,127r-5,40l125,205r32,53l164,291r-1,36l153,371r-34,24l100,433r-1,27l78,489,54,510,35,542,19,573,,632r40,4l69,619r30,3l132,646r28,-5l257,628r75,18l398,658r64,4l529,675r116,3l685,687r12,-26l641,598,607,565r2,-167l712,390r8,-61l712,269r-39,9l631,284,605,255r9,-52l603,168r4,-47l580,55,553,52,504,51,471,45,451,97r-41,7l366,108,328,63,317,34,304,,247,,119,3,71,2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0,0,0,0,0,0,0,0,0,0,0,0,0" textboxrect="0,0,1338263,1322784"/>
                </v:shape>
                <v:shape id="Freeform 80" o:spid="_x0000_s1099" style="position:absolute;left:31952;top:32435;width:1651;height:2351;visibility:visible;mso-wrap-style:square;v-text-anchor:top" coordsize="992943,140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" path="m2983,23498r77251,8461l133307,r54657,5584l253709,50882,303535,38707,479122,17128,621997,50466,752764,72820r116888,6333l987519,104044r5424,433568l883935,541003r13635,281519l929178,983916r7144,333375l814878,1360153r-73818,42863l686291,1331578,579135,1291097r-35719,42862l505539,1256991r-47149,-63952l402617,1101067r-1022,-56336l381950,1005639,364701,949598r1375,-73286l327092,815030r-1329,-73237l308258,671669r18010,-51047l301266,584446,262485,534432,193140,439887r-6534,-61871l122669,283374,91542,207861,45007,177710,6175,124878,,82725,2983,23498xe" fillcolor="#f4b083 [1941]" strokecolor="white" strokeweight=".25pt">
                  <v:shadow on="t" color="#b2b2b2" opacity=".5" offset="-1pt"/>
                  <v:path arrowok="t" o:connecttype="custom" o:connectlocs="0,1;2,1;3,0;4,0;6,1;7,1;11,1;14,1;17,2;20,2;23,3;23,13;21,13;21,20;22,24;22,32;19,33;17,34;16,33;13,32;13,33;12,31;11,29;9,27;9,25;9,24;8,23;8,21;8,20;8,18;7,16;8,15;7,14;6,13;4,11;4,9;3,7;2,5;1,4;0,3;0,2;0,1" o:connectangles="0,0,0,0,0,0,0,0,0,0,0,0,0,0,0,0,0,0,0,0,0,0,0,0,0,0,0,0,0,0,0,0,0,0,0,0,0,0,0,0,0,0" textboxrect="0,0,992943,1403016"/>
                </v:shape>
                <v:shape id="Freeform 81" o:spid="_x0000_s1100" style="position:absolute;left:31952;top:28854;width:1262;height:1526;visibility:visible;mso-wrap-style:square;v-text-anchor:top" coordsize="40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" path="m381,124l376,94,405,31,398,,373,2r-42,l289,8r-5,18l286,49r-19,8l263,91,205,87,159,78,112,69,100,68,85,101r3,20l104,135r25,-10l154,134r14,30l173,182r-11,68l167,286r,26l97,311,69,299,20,322r1,32l23,394,,404r18,31l45,456r11,34l70,473,83,460r17,-8l118,467r33,-50l172,432r22,7l224,426r30,-25l266,385r3,-25l273,329r7,-34l318,277r30,-19l358,211r18,-23l366,153r15,-29xe" fillcolor="#f4b083 [1941]"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756981,915591"/>
                </v:shape>
                <v:shape id="Freeform 82" o:spid="_x0000_s1101" style="position:absolute;left:31516;top:29040;width:966;height:1075;visibility:visible;mso-wrap-style:square;v-text-anchor:top" coordsize="31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" path="m303,95l290,72,266,61,242,73,225,59,222,40,238,5,210,,176,1,140,8r-20,l124,48r,19l66,67,34,76,17,114r11,15l29,152r-18,l,181r17,21l31,233r14,27l81,284r19,27l115,334r23,11l162,333r-4,-39l158,262r28,-13l207,239r29,12l274,251r30,l304,229r-4,-42l307,145r3,-27l303,9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 textboxrect="0,0,582220,639365"/>
                </v:shape>
                <v:shape id="Freeform 84" o:spid="_x0000_s1102" style="position:absolute;left:29336;top:27483;width:763;height:1121;visibility:visible;mso-wrap-style:square;v-text-anchor:top" coordsize="445207,66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" path="m214313,3572l115491,9525,34529,8335r7143,79771l26194,147638,61913,276225,39291,382191,,496491,14288,610791r34528,47625l86916,664369r67866,1191l207169,632222r61913,-20241l319088,602456r53578,-25003l442913,582216r2294,-24702l418590,512668r12301,-45553l432162,437345,412215,410793r7689,-50190l441095,330944,428090,312765,410766,288131r27405,-18517l428504,235793r-2547,-40562l403858,174857r8595,-75233l378619,32147,329804,,214313,3572xe" fillcolor="#f4b083 [1941]" strokecolor="white" strokeweight=".25pt">
                  <v:shadow on="t" color="#b2b2b2" opacity=".5" offset="-1pt"/>
                  <v:path arrowok="t" o:connecttype="custom" o:connectlocs="6,0;3,0;1,0;1,2;1,4;2,7;1,10;0,12;0,15;1,17;2,17;4,17;6,16;8,15;9,15;10,14;12,15;13,14;12,13;12,12;12,11;11,10;12,9;12,8;12,8;11,7;12,7;12,6;12,5;11,4;11,3;11,1;9,0;6,0" o:connectangles="0,0,0,0,0,0,0,0,0,0,0,0,0,0,0,0,0,0,0,0,0,0,0,0,0,0,0,0,0,0,0,0,0,0" textboxrect="0,0,445207,665560"/>
                </v:shape>
                <v:shape id="Freeform 85" o:spid="_x0000_s1103" style="position:absolute;left:29975;top:27499;width:264;height:950;visibility:visible;mso-wrap-style:square;v-text-anchor:top" coordsize="152226,57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" path="m,25003l32147,94060r-7144,73818l47625,188119r1191,44053l59531,264319,32147,282178r30956,42863l41672,354807r-9525,47625l53578,431007r-1190,30956l40481,506016r23813,44053l65485,576263r28198,-8527l116681,541735r14288,-27385l148828,501253r3398,-274281l125860,176237r-886,-48848l83344,33338,60722,,,25003xe" fillcolor="#f4b083 [1941]" strokecolor="white" strokeweight=".25pt">
                  <v:shadow on="t" color="#b2b2b2" opacity=".5" offset="-1pt"/>
                  <v:path arrowok="t" o:connecttype="custom" o:connectlocs="0,0;1,2;1,4;1,4;2,5;2,6;1,6;2,7;1,8;1,9;2,10;2,10;1,11;2,12;2,13;3,13;3,12;4,11;5,11;5,5;4,4;4,3;3,1;2,0;0,0" o:connectangles="0,0,0,0,0,0,0,0,0,0,0,0,0,0,0,0,0,0,0,0,0,0,0,0,0" textboxrect="0,0,152226,576263"/>
                </v:shape>
                <v:shape id="Freeform 86" o:spid="_x0000_s1104" style="position:absolute;left:27873;top:27919;width:700;height:763;visibility:visible;mso-wrap-style:square;v-text-anchor:top" coordsize="422672,44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" path="m417909,441722r4763,-63103l422672,298847,327422,228600r9525,-51197l327422,108347r-44053,1191l247650,98822,222647,70247,194072,45244r-39291,1191l136922,13097,116681,,102394,50007,78581,78582r-2381,28575l41672,130969,22622,153591,,180975r19956,16121l60562,204904r30027,19392l134668,274762r32020,19323l192283,327832r27744,42218l255550,395039r23484,5745l310054,425380r38015,13550l380637,449732r37272,-8010xe" fillcolor="#f4b083 [1941]" strokecolor="white" strokeweight=".25pt">
                  <v:shadow on="t" color="#b2b2b2" opacity=".5" offset="-1pt"/>
                  <v:path arrowok="t" o:connecttype="custom" o:connectlocs="10,12;10,10;10,8;7,6;8,5;7,3;6,3;6,3;5,2;4,1;3,1;3,0;3,0;2,1;2,2;2,3;1,3;0,4;0,5;0,5;1,5;2,6;3,7;4,8;4,9;5,10;6,10;6,11;7,11;8,12;9,12;10,12" o:connectangles="0,0,0,0,0,0,0,0,0,0,0,0,0,0,0,0,0,0,0,0,0,0,0,0,0,0,0,0,0,0,0,0" textboxrect="0,0,422672,449732"/>
                </v:shape>
                <v:shape id="Freeform 87" o:spid="_x0000_s1105" style="position:absolute;left:27546;top:27623;width:513;height:608;visibility:visible;mso-wrap-style:square;v-text-anchor:top" coordsize="311748,35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" path="m10520,160734l2185,117872,40285,92869,77195,50006,93864,7144,151014,r41671,11906l229595,41672r41672,52387l311748,173831r-17859,51197l272428,254027r-2352,28151l237923,302490r-27943,35080l192685,355997r-35718,-4763l126010,315516,82015,310529,53382,264319,24807,228600,,190771,10520,160734xe" fillcolor="#ffd966 [1943]" strokecolor="white" strokeweight=".25pt">
                  <v:shadow on="t" color="#b2b2b2" opacity=".5" offset="-1pt"/>
                  <v:path arrowok="t" o:connecttype="custom" o:connectlocs="0,4;0,3;1,3;2,1;2,0;3,0;4,0;5,1;6,3;7,5;6,6;6,7;6,8;5,8;5,9;4,10;3,10;3,9;2,8;1,7;0,6;0,5;0,4" o:connectangles="0,0,0,0,0,0,0,0,0,0,0,0,0,0,0,0,0,0,0,0,0,0,0" textboxrect="0,0,311748,355997"/>
                </v:shape>
                <v:shape id="Freeform 88" o:spid="_x0000_s1106" style="position:absolute;left:32155;top:28511;width:3285;height:3317;visibility:visible;mso-wrap-style:square;v-text-anchor:top" coordsize="105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" path="m44,646l8,663,,639r10,1l22,636,20,601,34,582r18,-8l85,531r18,9l128,552r29,-13l188,514r10,-16l201,480r4,-36l213,407r34,-14l281,371r9,-45l309,299,299,266r15,-30l308,205r31,-63l331,111,342,79,352,42,379,22r31,2l434,38r10,23l469,58r26,10l533,69r24,7l585,38r30,13l642,29,675,12r35,14l732,r71,18l836,17r12,21l880,44,902,30r28,16l968,50,986,30r42,38l1050,102r-15,48l1053,171r1,27l1041,218r-39,33l977,298r,10l959,315r-17,-9l919,337r-10,32l903,392r17,21l923,430r-2,12l931,442r2,22l943,486r14,13l968,551r,41l957,611r2,25l984,665r4,13l1016,702r9,23l1028,756r-52,6l945,782r-30,33l905,847r9,45l896,942r16,33l944,998r35,-13l982,1027r-9,30l949,1065r-32,-22l878,1002,843,959,808,947r-29,26l745,955,718,939r-30,-6l646,914r-35,9l563,929,538,900r10,-49l536,813r3,-45l529,740,512,701r-40,-8l433,697r-29,-6l384,743r-41,7l299,754,262,709,248,676,238,643r-87,2l98,646r-54,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 textboxrect="0,0,1059,1066"/>
                </v:shape>
                <v:shape id="Freeform 89" o:spid="_x0000_s1107" style="position:absolute;left:34973;top:29445;width:343;height:296;rotation:-68137fd;visibility:visible;mso-wrap-style:square;v-text-anchor:top" coordsize="45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" path="m390,283l280,297r-39,58l150,369,78,355,,340,21,264,72,114,168,r68,37l305,7r66,2l414,57r38,82l438,240r-48,43xe" fillcolor="#ffd966 [1943]"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 o:connectangles="0,0,0,0,0,0,0,0,0,0,0,0,0,0,0,0" textboxrect="0,0,452,369"/>
                </v:shape>
                <v:shape id="Freeform 90" o:spid="_x0000_s1108" style="position:absolute;left:34973;top:29679;width:358;height:374;visibility:visible;mso-wrap-style:square;v-text-anchor:top" coordsize="212685,22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" path="m175286,l162936,18650r-9648,17679l153664,57052r20838,-378l201969,58214r10716,27384l196016,110602r-28575,14287l150772,159417r-9525,30956l125769,211805,95090,225329,70210,202749,52731,163450r-376,-20722l51971,121546r-20385,370l33877,98381,27840,65324,,29438,67285,41576r42004,-7673l125121,7360,175286,xe" fillcolor="#ffd966 [1943]" strokecolor="white" strokeweight=".25pt">
                  <v:shadow on="t" color="#b2b2b2" opacity=".5" offset="-1pt"/>
                  <v:path arrowok="t" o:connecttype="custom" o:connectlocs="4,0;4,0;4,1;4,1;4,1;5,1;5,2;5,2;4,3;4,4;4,4;3,5;2,5;2,5;1,4;1,3;1,3;1,3;1,2;1,1;0,1;2,1;3,1;3,0;4,0" o:connectangles="0,0,0,0,0,0,0,0,0,0,0,0,0,0,0,0,0,0,0,0,0,0,0,0,0" textboxrect="0,0,212685,225329"/>
                </v:shape>
                <v:shape id="Freeform 91" o:spid="_x0000_s1109" style="position:absolute;left:34213;top:31116;width:2086;height:1806;visibility:visible;mso-wrap-style:square;v-text-anchor:top" coordsize="1243454,108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" path="m809625,10716l753666,48816r-51197,58341l679847,169069r18007,82588l663765,347607r27485,58381l755641,449680r62249,-24961l821531,504825r-11906,55960l762000,573882,702469,533400,638175,466725,567928,379810,500063,355997r-53578,47625l335756,341710,277416,328613,194072,292894r17859,111919l196453,519113,3572,533400,,840582r71438,73818l167878,1021557r-20240,45243l198835,1063228r60721,-4762l304800,1048941r26359,-1350l382454,1060679r53930,10237l476883,1081396r32135,-6191l556762,1040693r31269,-53840l646368,943736r39889,-23154l710027,897720r-5173,-38226l738560,841126r39888,-23155l826650,808685r9778,-53450l903231,734395r56058,-20644l1017779,679044r47831,-11103l1132285,648891r4854,-56128l1165772,541774r-8669,-33489l1195388,484585r11993,-19270l1223963,453628r4762,-39290l1194957,373014r-13857,-62261l1201286,277569r18296,-28370l1243454,231942r-27423,-30344l1199404,173861r1813,-48165l1176491,120537r-43287,-16037l1086977,74496r-44520,-9939l1007414,33882,975979,29313,955292,49315,930810,32936,909638,,809625,10716xe" fillcolor="#f4b083 [1941]" strokecolor="white" strokeweight=".25pt">
                  <v:shadow on="t" color="#b2b2b2" opacity=".5" offset="-1pt"/>
                  <v:path arrowok="t" o:connecttype="custom" o:connectlocs="18,1;17,4;16,8;19,11;20,12;19,14;16,11;12,9;8,8;5,7;5,12;0,20;4,24;5,25;8,25;9,25;12,26;14,25;16,23;17,22;18,20;20,19;22,18;25,16;28,16;29,13;29,12;30,11;29,9;30,7;31,6;30,4;29,3;27,2;25,1;23,1;22,0" o:connectangles="0,0,0,0,0,0,0,0,0,0,0,0,0,0,0,0,0,0,0,0,0,0,0,0,0,0,0,0,0,0,0,0,0,0,0,0,0" textboxrect="0,0,1243454,1081396"/>
                </v:shape>
                <v:shape id="Freeform 92" o:spid="_x0000_s1110" style="position:absolute;left:34335;top:32217;width:1526;height:1401;visibility:visible;mso-wrap-style:square;v-text-anchor:top" coordsize="903533,83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" path="m590550,26194l526257,,476250,7144,404813,48816r3572,40481l383382,110728r-48816,28575l284560,177403r-30957,51197l211932,261937r-35719,8335l145257,261937,90488,252412,30957,235744,,240506r27385,42863l72628,323850r44054,96441l183357,452437r50006,29766l263128,501253r42863,50006l320278,631031r30957,59531l392907,731044r17859,70247l457200,835819r70247,-9525l570310,775097r98822,-22622l734616,698897r89559,-76782l831336,570006r-4315,-39258l867647,486462r35886,-32495l877355,401058r-1283,-70687l895350,279797r7953,-61839l875110,176212,863203,130969,813197,111919,748903,94059,701278,69056,632222,41672,590550,26194xe" fillcolor="#f4b083 [1941]" strokecolor="white" strokeweight=".25pt">
                  <v:shadow on="t" color="#b2b2b2" opacity=".5" offset="-1pt"/>
                  <v:path arrowok="t" o:connecttype="custom" o:connectlocs="15,1;14,0;12,0;10,1;10,2;10,3;9,3;7,4;6,6;5,6;5,7;4,6;2,6;1,6;0,6;1,7;2,8;3,10;5,11;6,12;7,12;8,14;8,15;9,17;10,18;10,20;12,20;14,20;15,19;17,18;19,17;21,15;21,14;21,13;22,12;23,11;22,10;22,8;23,7;23,5;22,4;22,3;21,3;19,2;18,2;16,1;15,1" o:connectangles="0,0,0,0,0,0,0,0,0,0,0,0,0,0,0,0,0,0,0,0,0,0,0,0,0,0,0,0,0,0,0,0,0,0,0,0,0,0,0,0,0,0,0,0,0,0,0" textboxrect="0,0,903533,835819"/>
                </v:shape>
                <v:shape id="Freeform 93" o:spid="_x0000_s1111" style="position:absolute;left:35425;top:34086;width:249;height:404;visibility:visible;mso-wrap-style:square;v-text-anchor:top" coordsize="152400,2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" path="m123716,68211r-8197,63538l152400,140493r-41672,52388l72628,235743,33338,198834,,154781,14288,79771,39291,35718,77391,r24844,37611l123716,68211xe" fillcolor="#ffd966 [1943]" strokecolor="white" strokeweight=".25pt">
                  <v:shadow on="t" color="#b2b2b2" opacity=".5" offset="-1pt"/>
                  <v:path arrowok="t" o:connecttype="custom" o:connectlocs="3,2;2,4;3,4;2,5;1,7;1,6;0,4;0,2;1,1;2,0;2,1;3,2" o:connectangles="0,0,0,0,0,0,0,0,0,0,0,0" textboxrect="0,0,152400,235743"/>
                </v:shape>
                <v:shape id="Freeform 94" o:spid="_x0000_s1112" style="position:absolute;left:55060;top:17813;width:514;height:2383;visibility:visible;mso-wrap-style:square;v-text-anchor:top" coordsize="432,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" path="m288,1880l216,1760r-56,8l136,1832r-16,72l48,1896,,1840,32,1736r16,-72l56,1560r40,-56l104,1432,72,1376,32,1288r56,-88l80,1064,64,968,74,857,96,776,64,688,24,576,40,440,64,344,56,240r72,-8l152,160,112,8,184,r48,80l216,168r48,208l248,496r-24,88l248,680r48,120l296,920r48,104l376,1120r56,72l376,1240r-64,-40l240,1224r-32,112l168,1432r24,120l232,1632r32,64l320,1768r-32,112xe" fillcolor="#8eaadb [1940]"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432,1904"/>
                </v:shape>
                <v:shape id="Freeform 95" o:spid="_x0000_s1113" style="position:absolute;left:51915;top:20943;width:1121;height:1293;visibility:visible;mso-wrap-style:square;v-text-anchor:top" coordsize="35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" path="m,251r30,17l58,268r16,5l75,315,64,341r-24,6l30,373r28,29l78,414r22,-9l126,407r26,-23l180,371r28,-4l236,366,222,346,203,327,177,291r6,-19l211,255r22,-7l244,218r36,-23l294,176r16,-22l307,122,318,93r9,-13l358,42,326,,283,61,246,71,223,91r-15,31l191,140,143,116r-33,35l90,188r-55,7l,251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 o:connectangles="0,0,0,0,0,0,0,0,0,0,0,0,0,0,0,0,0,0,0,0,0,0,0,0,0,0,0,0,0,0,0,0,0,0,0,0,0,0,0,0,0" textboxrect="0,0,358,414"/>
                </v:shape>
                <v:shape id="Freeform 96" o:spid="_x0000_s1114" style="position:absolute;left:52258;top:22080;width:638;height:965;visibility:visible;mso-wrap-style:square;v-text-anchor:top" coordsize="24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" path="m,289r20,41l40,351,80,310r61,l181,294r39,-2l217,274,195,258r18,-48l241,186r,-83l224,79,192,50,151,,91,3,55,17,22,44,40,62,,103r20,41l29,207r,54l,28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0,2147483646" o:connectangles="0,0,0,0,0,0,0,0,0,0,0,0,0,0,0,0,0,0,0,0,0,0,0,0" textboxrect="0,0,241,351"/>
                </v:shape>
                <v:shape id="Freeform 97" o:spid="_x0000_s1115" style="position:absolute;left:53254;top:20320;width:2492;height:2803;visibility:visible;mso-wrap-style:square;v-text-anchor:top" coordsize="943,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" path="m664,40l702,r65,45l805,107r44,17l903,175r40,60l903,226r-60,23l805,277r-16,56l740,305,697,277r-22,23l631,288r-5,23l671,348r-40,36l669,418r28,51l712,503r-4,90l686,667r-44,17l644,744r,57l621,887r-33,51l535,928r-50,44l430,955,381,944r-16,39l339,1009r-25,31l291,1055r-40,-49l267,961r-38,11l159,978r-71,l36,1015,,988,45,950,99,910r92,-28l236,887r45,18l322,882r5,-46l360,797r11,-40l392,729r22,51l479,746r33,-62l528,639r27,-40l572,554r-9,-65l555,458r38,-28l576,376,566,328r33,-34l603,221r45,-18l680,147r16,-44l664,40xe" fillcolor="#323e4f [241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943,1055"/>
                </v:shape>
                <v:shape id="Freeform 98" o:spid="_x0000_s1116" style="position:absolute;left:52896;top:23030;width:374;height:576;visibility:visible;mso-wrap-style:square;v-text-anchor:top" coordsize="3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" path="m177,456r80,-24l281,344,317,240r-4,-88l272,58,201,40,145,,73,40,,58r33,70l,194r90,l137,296,97,400r80,5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0,2147483646;2147483646,2147483646;0,2147483646;2147483646,2147483646;2147483646,2147483646;2147483646,2147483646;2147483646,2147483646" o:connectangles="0,0,0,0,0,0,0,0,0,0,0,0,0,0,0,0" textboxrect="0,0,317,456"/>
                </v:shape>
                <v:shape id="Freeform 99" o:spid="_x0000_s1117" style="position:absolute;left:53410;top:22967;width:405;height:359;visibility:visible;mso-wrap-style:square;v-text-anchor:top" coordsize="3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" path="m136,272r,-46l136,136r94,8l286,136,317,45,262,16,181,,126,48,54,32,,90r38,54l,226r45,46l136,27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0,2147483646;2147483646,2147483646;0,2147483646;2147483646,2147483646;2147483646,2147483646" o:connectangles="0,0,0,0,0,0,0,0,0,0,0,0,0,0,0" textboxrect="0,0,317,272"/>
                </v:shape>
                <v:shape id="Freeform 100" o:spid="_x0000_s1118" style="position:absolute;left:38866;top:7349;width:3348;height:4205;visibility:visible;mso-wrap-style:square;v-text-anchor:top" coordsize="125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" path="m1191,216r-134,84l883,391r-86,69l683,511,655,634r-86,32l491,818,448,944r-78,95l327,1164r14,177l391,1429r100,74l427,1584r-93,-44l220,1540r-64,-89l99,1378,,1301r93,-58l135,1224r19,-74l121,1080r50,-35l192,967r71,-58l216,864r25,-66l306,739r36,-79l334,577r-7,-59l412,430r87,-33l568,319,705,234r42,-48l808,234,933,172r85,-45l1131,r80,3l1252,48r-4,60l1228,159r-37,5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0,0,0,0,0,0,0,0" textboxrect="0,0,1252,1584"/>
                </v:shape>
                <v:shape id="Freeform 101" o:spid="_x0000_s1119" style="position:absolute;left:33696;top:11740;width:1807;height:4345;visibility:visible;mso-wrap-style:square;v-text-anchor:top" coordsize="681,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" path="m248,280l210,245r-31,-7l138,260,95,316r43,40l179,404r4,33l186,475r12,46l218,575r3,47l216,656r-22,21l192,715r2,64l225,791r39,21l288,851r13,30l261,909r-10,40l219,979r-49,61l134,1099r-30,-6l80,1115r3,33l39,1175,9,1226,,1301r24,60l21,1397r-6,48l12,1484r6,51l33,1565r30,6l78,1598r27,15l120,1628r30,6l188,1625r47,-8l288,1617r41,-23l386,1587r39,-29l481,1558r26,-56l570,1406r42,-78l660,1274r21,-75l642,1154r-36,-30l595,1092r29,-58l581,917r-8,-96l591,748,538,640,578,457,507,367r3,-62l527,188r21,-49l521,89,501,46,455,14,422,2,401,,354,19,333,65r,44l323,136r-14,34l308,191r-29,44l248,28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0,0,0,0,0,0,0,0,0,0,0,0,0,0,0" textboxrect="0,0,681,1634"/>
                </v:shape>
                <v:shape id="Freeform 102" o:spid="_x0000_s1120" style="position:absolute;left:31890;top:12145;width:2398;height:5513;visibility:visible;mso-wrap-style:square;v-text-anchor:top" coordsize="899,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" path="m746,59r24,42l818,107r-49,56l808,197r27,32l854,251r6,32l860,298r3,24l872,358r11,34l896,428r3,36l892,503r-21,20l869,559r2,28l872,622r-28,4l808,631r-29,4l757,651r-35,41l701,740r-19,50l717,825r-23,36l650,885r-35,22l573,930r-8,33l532,983r-16,35l483,1044r-5,44l472,1130r-16,43l452,1224r-36,9l424,1277r,40l432,1369r36,4l492,1397r20,32l540,1457r-1,25l524,1507r-20,52l503,1600r-28,3l455,1606r-33,21l403,1648r-10,39l383,1722r-9,24l389,1779r-7,31l368,1863r-12,35l348,1941r-20,38l289,1972r-38,9l222,1992r-29,25l197,2046r-5,21l158,2074r-50,-5l113,2025,99,1987,75,1959r17,-24l107,1905,86,1871,69,1832,41,1760r-4,-58l44,1676,21,1642r-8,-37l,1534r21,-9l30,1570r19,-22l54,1511r13,-27l51,1458r20,-31l94,1400r17,-29l113,1345r16,-25l111,1290r-2,-47l131,1237r22,-42l133,1157r-21,-31l107,1092r2,-44l108,1008r2,-37l123,928r-9,-42l128,829r27,-41l185,754r37,-7l249,756r16,-12l274,718r-7,-28l254,671r4,-34l291,587r19,-52l319,479r-3,-60l358,410r22,-58l411,322r13,-35l452,248,433,191r26,-39l485,106,519,83r19,18l563,106r8,-42l575,36r,-29l609,r29,17l661,25r23,25l711,37r35,2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899,2074"/>
                </v:shape>
                <v:shape id="Freeform 103" o:spid="_x0000_s1121" style="position:absolute;left:30800;top:11118;width:4625;height:5574;visibility:visible;mso-wrap-style:square;v-text-anchor:top" coordsize="2762250,33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" path="m2462213,395288r-60325,-25400l2365375,369888r-69850,25400l2259013,476250r-1588,71438l2219325,636588r1588,38100l2178050,728663r-57150,84137l2068513,757238r-53975,-14288l1943100,781050r-69850,-9525l1835150,700088r-50800,-30163l1739900,688975r-34925,-39687l1668463,638175r-50800,-26987l1570038,622300r,46038l1547813,779463r-38100,-9525l1479550,742950r-55562,36513l1385888,849313r-41275,68262l1373188,1003300r-42863,63500l1308100,1120775r-47625,52388l1225550,1263650r-66675,12700l1162050,1370013r-12700,87312l1114425,1547813r-47625,74612l1058863,1676400r23812,31750l1092200,1751013r-14287,41275l1052513,1809750r-44450,-15875l950913,1806575r-49213,53975l858838,1925638r-20638,90487l850900,2084388r-17462,66675l828675,2216150r1588,58738l828675,2344738r6350,55562l865188,2446338r34925,61912l865188,2573338r-36513,9525l836613,2660650r22225,39688l838200,2746375r-3175,41275l804863,2833688r-36513,42862l738188,2925763r21766,35174l742950,3008313r-9525,60325l706438,3103563r-20303,-71188l652798,3049043r-16210,21182l585788,3114675r-69850,38100l446088,3197225r-38100,31750l382588,3279775r-57150,38100l242888,3324225r-82550,-38100l109538,3241675,79375,3163888,11113,3087688,7938,3033713r1587,-49213l47625,2979738r30163,44450l76200,2959100r28575,-33337l134938,2889250r-11113,-34925l93663,2879725r-33338,6350l9525,2898775,,2825750r26988,-4762l61913,2832100r31750,-14287l65088,2782888r46037,-30163l141288,2711450r61912,-46037l161925,2652713r-49212,26987l69850,2722563,47625,2690813,7938,2671763r15875,-50800l36513,2573338,4763,2528888r6350,-39688l68263,2506663r49212,-1588l171450,2524125r49213,-11112l249238,2516188r46037,-65088l104775,2463800,22225,2433638r19050,-36513l55563,2352675,38100,2263775r22225,-14287l85725,2306638r23813,-11113l87313,2236788r23812,-23813l165100,2244725r36513,-50800l236538,2162175r9525,-46037l293688,2151063r34925,1587l341313,2117725r-61913,-19050l263525,2035175r42863,28575l387350,2051050r6350,46038l433388,2093913r1587,-69850l442913,1965325r47625,-44450l538163,1958975r15875,-47625l588963,1919288r20637,38100l654050,1931988r52388,-1588l735013,1890713r34925,-12700l763588,1808163r-28575,20637l714375,1860550r-39687,28575l650875,1914525r-46037,-25400l596900,1849438r28575,-52388l671513,1730375r47625,-19050l736600,1673225r38100,36513l830263,1662113r-39688,-20638l838200,1604963r-9525,-69850l874713,1512888r28575,11112l947738,1500188r-57150,-38100l955675,1433513r-53975,-49213l942975,1377950r,-49212l966788,1274763r31750,-4763l1011238,1195388r33337,-77788l1065213,1069975r26987,-44450l1139825,1011238r12700,-60325l1181100,890588r46038,-39688l1198563,822325r14287,-42862l1257300,768350r65088,-1587l1293813,714375r53975,-19050l1373188,681038r22225,-30163l1323975,641350r-14287,-31750l1339850,561975r47625,-9525l1430338,569913r44450,-6350l1519238,525463r-11113,-53975l1471613,384175r44450,-46037l1566863,371475r-4763,65088l1624013,471488r77787,-14288l1738313,400050r38100,36513l1811338,433388r,-39688l1776413,333375r19050,-39687l1838325,303213r57150,1587l1901825,374650r22225,30163l1971675,388938r-17462,-80963l1876425,231775r20638,-41275l1979613,204788r41275,3175l2068513,149225r12700,84138l2128838,219075r-17463,-33337l2114550,138113r14288,-39688l2157413,73025r30162,-15875l2198688,15875,2230438,r-20638,147638l2181225,212725r-38100,92075l2128838,376238r44450,-44450l2287588,90488r23812,26987l2292350,261938r50800,-6350l2371725,200025r6350,-52387l2378075,74613r17463,-33338l2424113,20638r25400,26987l2479675,76200r30163,12700l2471738,150813r-19050,44450l2462213,227013r39687,-17463l2516188,155575r36512,-41275l2581275,119063r11113,23812l2619375,160338r36513,14287l2716213,217488r23812,15875l2762250,261938r-12700,28575l2752725,320675r-6350,31750l2705100,365125r-23812,9525l2638425,366713r-36512,-14288l2566988,357188r100012,93662l2663825,517525r-63500,68263l2525713,442913r-63500,-47625xe" fillcolor="#8eaadb [1940]" strokecolor="white" strokeweight=".25pt">
                  <v:shadow on="t" color="#b2b2b2" opacity=".5" offset="-1pt"/>
                  <v:path arrowok="t" o:connecttype="custom" o:connectlocs="55,12;51,20;45,17;39,15;36,18;32,26;28,34;26,42;23,44;20,53;21,60;21,66;18,72;17,74;11,78;4,80;0,73;3,71;0,69;3,67;2,67;0,62;5,62;1,59;3,56;6,53;7,51;11,51;13,47;18,46;16,46;16,42;19,40;23,37;23,33;26,26;30,21;31,17;32,15;37,13;38,11;44,11;46,7;46,6;51,6;52,2;53,5;56,3;58,2;61,2;61,4;64,4;67,8;63,9;61,11" o:connectangles="0,0,0,0,0,0,0,0,0,0,0,0,0,0,0,0,0,0,0,0,0,0,0,0,0,0,0,0,0,0,0,0,0,0,0,0,0,0,0,0,0,0,0,0,0,0,0,0,0,0,0,0,0,0,0" textboxrect="0,0,2762250,3324225"/>
                </v:shape>
                <v:shape id="Freeform 104" o:spid="_x0000_s1122" style="position:absolute;left:45390;top:18607;width:5793;height:2679;visibility:visible;mso-wrap-style:square;v-text-anchor:top" coordsize="217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" path="m63,279l,295r72,18l80,354r66,12l255,471r18,87l252,637r29,47l362,706r33,-19l464,720r30,36l552,762r63,106l636,925r77,-9l819,922r75,14l969,922r56,36l1095,979r53,21l1190,1006r54,-15l1266,951r71,-11l1388,945r66,-8l1532,924r58,-50l1655,825r-23,-92l1661,709r31,-6l1745,724r48,-9l1826,691r22,-25l1887,657r92,-96l2034,547r48,-4l2165,546r6,-36l2156,477r-83,-72l2021,411r-59,30l1904,424r-3,-43l1952,223r-89,-25l1791,204r-55,36l1653,280r-100,8l1457,288r-36,-38l1293,180r-163,15l1067,193,995,123,983,60,916,20,865,,769,,714,36r8,129l689,213r-56,6l524,222,482,153r-59,-9l351,130r-66,3l257,171r-45,34l143,220,63,27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0,0,0,0,0" textboxrect="0,0,2171,1006"/>
                </v:shape>
                <v:shape id="Freeform 105" o:spid="_x0000_s1123" style="position:absolute;left:39084;top:24867;width:47;height:109;visibility:visible;mso-wrap-style:square;v-text-anchor:top" coordsize="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" path="m38,l33,30r3,31l38,85,6,84,,46,14,6,38,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v:shape id="Freeform 106" o:spid="_x0000_s1124" style="position:absolute;left:40844;top:22298;width:2444;height:2803;visibility:visible;mso-wrap-style:square;v-text-anchor:top" coordsize="918,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" path="m18,687r31,33l81,749r25,33l120,810,84,827,72,851,34,867,9,898,2,933r41,30l85,929r45,17l180,933r33,-13l267,933r41,l354,956r32,11l399,1001r-3,36l430,1056r27,-4l486,1031r148,-3l645,996,594,909r,-57l550,800,651,755r25,24l729,767r39,-41l813,690r10,-54l867,584r6,-57l871,459r33,-42l918,386,886,369,873,329,855,290,837,239r5,-52l866,149r,-21l833,107,804,93,775,67,791,33,833,12,882,5,813,,762,14,726,27,703,44,672,85r-13,34l659,154r13,51l639,244r-37,13l573,296r-29,30l544,369r-9,47l511,431,477,421r-29,30l403,464r-55,24l337,533r4,34l316,558r,35l267,615r-58,-9l167,619,134,602,93,615,43,606,,615r3,39l18,687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 textboxrect="0,0,918,1056"/>
                </v:shape>
                <v:shape id="Freeform 107" o:spid="_x0000_s1125" style="position:absolute;left:42915;top:22313;width:1105;height:1106;visibility:visible;mso-wrap-style:square;v-text-anchor:top" coordsize="35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" path="m125,25l88,,49,8,9,25,,51,26,77,54,89r21,16l75,122,55,157r-2,45l66,235r17,37l94,307r26,15l152,321r49,-24l238,304r37,9l309,355r48,-54l337,277,325,243r2,-35l335,170,312,142,269,124,225,109,185,67,125,25xe" fillcolor="#323e4f [2415]" strokecolor="white" strokeweight=".25pt">
                  <v:shadow on="t" color="#b2b2b2" opacity=".5" offset="-1pt"/>
                  <v:path arrowok="t" o:connecttype="custom" o:connectlocs="2147483646,2147483646;2147483646,0;2147483646,213477625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 textboxrect="0,0,739775,668338"/>
                </v:shape>
                <v:shape id="Freeform 108" o:spid="_x0000_s1126" style="position:absolute;left:40688;top:22064;width:2507;height:1869;visibility:visible;mso-wrap-style:square;v-text-anchor:top" coordsize="1489076,111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" path="m55563,427037l9525,512762r,106363l12700,712787r9525,44450l,823912r58738,68263l103188,942975r-4763,52387l28575,1085850r60325,26987l146050,1095375r95250,14287l295275,1090612r57150,22225l417513,1100137r100012,7938l585788,1079500r3510,-56901l627063,1028700r-4763,-44450l638175,908050r90488,-36513l800101,850900r46037,-47625l900113,817562r41275,-23812l950913,731837r,-79375l992919,610643r50007,-67866l1102457,522537r54769,-61913l1136651,374650r-4763,-52388l1157288,266700r47625,-61913l1241426,174625r61912,-19050l1381126,133350r107950,7937l1489076,93662,1417638,79375r-53975,-1588l1304926,109537r-73025,41275l1166813,198437r-34925,-90487l1146176,41275,1076326,r-42863,38100l965201,103187r-61913,71438l828676,171450,731838,146050,623888,123825,547688,109537r-68263,42863l422275,209550r-33337,84137l300038,307975r-68263,49212l179388,382587,93663,371475,55563,427037xe" fillcolor="#333f50" strokecolor="white" strokeweight=".25pt">
                  <v:shadow on="t" color="#b2b2b2" opacity=".5" offset="-1pt"/>
                  <v:path arrowok="t" o:connecttype="custom" o:connectlocs="0,13;0,18;0,20;3,23;1,27;4,27;7,27;10,27;15,27;16,25;16,23;20,21;23,20;24,18;25,15;28,13;28,9;29,7;31,4;35,3;37,2;34,2;31,4;28,3;27,0;24,3;21,4;16,3;12,4;10,7;6,9;2,9" o:connectangles="0,0,0,0,0,0,0,0,0,0,0,0,0,0,0,0,0,0,0,0,0,0,0,0,0,0,0,0,0,0,0,0" textboxrect="0,0,1489076,1112837"/>
                </v:shape>
                <v:shape id="Freeform 109" o:spid="_x0000_s1127" style="position:absolute;left:37776;top:21753;width:3395;height:3130;visibility:visible;mso-wrap-style:square;v-text-anchor:top" coordsize="1090,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" path="m73,20l49,,23,11,,26,3,61,7,93r19,49l28,190r16,36l56,254r18,25l108,283r24,6l115,318r-12,23l118,373r-2,24l117,411r12,39l146,478r31,25l207,521r20,7l233,569r-13,32l236,632r3,43l261,652r29,21l326,667r12,17l355,718r22,24l391,783r18,22l428,806r24,28l493,844r22,39l533,909r46,3l615,915r35,3l671,892r18,-19l727,878r10,35l752,960r13,19l807,976r34,16l845,980r33,l909,1002r34,3l973,1006r13,-31l997,944r18,-23l1049,906r8,-20l1090,870r-16,-29l1051,816r-25,-25l1003,765,989,737r,-31l954,693r38,-54l995,614,977,595,938,549r12,-35l947,493r-4,-51l943,382r24,-46l990,306,980,280r,-29l974,232,949,222r-24,l903,196,869,169,841,154,807,143,758,125r-35,-2l702,119r-28,6l647,129r-18,25l613,172r-51,l557,202r-39,8l477,232r-37,-7l407,216,379,183,350,167r-27,11l311,154r-29,-8l267,134,257,100,252,81,223,60,202,15,185,28,149,46,124,44,100,39,73,20xe" fillcolor="#f4b083 [1941]"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 textboxrect="0,0,1090,1006"/>
                </v:shape>
                <v:shape id="Freeform 110" o:spid="_x0000_s1128" style="position:absolute;left:39863;top:20414;width:2974;height:1899;visibility:visible;mso-wrap-style:square;v-text-anchor:top" coordsize="1771650,1135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" path="m23813,206375l,307975r33338,85725l25400,484188r-3175,77787l71438,550863r71437,-17463l193675,485775r58738,-41275l320675,433388r80963,-12700l458788,468313r34925,65087l487363,604838r41275,-11113l592138,593725r68262,87313l723900,758825r92075,71438l896938,901700r120650,58738l1098550,1004888r23813,49212l1118728,1113484r98885,21579l1260475,1082675r36513,-61912l1268413,944563r-38100,-49213l1223963,835025r63500,-28575l1339850,752475r17463,-34925l1423528,689621r48085,-43508l1535113,635000r23812,65088l1609725,723900r69850,l1725613,687388r46037,-28575l1685925,622300r-80962,-47625l1552575,557213r11113,-65088l1631950,396875r-57150,3175l1492250,466725r-69850,42863l1354138,585788r-103188,42862l1160463,615950r-49213,-57150l1093788,496888r-52388,-73025l1041400,338138,982663,290513,931863,225425r-82550,-9525l755650,247650,654050,242888r-74612,-4763l501650,185738r14288,52387l436563,266700,355600,238125,292100,219075,257175,149225r6350,-65087l254000,9525,187325,,112713,22225,19050,63500,,153988r23813,52387xe" fillcolor="#333f50" strokecolor="white" strokeweight=".25pt">
                  <v:shadow on="t" color="#b2b2b2" opacity=".5" offset="-1pt"/>
                  <v:path arrowok="t" o:connecttype="custom" o:connectlocs="0,8;1,12;2,13;5,12;8,11;11,11;12,15;15,14;18,18;22,22;27,24;28,27;31,26;31,23;30,20;33,18;35,17;38,15;40,18;42,17;42,15;38,14;40,10;37,11;33,14;29,15;27,12;26,8;23,6;19,6;14,6;13,6;9,6;6,4;6,0;3,1;0,4" o:connectangles="0,0,0,0,0,0,0,0,0,0,0,0,0,0,0,0,0,0,0,0,0,0,0,0,0,0,0,0,0,0,0,0,0,0,0,0,0" textboxrect="0,0,1771650,1135063"/>
                </v:shape>
                <v:shape id="Freeform 111" o:spid="_x0000_s1129" style="position:absolute;left:42276;top:20912;width:1853;height:950;visibility:visible;mso-wrap-style:square;v-text-anchor:top" coordsize="1112838,56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" path="m328613,88900l193675,100013r-69850,93662l117475,252413r66675,26987l257175,327025r79375,28575l290513,384175r-42863,36513l172579,422525,123825,398463,14288,457200,,500063r41275,30162l117475,538163r53975,-9525l269875,533400r71438,26988l406400,560388r26988,-31750l550863,442913r42862,-66675l684213,419100r77787,-82550l912813,296863r66675,-11113l1066800,219075r46038,-106362l1047750,74613r-68262,28575l776288,61913,661988,71438,542925,52388,498475,,422275,17463,328613,88900xe" fillcolor="#323e4f [2415]" strokecolor="white" strokeweight=".25pt">
                  <v:shadow on="t" color="#b2b2b2" opacity=".5" offset="-1pt"/>
                  <v:path arrowok="t" o:connecttype="custom" o:connectlocs="8,2;4,3;3,5;3,7;4,7;6,8;8,9;7,10;6,11;4,11;3,10;0,12;0,13;1,14;3,14;4,14;6,14;8,15;9,15;10,14;13,12;14,10;16,11;18,9;21,8;23,7;25,6;26,3;25,2;23,3;18,2;15,2;13,1;12,0;10,1;8,2" o:connectangles="0,0,0,0,0,0,0,0,0,0,0,0,0,0,0,0,0,0,0,0,0,0,0,0,0,0,0,0,0,0,0,0,0,0,0,0" textboxrect="0,0,1112838,560388"/>
                </v:shape>
                <v:shape id="Freeform 112" o:spid="_x0000_s1130" style="position:absolute;left:41902;top:21488;width:1293;height:919;visibility:visible;mso-wrap-style:square;v-text-anchor:top" coordsize="768351,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" path="m650876,196850r-19113,29618l560388,222250,492126,196850r-94916,-4910l337679,202656r-71438,-5953l223379,165746r13159,-46683l344488,61913,320675,,258763,6350,211138,49213,144463,80963r-23813,39687l74613,168275,12700,195263r4763,66675l57150,314325r25735,66925l43594,447925,,500063r109079,25252l184150,528638r46038,-57150l303213,400050r50800,-42862l427038,395288r-15875,73025l446026,552700r76262,-57400l643669,431256r58007,3719l768351,444500r-7938,-49212l692151,292100,650876,196850xe" fillcolor="#333f50" strokecolor="white" strokeweight=".25pt">
                  <v:shadow on="t" color="#b2b2b2" opacity=".5" offset="-1pt"/>
                  <v:path arrowok="t" o:connecttype="custom" o:connectlocs="16,4;16,5;14,5;12,4;10,4;8,5;7,4;6,4;6,3;9,1;8,0;6,0;5,1;4,2;3,3;2,4;0,4;1,6;1,7;2,9;1,10;0,12;3,12;5,12;6,11;8,9;9,8;11,9;10,11;11,13;13,11;16,10;17,10;19,10;19,9;17,7;16,4" o:connectangles="0,0,0,0,0,0,0,0,0,0,0,0,0,0,0,0,0,0,0,0,0,0,0,0,0,0,0,0,0,0,0,0,0,0,0,0,0" textboxrect="0,0,768351,552700"/>
                </v:shape>
                <v:shape id="Freeform 113" o:spid="_x0000_s1131" style="position:absolute;left:39302;top:21114;width:2460;height:1604;visibility:visible;mso-wrap-style:square;v-text-anchor:top" coordsize="92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" path="m72,407r19,29l148,437r21,-21l186,389r28,-7l250,373r23,5l316,382r55,17l413,416r33,16l484,463r27,30l538,493r30,12l577,533r-1,32l587,592r50,9l675,586r40,-32l774,544r21,-50l828,460r45,-32l924,437r3,-36l912,367,863,341,787,303,734,257,675,213,594,108r-40,l527,115r1,-44l505,29,475,,416,8r-36,6l343,39,312,70,232,89r-52,12l136,53,114,13,63,10,24,34r100,96l91,140,54,158,22,131,,161r3,45l48,221r-3,27l54,287r28,35l63,371r9,36xe" fillcolor="#333f5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 o:connectangles="0,0,0,0,0,0,0,0,0,0,0,0,0,0,0,0,0,0,0,0,0,0,0,0,0,0,0,0,0,0,0,0,0,0,0,0,0,0,0,0,0,0,0,0,0,0,0,0,0,0,0,0,0,0,0,0,0,0,0,0,0" textboxrect="0,0,927,601"/>
                </v:shape>
                <v:shape id="Freeform 114" o:spid="_x0000_s1132" style="position:absolute;left:44129;top:23777;width:1464;height:826;visibility:visible;mso-wrap-style:square;v-text-anchor:top" coordsize="4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" path="m27,13l,58r3,50l46,136r48,18l168,185r63,l285,230r88,18l444,266r18,-32l470,200,458,157r-38,1l347,159,297,127,223,63,130,10,73,,27,1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 textboxrect="0,0,470,266"/>
                </v:shape>
                <v:shape id="Freeform 115" o:spid="_x0000_s1133" style="position:absolute;left:45749;top:24229;width:576;height:311;visibility:visible;mso-wrap-style:square;v-text-anchor:top" coordsize="18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" path="m1,22l,84r40,4l92,99r47,2l184,98r1,-35l156,45,112,,62,11,1,22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0;2147483646,2147483646;2147483646,2147483646" o:connectangles="0,0,0,0,0,0,0,0,0,0,0" textboxrect="0,0,185,101"/>
                </v:shape>
                <v:shape id="Freeform 116" o:spid="_x0000_s1134" style="position:absolute;left:28324;top:20803;width:2196;height:1822;visibility:visible;mso-wrap-style:square;v-text-anchor:top" coordsize="8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" path="m117,l82,,57,3,67,24,25,34,6,51,1,69,,90r21,12l61,84,96,43r6,25l139,70r32,1l200,69r26,27l222,121r-19,19l182,151r-12,17l171,196r3,28l156,254r4,29l131,291r-1,37l147,340r-28,40l139,399r20,30l145,462r-19,27l120,516r6,31l151,559r11,12l171,585r8,18l192,635r-12,28l202,669r35,16l241,666,227,646r14,-13l259,619r23,-3l304,612r30,-8l381,603r34,6l466,598r11,-28l499,541r35,-16l564,528r-4,-25l573,478r18,-7l625,450,604,420,583,379r12,-33l623,330r29,-34l682,253r32,-16l764,203r43,-9l832,174r-9,-30l817,114,832,96,801,84,773,55r-4,7l757,65r-3,-6l754,53,724,39,701,51,663,43,631,40,606,33r-30,3l541,37,507,31,484,28r-25,3l423,25,388,22r-39,3l306,24,258,15,195,9r-51,3l117,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832,685"/>
                </v:shape>
                <v:shape id="Freeform 117" o:spid="_x0000_s1135" style="position:absolute;left:28215;top:20912;width:701;height:1448;visibility:visible;mso-wrap-style:square;v-text-anchor:top" coordsize="26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" path="m101,39l134,r5,24l185,28r31,l236,25r27,27l258,77,239,97r-21,10l206,125r4,55l198,207r-2,32l168,252r-2,33l186,300r-28,36l179,357r19,34l180,421r-15,29l158,480r6,28l135,525r-33,18l68,544,56,508,53,484r6,-28l60,430,41,416,9,411,3,390,,363,21,339,36,323r6,-23l51,283r5,-21l63,240r5,-17l71,193,66,163,60,144,71,127,68,109,59,87,56,63,101,39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63,544"/>
                </v:shape>
                <v:shape id="Freeform 118" o:spid="_x0000_s1136" style="position:absolute;left:34506;top:21192;width:3426;height:1417;visibility:visible;mso-wrap-style:square;v-text-anchor:top" coordsize="110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" path="m53,226r-1,59l68,334r34,50l162,420r25,28l241,456r31,-11l272,411r39,-16l335,430r57,26l435,448r33,-18l496,404r27,15l555,400r30,-7l583,430r38,13l623,403r34,-12l683,393r51,1l779,386r37,-1l849,374r62,-2l931,377r20,-28l992,355r40,11l1054,361r26,11l1077,322r-23,-53l1050,209r22,-17l1101,177r-14,-9l1068,162r-18,2l1033,158r-6,-12l1020,132r7,-7l1023,110r-9,-6l1009,89r-9,-30l958,33r-31,5l897,28,873,59,849,88r-41,2l789,75,753,72,729,90,674,78r-42,l594,56,556,41,520,3,460,,418,9,385,25,364,43r-25,8l298,69,261,81,208,69,198,96r-18,26l160,154r-50,-7l67,140r4,-25l110,96r35,l173,84,160,62,131,47,116,13,99,23,82,7,61,5,22,24,42,59,23,69,16,84r9,17l35,122r18,14l28,154,,178r18,25l53,22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0,0,0,0,0,0,0,0,0,0,0,0,0,0,0,0,0,0,0,0,0,0,0,0,0,0,0" textboxrect="0,0,1101,456"/>
                </v:shape>
                <v:shape id="Freeform 119" o:spid="_x0000_s1137" style="position:absolute;left:36655;top:22282;width:1868;height:1760;visibility:visible;mso-wrap-style:square;v-text-anchor:top" coordsize="60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" path="m260,l243,26,218,44,202,58r-12,48l168,135r15,29l189,202r-43,4l114,225,71,243,21,279,,314r15,34l21,379,49,367r46,4l143,395r47,28l254,453r29,19l310,500r25,29l378,551r33,13l462,557r36,8l507,508r38,7l573,516r27,-13l597,465,583,428r13,-31l590,356r-21,-8l540,331,510,308,499,293,489,272r-9,-31l478,220r5,-18l466,170r29,-54l466,110r-31,-2l419,85,407,59,401,39,391,19,368,11r-22,2l289,,260,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 o:connectangles="0,0,0,0,0,0,0,0,0,0,0,0,0,0,0,0,0,0,0,0,0,0,0,0,0,0,0,0,0,0,0,0,0,0,0,0,0,0,0,0,0,0,0,0,0,0,0,0,0,0,0,0,0,0,0" textboxrect="0,0,600,565"/>
                </v:shape>
                <v:shape id="Freeform 120" o:spid="_x0000_s1138" style="position:absolute;left:37106;top:20912;width:1106;height:561;visibility:visible;mso-wrap-style:square;v-text-anchor:top" coordsize="35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" path="m355,135r-31,14l294,158r-18,12l270,161r-13,l254,170r-33,-3l189,176r-13,3l164,148,121,121r-32,7l64,118,70,82,67,57,42,32,8,19,,,49,7r35,5l138,4r40,51l245,49r60,28l324,100r31,3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2147483646,2147483646;2147483646,2147483646;2147483646,2147483646;2147483646,2147483646;2147483646,2147483646;2147483646,2147483646;2147483646,2147483646;2147483646,2147483646" o:connectangles="0,0,0,0,0,0,0,0,0,0,0,0,0,0,0,0,0,0,0,0,0,0,0,0,0,0,0" textboxrect="0,0,355,179"/>
                </v:shape>
                <v:shape id="Freeform 121" o:spid="_x0000_s1139" style="position:absolute;left:37963;top:21286;width:810;height:732;visibility:visible;mso-wrap-style:square;v-text-anchor:top" coordsize="26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" path="m124,43l184,r25,13l229,45r19,27l260,96r-22,38l227,165r-21,33l193,236,183,224,163,212,144,163r-16,10l108,188r-5,-14l105,164r-9,-6l103,144r-18,l76,137,51,128,45,117r16,-4l54,101,40,99,19,81,28,65,15,57,,53,18,36,54,27,79,16r45,27xe" fillcolor="#333f5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 textboxrect="0,0,260,236"/>
                </v:shape>
                <v:shape id="Freeform 122" o:spid="_x0000_s1140" style="position:absolute;left:36297;top:22329;width:1136;height:1012;visibility:visible;mso-wrap-style:square;v-text-anchor:top" coordsize="36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" path="m,94r,45l10,174r8,15l31,204r-3,24l3,261,,299r21,16l53,326,80,300r34,-3l135,264r49,-35l228,207r38,-18l304,185r-6,-37l284,115,308,95r8,-52l364,5,334,3,273,,238,13r-36,2l150,24,84,17,50,32,43,68,8,58,,94xe" fillcolor="#f4b083 [1941]" strokecolor="white" strokeweight=".25pt">
                  <v:shadow on="t" color="#b2b2b2" opacity=".5" offset="-1pt"/>
                  <v:path arrowok="t" o:connecttype="custom" o:connectlocs="0,2147483646;0,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0,0,0,0,0,0,0,0,0,0,0,0" textboxrect="0,0,364,326"/>
                </v:shape>
                <v:shape id="Freeform 123" o:spid="_x0000_s1141" style="position:absolute;left:38212;top:23871;width:280;height:295;visibility:visible;mso-wrap-style:square;v-text-anchor:top" coordsize="176213,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" path="m157163,74613l142875,96838r28575,17462l176213,176213r-38100,7937l84138,131763,,103188,12700,,88044,12949r58006,1339l157163,74613xe" fillcolor="#ffd966" strokecolor="white" strokeweight=".25pt">
                  <v:shadow on="t" color="#b2b2b2" opacity=".5" offset="-1pt"/>
                  <v:path arrowok="t" o:connecttype="custom" o:connectlocs="3,1;3,2;3,2;3,3;3,4;1,3;0,2;0,0;2,0;3,0;3,1" o:connectangles="0,0,0,0,0,0,0,0,0,0,0" textboxrect="0,0,176213,184150"/>
                </v:shape>
                <v:shape id="Freeform 124" o:spid="_x0000_s1142" style="position:absolute;left:35658;top:22703;width:312;height:202;visibility:visible;mso-wrap-style:square;v-text-anchor:top" coordsize="1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" path="m92,l50,1,20,7,,50,29,78r22,l76,67,101,50,121,29,122,7,92,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0" o:connectangles="0,0,0,0,0,0,0,0,0,0,0" textboxrect="0,0,122,78"/>
                </v:shape>
                <v:shape id="Freeform 125" o:spid="_x0000_s1143" style="position:absolute;left:36172;top:23248;width:545;height:778;visibility:visible;mso-wrap-style:square;v-text-anchor:top" coordsize="17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" path="m39,3l20,30r2,15l20,61,13,78,8,101,5,126r3,49l,209r2,31l49,248,75,232r30,-10l129,192r16,-24l112,112,110,86,158,75r17,-9l171,37,158,,122,1,96,27,65,21,39,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 textboxrect="0,0,175,248"/>
                </v:shape>
                <v:shape id="Freeform 126" o:spid="_x0000_s1144" style="position:absolute;left:36203;top:22921;width:187;height:280;visibility:visible;mso-wrap-style:square;v-text-anchor:top" coordsize="61,9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" path="m33,78l12,73,3,92,,73,5,58,11,46,17,35,22,24,25,14,42,5,47,,61,13,58,39,33,78xe" fillcolor="#8eaadb [1940]"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0;2147483646,2147483646;2147483646,2147483646;2147483646,2147483646" o:connectangles="0,0,0,0,0,0,0,0,0,0,0,0,0,0" textboxrect="0,0,61,92"/>
                </v:shape>
                <v:shape id="Freeform 127" o:spid="_x0000_s1145" style="position:absolute;left:36016;top:23154;width:281;height:763;visibility:visible;mso-wrap-style:square;v-text-anchor:top" coordsize="8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" path="m80,49r8,-9l89,4,72,,61,12,56,25,52,35,50,46,46,61,40,73,35,83,30,94r-6,5l19,105r-3,6l27,120,10,135,,153r48,92l50,227r5,-25l51,156r6,-32l63,106r-4,4l57,112r-3,1l51,113r-3,1l46,111r3,-6l49,102r1,-3l53,95r2,-1l57,94r1,-2l52,90r-2,1l48,89r3,-2l50,84,49,74r2,-4l50,68r,-2l52,61r4,-4l58,58r5,1l64,63,80,49xe" fillcolor="#ffd966"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89,245"/>
                </v:shape>
                <v:shape id="Freeform 128" o:spid="_x0000_s1146" style="position:absolute;left:36157;top:23326;width:62;height:186;visibility:visible;mso-wrap-style:square;v-text-anchor:top" coordsize="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" path="m24,9l21,7,20,3,16,2r-2,l12,,10,2,6,5,5,10,4,11r,4l6,17,3,21r,7l4,33r2,3l2,39r2,3l7,39r4,2l14,42r-2,3l11,45,8,47,4,51,2,54r1,4l,66r1,1l2,68,6,67r4,1l14,66r6,-7l21,51r3,-5l26,42r,-10l26,17,25,12,24,9xe" fillcolor="#8eaadb [1940]" strokecolor="white" strokeweight=".25pt">
                  <v:shadow on="t" color="#b2b2b2" opacity=".5" offset="-1pt"/>
                  <v:path arrowok="t" o:connecttype="custom" o:connectlocs="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 textboxrect="0,0,26,68"/>
                </v:shape>
                <v:shape id="Freeform 129" o:spid="_x0000_s1147" style="position:absolute;left:28931;top:16350;width:1371;height:2818;visibility:visible;mso-wrap-style:square;v-text-anchor:top" coordsize="51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" path="m169,r35,11l234,8,285,4r,27l260,49,230,77r-69,26l182,147r28,-16l257,123r57,13l347,137r19,23l349,182r-18,30l313,243r-49,52l251,323r-29,16l262,351r25,4l316,378r19,34l347,453r19,47l378,538r35,37l396,619r-11,33l394,681r18,24l440,736r,27l472,745r42,14l504,778r3,39l481,850r-30,26l433,909r41,-2l478,936r-22,30l434,998r-40,4l349,987r-40,-3l285,996r-35,-3l235,1010,204,994r-33,-8l131,985r-12,23l107,1036r-36,-8l57,1047r-44,19l,1047r15,-23l37,996,66,975,82,939,99,928r38,-2l170,931r26,-16l210,890r-22,l160,896r-34,2l92,873,66,889r-32,5l9,864,60,829,89,796r30,-35l96,747,69,739r6,-42l99,703r25,6l153,703r27,-37l192,686r31,l227,662,208,647r3,-34l201,569,179,533r,-54l133,474,84,485,76,440r25,-20l123,393,108,355r22,-24l100,328r-31,5l60,312r4,-51l33,224,60,197,91,168,88,139,72,98,96,81,123,57,142,37,140,2,16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514,1066"/>
                </v:shape>
                <v:shape id="Freeform 130" o:spid="_x0000_s1148" style="position:absolute;left:28028;top:17549;width:857;height:1245;rotation:316977fd;visibility:visible;mso-wrap-style:square;v-text-anchor:top" coordsize="1176,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" path="m664,464l608,320r56,-64l744,264r48,-96l928,112,952,32,904,,856,64r-43,83l768,160,760,48r-128,l584,104r,80l480,256r80,24l584,336r-40,88l504,496,432,432r-48,64l280,432r-85,25l152,552r32,80l120,680r24,176l192,896r48,80l216,1080r,88l88,1200r-48,88l,1448r40,104l120,1528r40,88l288,1616r136,-64l520,1456r104,-8l728,1376r278,-49l1048,1224r64,-112l1160,1000,1144,888r32,-120l1136,664r-48,-96l1024,528,984,456,912,440r-64,56l776,528,664,46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1176,1616"/>
                </v:shape>
                <v:shape id="Freeform 131" o:spid="_x0000_s1149" style="position:absolute;left:28495;top:17611;width:499;height:405;visibility:visible;mso-wrap-style:square;v-text-anchor:top" coordsize="16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" path="m138,l124,9,106,8,77,14,45,26,32,48,13,45,,58,9,96r23,18l53,111,69,97r15,4l91,118r14,12l117,124r11,-1l142,116r16,-13l161,93,160,79,149,68r5,-10l157,40,146,23,138,xe" fillcolor="#8eaadb [1940]" strokecolor="white" strokeweight=".25pt">
                  <v:shadow on="t" color="#b2b2b2" opacity=".5" offset="-1pt"/>
                  <v:path arrowok="t" o:connecttype="custom" o:connectlocs="2147483646,0;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 textboxrect="0,0,161,130"/>
                </v:shape>
                <v:shape id="Freeform 132" o:spid="_x0000_s1150" style="position:absolute;left:33852;top:18514;width:3145;height:2164;visibility:visible;mso-wrap-style:square;v-text-anchor:top" coordsize="1879600,129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" path="m331788,61912l277813,77787r-38100,l207963,92075r-25400,41275l174625,209550r26988,80962l165100,328612r-53975,34925l61913,392112r-4763,52388l39688,522287,,555625r25400,93662l36451,676525r33399,48962l136525,733425r84138,-4763l288925,738187r71438,-12700l407988,679450r69850,-11113l517525,639762r66675,7938l646113,657225r69850,31750l749300,719137r15875,82550l806450,847725r39688,57150l841375,963612r-20637,17463l796925,981075,758825,957262r-38100,6350l701675,1042987r-17462,30163l665163,1092200r-7938,23812l696913,1135062r44450,3175l792163,1138237r28575,-60325l849313,1054100r39687,-38100l915988,981075r47625,-31750l987425,933450r28575,-30163l1046163,923925r11112,53975l1082675,1004887r38100,-7937l1174750,992187r42863,17463l1238250,1047750r-39687,19050l1165225,1082675r-17462,17462l1152525,1131887r34925,14288l1222375,1163637r-11112,42863l1222375,1258887r14288,31750l1281113,1270000r30162,-34925l1381125,1203325r49213,-12700l1473200,1185862r39688,-4762l1511300,1144587r-3175,-39687l1477963,1100137r-31750,33338l1411288,1143000r-23813,l1355725,1101725r-26987,-23813l1333500,1041400r12700,-46038l1395413,965200r42862,-12700l1482725,947737r50800,-36512l1585913,915987r30162,-33337l1671638,874712r34925,-31750l1722438,806450r127000,-53975l1879600,685800r-19050,-61913l1865313,530225r14287,-58738l1836738,444500r-39688,9525l1728788,423862r-49213,4763l1614488,342900r-69850,-12700l1487488,330200r-47625,-61913l1403350,239712r-49212,-30162l1265238,166687r17462,-76200l1239838,9525,1184275,r-68262,47625l1020763,47625,996950,14287,947738,42862,923925,73025r-3175,36512l927100,142875r-30162,3175l863600,111125r-49212,-3175l784225,131762,763588,85725r-28575,6350l712788,112712,692150,82550r-36512,l609600,85725,558800,57150,511175,82550,458788,53975r-66675,l331788,61912xe" fillcolor="#8eaadb [1940]" strokecolor="white" strokeweight=".25pt">
                  <v:shadow on="t" color="#b2b2b2" opacity=".5" offset="-1pt"/>
                  <v:path arrowok="t" o:connecttype="custom" o:connectlocs="6,2;4,5;3,9;1,13;1,17;5,18;10,17;14,16;18,18;20,22;19,24;17,25;16,27;19,28;21,25;24,23;26,24;28,24;29,26;28,28;29,30;31,31;35,29;36,28;35,28;33,27;33,24;36,23;39,22;42,20;45,15;44,11;41,11;36,8;33,5;30,0;25,1;22,2;22,4;19,3;17,3;15,2;11,1" o:connectangles="0,0,0,0,0,0,0,0,0,0,0,0,0,0,0,0,0,0,0,0,0,0,0,0,0,0,0,0,0,0,0,0,0,0,0,0,0,0,0,0,0,0,0" textboxrect="0,0,1879600,1290637"/>
                </v:shape>
                <v:shape id="Freeform 133" o:spid="_x0000_s1151" style="position:absolute;left:34086;top:17346;width:1619;height:1417;visibility:visible;mso-wrap-style:square;v-text-anchor:top" coordsize="6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" path="m346,492r15,18l373,501r17,-9l405,525r19,-15l453,508r25,24l499,531r-6,-17l495,489r13,-21l537,451,526,423r-9,-41l571,366r39,-18l592,310,558,292r-6,-37l529,223,495,183,480,148,495,97,474,66,414,40,349,27,288,,255,27,226,64r-4,37l202,130r-15,20l154,154r-3,27l159,210r-17,19l117,247r-27,9l47,253,18,265r-8,23l21,318r24,28l27,363,13,384r12,22l12,424,,451r13,35l27,520,43,499,64,489r26,l124,478r35,-1l198,474r33,18l264,475r31,18l346,49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610,532"/>
                </v:shape>
                <v:shape id="Freeform 134" o:spid="_x0000_s1152" style="position:absolute;left:34054;top:16194;width:826;height:701;visibility:visible;mso-wrap-style:square;v-text-anchor:top" coordsize="30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" path="m307,41l271,31,237,23,216,6,188,2,155,3,140,16,107,,73,7,59,25,31,31,4,46,,83r18,19l12,134r23,15l52,151r23,-3l85,162r7,20l106,188r31,6l155,226r24,15l202,236r25,17l253,256r16,9l289,193r-2,-27l290,116,307,4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307,265"/>
                </v:shape>
                <v:shape id="Freeform 135" o:spid="_x0000_s1153" style="position:absolute;left:33587;top:17175;width:1168;height:872;visibility:visible;mso-wrap-style:square;v-text-anchor:top" coordsize="43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" path="m406,164r9,-42l439,90r-39,3l341,39,319,34,305,6,286,20r-29,3l227,6r-22,l190,12,164,,125,2,76,11,61,30,37,47,19,57,7,78r6,28l,126r28,11l63,150r24,25l107,164r15,5l138,191r-17,45l126,249r18,-7l149,261r15,10l185,275r-3,39l206,324r30,-12l275,315r35,-12l328,290r18,-20l337,243r4,-28l374,207r32,-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439,324"/>
                </v:shape>
                <v:shape id="Freeform 136" o:spid="_x0000_s1154" style="position:absolute;left:33681;top:16692;width:1183;height:748;visibility:visible;mso-wrap-style:square;v-text-anchor:top" coordsize="38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" path="m65,39l42,56,34,94,16,119,1,141,,165r5,31l19,187,33,172r23,-5l84,162r24,l131,174r12,-8l159,166r21,12l196,182r19,-4l229,169r12,24l259,195r18,14l299,228r13,13l331,239r18,-1l380,211r-3,-98l357,71,338,63,318,61,298,47r-21,1l256,38,242,3,207,r-7,21l193,37,183,66r10,27l174,108r-14,18l138,129,121,103,112,80,81,58,65,39xe" fillcolor="#8eaadb [1940]"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380,241"/>
                </v:shape>
                <v:shape id="Freeform 137" o:spid="_x0000_s1155" style="position:absolute;left:33198;top:17440;width:763;height:373;visibility:visible;mso-wrap-style:square;v-text-anchor:top" coordsize="28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" path="m119,7l86,,72,12,59,11,58,25,46,24,20,22,19,36,18,49r11,1l41,59,28,71r-9,9l,97r24,20l48,114r14,19l107,123r57,7l201,130r30,-1l269,138,284,94,272,70,254,69r-21,9l213,51,188,43,153,28,119,7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 textboxrect="0,0,284,138"/>
                </v:shape>
                <v:shape id="Freeform 138" o:spid="_x0000_s1156" style="position:absolute;left:32435;top:17533;width:1775;height:1900;visibility:visible;mso-wrap-style:square;v-text-anchor:top" coordsize="1058863,113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" path="m552450,163513l533400,128588r-39687,4762l444500,95250,431800,38100,354013,,287338,15875,271463,66675r28575,61913l263525,177800r-52387,46038l138113,254000,77788,271463,14288,303213,,344488r6350,66675l20638,457200r-4763,49213l19050,560388r-3175,68262l39688,688975r-1588,52388l44450,790575r22561,50256l104775,838200r40817,-21181l176548,812256r23477,38644l277813,914400r65087,7938l395288,958850r46037,46038l463550,1058863r38100,-26988l561975,1081088r47625,-25400l669925,1090613r53975,-17463l758825,1076325r34925,17463l842963,1138238r39687,-26988l900113,1035050r6350,-58737l1009650,915988r39688,-38100l1020763,795338r7937,-79375l1009650,668338,987425,609600r17463,-52387l1028700,534988r-22225,-42863l1030288,463550r28575,-23812l1023938,395288r-22225,-47625l1016000,306388,973138,290513r12700,-60325l952500,225425,925513,204788r-4763,-26988l890588,190500,876300,165100,823913,153988r-53975,3175l692150,150813r-61912,-7938l552450,163513xe" fillcolor="#8eaadb [1940]" strokecolor="white" strokeweight=".25pt">
                  <v:shadow on="t" color="#b2b2b2" opacity=".5" offset="-1pt"/>
                  <v:path arrowok="t" o:connecttype="custom" o:connectlocs="13,3;11,2;9,0;7,2;6,4;3,6;0,7;0,10;0,12;0,15;1,18;2,20;4,20;5,20;8,22;11,24;12,25;15,25;18,26;19,26;22,26;22,23;26,21;25,17;24,15;25,13;25,11;25,9;25,7;24,6;23,5;22,5;20,4;17,4;14,4" o:connectangles="0,0,0,0,0,0,0,0,0,0,0,0,0,0,0,0,0,0,0,0,0,0,0,0,0,0,0,0,0,0,0,0,0,0,0" textboxrect="0,0,1058863,1138238"/>
                </v:shape>
                <v:shape id="Freeform 139" o:spid="_x0000_s1157" style="position:absolute;left:30987;top:17782;width:1557;height:2056;visibility:visible;mso-wrap-style:square;v-text-anchor:top" coordsize="50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" path="m155,r7,28l169,51r3,29l167,102r-12,15l137,111r-27,-1l89,99,72,113,56,135r2,36l56,200r5,30l46,247r-6,24l13,281r10,25l33,325,21,341,3,347,,369r6,18l24,403,12,415,4,444r3,14l13,464r16,39l46,517r25,3l95,536r,38l80,606r-2,28l76,655r27,-5l125,648r19,-3l173,647r27,4l228,660r21,-4l296,662r51,-8l368,650r51,-11l406,626r-4,-26l425,579r11,-25l420,531,400,511,383,495,370,475r-6,-31l389,435r24,-16l446,408r18,-15l482,396r16,1l500,372,488,344r-2,-26l485,290,474,259r1,-31l472,194r3,-27l469,142r-5,-32l469,87,443,59,436,36r-23,l387,39,369,56,354,75,341,93r-9,13l316,109r-22,1l293,96,310,77r2,-18l295,61r-13,6l263,59,247,53r9,-16l229,20,202,5,15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927436,1259681"/>
                </v:shape>
                <v:shape id="Freeform 141" o:spid="_x0000_s1158" style="position:absolute;left:30395;top:18732;width:670;height:561;visibility:visible;mso-wrap-style:square;v-text-anchor:top" coordsize="402767,33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" path="m364667,79772l336092,46435,303213,24754,262273,2382,222982,,173038,10467r-44450,l73025,12054,46038,39042,,50154,47625,83492r17463,34925l104775,132704r22225,38100l161925,208904r38100,20638l246063,226367r9525,58737l290513,316854r47625,22225l342900,327967r3175,-20638l342900,289867r9525,-20638l363538,267642r17798,-55710l402767,185738,371811,157163,358775,129529r5892,-49757xe" fillcolor="#8eaadb [1940]" strokecolor="white" strokeweight=".25pt">
                  <v:shadow on="t" color="#b2b2b2" opacity=".5" offset="-1pt"/>
                  <v:path arrowok="t" o:connecttype="custom" o:connectlocs="8,2;8,1;7,0;6,0;5,0;4,0;3,0;2,0;1,1;0,1;1,2;1,3;2,3;3,4;4,5;5,5;6,5;6,6;7,7;8,8;8,7;8,7;8,6;8,6;8,6;9,5;9,4;9,3;8,3;8,2" o:connectangles="0,0,0,0,0,0,0,0,0,0,0,0,0,0,0,0,0,0,0,0,0,0,0,0,0,0,0,0,0,0" textboxrect="0,0,402767,339079"/>
                </v:shape>
                <v:shape id="Freeform 142" o:spid="_x0000_s1159" style="position:absolute;left:30598;top:18187;width:591;height:685;visibility:visible;mso-wrap-style:square;v-text-anchor:top" coordsize="352425,401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" path="m342900,1587l306388,17462r-38100,l231775,r-4762,31750l236538,47625r,39687l254000,114300r-7937,26987l214313,153987,200025,141287r,-36512l190500,79375r-30162,7937l114300,142875r-12700,36512l90488,200025r-3175,34925l58738,250825,47625,276225,,328612r58738,3175l104775,320675r38100,4762l184150,344487r31750,22225l246063,401637r30162,-9525l300373,360612,278941,322512,265113,282575r47625,-19050l325438,217487r26987,-33337l344488,138112r4762,-53975l349250,42862,342900,1587xe" fillcolor="#8eaadb [1940]" strokecolor="white" strokeweight=".25pt">
                  <v:shadow on="t" color="#b2b2b2" opacity=".5" offset="-1pt"/>
                  <v:path arrowok="t" o:connecttype="custom" o:connectlocs="8,0;8,1;7,1;6,0;6,1;6,1;6,2;6,3;6,4;5,4;5,4;5,3;5,2;4,2;3,4;3,5;2,5;2,6;2,7;1,8;0,9;2,9;3,9;4,9;5,9;5,10;6,11;7,11;7,10;7,9;7,8;8,7;8,6;9,5;9,4;9,2;9,1;8,0" o:connectangles="0,0,0,0,0,0,0,0,0,0,0,0,0,0,0,0,0,0,0,0,0,0,0,0,0,0,0,0,0,0,0,0,0,0,0,0,0,0" textboxrect="0,0,352425,401637"/>
                </v:shape>
                <v:shape id="Freeform 143" o:spid="_x0000_s1160" style="position:absolute;left:31298;top:16879;width:576;height:919;visibility:visible;mso-wrap-style:square;v-text-anchor:top" coordsize="341166,55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" path="m151988,547966r42816,6322l194804,511425r-4010,-39882l221515,495933r17786,14634l266788,533332r30721,-26017l307211,473169r,-50406l261938,413007,231216,383739r4851,-29269l249002,304064r19403,-27642l308828,271544r32338,-1626l339549,230894r-40423,-6505l265171,203251r8085,-30894l260321,121951r27487,-21138l310444,47154,291042,,250619,4878,221515,21138,206963,52032,181093,79675,143904,68292r-37189,l69527,95935r-8085,42276l46890,185365,8084,203251,,253658r4851,42276l8084,343088r21020,35773l48507,447153r51047,30935l87648,511425r16668,35719l151988,547966xe" fillcolor="#8eaadb [1940]" strokecolor="white" strokeweight=".25pt">
                  <v:shadow on="t" color="#b2b2b2" opacity=".5" offset="-1pt"/>
                  <v:path arrowok="t" o:connecttype="custom" o:connectlocs="4,13;5,13;5,12;5,11;6,11;6,12;7,12;8,12;8,11;8,10;7,9;6,9;6,8;6,7;7,6;8,6;9,6;9,5;8,5;7,5;7,4;7,3;7,2;8,1;7,0;6,0;6,0;5,1;5,2;4,1;3,1;2,2;2,3;1,4;0,5;0,6;0,7;0,8;1,9;1,10;3,11;2,12;3,12;4,13" o:connectangles="0,0,0,0,0,0,0,0,0,0,0,0,0,0,0,0,0,0,0,0,0,0,0,0,0,0,0,0,0,0,0,0,0,0,0,0,0,0,0,0,0,0,0,0" textboxrect="0,0,341166,554288"/>
                </v:shape>
                <v:shape id="Freeform 144" o:spid="_x0000_s1161" style="position:absolute;left:34646;top:19588;width:623;height:795;visibility:visible;mso-wrap-style:square;v-text-anchor:top" coordsize="366713,47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" path="m,25400l33338,47625,53975,77788r23813,1587l76200,123825r9525,38100l112713,180975r4762,28575l139700,225425r25400,26988l158750,300038r14288,26987l163513,349250r7937,30163l152400,411163r3175,39687l181311,477294r2839,-20094l211138,428625r14226,-27531l234950,354013r8273,-27929l280988,317500r38435,22872l339725,344488r24942,-20785l366713,261938,330139,209403,285750,161925,271463,79375,234950,46038,163513,17463,104775,7938,42863,,,25400xe" fillcolor="#8eaadb [1940]" strokecolor="white" strokeweight=".25pt">
                  <v:shadow on="t" color="#b2b2b2" opacity=".5" offset="-1pt"/>
                  <v:path arrowok="t" o:connecttype="custom" o:connectlocs="0,1;1,1;1,2;2,2;2,3;2,4;3,4;3,5;4,5;4,6;4,7;5,8;4,8;5,9;4,10;4,10;5,11;5,11;6,10;6,9;6,8;6,8;7,7;8,8;9,8;10,7;10,6;9,5;8,4;7,2;6,1;4,0;3,0;1,0;0,1" o:connectangles="0,0,0,0,0,0,0,0,0,0,0,0,0,0,0,0,0,0,0,0,0,0,0,0,0,0,0,0,0,0,0,0,0,0,0" textboxrect="0,0,366713,477294"/>
                </v:shape>
                <v:shape id="Freeform 145" o:spid="_x0000_s1162" style="position:absolute;left:33587;top:19620;width:1604;height:1183;visibility:visible;mso-wrap-style:square;v-text-anchor:top" coordsize="953356,69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" path="m553306,685550r68263,-7938l664431,652212r74613,11113l778731,671262r26988,19050l826356,656975r38100,-20638l853344,614112r15875,-33337l891444,545850r19050,-36513l953356,471237r-65087,l853344,468062,816769,450056,788194,421481r62,-35969l806054,354806r-7144,-32147l806054,298846,791431,272800r9525,-42863l778669,202406,750156,177550r-6350,-23813l719994,134687,711994,92868,710469,53725r-19050,l669194,23562,639366,,559656,14037,517922,55959,481869,66425r-42528,5012l370285,61912r-77329,4513l229456,58487,196119,75950r-9525,30162l145319,144212r-28575,47625l96106,233112,53244,287087,38956,334712,,383381r50069,49756l83406,480762r38100,52388l183419,561725r28575,49212l248506,676025r47625,14287l378681,699837r47625,-7937l491394,695075r61912,-9525xe" fillcolor="#8eaadb [1940]" strokecolor="white" strokeweight=".25pt">
                  <v:shadow on="t" color="#b2b2b2" opacity=".5" offset="-1pt"/>
                  <v:path arrowok="t" o:connecttype="custom" o:connectlocs="14,18;15,17;17,17;19,17;20,17;20,18;21,17;22,16;21,16;22,15;22,14;23,13;24,12;22,12;21,12;20,12;20,11;20,10;20,9;20,8;20,8;20,7;20,6;20,5;19,5;19,4;18,4;18,2;18,1;17,1;17,1;16,0;14,0;13,1;12,2;11,2;9,2;7,2;6,2;5,2;5,3;4,4;3,5;2,6;1,7;1,9;0,10;1,11;2,12;3,14;5,15;5,16;6,17;7,18;9,18;11,18;12,18;14,18" o:connectangles="0,0,0,0,0,0,0,0,0,0,0,0,0,0,0,0,0,0,0,0,0,0,0,0,0,0,0,0,0,0,0,0,0,0,0,0,0,0,0,0,0,0,0,0,0,0,0,0,0,0,0,0,0,0,0,0,0,0" textboxrect="0,0,953356,699837"/>
                </v:shape>
                <v:shape id="Freeform 146" o:spid="_x0000_s1163" style="position:absolute;left:33868;top:20725;width:1074;height:716;visibility:visible;mso-wrap-style:square;v-text-anchor:top" coordsize="34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" path="m343,21l328,11,304,6,263,1,243,14r-31,4l165,24,134,22r-26,5l69,21,40,13,33,,13,23,25,41r13,6l45,68,33,92,17,109,2,131,,150r12,l20,167r10,13l38,198r1,30l57,216,73,206r25,-2l125,185r22,15l167,207r15,1l215,207r10,-33l243,166r18,-10l283,159r17,15l317,165r-3,-13l309,129r1,-26l310,74,321,64r17,-5l343,2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343,228"/>
                </v:shape>
                <v:shape id="Freeform 147" o:spid="_x0000_s1164" style="position:absolute;left:33463;top:21270;width:1168;height:1215;visibility:visible;mso-wrap-style:square;v-text-anchor:top" coordsize="3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" path="m355,46l375,32,357,r-8,28l324,31r-19,l280,23,257,8,230,29r-25,2l184,43r-11,7l161,58,143,76,114,74,98,82,71,89,52,83r-5,29l42,131,26,147,,170r8,16l26,200r23,1l60,231r10,27l90,261r,17l83,288r-4,11l106,340r-7,13l117,366r2,9l134,374r19,1l168,386r13,5l195,374,183,355r-5,-18l186,314r20,-13l222,301r2,-19l207,276r-18,-8l272,279r-8,-15l248,254,231,240,202,223r-11,-8l181,204r-7,-15l171,171r-7,-21l150,137r-5,-10l149,115r12,-12l178,109r9,14l201,119r17,l231,110,227,88,243,77r16,-8l275,62r21,10l311,70r16,l336,67r13,-6l355,46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375,391"/>
                </v:shape>
                <v:shape id="Freeform 148" o:spid="_x0000_s1165" style="position:absolute;left:32887;top:19588;width:1074;height:732;visibility:visible;mso-wrap-style:square;v-text-anchor:top" coordsize="34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" path="m191,32l160,46,142,60r-26,4l90,58,64,46,42,55,9,67r,32l3,123,,145r7,21l31,196r20,14l71,230r36,5l127,232r21,-13l184,217r24,-7l226,220r20,-27l251,174r26,-33l290,115,303,92,324,73r5,-16l347,48,333,16,295,10,261,,237,8,220,31r-2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0,0" textboxrect="0,0,351,234"/>
                </v:shape>
                <v:shape id="Freeform 149" o:spid="_x0000_s1166" style="position:absolute;left:32964;top:19308;width:950;height:483;visibility:visible;mso-wrap-style:square;v-text-anchor:top" coordsize="30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" path="m137,25l120,19r-18,3l82,34,74,48,69,66,51,62,29,67,5,68,2,82,,98r4,22l12,131r28,7l61,149r30,6l118,149r16,-16l164,124r33,-7l214,95r22,-6l269,104r38,3l302,91,286,42,271,30,261,18,240,10r-19,l193,16,158,,134,10r3,1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 textboxrect="0,0,558800,295275"/>
                </v:shape>
                <v:shape id="Freeform 151" o:spid="_x0000_s1167" style="position:absolute;left:32124;top:18888;width:1261;height:700;visibility:visible;mso-wrap-style:square;v-text-anchor:top" coordsize="40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" path="m195,l178,1,160,13r-23,3l135,39r-14,1l99,37,81,53,53,61,25,79,,87r9,35l25,146r34,30l72,203r-8,20l82,220r28,-15l129,208r16,1l165,197r4,-16l183,187r24,l217,196r24,10l257,202r14,-3l298,204r22,-6l340,202r5,-19l352,166r19,-10l387,151r18,5l402,143r-12,-9l368,121r-19,9l336,104,316,81,298,66,277,59,252,55,229,37r-8,-8l204,16,195,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 textboxrect="0,0,754521,375296"/>
                </v:shape>
                <v:shape id="Freeform 154" o:spid="_x0000_s1168" style="position:absolute;left:31392;top:21364;width:264;height:545;visibility:visible;mso-wrap-style:square;v-text-anchor:top" coordsize="161870,32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" path="m,67206r13281,38861l20351,153051r4461,45190l28310,242564,7767,269128r-890,43166l27953,324297,48203,313432,68716,299444r34389,-14779l115522,321487r27753,-22023l142283,245918r-9746,-47996l146283,145624r15587,-33274l138150,66317r7605,23478l125563,19259,111659,,89225,24440,70925,44905,43271,65757,25205,63050,,67206xe" fillcolor="#8eaadb [1940]" strokecolor="white" strokeweight=".25pt">
                  <v:shadow on="t" color="#b2b2b2" opacity=".5" offset="-1pt"/>
                  <v:path arrowok="t" o:connecttype="custom" o:connectlocs="0,2;0,3;0,4;0,5;1,6;0,7;0,8;1,8;1,8;1,7;2,7;2,8;3,7;3,6;3,5;3,4;3,3;3,2;3,2;3,1;2,0;2,1;1,1;1,2;0,2;0,2" o:connectangles="0,0,0,0,0,0,0,0,0,0,0,0,0,0,0,0,0,0,0,0,0,0,0,0,0,0" textboxrect="0,0,161870,324297"/>
                </v:shape>
                <v:shape id="Freeform 155" o:spid="_x0000_s1169" style="position:absolute;left:32061;top:22080;width:514;height:358;rotation:316977fd;visibility:visible;mso-wrap-style:square;v-text-anchor:top" coordsize="8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" path="m676,489l585,444,520,400r-71,-2l352,376,267,307,136,232,41,217,,160,8,72r80,l168,80,232,r81,81l472,96,630,81,752,72r88,24l800,168,760,312r56,96l792,488r-24,64l676,48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 textboxrect="0,0,840,552"/>
                </v:shape>
                <v:shape id="Freeform 156" o:spid="_x0000_s1170" style="position:absolute;left:31501;top:20881;width:140;height:342;rotation:316977fd;visibility:visible;mso-wrap-style:square;v-text-anchor:top" coordsize="25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" path="m181,r72,200l226,363,181,499,77,488,45,363,,272,21,184,90,90,181,xe" fillcolor="#8eaadb [1940]" strokecolor="white" strokeweight=".25pt">
                  <v:shadow on="t" color="#b2b2b2" opacity=".5" offset="-1pt"/>
                  <v:path arrowok="t" o:connecttype="custom" o:connectlocs="2147483646,0;2147483646,2147483646;2147483646,2147483646;2147483646,2147483646;2147483646,2147483646;2147483646,2147483646;0,2147483646;2147483646,2147483646;2147483646,2147483646;2147483646,0" o:connectangles="0,0,0,0,0,0,0,0,0,0" textboxrect="0,0,253,499"/>
                </v:shape>
                <v:shape id="Freeform 157" o:spid="_x0000_s1171" style="position:absolute;left:32357;top:20009;width:545;height:311;visibility:visible;mso-wrap-style:square;v-text-anchor:top" coordsize="20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" path="m,89r2,18l20,113r17,l58,113r20,3l101,113r19,4l138,100,148,86,146,59r3,-18l155,32r17,12l191,43,205,33,196,8r-25,l148,,118,6,82,21,57,38,41,42,11,45r1,26l,89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0,0,0,0,0,0,0,0,0,0,0,0" textboxrect="0,0,205,117"/>
                </v:shape>
                <v:shape id="Freeform 158" o:spid="_x0000_s1172" style="position:absolute;left:32373;top:20087;width:965;height:809;visibility:visible;mso-wrap-style:square;v-text-anchor:top" coordsize="580661,4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" path="m50472,129921l17945,127168,,143544r14999,35465l11898,198628r13795,12764l60511,202741r6283,-18952l75032,163014r21647,-553l119669,171562r25074,35523l164185,232588r-19563,26974l151654,282822r29708,27564l206497,319671r-6695,28062l175810,350475r-6051,32367l198538,388185r17899,18215l254731,417592r15864,12476l294186,432065r24401,25787l347411,479512r17588,-16405l360269,442428,342399,406655r-26507,-1383l289940,384388,276862,347495,263818,310206,243577,253064r16669,-28575l288989,204181r32527,2752l356522,205919r29690,6489l418740,215160r32527,2752l483437,220635r31023,20518l546987,243906r27427,16237l580661,228861,567616,191574,554571,154286,541234,129239r-42863,4763l436459,126858,398359,86377,353115,53039,318446,702,296893,17169r-31498,2106l239666,,223337,19702r-1191,42862l228284,87709r-25188,26052l179284,132811r-21850,-3382l115884,135456,87165,130243r-36693,-322xe" fillcolor="#8eaadb [1940]" strokecolor="white" strokeweight=".25pt">
                  <v:shadow on="t" color="#b2b2b2" opacity=".5" offset="-1pt"/>
                  <v:path arrowok="t" o:connecttype="custom" o:connectlocs="0,3;0,5;1,5;1,5;2,4;3,5;3,7;4,8;5,9;4,10;5,10;6,11;7,12;8,12;8,10;7,10;6,8;6,6;7,5;9,5;10,6;12,6;13,7;13,5;13,3;10,3;8,1;7,1;6,0;5,2;5,3;4,3;2,3" o:connectangles="0,0,0,0,0,0,0,0,0,0,0,0,0,0,0,0,0,0,0,0,0,0,0,0,0,0,0,0,0,0,0,0,0" textboxrect="0,0,580661,479512"/>
                </v:shape>
                <v:shape id="Freeform 159" o:spid="_x0000_s1173" style="position:absolute;left:32778;top:20429;width:622;height:685;visibility:visible;mso-wrap-style:square;v-text-anchor:top" coordsize="20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" path="m180,30r5,28l179,72r7,16l195,83r5,15l199,110r-16,-4l184,120r8,6l192,141r-11,1l169,145r3,9l181,163r-4,9l168,167r-8,-4l153,164r,17l145,190r3,12l147,221,124,211r-16,-9l95,190,84,172,66,154,55,149,66,139,63,128,54,111r-15,1l22,97,16,73,7,48,,28,10,9,28,,49,2,63,1,79,4r53,5l148,20r18,2l180,3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0,0,0,0,0,0,0,0,0,0,0,0,0,0,0,0,0,0,0,0,0,0,0,0,0,0,0" textboxrect="0,0,200,221"/>
                </v:shape>
                <v:shape id="Freeform 160" o:spid="_x0000_s1174" style="position:absolute;left:47461;top:5247;width:1153;height:1261;visibility:visible;mso-wrap-style:square;v-text-anchor:top" coordsize="43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" path="m34,337l64,183,125,19,229,r91,92l397,201r33,74l366,330r-60,52l146,412,18,476,,403,34,337xe" fillcolor="#8eaadb [1940]"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0,2147483646;2147483646,2147483646" o:connectangles="0,0,0,0,0,0,0,0,0,0,0,0,0" textboxrect="0,0,430,476"/>
                </v:shape>
                <v:shape id="Freeform 161" o:spid="_x0000_s1175" style="position:absolute;left:54204;top:8050;width:1433;height:1043;visibility:visible;mso-wrap-style:square;v-text-anchor:top" coordsize="53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" path="m6,230l,119,55,18,237,55,329,r40,94l539,146r-46,82l420,320r-91,18l247,320,128,393,36,338,6,230xe" fillcolor="#8eaadb [1940]" strokecolor="white" strokeweight=".25pt">
                  <v:shadow on="t" color="#b2b2b2" opacity=".5" offset="-1pt"/>
                  <v:path arrowok="t" o:connecttype="custom" o:connectlocs="2147483646,2147483646;0,2147483646;2147483646,2147483646;2147483646,2147483646;2147483646,0;2147483646,2147483646;2147483646,2147483646;2147483646,2147483646;2147483646,2147483646;2147483646,2147483646;2147483646,2147483646;2147483646,2147483646;2147483646,2147483646;2147483646,2147483646" o:connectangles="0,0,0,0,0,0,0,0,0,0,0,0,0,0" textboxrect="0,0,539,393"/>
                </v:shape>
                <v:shape id="Freeform 162" o:spid="_x0000_s1176" style="position:absolute;left:55792;top:8517;width:950;height:530;visibility:visible;mso-wrap-style:square;v-text-anchor:top" coordsize="35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" path="m,56l72,,182,36r91,18l356,109r-92,73l173,201,72,128,,56xe" fillcolor="#8eaadb [1940]" strokecolor="white" strokeweight=".25pt">
                  <v:shadow on="t" color="#b2b2b2" opacity=".5" offset="-1pt"/>
                  <v:path arrowok="t" o:connecttype="custom" o:connectlocs="0,2147483646;2147483646,0;2147483646,2147483646;2147483646,2147483646;2147483646,2147483646;2147483646,2147483646;2147483646,2147483646;2147483646,2147483646;0,2147483646" o:connectangles="0,0,0,0,0,0,0,0,0" textboxrect="0,0,356,201"/>
                </v:shape>
                <v:shape id="Freeform 163" o:spid="_x0000_s1177" style="position:absolute;left:54874;top:9529;width:545;height:467;visibility:visible;mso-wrap-style:square;v-text-anchor:top" coordsize="326231,27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" path="m,161925l38100,107156,66675,38100,154781,r66675,35719l314325,130969r11906,142875l245268,254794r-138112,l,161925xe" fillcolor="#323e4f [2415]" strokecolor="white" strokeweight=".25pt">
                  <v:shadow on="t" color="#b2b2b2" opacity=".5" offset="-1pt"/>
                  <v:path arrowok="t" o:connecttype="custom" o:connectlocs="0,4;1,3;2,1;4,0;5,1;8,4;8,8;6,7;3,7;0,4" o:connectangles="0,0,0,0,0,0,0,0,0,0" textboxrect="0,0,326231,273844"/>
                </v:shape>
                <v:shape id="Freeform 164" o:spid="_x0000_s1178" style="position:absolute;left:46091;top:3488;width:1464;height:2366;visibility:visible;mso-wrap-style:square;v-text-anchor:top" coordsize="558,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" path="m11,451l9,329,102,133,155,64,247,,347,73r55,73l448,192,374,315r1,87l475,430r83,64l548,585r-9,83l521,777,494,887,393,850,292,796,210,732,146,640,,576,11,451xe" fillcolor="#8eaadb [1940]" strokecolor="white" strokeweight=".25pt">
                  <v:shadow on="t" color="#b2b2b2" opacity=".5" offset="-1pt"/>
                  <v:path arrowok="t" o:connecttype="custom" o:connectlocs="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 textboxrect="0,0,558,887"/>
                </v:shape>
                <v:shape id="Freeform 165" o:spid="_x0000_s1179" style="position:absolute;left:31750;top:4313;width:3052;height:3223;visibility:visible;mso-wrap-style:square;v-text-anchor:top" coordsize="1152,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" path="m,567l100,549,64,458,45,348,18,247r155,l301,266,411,192r101,28l512,119,539,37,640,r73,46l795,37r110,l1024,74r128,82l1079,266,987,412,859,394,685,412r74,164l813,659r83,119l960,860r-28,73l877,1006,768,997,676,970,704,869,685,768,612,723r-73,36l548,860r-45,210l448,1207r-92,-82l265,1024,219,924r,-110l146,723,73,750,,567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0,0,0,0,0,0" textboxrect="0,0,1152,1207"/>
                </v:shape>
                <v:shape id="Freeform 166" o:spid="_x0000_s1180" style="position:absolute;left:37823;top:3861;width:1261;height:966;visibility:visible;mso-wrap-style:square;v-text-anchor:top" coordsize="47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" path="m457,302l398,178,476,83,398,41,284,9,174,,64,46,,110r126,68l211,256r-10,73l311,366r82,-9l457,302xe" fillcolor="#8eaadb [1940]" strokecolor="white" strokeweight=".25pt">
                  <v:shadow on="t" color="#b2b2b2" opacity=".5" offset="-1pt"/>
                  <v:path arrowok="t" o:connecttype="custom" o:connectlocs="2147483646,2147483646;2147483646,2147483646;2147483646,2147483646;2147483646,2147483646;2147483646,2147483646;2147483646,0;2147483646,2147483646;0,2147483646;2147483646,2147483646;2147483646,2147483646;2147483646,2147483646;2147483646,2147483646;2147483646,2147483646;2147483646,2147483646" o:connectangles="0,0,0,0,0,0,0,0,0,0,0,0,0,0" textboxrect="0,0,476,366"/>
                </v:shape>
                <v:shape id="Freeform 167" o:spid="_x0000_s1181" style="position:absolute;left:39131;top:2865;width:2398;height:2055;visibility:visible;mso-wrap-style:square;v-text-anchor:top" coordsize="90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" path="m635,507r74,-77l819,403,907,280r,-90l791,183r-64,92l645,357,590,320r-73,64l408,462,462,330,435,183r45,37l517,202,508,101,471,,426,,325,74,272,190r-90,90l151,357r28,64l325,476r,64l234,494,160,467,78,512,,553r91,90l227,643r181,46l471,778r92,-46l499,598r137,-3l635,5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 o:connectangles="0,0,0,0,0,0,0,0,0,0,0,0,0,0,0,0,0,0,0,0,0,0,0,0,0,0,0,0,0,0,0,0,0,0,0,0,0" textboxrect="0,0,907,778"/>
                </v:shape>
                <v:shape id="Freeform 168" o:spid="_x0000_s1182" style="position:absolute;left:7754;top:19464;width:10231;height:5388;visibility:visible;mso-wrap-style:square;v-text-anchor:top" coordsize="6115050,321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" path="m174479,r-648,76387l,90674,106217,347603,93517,531109,80817,772843,3029,887535r65088,209973l80817,1353358r103187,296433l299892,1768011r111125,213503l841229,2265595r101746,1542l1088231,2290949r111919,54769l1328738,2410012r150018,-9525l1571625,2400487r140494,l1933575,2390962r114300,100012l2288381,2724337r171450,-88107l2559844,2750530r90487,126207l2736056,3041043r114948,11511l2919413,3102955r-1734,-163327l3031979,2780824r152400,-97046l3370117,2613198r184150,54699l3678092,2689071r141287,-81166l4013054,2597318r184150,26467l4351192,2655546r65087,47641l4486275,2771962r-21431,76200l4468667,2932570r122383,187054l4648200,3214874r95250,-9525l4774406,3117243r2382,-145256l4724400,2802918r-64294,-119063l4627417,2565557r16021,-93633l4675042,2313236r155575,-105869l4994129,2071502r85077,-37728l5111604,1969162r80963,-84695l5222729,1813888r19050,-29996l5225904,1688610r-55562,-63522l5268767,1538629r110477,-157317l5464969,1255105r186385,-92311l5673579,1078099r122384,55563l5836444,1102705r-61913,-66675l5751367,956349r25546,-91769l5862638,783618r114300,-59531l6115050,647887,6030767,432298,6008542,254085,5854554,241734r-56210,203746l5722144,583593r-151752,-3078l5379892,584044r-119711,82893l5122069,819337r-261938,11906l4838554,938705r-192735,83038l4495800,1086037r-71437,-61913l4452938,990787r54768,-95250l4557713,790762,4379119,776474r16669,-190500l4255294,407380r-19050,59532l4168629,622862r-87166,67887l4112419,824099r11906,145256l4040042,1058689r-117475,-14115l3924300,852674r52388,-164306l4002881,509774r102394,-28575l4188619,459768r66675,-57150l4200525,369280r-192881,-7143l3819379,241734r-103187,91753l3562204,372306r-74612,-82931l3639992,162332r-90488,-52934l3343129,82931,3149454,17645,174479,xe" fillcolor="#a8d08d [1945]" strokecolor="white" strokeweight=".25pt">
                  <v:shadow on="t" color="#b2b2b2" opacity=".5" offset="-1pt"/>
                  <v:path arrowok="t" o:connecttype="custom" o:connectlocs="4,2;3,9;2,19;2,27;5,40;10,48;23,55;29,57;36,58;41,58;50,61;59,64;64,70;69,74;70,72;77,66;86,65;92,64;101,64;107,66;108,70;111,76;115,78;115,73;113,66;112,60;117,54;123,50;125,46;127,44;125,40;130,34;137,28;140,28;140,25;140,21;144,18;146,11;141,6;138,14;130,14;124,20;117,23;109,26;108,24;110,19;106,14;102,11;99,17;100,24;95,25;96,17;99,12;103,10;97,9;90,8;84,7;86,3;76,1" o:connectangles="0,0,0,0,0,0,0,0,0,0,0,0,0,0,0,0,0,0,0,0,0,0,0,0,0,0,0,0,0,0,0,0,0,0,0,0,0,0,0,0,0,0,0,0,0,0,0,0,0,0,0,0,0,0,0,0,0,0,0" textboxrect="0,0,6115050,3214874"/>
                </v:shape>
                <v:shape id="Freeform 169" o:spid="_x0000_s1183" style="position:absolute;top:11164;width:6913;height:7179;visibility:visible;mso-wrap-style:square;v-text-anchor:top" coordsize="4125765,427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" path="m4010131,3965811r115634,-184456l3939622,3647336,3687200,3227986,3513749,3019032r-142428,193102l3223253,3017591r-40896,-142666l3042750,2899423r-128326,-40350l2927116,514460,2784688,383323r-115634,25940l2540728,409263,2410991,342974r-63458,53319l2257282,330004r-77559,-38909l2089471,250745r-117044,12970l1844101,291095,1791924,145548r-205885,25939l1535272,92228,1367461,,1195420,119608r-176272,25940l941588,237776,825954,304065r-77560,92228l675065,505814,593275,660008,486102,747913,347904,737825r-63458,79259l297138,941016r167811,152752l864029,1472769r-155120,69171l605967,1490061,580583,1376217r-218577,47555l322521,1490061r-90251,77818l154710,1665871r102943,113845l362006,1951202r153709,l670835,1977141r77559,-53319l864029,1955525r47946,145548l696218,2148628r-50767,131137l515715,2240856r-77559,144107l374698,2517541r-77560,115285l412772,2701997r25384,171487l271755,2912393r25383,118167l387389,3043530r38075,-64848l528407,2978682r90251,25939l761086,2965712r56407,102316l761086,3189077r102943,105198l993765,3255366r99228,-48429l1188243,3268849r-4762,92869l1112043,3480780,985837,3595080,728662,3764149,469106,3914168,244962,4137298,4762,4192774,,4278499r176212,-57150l414337,4099905r173831,-90487l757237,3911787r126206,-88107l1054893,3759387r100013,-126207l1285875,3530787r107156,-109538l1512093,3349812r130969,-145257l1701673,3122788r-165767,-42058l1709737,2956905r134364,152914l2093702,3019032r77998,-47839l2308049,2965712r-57768,-80244l2228850,2797362r131375,-16106l2450476,2899423r128326,25939l2784688,2951302r180502,79258l3145693,3096849r179092,164282l3455932,3465762r90251,158517l3687200,3808735r39485,144107l3797194,4034983r212937,-69172xe" fillcolor="#a8d08d [1945]" strokecolor="white" strokeweight=".25pt">
                  <v:shadow on="t" color="#b2b2b2" opacity=".5" offset="-1pt"/>
                  <v:path arrowok="t" o:connecttype="custom" o:connectlocs="101,93;90,79;82,79;78,71;71,70;68,9;62,10;57,10;53,7;48,7;44,4;37,2;29,3;23,6;18,10;14,16;9,18;7,23;21,36;15,37;9,35;6,39;6,44;13,48;18,47;22,52;16,56;11,59;7,65;11,71;7,74;10,73;15,74;20,75;21,81;27,79;29,83;24,88;11,96;0,103;4,104;14,98;22,94;28,89;34,84;40,79;37,76;45,76;53,73;55,71;58,68;63,72;72,74;81,80;84,85;90,94;93,99" o:connectangles="0,0,0,0,0,0,0,0,0,0,0,0,0,0,0,0,0,0,0,0,0,0,0,0,0,0,0,0,0,0,0,0,0,0,0,0,0,0,0,0,0,0,0,0,0,0,0,0,0,0,0,0,0,0,0,0,0" textboxrect="0,0,4125765,4278499"/>
                </v:shape>
                <v:shape id="Freeform 170" o:spid="_x0000_s1184" style="position:absolute;left:25584;top:13344;width:1884;height:1262;rotation:316977fd;visibility:visible;mso-wrap-style:square;v-text-anchor:top" coordsize="2600,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" path="m2104,48l2024,r-72,40l1944,112r8,104l1856,272r-64,-56l1712,224r-32,72l1632,256r-32,-56l1512,192r-32,56l1512,296r40,80l1552,440r-72,-8l1472,360r-72,-24l1424,272,1360,160r-88,16l1200,248r,80l1200,392r-80,8l1088,304r-32,-80l976,184r-64,72l960,312r8,64l944,456r-40,56l848,432,784,416r-16,96l664,504r32,-48l704,368,696,248,616,168,560,104,480,24r8,104l480,240r-64,56l400,208r-80,8l312,96,232,80,216,200r-72,40l80,344r8,56l,464r32,56l160,456r96,-24l336,424r80,24l504,472r64,72l488,552r-96,64l416,656r72,16l568,680r-56,72l432,768r-96,-8l208,768r-104,8l184,832r80,16l360,880r8,112l448,1024r64,48l456,1152r-72,80l296,1272r-96,32l232,1384r80,l416,1368r160,-40l688,1392r56,88l800,1568r112,-16l990,1582r130,50l1232,1664r56,-64l1432,1520r112,-96l1664,1368r48,56l1784,1424r48,-88l1960,1272r112,-8l2152,1192r98,-30l2304,1056r16,-80l2416,1008r16,-64l2488,824r112,-48l2536,688r64,-56l2584,560r-64,-28l2408,472r-88,-40l2384,376r-24,-80l2272,296r8,-136l2224,216r-80,-32l2104,48xe" fillcolor="#a8d08d [194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600,1664"/>
                </v:shape>
                <v:shape id="Freeform 171" o:spid="_x0000_s1185" style="position:absolute;left:4873;top:9311;width:15619;height:11975;visibility:visible;mso-wrap-style:square;v-text-anchor:top" coordsize="9324976,714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" path="m1886890,6060467r-2381,78582l1705915,6150955r-97777,-131620l1403350,5890513r,-142939l1403350,5669928r-90487,-167645l1171575,5361108r-69850,-298231l1216025,4884644,1028700,4748763,774700,4332298,604838,4124065,460375,4312886,307975,4120536,274638,3974067r-144463,24706l,3959950,17463,1621744r234950,l358775,1672920r107950,70587l558800,1695861,661988,1591744r66675,-82940l852488,1577627r190500,-74117l1249363,1445276r87312,28235l1368425,1355277r,-148234l1490663,1261749r66675,227644l1601788,1547627r74612,5294l1709738,1371159r66675,28235l1816100,1429394r22225,148233l1878013,1584686r74612,-7059l1958975,1489393r84138,-37059l2166938,1519392r73025,70588l2363788,1595274r127000,98822l2624138,1725860r84284,50739l2765572,1843274r100012,109537l2751284,2019486r-19050,76200l3006725,2108797r250825,-30000l3403747,2148074r204787,-104775l3789509,1971861r155429,46937l4081463,2038209r180975,54706l4402138,2029386r42862,-58235l4429125,1847624r87313,-24706l4519613,1764683r-109538,-86469l4491038,1552921r14287,-81175l4672013,1344689r12700,-89999l4721226,1175279r-42863,-109410l4760913,1021752r38100,-116469l4826001,751755,4799013,569993,4773613,389995r52388,-116469l4838701,132351r,-98822l4973638,r117475,12353l5192713,26470r114300,1765l5364163,105881,5248276,389995r-74613,149998l5038726,539993r-33338,95293l4995863,727050r-7937,35293l4957763,811754r134938,114705l5110163,1092339r49213,89999l5159376,1371159r88900,118234l5330826,1529981r157162,70587l5634038,1805271r-12700,158822l5576888,1987034r4763,88234l5683251,2172325r52387,-14117l5672138,2017033r30163,-114704l5773738,1900564r47625,-79411l5859463,1727625r-7937,-137645l5834063,1445276r-136525,-10588l5592763,1388806,5486401,1286454r-57150,-52940l5427663,1125868,5348288,944106r-3175,-137646l5338763,698815r34925,-167645l5416551,423524r22225,-58235l5529263,238232,5659438,121763,5776913,91764r138113,37058l5878513,206468r-87312,100587l5743576,418230r-7938,134116l5830888,578816r,-116469l5872163,361760r68263,-102352l6043613,187056r125413,-49411l6261101,183527r163512,-44117l6524626,165880r95250,l6759576,239997r41275,149998l6850063,529405r69850,47646l6992938,624698r12700,86469l7035801,809990r104775,17647l7205663,854107r87313,-1765l7373938,944106r-1587,121763l7462838,1090574r152400,107646l7634288,1270572r80963,12353l7777163,1402923r-14287,123528l7762876,1667626r-103188,116469l7791451,1870564r112712,146469l7993063,1955269r76200,100587l8129588,2138796r92075,37059l8229601,2255265r100012,-5294l8396288,2320559r11113,100587l8329613,2498792r-28575,162351l8210551,2691142r-38100,86470l8102601,2789965r-111125,-67058l7916863,2699966r17463,-82940l7854951,2488204r-53975,56470l7786688,2636437r42863,116469l7926388,2816435r98425,59999l8067676,2992903r34925,100587l8116888,3183489r-49212,35294l8062913,3324664r33338,52940l8064501,3405839r-73025,-10588l7862888,3292899r-50800,38823l7921626,3479956r-53975,74116l7758113,3495838r-80962,-5294l7521576,3368781r-152400,-7059l7273926,3215253r-152400,-63528l7102476,2991138r-264967,85623l6713684,3052949,6608763,2894081r95396,-93545l6823222,2771961r138112,38100l7066109,2748149r-27133,-131123l7113734,2548124r-31896,-93449l7228034,2348099r-17608,-189891l7153276,2055856r-109538,37059l7018338,1886447r-88900,-116470l6802438,1807036r-79375,-178233l6667501,1441746r-123825,31765l6454776,1577627r-166688,-51176l6197601,1589980r90487,167645l6248401,1900564r-38100,141175l6288088,2170561r-26987,181762l6186488,2378793r-14287,89999l6119813,2511145r-11112,125292l6021388,2617026r-49212,61763l6105526,2786435r158750,125293l6396038,3040550r-44450,86469l6326188,3188783r-114300,-38823l6088063,3038785r-69850,125292l5959476,3202900r-73025,42353l5791201,3151725r-123825,-15883l5735638,3022903r19050,-105881l5722938,2855258r-160337,187056l5419726,3038785r-68263,178233l5178426,3428780r-192088,215291l4914901,3790540r-25400,144704l4892676,4177006r161925,42352l5092701,4385238r79375,135881l5314951,4499943r152400,81175l5649913,4729352r184150,68822l5957888,4888173r230188,l6197601,5034642r-19050,139410l6291263,5426402r142875,165880l6491288,5539341r96838,-111175l6538913,5147582r-69850,-111175l6488113,4914643r114300,-12352l6735763,4805233r39688,-211762l6777038,4438179,6667501,4304063r-69850,-37058l6564313,4155829r65088,-79410l6672263,3993479r-4762,-116469l6573838,3827598r-15875,-56470l6646863,3721717r-3175,-84704l6692253,3548249r23812,-71438l6839890,3469667r67323,-37358l6992938,3474662r74613,-86470l7153276,3435839r82550,65293l7315201,3599954r101600,160586l7526338,3700541r30163,111175l7519988,3944067r36513,217057l7669213,4205241r142227,200258l7994797,4250717r-30957,-73818l8009084,4098317r40481,-90487l8085284,3948299r52388,14287l8134351,4044654r109537,123528l8267701,4279357r49212,82940l8301038,4469943r115888,58235l8364538,4637588r7938,65293l8448676,4771704r52387,88234l8615363,4896997r31750,51175l8755063,4928761r58738,109410l8834438,5110523r80963,21176l8983663,5230522r-19050,86469l8988426,5444048r,63529l9031288,5553459r-76200,65293l8985397,5669942r31604,107632l9064626,5849926r18402,110529l9171134,5977124r71438,-35719l9294959,5984267r26842,130361l9324976,6236391r-60325,86470l9201151,6344037r-76200,-1765l9097963,6259332r-87312,30000l8940153,6286686r-66027,2646l8823472,6255730r-121444,21431l8711553,6179530r73819,-133350l8837759,5946167r69056,-178593l8866334,5643749r-95250,30956l8675834,5779480r-104775,71437l8442472,5881874r-114300,-23813l8206728,5860442r-69056,-23812l8051947,5834249r-73819,-11907l7892403,5860442r-42863,52388l7882878,6017605r132410,-72387l8105776,5987571r55708,91946l8151959,6162861r-87458,-2351l8040688,6231097r80963,84705l8130528,6408130r165748,-71152l8423422,6498617r52387,-114300l8566297,6360505r30956,178594l8440090,6646255r-183356,80962l8123384,6784367r-100012,104775l7937647,6836755r-7144,-57150l8099572,6634349r-40482,-45244l7828109,6710549r-87458,-228867l7720953,6317642r-153340,-14193l7518547,6496236r-83344,150019l7281863,6645798r-184150,l6978003,6720074r-138113,159543l6570809,6898667r-19050,104775l6211240,7146317r-76200,-61912l6165997,7058211r28575,-50006l6270772,6855805r90487,-169069l6477940,6746267r14288,-95250l6385072,6529574r-187471,-39068l5967413,6471094r5702,-217745l5863578,6217630r-66675,-88106l5651647,6084280r-71438,78581l5353051,6225803r-98425,-54705l5054601,6146392r-188913,-65293l1886890,6060467xe" fillcolor="#a8d08d [1945]" strokecolor="white" strokeweight=".25pt">
                  <v:shadow on="t" color="#b2b2b2" opacity=".5" offset="-1pt"/>
                  <v:path arrowok="t" o:connecttype="custom" o:connectlocs="34,138;15,101;6,40;25,37;39,38;47,39;64,42;79,51;107,49;110,36;117,18;124,0;122,15;125,34;136,51;143,42;132,27;134,6;140,13;152,5;168,14;179,23;189,37;198,52;202,65;191,61;197,75;191,80;179,82;163,68;176,57;163,40;152,46;149,64;154,78;138,76;126,84;126,110;151,123;157,123;160,104;162,91;172,83;183,96;196,98;202,109;210,121;219,133;221,145;224,155;212,153;211,141;194,142;198,150;206,156;193,167;184,154;160,168;155,163;143,152;118,148" o:connectangles="0,0,0,0,0,0,0,0,0,0,0,0,0,0,0,0,0,0,0,0,0,0,0,0,0,0,0,0,0,0,0,0,0,0,0,0,0,0,0,0,0,0,0,0,0,0,0,0,0,0,0,0,0,0,0,0,0,0,0,0,0" textboxrect="0,0,9324976,7146317"/>
                </v:shape>
                <v:shape id="Freeform 172" o:spid="_x0000_s1186" style="position:absolute;left:17035;width:10853;height:16163;visibility:visible;mso-wrap-style:square;v-text-anchor:top" coordsize="6476107,965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" path="m659957,3263914r118454,-86347l829177,3039412,810845,2816349,527402,2719928,507660,2521330,643035,2365906,778411,2262290r50766,-120886l964553,2003249r177681,-56126l1184539,1813286r-88841,-202916l1302993,1381551r169220,-34539l1607588,1191588r197424,-15831l2064482,1139780r152298,-120886l2436766,1001624r169220,172694l2673673,1312473r135376,224502l2842893,1329743r-50766,-86347l2859815,1105241r-50766,-103617l2724439,846200r-169219,34539l2521376,759853r16922,-189963l2724439,449004r263701,-46052l3232099,207233r287674,-86347l3739758,17269,4044354,r338440,34539l4585858,138155r236907,103616l4786101,402952r205884,201477l5195049,777122r111403,204355l5025829,1260665r-219986,34539l4822765,1416090r50766,138155l5025829,1536975r33844,-103616l5144283,1381551r118454,69077l5279659,1657861r-50766,155425l5178127,1968710r219986,-276310l5601177,1726939r-16922,-69078l5636431,1512510r100122,-96420l5939616,1450628r170630,110812l6278056,1657861r198051,165504l6358120,2015094r-132736,191729l6063152,2398552r-103239,147484l5945165,2708268r-117987,221226l5664946,2973739r-75051,133311l5635021,3212106r84610,155424l5533489,3402069r118454,259041l5533489,3833804r118454,259041l5651943,4265538r101532,86347l5685787,4541849r-33844,189963l5567333,4852698r67688,241771l5702709,5336240r-84610,138155l5516567,5629820r-21153,179889l5296581,5906130r,120886l5364269,6182440r-118454,172694l5306452,6486094r108583,197159l5431957,6786869r-50766,120886l5306452,7064618r-212935,136716l4907375,7391297r-219985,103617l4535092,7563991r-253830,51808l4230496,7736685r-118454,172694l3942822,8082073r-152298,172694l3621305,8237497r-101532,138155l3366065,8464878r18332,238893l3333631,8876465r-152298,86347l3232099,9204583r-67688,224502l3079801,9653587r-169220,-34539l2825971,9394546r-186142,17270l2419844,9204583,2318312,8980081,2199858,8651963r-84610,-362658l1979872,8116612r-33844,-328119l2013716,7633069r33844,-276310l2216780,7339489r33844,-138155l2081404,7184065r-152298,86347l1844496,7080448r67688,-276310l1996794,6735061r236908,69077l2081404,6614175r-253830,-34539l1709120,6303326r33844,-172694l1776808,5923400r-101532,-86347l1675276,5491665r-84610,-207233l1539901,5008122,1387603,4904506,1150695,4800889r-186142,17270l710723,4869967r-186141,l321518,4766351,270752,4559118,101532,4409450,67688,4248269r101532,-86347l355362,4127383,203064,3937420,16922,3902881,,3730187,84610,3609302r159349,-69078l439972,3298453r219985,-34539xe" fillcolor="#a8d08d [1945]" strokecolor="white" strokeweight=".25pt">
                  <v:shadow on="t" color="#b2b2b2" opacity=".5" offset="-1pt"/>
                  <v:path arrowok="t" o:connecttype="custom" o:connectlocs="20,74;12,61;20,52;29,44;32,33;44,28;59,24;69,37;70,27;62,21;67,11;86,3;107,1;117,10;130,24;118,34;124,35;129,40;132,41;138,37;149,38;155,49;145,62;138,72;140,82;135,93;140,106;136,118;137,133;129,143;128,154;133,165;124,175;111,184;100,192;88,200;83,211;79,223;71,233;59,223;52,201;49,185;55,175;45,172;54,165;42,153;41,142;38,122;23,117;8,116;2,103;5,96;2,88;16,79" o:connectangles="0,0,0,0,0,0,0,0,0,0,0,0,0,0,0,0,0,0,0,0,0,0,0,0,0,0,0,0,0,0,0,0,0,0,0,0,0,0,0,0,0,0,0,0,0,0,0,0,0,0,0,0,0,0" textboxrect="0,0,6476107,9653587"/>
                </v:shape>
                <v:shape id="Freeform 173" o:spid="_x0000_s1187" style="position:absolute;left:12659;top:809;width:6291;height:8440;visibility:visible;mso-wrap-style:square;v-text-anchor:top" coordsize="2346,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" path="m1168,2627r23,-32l1245,2571r19,-54l1255,2451r-51,-16l1150,2403r21,-43l1210,2342r32,-38l1225,2270r29,-6l1263,2210r75,-35l1401,2115r,-45l1446,2048r-35,-96l1456,1923r75,-34l1528,1856r-40,-6l1452,1820r42,-44l1488,1728r-39,-37l1462,1652r45,-44l1564,1583r57,-29l1681,1509r30,-39l1744,1425r-21,-45l1764,1371r4,-73l1888,1118r74,-45l2013,965r73,-101l2140,816r-37,-27l2056,810r-66,35l1887,894r-116,80l1768,948r74,-54l1908,825r-47,-34l1945,764r78,-14l2092,698r59,-20l2253,578r93,-101l2338,416r-21,-74l2269,306r-70,6l2200,246r-48,-33l2188,173r-39,-27l2109,107,2037,83r-36,67l1945,123,1902,66r-104,2l1717,32,1668,3r-66,33l1560,r-78,3l1398,15r-89,32l1237,65r-103,43l1043,93r-52,57l924,143r24,115l888,273,859,375r65,95l909,513,733,330r-30,2l669,357r-2,75l604,470r42,66l631,585,556,524,435,614r-68,49l324,723r16,95l430,747r30,50l400,857r78,64l438,959r9,72l520,1058r-13,69l610,1194r66,9l763,1263r89,-40l1000,1203r53,-42l1123,1092r57,11l1099,1184r-78,81l894,1316r-78,1l631,1292r-87,-65l466,1233r-45,-78l375,1043r-5,-93l307,911,271,867r-85,2l153,902r-17,72l216,1017r-71,17l112,1152r-27,50l60,1362r1,101l130,1561r-30,57l181,1680r84,-56l315,1671r-81,77l190,1809r17,87l297,1934r-53,43l408,2088r75,-47l520,2085r48,-51l628,2085r72,15l754,2167r-39,36l643,2148r-66,28l556,2239r23,74l634,2350r-9,30l559,2383r-84,69l408,2502r-113,37l201,2443r-65,-46l37,2401,,2451r43,106l139,2662r59,2l227,2633r50,34l300,2761r28,50l292,2851r-3,71l339,2974r-20,54l358,3069r51,-2l529,3078r45,48l700,3097r156,-7l895,3058r78,56l1098,3069r46,-63l1159,2926r-28,-85l1089,2769,987,2736r-185,31l681,2856r-53,-65l591,2826r-71,-38l453,2723r91,-136l600,2626r45,-45l756,2659r46,-3l816,2607r46,-20l928,2620r57,-22l1026,2602r22,81l1101,2653r19,18l1095,2728r54,39l1203,2712r-2,-49l1168,26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 textboxrect="0,0,2346,3126"/>
                </v:shape>
                <v:shape id="Freeform 174" o:spid="_x0000_s1188" style="position:absolute;left:8829;top:7443;width:2195;height:1822;visibility:visible;mso-wrap-style:square;v-text-anchor:top" coordsize="82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" path="m273,665l215,581r81,-30l356,524,326,482r-56,9l167,546,109,533,,432,42,375,41,317,109,170,200,80r39,67l299,179,408,297r33,80l572,374,534,275r12,-57l471,132,516,99,531,38,593,r57,62l633,119r20,75l678,273r93,-45l824,279r-3,74l788,521r-62,34l641,548,576,515,456,597r-85,71l273,665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824,668"/>
                </v:shape>
                <v:shape id="Freeform 175" o:spid="_x0000_s1189" style="position:absolute;left:11024;top:5216;width:1261;height:1573;visibility:visible;mso-wrap-style:square;v-text-anchor:top" coordsize="762000,935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" path="m413288,935038l340640,855495r95250,-47077l561814,792185,544055,715888r-88792,-9740l330953,740238,237318,652579r-92021,43830l135610,628229,103322,482129,205030,462649,179199,365249,111394,334406,,277589,59733,22727r56504,24350l200186,,348712,63310,329339,233760,461720,198046r67805,133113l698826,368550r28575,147638l728097,662319r33903,154216l636076,879845,529525,923675,413288,935038xe" fillcolor="#a8d08d [1945]" strokecolor="white" strokeweight=".25pt">
                  <v:shadow on="t" color="#b2b2b2" opacity=".5" offset="-1pt"/>
                  <v:path arrowok="t" o:connecttype="custom" o:connectlocs="9,23;8,21;10,20;13,20;12,18;10,18;7,19;5,16;3,17;3,16;2,12;5,12;4,9;2,8;0,7;1,1;3,1;4,0;8,2;7,6;10,5;12,8;16,9;17,13;17,16;17,20;14,22;12,23;9,23" o:connectangles="0,0,0,0,0,0,0,0,0,0,0,0,0,0,0,0,0,0,0,0,0,0,0,0,0,0,0,0,0" textboxrect="0,0,762000,935038"/>
                </v:shape>
                <v:shape id="Freeform 176" o:spid="_x0000_s1190" style="position:absolute;left:12394;top:5699;width:935;height:1354;visibility:visible;mso-wrap-style:square;v-text-anchor:top" coordsize="3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" path="m292,500l242,485r-90,-3l111,435r44,-47l152,352,75,375,21,295r9,-51l,92,6,49,48,,171,104r62,28l261,206,222,360r92,18l344,417r-52,83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 textboxrect="0,0,344,500"/>
                </v:shape>
                <v:shape id="Freeform 177" o:spid="_x0000_s1191" style="position:absolute;left:11289;top:7567;width:1370;height:1371;visibility:visible;mso-wrap-style:square;v-text-anchor:top" coordsize="50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" path="m433,491r-97,9l253,386,204,320r-50,23l19,194,33,122,,68,48,19,165,131r30,-20l181,39,231,,352,1,412,r74,101l454,256r53,48l498,367r-50,9l433,491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0,2147483646;2147483646,2147483646;2147483646,2147483646;2147483646,2147483646;2147483646,2147483646;2147483646,0;2147483646,2147483646;2147483646,0;2147483646,2147483646;2147483646,2147483646;2147483646,2147483646;2147483646,2147483646;2147483646,2147483646;2147483646,2147483646" o:connectangles="0,0,0,0,0,0,0,0,0,0,0,0,0,0,0,0,0,0,0,0,0" textboxrect="0,0,507,500"/>
                </v:shape>
                <v:shape id="Freeform 178" o:spid="_x0000_s1192" style="position:absolute;left:8081;top:6446;width:2414;height:1838;visibility:visible;mso-wrap-style:square;v-text-anchor:top" coordsize="90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" path="m136,682l,591,76,496,301,223r61,17l509,114,497,66,517,22,547,10r90,74l695,39,745,10,824,r81,19l892,70r-68,39l869,156r-39,57l776,253r-66,-4l649,222,593,154,529,144r-50,48l473,237r36,39l453,319r11,111l403,510,293,549,136,682xe" fillcolor="#a8d08d [194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905,682"/>
                </v:shape>
                <v:shape id="Freeform 179" o:spid="_x0000_s1193" style="position:absolute;left:9654;top:5886;width:825;height:467;visibility:visible;mso-wrap-style:square;v-text-anchor:top" coordsize="30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" path="m211,163r-90,-7l30,172,,127,102,58,162,43,223,r62,36l309,120r-40,37l211,163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309,172"/>
                </v:shape>
                <v:shape id="Freeform 180" o:spid="_x0000_s1194" style="position:absolute;left:7536;top:8984;width:1853;height:2274;visibility:visible;mso-wrap-style:square;v-text-anchor:top" coordsize="70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" path="m188,770l147,730,105,643,44,593,,580,18,466r3,-60l50,371,48,283,66,141,53,61,140,25r77,l261,r73,83l430,120,520,91r74,68l702,251r-26,49l543,376r-98,70l369,562r-7,70l312,691r-61,19l188,770xe" fillcolor="#a8d08d [194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 textboxrect="0,0,702,770"/>
                </v:shape>
                <v:shape id="Freeform 181" o:spid="_x0000_s1195" style="position:absolute;left:8766;top:9623;width:3301;height:2912;visibility:visible;mso-wrap-style:square;v-text-anchor:top" coordsize="124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" path="m599,934l490,975r-91,6l326,926r19,-61l276,860r-52,l121,771r-6,-71l218,700r54,-27l387,673r84,-28l357,601r-107,9l145,629,66,596,54,557,92,501,,431,18,370,84,332,12,276,112,188r71,-35l248,116r43,-14l314,84r37,44l343,197r37,-51l422,164r42,4l522,200r30,39l603,239r53,-77l689,238r44,135l784,402,725,216r,-93l762,51,912,r84,40l982,113r-37,90l929,294r20,98l970,494r57,69l1123,619r65,37l1240,662r-14,71l1130,722r-16,66l1176,823r-73,92l1021,911,895,869,791,859,686,882r-87,5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 o:connectangles="0,0,0,0,0,0,0,0,0,0,0,0,0,0,0,0,0,0,0,0,0,0,0,0,0,0,0,0,0,0,0,0" textboxrect="0,0,1240,981"/>
                </v:shape>
                <v:shape id="Freeform 182" o:spid="_x0000_s1196" style="position:absolute;left:11600;top:9451;width:1199;height:1667;visibility:visible;mso-wrap-style:square;v-text-anchor:top" coordsize="45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" path="m233,535l222,479,181,425,134,401r-35,l59,362,,307,14,259,42,219r96,55l159,236,139,192,111,164r-8,-43l91,82,133,49r59,-5l230,r66,16l356,33r55,60l402,136r15,62l419,265r25,52l429,381r21,87l371,504r-44,28l297,566r-43,-3l233,535xe" fillcolor="#a8d08d [194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450,566"/>
                </v:shape>
                <v:shape id="Freeform 183" o:spid="_x0000_s1197" style="position:absolute;left:12721;top:8361;width:654;height:717;visibility:visible;mso-wrap-style:square;v-text-anchor:top" coordsize="24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" path="m174,270l66,246,36,192,,126,36,60,78,12,156,r54,78l234,180r12,72l174,270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246,270"/>
                </v:shape>
                <v:shape id="Freeform 184" o:spid="_x0000_s1198" style="position:absolute;left:9140;top:23263;width:5403;height:3566;visibility:visible;mso-wrap-style:square;v-text-anchor:top" coordsize="3219450,212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" path="m35335,75214r2381,59531l85725,218806r42863,83343l136599,386325r31750,59978l264319,475981r50006,76200l288132,597424r-68983,55272l268361,725021r50800,l369961,755010r39688,31753l450924,857325r70570,9181l495300,954612r-7143,50006l571574,1016088r165100,167584l802482,1187974r16668,-47625l781124,1095470,684286,984336,650949,941999r,-59978l595386,829100,569986,751482,531886,698561,489024,633291,433461,534505,374724,458651,304874,386325,269082,325962,257175,259287,216694,214043r-7144,-40481l235744,144987r73819,2381l319161,194045r57150,68798l389011,363393r57150,31753l508074,481584r42862,63505l617611,619179r38100,84674l738261,749718r66602,33444l776361,855561r61913,52921l904949,971987r102320,56444l1059657,1142731r72304,85042l1162124,1310683r-15875,81146l1136724,1501200r90487,58213l1322461,1629975r57150,95258l1485974,1712885r80962,75854l1638374,1813435r88900,38809l1851099,1924570r96837,17640l2041599,1945738r56283,37574l2183607,2035699r90487,-57150l2362274,1942210r45170,17289l2426494,1978549r57150,26194l2540794,2042843r78581,85725l2640807,2066656r40481,-95250l2778919,1923781r-4762,-35719l2757488,1835674r-4763,-40481l2819400,1757093r100013,-4762l2962275,1702324r83344,-16668l3112294,1709468r19050,-119062l3167063,1504681r52387,-92869l3195638,1328468r-76200,-7144l3026569,1326087r-45244,42862l2893219,1383237r-64294,40481l2800350,1518968r-64293,97631l2631282,1668987r-76200,9525l2495550,1697562r-42862,16669l2383632,1704706r-65808,-37686l2252736,1693480r-76200,-38809l2146374,1566469r-31750,-65269l2084461,1439458r-15154,-80034l2051124,1296571r-10392,-51447l2047875,1176068r23813,-95250l2057400,1014143r26194,-69056l2102644,885556r-23812,-52388l2005086,781471r-109611,-7834l1814513,618856,1724025,490268,1621632,366443r-176213,90488l1331119,342631r-78581,-78582l1159669,180706r-69056,-57150l879549,135832r-84138,-5293l741436,135832r-84137,-3529l569986,141124r-85725,1764l346149,74090,246136,24697,211211,15877,138186,5292,98499,,,2112,35335,75214xe" fillcolor="#a8d08d [1945]" strokecolor="white" strokeweight=".25pt">
                  <v:shadow on="t" color="#b2b2b2" opacity=".5" offset="-1pt"/>
                  <v:path arrowok="t" o:connecttype="custom" o:connectlocs="2,5;4,11;7,15;8,18;11,21;12,24;20,29;17,24;15,20;12,15;8,9;5,5;8,4;10,9;14,13;18,18;21,22;26,28;28,34;33,40;39,44;46,47;52,48;58,47;61,49;65,50;68,46;69,43;75,41;78,37;77,32;71,34;67,39;61,41;57,41;53,38;51,33;50,29;51,23;49,19;42,12;33,8;27,3;18,3;12,4;5,0;0,0" o:connectangles="0,0,0,0,0,0,0,0,0,0,0,0,0,0,0,0,0,0,0,0,0,0,0,0,0,0,0,0,0,0,0,0,0,0,0,0,0,0,0,0,0,0,0,0,0,0,0" textboxrect="0,0,3219450,2128568"/>
                </v:shape>
                <v:shape id="Freeform 185" o:spid="_x0000_s1199" style="position:absolute;left:13531;top:26206;width:685;height:763;visibility:visible;mso-wrap-style:square;v-text-anchor:top" coordsize="409575,4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" path="m,370564l12586,330452,36513,275276,64973,216152r42863,-21432l158750,165872r-7937,-47644l134938,81171r3175,-45879l173772,17045,196394,3810,230188,1765,293688,r28575,26469l315913,81171r1587,51174l333316,194386r17859,29115l361891,247324r47684,6777l374650,287629r-33337,38821l315913,363506r-9525,33528l274638,414680r-53975,28233l160223,454277,93548,444752,43542,409033,,370564xe" fillcolor="#a8d08d [1945]" strokecolor="white" strokeweight=".25pt">
                  <v:shadow on="t" color="#b2b2b2" opacity=".5" offset="-1pt"/>
                  <v:path arrowok="t" o:connecttype="custom" o:connectlocs="0,9;0,8;1,7;2,5;3,5;4,4;4,3;3,2;3,1;4,1;5,0;6,0;7,0;8,1;8,2;8,3;8,5;9,6;9,6;10,6;9,7;8,8;8,9;7,10;7,10;5,11;4,11;2,11;1,10;0,9" o:connectangles="0,0,0,0,0,0,0,0,0,0,0,0,0,0,0,0,0,0,0,0,0,0,0,0,0,0,0,0,0,0" textboxrect="0,0,409575,454277"/>
                </v:shape>
                <v:shape id="Freeform 186" o:spid="_x0000_s1200" style="position:absolute;left:14045;top:26487;width:965;height:591;visibility:visible;mso-wrap-style:square;v-text-anchor:top" coordsize="581878,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" path="m397728,241300r25400,-60325l464403,165100r46038,-22225l577116,88900r4762,-60325l542191,15875,485041,,429478,6350,372328,4762r-66675,9525l253266,15875r-76200,7937l119916,9525,43716,53975,58003,76200r42009,4618l46891,130175,8791,180975,,210596r77053,13241l114300,222502r43716,26735l189766,277812r12640,36368l264378,323850r3175,-33338l288191,241300r46037,-23813l397728,241300xe" fillcolor="#a8d08d [1945]" strokecolor="white" strokeweight=".25pt">
                  <v:shadow on="t" color="#b2b2b2" opacity=".5" offset="-1pt"/>
                  <v:path arrowok="t" o:connecttype="custom" o:connectlocs="9,10;10,7;11,7;12,6;13,4;13,1;12,1;11,0;10,0;9,0;7,1;6,1;4,1;3,0;1,2;1,3;2,3;1,5;0,7;0,9;2,9;3,9;4,10;4,11;5,13;6,13;6,12;7,10;8,9;9,10" o:connectangles="0,0,0,0,0,0,0,0,0,0,0,0,0,0,0,0,0,0,0,0,0,0,0,0,0,0,0,0,0,0" textboxrect="0,0,581878,323850"/>
                </v:shape>
                <v:shape id="Freeform 187" o:spid="_x0000_s1201" style="position:absolute;left:14372;top:26627;width:825;height:778;visibility:visible;mso-wrap-style:square;v-text-anchor:top" coordsize="494844,4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" path="m469900,390525r-33337,23812l379413,417512r-50800,-4762l268288,417512r-53975,l193675,400050,139700,369887,106363,327025,58738,295275,,265112,6688,234805r61912,9525l74553,208611,92413,163368r47625,-23813l204331,162177r22622,-61912l273388,82405,323850,58737,385306,7396,449263,r36056,65736l494844,113361r-15478,32147l449263,168275r14287,44450l458788,265112r-12700,47625l442913,366712r26987,23813xe" fillcolor="#a8d08d [1945]" strokecolor="white" strokeweight=".25pt">
                  <v:shadow on="t" color="#b2b2b2" opacity=".5" offset="-1pt"/>
                  <v:path arrowok="t" o:connecttype="custom" o:connectlocs="11,18;10,19;9,19;8,19;6,19;5,19;5,18;3,17;3,15;1,14;0,12;0,11;2,11;2,10;2,7;3,7;5,7;5,5;7,4;8,3;9,0;11,0;12,3;12,5;11,7;11,8;11,10;11,12;11,15;11,17;11,18" o:connectangles="0,0,0,0,0,0,0,0,0,0,0,0,0,0,0,0,0,0,0,0,0,0,0,0,0,0,0,0,0,0,0" textboxrect="0,0,494844,417512"/>
                </v:shape>
                <v:shape id="Freeform 188" o:spid="_x0000_s1202" style="position:absolute;left:14668;top:27359;width:654;height:467;visibility:visible;mso-wrap-style:square;v-text-anchor:top" coordsize="3854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" path="m385425,127542l367963,113254,336213,102142,307638,70392,271125,33879,263128,20241r-30103,938l189309,22622,150018,17860r-38100,4762l66338,24354,36909,22622,2381,,,50007,4425,84679r46038,47625l74275,151354r38100,15875l140950,148179r30163,l194925,187867r19050,15875l242550,195804r15875,14288l266363,235492r31750,-11113l354806,247650,342900,213122r28238,-23668l348913,160879r36512,-33337xe" fillcolor="#7edcc6" strokecolor="white" strokeweight=".25pt">
                  <v:shadow on="t" color="#b2b2b2" opacity=".5" offset="-1pt"/>
                  <v:path arrowok="t" o:connecttype="custom" o:connectlocs="10,6;10,6;9,5;8,3;7,2;7,1;6,1;5,1;4,1;3,1;2,1;1,1;0,0;0,2;0,4;1,7;2,8;3,8;4,7;4,7;5,9;6,10;6,10;7,10;7,12;8,11;9,12;9,11;10,9;9,8;10,6" o:connectangles="0,0,0,0,0,0,0,0,0,0,0,0,0,0,0,0,0,0,0,0,0,0,0,0,0,0,0,0,0,0,0" textboxrect="0,0,385425,247650"/>
                </v:shape>
                <v:shape id="Freeform 189" o:spid="_x0000_s1203" style="position:absolute;left:15026;top:27608;width:1246;height:545;visibility:visible;mso-wrap-style:square;v-text-anchor:top" coordsize="736145,32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" path="m46093,223546r50796,7036l168320,230582r47621,24625l250864,307975r60320,-5276l350869,299181r30159,-43974l358805,230582,333407,207716r47621,-24625l404839,135599r23810,-24626l458810,82830r71431,29903l579450,112733r9524,47491l560402,179573r11111,38696l593270,240757r11906,47625l674232,328863r35719,-4763l729001,295525r7144,-45243l705188,185988,679454,135599,669930,96902,641357,81072,609610,45893,560402,40616,509606,15991r-49209,l409601,40616,346106,74036,263563,84590,169054,,135720,35619r20239,34299l125005,94983r14287,39576l82146,106856,52383,120048,42859,89707,25001,76514,,87067r20695,60845l27045,181331r19048,42215xe" fillcolor="#7edcc6" strokecolor="white" strokeweight=".25pt">
                  <v:shadow on="t" color="#b2b2b2" opacity=".5" offset="-1pt"/>
                  <v:path arrowok="t" o:connecttype="custom" o:connectlocs="1,5;3,5;4,5;6,6;6,7;8,7;9,7;10,6;9,5;9,5;10,4;10,3;11,2;12,2;14,3;15,3;15,4;15,4;15,5;15,5;16,7;17,7;18,7;19,7;19,6;18,4;18,3;17,2;17,2;16,1;15,1;13,0;12,0;11,1;9,2;7,2;4,0;4,1;4,2;3,2;4,3;2,2;1,3;1,2;1,2;0,2;1,3;1,4;1,5" o:connectangles="0,0,0,0,0,0,0,0,0,0,0,0,0,0,0,0,0,0,0,0,0,0,0,0,0,0,0,0,0,0,0,0,0,0,0,0,0,0,0,0,0,0,0,0,0,0,0,0,0" textboxrect="0,0,736145,328863"/>
                </v:shape>
                <v:shape id="Freeform 190" o:spid="_x0000_s1204" style="position:absolute;left:14917;top:25179;width:1806;height:747;visibility:visible;mso-wrap-style:square;v-text-anchor:top" coordsize="1073944,44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" path="m,172331l458,139489,33796,75924,80963,58031,140494,24693,200025,881r66675,19050l314325,17549,370346,3531r33337,26485l443371,r23812,38845l495758,74159r57150,-5298l600533,68861r22225,14126l662446,98879r34925,28251l718008,121832r39688,17657l795338,184237r38100,28575l897396,231305r31292,48182l976313,293774r45244,16669l1073944,327112r-4762,45244l995363,386643r-64294,7144l862471,425531r-66675,21188l809625,415218,695783,429062,684671,407874r33337,-44142l741821,324887r3175,-31783l718008,287807r-47625,14125l625933,282510,608471,234836,589421,213648,557671,201289r-49213,l444958,199522,402096,169506r-28575,-8829l349708,178334,329071,151849r-15875,35314l304800,129468r-40817,-4105l209550,98512r-50006,35719l88107,172331,45244,186618,,172331xe" fillcolor="#a8d08d [1945]" strokecolor="white" strokeweight=".25pt">
                  <v:shadow on="t" color="#b2b2b2" opacity=".5" offset="-1pt"/>
                  <v:path arrowok="t" o:connecttype="custom" o:connectlocs="0,4;0,3;1,2;2,1;4,1;5,0;7,1;8,1;9,0;10,1;11,0;12,1;12,2;14,2;15,2;15,2;16,2;17,3;18,3;19,3;20,5;21,5;22,6;23,7;24,7;25,8;27,8;27,9;25,9;23,10;22,10;20,11;20,10;17,10;17,10;18,9;19,8;19,7;18,7;17,7;16,7;15,6;15,5;14,5;13,5;11,5;10,4;9,4;9,4;8,4;8,5;8,3;7,3;5,2;4,3;2,4;1,5;0,4" o:connectangles="0,0,0,0,0,0,0,0,0,0,0,0,0,0,0,0,0,0,0,0,0,0,0,0,0,0,0,0,0,0,0,0,0,0,0,0,0,0,0,0,0,0,0,0,0,0,0,0,0,0,0,0,0,0,0,0,0,0" textboxrect="0,0,1073944,446719"/>
                </v:shape>
                <v:shape id="Freeform 191" o:spid="_x0000_s1205" style="position:absolute;left:16007;top:26129;width:358;height:124;visibility:visible;mso-wrap-style:square;v-text-anchor:top" coordsize="41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" path="m408,26l349,24,293,8,182,26,125,,61,32,,72r93,56l205,168r96,-48l413,112,408,26xe" fillcolor="#f4b083 [1941]" strokecolor="white" strokeweight=".25pt">
                  <v:shadow on="t" color="#b2b2b2" opacity=".5" offset="-1pt"/>
                  <v:path arrowok="t" o:connecttype="custom" o:connectlocs="2147483646,2147483646;2147483646,2147483646;2147483646,2147483646;2147483646,2147483646;2147483646,0;2147483646,2147483646;0,2147483646;2147483646,2147483646;2147483646,2147483646;2147483646,2147483646;2147483646,2147483646;2147483646,2147483646" o:connectangles="0,0,0,0,0,0,0,0,0,0,0,0" textboxrect="0,0,413,168"/>
                </v:shape>
                <v:shape id="Freeform 192" o:spid="_x0000_s1206" style="position:absolute;left:16614;top:25802;width:561;height:482;rotation:481846fd;visibility:visible;mso-wrap-style:square;v-text-anchor:top" coordsize="63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" path="m219,72r132,42l363,185r78,43l453,270r-84,36l243,342r-114,l,367r75,47l136,412r91,45l285,426,405,408,549,360r86,7l603,288,561,174r36,-66l567,,495,6r-66,l333,24,219,7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 textboxrect="0,0,635,457"/>
                </v:shape>
                <v:shape id="Freeform 193" o:spid="_x0000_s1207" style="position:absolute;left:17097;top:25802;width:638;height:513;rotation:481846fd;visibility:visible;mso-wrap-style:square;v-text-anchor:top" coordsize="7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" path="m710,127l631,82r-57,l530,101r-53,9l458,67,415,53,367,,319,38,256,36,137,10,98,38,30,36,7,80,36,186,,254,42,362r33,83l120,490r41,-39l166,354r43,-13l256,309r63,27l391,298r34,-48l483,218r66,-7l665,218r38,-36l710,1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710,490"/>
                </v:shape>
                <v:shape id="Freeform 194" o:spid="_x0000_s1208" style="position:absolute;left:17938;top:25988;width:280;height:187;rotation:481846fd;visibility:visible;mso-wrap-style:square;v-text-anchor:top" coordsize="31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" path="m318,65l293,,182,18,142,9,62,49,,64r22,81l62,193r96,-24l262,113,318,65xe" fillcolor="#a8d08d [1945]" strokecolor="white" strokeweight=".25pt">
                  <v:shadow on="t" color="#b2b2b2" opacity=".5" offset="-1pt"/>
                  <v:path arrowok="t" o:connecttype="custom" o:connectlocs="2147483646,2147483646;2147483646,0;2147483646,2147483646;2147483646,2147483646;2147483646,2147483646;0,2147483646;2147483646,2147483646;2147483646,2147483646;2147483646,2147483646;2147483646,2147483646;2147483646,2147483646" o:connectangles="0,0,0,0,0,0,0,0,0,0,0" textboxrect="0,0,318,193"/>
                </v:shape>
                <v:group id="Group 469" o:spid="_x0000_s1209" style="position:absolute;left:15892;top:24484;width:1028;height:654" coordorigin="15897,24509" coordsize="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Freeform 196" o:spid="_x0000_s1210" style="position:absolute;left:15902;top:24519;width:2;height:4;visibility:visible;mso-wrap-style:square;v-text-anchor:top" coordsize="28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" path="m14,248r,-104l86,,198,72r82,101l248,277r-26,67l142,368,,333,14,248xe" filled="f" strokecolor="white" strokeweight=".25pt">
                    <v:shadow on="t" color="#b2b2b2" opacity=".5" offset="-1pt"/>
                    <v:path arrowok="t" o:connecttype="custom" o:connectlocs="14,248;14,144;86,0;198,72;280,173;248,277;222,344;142,368;0,333;14,248" o:connectangles="0,0,0,0,0,0,0,0,0,0" textboxrect="0,0,280,368"/>
                  </v:shape>
                  <v:shape id="Freeform 197" o:spid="_x0000_s1211" style="position:absolute;left:15904;top:24522;width:2;height:3;visibility:visible;mso-wrap-style:square;v-text-anchor:top" coordsize="18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" path="m,192l33,96,63,r84,54l183,150r-6,84l128,312,33,270,,192xe" filled="f" strokecolor="white" strokeweight=".25pt">
                    <v:shadow on="t" color="#b2b2b2" opacity=".5" offset="-1pt"/>
                    <v:path arrowok="t" o:connecttype="custom" o:connectlocs="0,192;33,96;63,0;147,54;183,150;177,234;128,312;33,270;0,192" o:connectangles="0,0,0,0,0,0,0,0,0" textboxrect="0,0,183,312"/>
                  </v:shape>
                  <v:shape id="Freeform 198" o:spid="_x0000_s1212" style="position:absolute;left:15908;top:24515;width:4;height:4;visibility:visible;mso-wrap-style:square;v-text-anchor:top" coordsize="37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" path="m16,88l,16,104,8,200,,304,112r72,112l368,312r,104l320,368r-64,-8l288,256,248,168,168,112,96,104,16,88xe" filled="f" strokecolor="white" strokeweight=".25pt">
                    <v:shadow on="t" color="#b2b2b2" opacity=".5" offset="-1pt"/>
                    <v:path arrowok="t" o:connecttype="custom" o:connectlocs="16,88;0,16;104,8;200,0;304,112;376,224;368,312;368,416;320,368;256,360;288,256;248,168;168,112;96,104;16,88" o:connectangles="0,0,0,0,0,0,0,0,0,0,0,0,0,0,0" textboxrect="0,0,376,416"/>
                  </v:shape>
                  <v:shape id="Freeform 199" o:spid="_x0000_s1213" style="position:absolute;left:15902;top:24509;width:4;height:5;visibility:visible;mso-wrap-style:square;v-text-anchor:top" coordsize="38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" path="m16,80l,8,104,,240,54r64,50l384,166,368,304r,104l336,486,280,438,256,352,288,248,248,160,168,104,96,96,16,80xe" filled="f" strokecolor="white" strokeweight=".25pt">
                    <v:shadow on="t" color="#b2b2b2" opacity=".5" offset="-1pt"/>
                    <v:path arrowok="t" o:connecttype="custom" o:connectlocs="16,80;0,8;104,0;240,54;304,104;384,166;368,304;368,408;336,486;280,438;256,352;288,248;248,160;168,104;96,96;16,80" o:connectangles="0,0,0,0,0,0,0,0,0,0,0,0,0,0,0,0" textboxrect="0,0,384,486"/>
                  </v:shape>
                  <v:shape id="Freeform 200" o:spid="_x0000_s1214" style="position:absolute;left:15916;top:24522;width:3;height:4;visibility:visible;mso-wrap-style:square;v-text-anchor:top" coordsize="32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" path="m,8l96,r69,123l245,275r80,40l301,403,216,368,184,256,93,219,64,112,5,91,,8xe" filled="f" strokecolor="white" strokeweight=".25pt">
                    <v:shadow on="t" color="#b2b2b2" opacity=".5" offset="-1pt"/>
                    <v:path arrowok="t" o:connecttype="custom" o:connectlocs="0,8;96,0;165,123;245,275;325,315;301,403;216,368;184,256;93,219;64,112;5,91;0,8" o:connectangles="0,0,0,0,0,0,0,0,0,0,0,0" textboxrect="0,0,325,403"/>
                  </v:shape>
                  <v:shape id="Freeform 201" o:spid="_x0000_s1215" style="position:absolute;left:15897;top:24511;width:5;height:2;visibility:visible;mso-wrap-style:square;v-text-anchor:top" coordsize="46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" path="m464,l432,72r-56,48l296,176r-88,56l120,272,,256,,208r72,l168,153r95,-19l272,88,336,69,361,1,464,xe" filled="f" strokecolor="white" strokeweight=".25pt">
                    <v:shadow on="t" color="#b2b2b2" opacity=".5" offset="-1pt"/>
                    <v:path arrowok="t" o:connecttype="custom" o:connectlocs="464,0;432,72;376,120;296,176;208,232;120,272;0,256;0,208;72,208;168,153;263,134;272,88;336,69;361,1;464,0" o:connectangles="0,0,0,0,0,0,0,0,0,0,0,0,0,0,0" textboxrect="0,0,464,272"/>
                  </v:shape>
                  <v:shape id="Freeform 202" o:spid="_x0000_s1216" style="position:absolute;left:15922;top:24525;width:2;height:4;visibility:visible;mso-wrap-style:square;v-text-anchor:top" coordsize="16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" path="m110,r56,59l146,112r-11,45l90,264,66,352,5,372,,267,42,204,66,116,62,29,110,xe" filled="f" strokecolor="white" strokeweight=".25pt">
                    <v:shadow on="t" color="#b2b2b2" opacity=".5" offset="-1pt"/>
                    <v:path arrowok="t" o:connecttype="custom" o:connectlocs="110,0;166,59;146,112;135,157;90,264;66,352;5,372;0,267;42,204;66,116;62,29;110,0" o:connectangles="0,0,0,0,0,0,0,0,0,0,0,0" textboxrect="0,0,166,372"/>
                  </v:shape>
                  <v:shape id="Freeform 203" o:spid="_x0000_s1217" style="position:absolute;left:15912;top:24522;width:2;height:3;visibility:visible;mso-wrap-style:square;v-text-anchor:top" coordsize="2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" path="m123,168l31,100,,4,100,r85,58l228,131r5,92l123,168xe" filled="f" strokecolor="white" strokeweight=".25pt">
                    <v:shadow on="t" color="#b2b2b2" opacity=".5" offset="-1pt"/>
                    <v:path arrowok="t" o:connecttype="custom" o:connectlocs="123,168;31,100;0,4;100,0;185,58;228,131;233,223;123,168" o:connectangles="0,0,0,0,0,0,0,0" textboxrect="0,0,233,223"/>
                  </v:shape>
                  <v:shape id="Freeform 204" o:spid="_x0000_s1218" style="position:absolute;left:15926;top:24525;width:3;height:1;visibility:visible;mso-wrap-style:square;v-text-anchor:top" coordsize="27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" path="m161,140l48,121,,51,65,,167,14r71,45l272,163,161,140xe" filled="f" strokecolor="white" strokeweight=".25pt">
                    <v:shadow on="t" color="#b2b2b2" opacity=".5" offset="-1pt"/>
                    <v:path arrowok="t" o:connecttype="custom" o:connectlocs="161,140;48,121;0,51;65,0;167,14;238,59;272,163;161,140" o:connectangles="0,0,0,0,0,0,0,0" textboxrect="0,0,272,163"/>
                  </v:shape>
                </v:group>
                <v:shape id="Freeform 205" o:spid="_x0000_s1219" style="position:absolute;left:14029;top:26082;width:327;height:498;visibility:visible;mso-wrap-style:square;v-text-anchor:top" coordsize="195942,29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" path="m52371,13330l131648,r64294,23812l162604,85725r-11906,57150l133368,242728,55942,291848,41322,269128,23805,202088,21424,154569,27039,98409,,71409,52371,13330xe" fillcolor="#a8d08d [1945]" strokecolor="white" strokeweight=".25pt">
                  <v:shadow on="t" color="#b2b2b2" opacity=".5" offset="-1pt"/>
                  <v:path arrowok="t" o:connecttype="custom" o:connectlocs="1,0;3,0;5,1;4,2;4,4;3,7;1,8;1,7;1,5;1,4;1,3;0,2;1,0" o:connectangles="0,0,0,0,0,0,0,0,0,0,0,0,0" textboxrect="0,0,195942,291848"/>
                </v:shape>
                <v:shape id="Freeform 206" o:spid="_x0000_s1220" style="position:absolute;left:13905;top:26876;width:467;height:234;visibility:visible;mso-wrap-style:square;v-text-anchor:top" coordsize="287337,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" path="m280987,128588l219075,112713r-90488,-9525l26987,76200,,38100,42862,19050,85725,r68600,11365l204787,12700r52388,33338l277812,71438r9525,31750l280987,128588xe" fillcolor="#a8d08d [1945]" strokecolor="white" strokeweight=".25pt">
                  <v:shadow on="t" color="#b2b2b2" opacity=".5" offset="-1pt"/>
                  <v:path arrowok="t" o:connecttype="custom" o:connectlocs="6,5;4,5;3,4;0,3;0,1;1,1;2,0;3,0;4,1;5,2;6,3;6,4;6,5" o:connectangles="0,0,0,0,0,0,0,0,0,0,0,0,0" textboxrect="0,0,287337,128588"/>
                </v:shape>
                <v:shape id="Freeform 207" o:spid="_x0000_s1221" style="position:absolute;left:17455;top:26938;width:62;height:78;visibility:visible;mso-wrap-style:square;v-text-anchor:top" coordsize="13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" path="m,21l69,r67,21l136,67,85,152,,157,21,96,,21xe" fillcolor="#f4b083 [1941]" strokecolor="white" strokeweight=".25pt">
                  <v:shadow on="t" color="#b2b2b2" opacity=".5" offset="-1pt"/>
                  <v:path arrowok="t" o:connecttype="custom" o:connectlocs="0,2147483646;2147483646,0;2147483646,2147483646;2147483646,2147483646;2147483646,2147483646;0,2147483646;2147483646,2147483646;0,2147483646" o:connectangles="0,0,0,0,0,0,0,0" textboxrect="0,0,136,157"/>
                </v:shape>
                <v:shape id="Freeform 208" o:spid="_x0000_s1222" style="position:absolute;left:17502;top:31018;width:2273;height:2554;visibility:visible;mso-wrap-style:square;v-text-anchor:top" coordsize="1354992,1525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" path="m159605,285750r-8396,-31501l128587,220912,95250,189955,77055,120650r30162,1587l138967,130175r31750,3175l211992,120650,251680,95250,294542,53975,342167,26987,386617,11112,426305,r79375,7937l497742,73025r7938,92075l529492,203200r38100,41275l604105,269875r50800,14287l694592,277812r44450,14288l773967,317500r41275,22225l859692,342900r20638,28575l927955,387350r44450,-3175l1016855,415925r28575,71437l1061305,536575r-3175,53975l1069242,619125r11113,39687l1105755,669925r42862,1587l1237517,665162r25400,7938l1259742,719137r11113,36513l1337530,801687r15875,39688l1354992,877887r-9525,42863l1331180,976312r-20638,39688l1305780,1044575r-23813,68262l1269267,1154112r-19050,28575l1201005,1168400r-28575,-14288l1131155,1154112r-61913,-22225l1005742,1122362r-55562,3175l888267,1149350r-15875,71437l870805,1255712r1587,31750l824767,1311275r-19050,20637l778730,1374775r-28575,42862l688242,1412875r-53975,l569180,1446212r-38100,-23812l495300,1392487r-61913,-8335l379809,1398440r-21431,27384l347662,1461543r-26132,18007l272317,1525587r-47625,-57150l192942,1406525r-11112,-66675l158017,1282700r-26987,-74613l143730,1131887r1587,-95250l86580,987425,,938858,40481,884090,73819,859087r61,-51050l104775,779315r32605,-52240l172641,679302,139303,650727,92869,545952r32147,-55959l151209,450702,132617,403225r1924,-56107l159605,285750xe" fillcolor="#7edcc6" strokecolor="white" strokeweight=".25pt">
                  <v:shadow on="t" color="#b2b2b2" opacity=".5" offset="-1pt"/>
                  <v:path arrowok="t" o:connecttype="custom" o:connectlocs="4,6;2,5;3,3;4,3;6,2;8,1;10,0;12,2;13,5;15,7;17,7;19,8;21,8;23,9;25,10;26,13;26,15;27,16;30,16;31,17;33,19;33,21;33,24;32,25;31,28;30,28;28,28;25,27;22,28;21,30;20,32;19,33;17,34;14,35;12,34;9,34;9,35;7,37;5,34;4,31;4,27;2,24;1,21;2,20;3,18;3,16;3,12;3,10;4,7" o:connectangles="0,0,0,0,0,0,0,0,0,0,0,0,0,0,0,0,0,0,0,0,0,0,0,0,0,0,0,0,0,0,0,0,0,0,0,0,0,0,0,0,0,0,0,0,0,0,0,0,0" textboxrect="0,0,1354992,1525587"/>
                </v:shape>
                <v:shape id="Freeform 209" o:spid="_x0000_s1223" style="position:absolute;left:15555;top:29430;width:2243;height:3223;visibility:visible;mso-wrap-style:square;v-text-anchor:top" coordsize="1341437,19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" path="m771525,759767r25400,38100l828675,835967r44450,31750l884237,912167r60325,23812l971550,966142r46037,14287l1065212,972492r34925,-26988l1123950,994717r1587,66675l1139825,1085204r47625,-17462l1245333,1067991r19904,68013l1290637,1162992r30163,39687l1327150,1236017r-23813,63500l1302483,1356122r16729,41820l1303337,1426517r-41275,65087l1306512,1597967r34925,26987l1274762,1724967r-31750,33337l1243012,1804342r-28575,23812l1170324,1884760r-22562,32294l1066800,1921817r-20638,-68263l1003300,1824979r-52388,-28575l889000,1748779r-85725,-26987l741362,1691629r-88900,-28575l600075,1593204r-42863,-53975l490537,1474142r,-82550l509587,1326504r-23812,-80962l454025,1189979r-42863,-69850l369887,1037579r-7937,-34925l333375,945504,292100,920104r-7938,-60325l255587,815329,220662,756592,188912,710554,144462,662929,87312,624829,41275,612129,15875,574029,57150,554979,15875,504179,12700,467667,,426392,15875,397817,41275,358129,87312,347017r,42862l100012,413692r57150,19050l204787,472429r38100,-7937l263525,420042r9525,-17463l288925,347017r41275,-46038l369887,267642r66675,-15875l511175,213667r36512,-39688l598487,115242r7938,-30163l609600,53329,607158,7144,645258,r38100,16669l721458,35719r8334,47625l772655,96441r40481,25003l827087,188267r30102,48668l898861,217885r40939,6894l982205,191691r41672,16669l1057214,203597r57150,16669l1151274,245269r-7144,33338l1120775,307329r-12364,46287l1140558,367904r15478,39290l1108075,394642r-42863,23812l1017587,427979r-47625,1588l893762,488304r-30162,26988l852487,542279r-9525,34925l836612,629592r-34925,38100l762000,707379r9525,52388xe" fillcolor="#7edcc6" strokecolor="white" strokeweight=".25pt">
                  <v:shadow on="t" color="#b2b2b2" opacity=".5" offset="-1pt"/>
                  <v:path arrowok="t" o:connecttype="custom" o:connectlocs="19,20;21,21;23,23;24,24;26,23;27,26;29,26;30,28;32,30;31,32;32,34;30,37;32,40;30,43;29,45;28,47;25,45;23,44;19,42;16,41;13,38;12,34;12,31;10,28;9,25;7,23;6,20;5,17;2,15;0,14;0,12;0,10;1,9;2,10;4,11;6,11;7,10;8,7;11,6;13,4;15,2;15,0;16,0;18,2;20,3;21,6;23,6;25,5;27,5;27,7;27,9;28,10;26,10;23,11;21,13;20,14;19,16;19,19" o:connectangles="0,0,0,0,0,0,0,0,0,0,0,0,0,0,0,0,0,0,0,0,0,0,0,0,0,0,0,0,0,0,0,0,0,0,0,0,0,0,0,0,0,0,0,0,0,0,0,0,0,0,0,0,0,0,0,0,0,0" textboxrect="0,0,1341437,1921817"/>
                </v:shape>
                <v:shape id="Freeform 210" o:spid="_x0000_s1224" style="position:absolute;left:15618;top:29196;width:950;height:1028;visibility:visible;mso-wrap-style:square;v-text-anchor:top" coordsize="571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" path="m213855,r52388,11906l292437,35719r36909,10715l357921,89297r50006,11906l441265,97631r98822,-1190l566670,140230r4830,48186l568280,222001r-13906,37555l510325,306693r-32197,39425l404075,387004r-73538,18999l294604,433730r-43466,49647l233430,541785r-27368,59868l163849,609600,115910,569529,59565,549086,46686,525723r482,-38757l83713,465854r33807,-43806l130399,394305r,-30665l70834,382623,28977,370941,,343198,12879,322755,33807,287710,25758,255585,,227842,25758,216160,46686,188416,43466,156292,75663,128548,83713,89123r,-40886l122349,24874r57955,-7301l213855,xe" fillcolor="#7edcc6" strokecolor="white" strokeweight=".25pt">
                  <v:shadow on="t" color="#b2b2b2" opacity=".5" offset="-1pt"/>
                  <v:path arrowok="t" o:connecttype="custom" o:connectlocs="5,0;6,0;7,1;8,1;8,2;9,3;10,3;12,2;13,4;13,5;13,6;13,7;12,8;11,9;9,10;8,10;7,11;6,12;5,14;5,15;4,15;3,14;1,14;1,13;1,12;2,12;3,11;3,10;3,9;2,10;1,9;0,9;0,8;1,7;1,6;0,6;1,5;1,5;1,4;2,3;2,2;2,1;3,1;4,1;5,0" o:connectangles="0,0,0,0,0,0,0,0,0,0,0,0,0,0,0,0,0,0,0,0,0,0,0,0,0,0,0,0,0,0,0,0,0,0,0,0,0,0,0,0,0,0,0,0,0" textboxrect="0,0,571500,609600"/>
                </v:shape>
                <v:shape id="Freeform 211" o:spid="_x0000_s1225" style="position:absolute;left:15945;top:27343;width:2086;height:2772;visibility:visible;mso-wrap-style:square;v-text-anchor:top" coordsize="2433,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" path="m273,1059r-9,-75l312,976r48,-64l376,824r112,88l536,848,496,776,600,720r48,-64l736,592r8,-120l818,364r54,-60l1008,304r128,-32l1232,208r128,-64l1448,112r48,-56l1592,r65,51l1362,275,1248,472r-44,116l1208,688r88,80l1360,880r-40,72l1352,1040r48,64l1488,1104r128,l1720,1096r96,32l1896,1240r64,64l2048,1296r128,-16l2264,1280r51,25l2264,1416r-16,120l2264,1640r-8,80l2320,1776r16,56l2293,1887r-13,65l2336,2016r40,72l2432,2144r1,66l2368,2146r-55,-35l2197,2153r-69,38l2061,2168r-99,32l1855,2185r2,57l1873,2288r33,33l1953,2336r54,-7l1986,2408r-89,-9l1816,2417r-31,66l1785,2551r103,73l1920,2719r16,72l1896,2885r1,134l1854,3229r10,90l1794,3386r-32,-79l1698,3280r28,-105l1770,3118r13,-60l1710,3002r-104,-33l1530,2975r-81,-31l1375,3008r-87,-9l1209,3041r-57,-108l1122,2803r-74,-51l958,2720r-15,-96l801,2552r-81,9l664,2465r-132,-1l408,2473,306,2444r-56,-82l190,2344r-60,-54l33,2264,,2192r96,-8l64,2096r48,-56l205,1999r51,-15l312,1912r40,-64l364,1753r60,-17l320,1704r40,-72l364,1529r-36,-65l376,1392r-48,-88l360,1248r,-64l272,1152r1,-93xe" fillcolor="#7edcc6"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433,3386"/>
                </v:shape>
                <v:shape id="Freeform 212" o:spid="_x0000_s1226" style="position:absolute;left:16988;top:27514;width:2305;height:1807;visibility:visible;mso-wrap-style:square;v-text-anchor:top" coordsize="1383567,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" path="m207216,61574l249449,39095r47384,-8797l343701,16615,395720,7819r61290,8796l513149,52778r-4635,57664l569804,115329r56654,-13683l664056,88452r61290,8796l753673,128524r42233,18081l838140,151003r37598,13194l927757,137320r37597,-31276l1026644,92850r56655,4398l1111626,132922r23177,49357l1177551,177880r46869,4399l1278499,203292r11846,45936l1285709,280504r23692,35674l1346999,298096r36568,36652l1290345,378729r9270,49357l1301676,454964r-25237,26388l1243476,490637r,30299l1229055,561985r4635,26878l1257382,606455r23692,26878l1291890,648482r-48929,33230l1208968,715431r-68500,16127l1083814,734979r-26782,27366l1046731,789222r-44809,-43004l955569,750617,929302,730581r-60775,-8797l882948,760879r24722,21991l910760,831249r24722,32253l937027,895755r47384,7331l970505,928497r-30903,24434l911790,993003r-62835,19059l815993,1039917r-27812,39583l778910,1056043r-23177,-16615l718650,1067283,615642,1026722r14199,-45001l629841,949574,601266,924571,579834,891233,550069,855515r4799,-28664l579834,799555r-9525,-28575l538162,741215r2799,-35557l535781,655490r5180,-58320l569119,541190,541734,529283r-49701,1915l390525,542380,350044,504280,314325,456655,265509,437605r-59531,8335l102394,443558,76200,412602,58341,368549,78581,334021,45244,275680,,237580,1191,186383,28575,122090,80962,38746,132020,r9270,57176l164982,84053r-23692,40072l109873,170550r26782,51801l169618,240432r46868,l226272,204269r4635,-26389l211851,146605,179918,105067,207216,61574xe" fillcolor="#7edcc6" strokecolor="white" strokeweight=".25pt">
                  <v:shadow on="t" color="#b2b2b2" opacity=".5" offset="-1pt"/>
                  <v:path arrowok="t" o:connecttype="custom" o:connectlocs="6,1;8,0;11,0;12,3;15,3;17,2;19,4;21,4;23,3;25,2;27,4;29,4;30,6;31,8;32,8;31,10;30,12;29,13;29,14;30,15;29,16;27,18;25,18;23,18;22,18;21,18;21,20;22,22;23,22;21,24;19,25;18,26;17,26;15,24;14,22;13,21;14,19;13,18;13,16;13,13;11,13;8,12;6,11;2,11;1,9;1,7;0,5;2,1;3,1;3,3;3,5;5,6;5,4;4,3" o:connectangles="0,0,0,0,0,0,0,0,0,0,0,0,0,0,0,0,0,0,0,0,0,0,0,0,0,0,0,0,0,0,0,0,0,0,0,0,0,0,0,0,0,0,0,0,0,0,0,0,0,0,0,0,0,0" textboxrect="0,0,1383567,1079500"/>
                </v:shape>
                <v:shape id="Freeform 213" o:spid="_x0000_s1227" style="position:absolute;left:16817;top:28573;width:6836;height:7116;visibility:visible;mso-wrap-style:square;v-text-anchor:top" coordsize="4081463,4249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" path="m2779713,577850r65087,20637l2906713,611187r46037,26988l3022600,681037r46038,38100l3049588,766762r-3175,34925l3076575,817562r39688,-38100l3170238,742950r50800,4762l3270250,769937r39688,20638l3338513,766762r38100,31750l3513138,792162r46037,6350l3627438,830262r63500,46038l3851275,996950r57150,11112l3973513,993775r44450,15875l4037013,1057275r36512,57150l4081463,1184275r-6350,122237l4068763,1346200r-15875,26987l4037013,1416050r-38100,31750l3970338,1482725r-28575,46037l3900488,1533525r-15875,19050l3844925,1608137r-23812,53975l3776663,1709737r-12700,42863l3722688,1741487r-31750,19050l3681413,1817687r-12700,44450l3663950,1901825r,66675l3673475,2022475r11113,53975l3676650,2127250r-12700,47625l3656013,2222500r12700,46037l3635375,2287587r-19050,39688l3619500,2370137r7938,34925l3632200,2433637r-28575,30163l3587750,2490787r-14287,41275l3584575,2571750r-12700,39687l3562350,2647950r-6350,33337l3536950,2714625r-23812,44450l3455988,2768600r6350,31750l3479800,2835275r-17462,36512l3419475,2901950r-38100,14287l3371850,2944812r-23812,31750l3314700,2995612r-68262,-4762l3190875,2997200r-80962,-14288l3060700,3019425r-36512,20637l2979738,3063875r-42863,19050l2889250,3105150r-41275,25400l2813050,3163887r-33337,46038l2767013,3243262r-42863,19050l2684463,3306762r-14288,71438l2681288,3424237r39687,22225l2703513,3481387r-15875,34925l2667000,3559175r-15875,34925l2638425,3633787r-23812,-30162l2576513,3606800r17462,76200l2557463,3719512r-38100,53975l2473325,3770312r-3175,39688l2457450,3846512r3175,31750l2443163,3916362r-17463,30163l2400300,3975100r-33337,19050l2308225,4081462r-50800,134938l2209800,4249737r-30162,-44450l2209800,4116387r-58737,-52387l2105025,4029075r-73025,-23813l1960563,3938587r-60325,-3175l1884363,3910012r-55563,-33337l1808163,3833812r-65088,-28575l1755775,3762375r33338,-36513l1814513,3683000r69850,-57150l1890652,3581649r80962,-64294l2036763,3463925r37245,-8482l2105025,3425825r-21492,-87063l2065674,3289946r-30957,-11906l2007333,3279230r29430,-64543l2028825,3167062r9525,-46037l2027238,3081337r-46038,-12700l1936750,3082925r-23812,-23813l1893033,2966096r-49945,-68909l1715630,2876799r-40817,10863l1662113,2792412r-6350,-68262l1657350,2643187r20180,-28325l1685925,2578100r25400,-66675l1714500,2484437r20638,-44450l1752600,2382837r7938,-47625l1762064,2302918r-16669,-40481l1677530,2216002r-10655,-30015l1671577,2133849r-28514,-6599l1594186,2130277r-80962,l1485839,2117180r-5953,-28575l1463217,2049315r3572,-53578l1451311,1945730r-28575,-69056l1381064,1844527r-48815,2381l1287005,1831430r-21767,-28030l1216758,1798093r-36909,-23813l1145320,1751658r-45243,-14287l1058405,1744515r-48816,-14288l976252,1706415r-34528,-35719l910767,1621880r-2717,-32793l903288,1538287r11051,-71188l883383,1465908r-53578,-7143l786942,1474243r-42404,16419l698836,1514724r-41672,41672l619064,1580208r-40481,14288l554770,1590924r-40481,-8334l480952,1581399r-55502,-1837l379413,1600200r-17463,-26988l361950,1509712r-23812,-50800l304800,1487487r-49212,6350l207108,1479005r-26133,-28030l123825,1427162r-12700,-46037l65088,1349375,33338,1311275,7938,1271587,,1220787r36513,-36512l73025,1143000r9525,-50800l92075,1058862r11113,-30162l131763,1001712r41275,-31750l209550,942975r46038,l304800,930275r41275,-23813l396417,919412r35719,-30957l425450,844550r11113,-53975l446088,742950r,-63500l467855,632471,457200,593725,441325,550862,390464,514599r-1190,-32147l404813,449262r41275,-7937l492858,443162r10380,-36762l474663,411162r-24668,-8482l436899,388393,425450,363537r,-28575l477838,344487r51929,-18007l565150,339725r34864,-19198l661927,299096r25461,18404l722313,349250r-12700,41275l753605,409824r55959,20241l849313,403225r22164,16124l881002,444352r30223,-41127l944563,374650r60325,-19050l1035050,317500r28575,-23813l1081088,266700r-49213,-7938l1027449,227658r-22561,-30808l1001713,146050,976313,123825,964345,88355r59593,6895l1048880,113358r45244,-2381l1139367,153840r13158,-30015l1179513,96837r57150,-1587l1301750,77787r38100,-34925l1385888,11112,1430338,r12700,55562l1512888,77787r-30163,50800l1458913,160337r-7938,71438l1450975,273050r20638,20637l1474788,328612r34925,26988l1550988,379412r44450,-7937l1627524,338387r51196,3571l1723964,325290r38100,-10716l1806575,312737r52388,11113l1897063,312737r-28575,-14287l1858963,273050r46037,-19050l1944688,258762r30162,-4762l2000250,269875r41275,19050l2097088,277812r26987,9525l2160588,277812r28575,l2222500,249237r28575,-46037l2274888,168275r25400,-31750l2325688,106362r36512,-23812l2378075,131762r4763,65088l2411413,249237r28575,71438l2482850,334962r19050,33338l2470150,414337r-33337,23813l2406650,461962r-23812,38100l2354263,539750r20637,15875l2406650,563562r38100,3175l2454275,527050r39688,-6350l2547938,531812r53975,-3175l2646363,536575r12700,30162l2638425,587375r-15875,26987l2587625,638175r-31750,23812l2506663,661987r-49213,22225l2486025,708025r57150,-19050l2568575,719137r30163,-26987l2638425,668337r20638,-15875l2684463,617537r23812,-34925l2741613,563562r38100,14288xe" fillcolor="#7edcc6" strokecolor="white" strokeweight=".25pt">
                  <v:shadow on="t" color="#b2b2b2" opacity=".5" offset="-1pt"/>
                  <v:path arrowok="t" o:connecttype="custom" o:connectlocs="75,17;78,18;87,19;98,24;98,33;94,38;90,43;90,50;88,57;87,61;85,67;82,71;76,72;69,76;65,82;64,87;61,92;59,96;53,102;46,96;44,90;50,84;50,78;47,74;40,66;42,59;41,53;36,51;32,45;27,42;22,39;18,36;13,38;8,35;3,33;2,28;5,23;10,20;11,13;12,10;12,8;18,9;21,11;26,7;23,2;29,2;35,1;36,7;41,8;45,7;50,7;55,5;58,5;59,11;59,14;65,14;60,17;65,16" o:connectangles="0,0,0,0,0,0,0,0,0,0,0,0,0,0,0,0,0,0,0,0,0,0,0,0,0,0,0,0,0,0,0,0,0,0,0,0,0,0,0,0,0,0,0,0,0,0,0,0,0,0,0,0,0,0,0,0,0,0" textboxrect="0,0,4081463,4249737"/>
                </v:shape>
                <v:shape id="Freeform 214" o:spid="_x0000_s1228" style="position:absolute;left:19043;top:28059;width:732;height:1153;visibility:visible;mso-wrap-style:square;v-text-anchor:top" coordsize="440592,68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" path="m72628,120899l69056,86371,60722,44699,157068,2877,181232,r33829,8631l248891,34526r27386,23017l300441,80560r,51788l337492,146734r30608,17262l393875,182698r20942,20140l435759,231609r-14498,23017l414817,277643r-6444,23017l380987,315046r-30607,l343936,372588r6444,48912l379377,461779r22553,17263l414817,526515r24164,43157l440592,615706r-35441,8631l356823,645916r-49938,-5755l276225,672158r-45244,8335l187675,658863,153591,632868r-3572,-36910l130969,574527r324,-53766l139347,457464r25775,-31649l192508,378343,122634,357833,110351,300660,63103,312590,32147,279252,4029,254626,,229246,13695,192768r592,-34960l52357,146734,72628,120899xe" fillcolor="#7edcc6" strokecolor="white" strokeweight=".25pt">
                  <v:shadow on="t" color="#b2b2b2" opacity=".5" offset="-1pt"/>
                  <v:path arrowok="t" o:connecttype="custom" o:connectlocs="2,3;2,2;1,1;4,0;4,0;5,0;6,1;6,2;7,2;7,3;8,4;8,4;9,5;10,5;10,6;10,7;10,7;9,8;9,8;8,8;8,10;8,11;9,12;9,12;10,14;10,15;10,16;9,16;8,17;7,17;6,17;5,18;4,17;3,16;3,15;3,15;3,14;3,12;4,11;4,10;3,9;2,8;1,8;1,7;0,7;0,6;0,5;0,4;1,4;2,3" o:connectangles="0,0,0,0,0,0,0,0,0,0,0,0,0,0,0,0,0,0,0,0,0,0,0,0,0,0,0,0,0,0,0,0,0,0,0,0,0,0,0,0,0,0,0,0,0,0,0,0,0,0" textboxrect="0,0,440592,680493"/>
                </v:shape>
                <v:shape id="Freeform 215" o:spid="_x0000_s1229" style="position:absolute;left:19620;top:28418;width:669;height:700;visibility:visible;mso-wrap-style:square;v-text-anchor:top" coordsize="404812,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" path="m239583,19608l268498,3922,318067,r45438,7843l404812,19608,392420,70589,355243,94119r4131,58824l375381,175982r8777,51472l398616,263729r-14458,61765l376413,376965,336139,357847,309805,342161r-29948,3922l242681,340690r-48020,20589l201373,384808r29432,15687l194661,412750,141994,399515r-47995,1181l95523,359808,70739,315690,58863,268140,35111,250983,6196,210787,,161276,6196,100491r32013,491l64543,86276,77451,40197,92942,15686,119791,7843r56282,3432l202406,31373,239583,19608xe" fillcolor="#7edcc6" strokecolor="white" strokeweight=".25pt">
                  <v:shadow on="t" color="#b2b2b2" opacity=".5" offset="-1pt"/>
                  <v:path arrowok="t" o:connecttype="custom" o:connectlocs="5,1;6,0;7,0;8,0;9,1;9,2;8,3;8,4;8,5;9,6;9,7;9,9;8,10;8,10;7,9;6,9;5,9;4,10;4,10;5,11;4,11;3,11;2,11;2,10;2,8;1,7;1,7;0,6;0,4;0,3;1,3;1,2;2,1;2,0;3,0;4,0;5,1;5,1" o:connectangles="0,0,0,0,0,0,0,0,0,0,0,0,0,0,0,0,0,0,0,0,0,0,0,0,0,0,0,0,0,0,0,0,0,0,0,0,0,0" textboxrect="0,0,404812,412750"/>
                </v:shape>
                <v:shape id="Freeform 216" o:spid="_x0000_s1230" style="position:absolute;left:20211;top:28464;width:576;height:592;visibility:visible;mso-wrap-style:square;v-text-anchor:top" coordsize="340458,35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" path="m171693,47494r28032,13433l227756,80116r20023,26866l269803,124252r18021,9595l303842,146320r36616,-1608l298787,172096r-47625,59531l223777,269727r-27384,44053l166627,343546r-32147,l98762,350690,71377,339974,20180,351880r8352,-53962l41046,236991,27531,202450,18521,152077,3504,130489,,71961,35039,48933,46552,,71581,24467,93605,22548r20023,11513l131648,39818r28032,9595l171693,47494xe" fillcolor="#7edcc6" strokecolor="white" strokeweight=".25pt">
                  <v:shadow on="t" color="#b2b2b2" opacity=".5" offset="-1pt"/>
                  <v:path arrowok="t" o:connecttype="custom" o:connectlocs="4,1;5,2;6,2;6,3;7,3;7,3;8,4;9,4;8,4;6,6;6,7;5,8;4,9;4,9;3,9;2,8;1,9;1,7;1,6;1,5;1,4;0,3;0,2;1,1;1,0;2,1;2,1;3,1;3,1;4,1;4,1" o:connectangles="0,0,0,0,0,0,0,0,0,0,0,0,0,0,0,0,0,0,0,0,0,0,0,0,0,0,0,0,0,0,0" textboxrect="0,0,340458,351880"/>
                </v:shape>
                <v:shape id="Freeform 217" o:spid="_x0000_s1231" style="position:absolute;left:16941;top:33323;width:3410;height:6991;visibility:visible;mso-wrap-style:square;v-text-anchor:top" coordsize="2035175,417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" path="m719138,15875l773113,r61912,11113l869492,41921r35719,21432l971886,30015r58402,148l1090613,34925r38100,50800l1181100,133350r57150,49213l1268413,230188r60325,38100l1401763,292100r57150,39688l1516063,371475r95250,19050l1619250,433388r-28575,42862l1565275,523875r-20637,42863l1533525,617538r52388,3175l1639888,636588r57150,11112l1738313,636588r85725,-19050l1860550,590550r41275,-31750l1930400,511175r4763,-73025l1965325,433388r30163,15875l2012950,490538r11113,41275l2035175,582613r-31750,30162l1966913,622300r-73025,57150l1820863,738188r-7205,47874l1773238,814388r-31018,31205l1723170,878931r-36909,39290l1673225,958850r-30162,69850l1620838,1120775r-15875,74613l1577975,1249363r19050,100012l1601788,1414463r-6350,57150l1557338,1533525r104775,80963l1685925,1676400r-14287,61913l1739900,1773238r28575,33337l1757363,1852613r-11113,42862l1676400,1927225r-36512,87313l1600200,2062163r-36512,14287l1533525,2116138r-84137,26987l1414463,2170113r-17463,34925l1360488,2236788r-52388,7937l1254125,2232025r-23812,39688l1182688,2287588r-34925,23812l1160463,2362200r-25400,58738l1058863,2449513r-82550,-28575l933450,2373313r-66675,31750l876300,2473325r28575,79375l890588,2595563r9525,58737l915988,2716213r-61913,55562l839788,2857500r3175,63500l790575,2995613r-100012,15875l644525,3071813r-38100,57150l590550,3201988r42863,55562l723900,3302000r63500,26988l785813,3390900r-22225,76200l725488,3554413r-41275,-7938l652463,3562350r-52388,47625l595313,3671888r-50800,101600l447675,3849688r-41275,55562l409575,3971925r28575,57150l471488,4086225r20637,42863l495300,4164013r-42862,7937l347663,4110038r-84138,6350l163513,4116388r-19050,-53975l111125,3957638,85725,3895725,15875,3876675r7938,-88900l,3721100,39688,3611563r69850,-111125l95250,3402013r28575,-71438l171450,3249613,149225,3138488r17463,-80963l158750,2916238r4763,-49213l158750,2778125r-4762,-92075l152400,2616200r6350,-52387l157163,2481263r-4763,-69850l149225,2300288r9525,-79375l173038,2163763r23812,-52388l249238,2058988r,-52388l230188,1968500r-33338,-77787l230188,1824038r42862,-42863l295275,1711325r-12700,-76200l314325,1590675r38100,-76200l366713,1454150r-33338,-96837l325438,1300163r-23813,-65088l287338,1171575r9525,-57150l328613,1068388r30162,-33338l361950,996950r14288,-42862l373063,915988r,-58738l427038,836613r4762,-34925l434975,769938r20638,-31750l484188,692150r20637,-55562l541338,596900,509588,554038r7937,-46038l496888,428625r-7938,-73025l541338,312738r46037,-23813l623888,273050r3175,-55562l631825,174625,609936,144315,655638,96838,684213,77788,696852,43112,719138,15875xe" fillcolor="#7edcc6" strokecolor="white" strokeweight=".25pt">
                  <v:shadow on="t" color="#b2b2b2" opacity=".5" offset="-1pt"/>
                  <v:path arrowok="t" o:connecttype="custom" o:connectlocs="20,0;24,1;27,2;31,6;36,8;40,11;38,14;40,16;44,15;47,12;49,11;50,14;46,17;43,20;41,22;40,27;39,33;38,37;41,42;43,45;40,49;37,52;34,54;30,54;28,56;26,60;21,59;22,63;21,68;19,73;15,76;18,81;19,85;16,87;13,92;10,97;12,101;9,100;4,99;0,95;1,88;3,81;4,75;4,68;4,63;4,56;5,51;6,48;7,43;8,39;8,33;7,29;9,25;9,22;11,20;12,17;12,14;12,9;15,7;15,4;17,1" o:connectangles="0,0,0,0,0,0,0,0,0,0,0,0,0,0,0,0,0,0,0,0,0,0,0,0,0,0,0,0,0,0,0,0,0,0,0,0,0,0,0,0,0,0,0,0,0,0,0,0,0,0,0,0,0,0,0,0,0,0,0,0,0" textboxrect="0,0,2035175,4171950"/>
                </v:shape>
                <v:shape id="Freeform 218" o:spid="_x0000_s1232" style="position:absolute;left:18763;top:32902;width:1479;height:1511;visibility:visible;mso-wrap-style:square;v-text-anchor:top" coordsize="877551,90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" path="m193339,3720l244078,r36573,3720l314325,7144r36909,14288l378618,33338r39291,-2381l447339,44995r46770,13346l495300,126207r3571,53578l506076,254545r11113,49212l548878,294085r36573,1735l633076,303757r53975,12700l699751,338682r31750,41275l750551,476795r26988,22225l816768,484585r51197,13097l877551,540295r-9586,45493l872789,608557r2320,22475l846534,697707r-8670,71188l812006,819150r-78581,57150l671176,889545r-63958,17712l566401,899070,490537,878682r-46373,-250l454818,823913r45244,-85725l529828,692944r-9525,-41672l425114,630782,313989,551407,235743,527447,176212,491728,148828,442913,39290,347663,,291703,28239,245020,48815,210741,71437,185738r47625,-20241l115490,109538,128251,59282r7480,-33088l193339,3720xe" fillcolor="#7edcc6" strokecolor="white" strokeweight=".25pt">
                  <v:shadow on="t" color="#b2b2b2" opacity=".5" offset="-1pt"/>
                  <v:path arrowok="t" o:connecttype="custom" o:connectlocs="5,0;6,0;7,0;8,0;9,0;10,1;11,1;11,1;12,1;12,3;13,4;13,6;13,7;14,7;15,7;16,7;17,7;18,8;19,9;19,11;20,12;21,11;22,12;22,13;22,14;22,14;22,15;21,16;21,18;21,19;19,20;17,21;15,21;14,21;12,21;11,21;11,19;13,17;13,16;13,15;11,15;8,13;6,12;4,11;4,10;1,8;0,7;1,6;1,5;2,4;3,4;3,2;3,1;3,1;5,0" o:connectangles="0,0,0,0,0,0,0,0,0,0,0,0,0,0,0,0,0,0,0,0,0,0,0,0,0,0,0,0,0,0,0,0,0,0,0,0,0,0,0,0,0,0,0,0,0,0,0,0,0,0,0,0,0,0,0" textboxrect="0,0,877551,907257"/>
                </v:shape>
                <v:shape id="Freeform 219" o:spid="_x0000_s1233" style="position:absolute;left:19588;top:34958;width:950;height:1058;visibility:visible;mso-wrap-style:square;v-text-anchor:top" coordsize="30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" path="m35,38l18,110,,150r12,60l14,243r-2,32l29,294r16,9l71,310r25,15l120,341r18,-5l162,333r15,l194,333r18,l223,323r14,-14l253,304r14,-9l283,282r5,-14l296,251r9,-13l290,215r7,-24l307,168,291,156,272,140,248,120,211,109,169,72,138,70,129,57,100,39,88,15,51,,35,38xe" fillcolor="#7edcc6" strokecolor="white" strokeweight=".25pt">
                  <v:shadow on="t" color="#b2b2b2" opacity=".5" offset="-1pt"/>
                  <v:path arrowok="t" o:connecttype="custom" o:connectlocs="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0,0" textboxrect="0,0,307,341"/>
                </v:shape>
                <v:shape id="Freeform 220" o:spid="_x0000_s1234" style="position:absolute;left:17362;top:40439;width:514;height:716;visibility:visible;mso-wrap-style:square;v-text-anchor:top" coordsize="309562,42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" path="m235916,69542l209998,11906,142133,,89745,35718,68314,94059,146043,80942r852,63123l114748,160734,99270,180975,86128,206337r29958,19000l130226,242887r15817,24248l148540,295001r29957,30399l249647,355799r-7490,13933l194724,354532r-41191,27866l129816,358332r-21220,19000l92369,353266,74894,384931,52426,382398,,401398r7489,17732l67405,419130r33702,7600l212200,408997r49929,1267l309562,381132,235916,69542xe" fillcolor="#7edcc6" strokecolor="white" strokeweight=".25pt">
                  <v:shadow on="t" color="#b2b2b2" opacity=".5" offset="-1pt"/>
                  <v:path arrowok="t" o:connecttype="custom" o:connectlocs="5,2;5,0;3,0;2,1;1,2;3,2;3,4;3,4;2,5;2,5;3,6;3,6;3,7;3,7;4,8;6,9;6,9;4,9;3,9;3,9;2,9;2,9;2,9;1,9;0,10;0,10;1,10;2,11;5,10;6,10;7,9;5,2" o:connectangles="0,0,0,0,0,0,0,0,0,0,0,0,0,0,0,0,0,0,0,0,0,0,0,0,0,0,0,0,0,0,0,0" textboxrect="0,0,309562,426730"/>
                </v:shape>
                <v:shape id="Freeform 221" o:spid="_x0000_s1235" style="position:absolute;left:17751;top:40563;width:623;height:561;visibility:visible;mso-wrap-style:square;v-text-anchor:top" coordsize="372666,34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" path="m,l59531,54769r70247,84534l185738,184547r46434,51197l305991,270272r40481,4763l372666,298847r-51197,39291l253603,341710r-58340,-1191l157163,322660,73819,313135,,xe" fillcolor="#7edcc6" strokecolor="white" strokeweight=".25pt">
                  <v:shadow on="t" color="#b2b2b2" opacity=".5" offset="-1pt"/>
                  <v:path arrowok="t" o:connecttype="custom" o:connectlocs="0,0;2,1;3,3;5,4;6,5;7,6;8,6;9,6;8,7;6,7;5,7;4,7;2,7;0,0" o:connectangles="0,0,0,0,0,0,0,0,0,0,0,0,0,0" textboxrect="0,0,372666,341710"/>
                </v:shape>
                <v:shape id="Freeform 222" o:spid="_x0000_s1236" style="position:absolute;left:17704;top:41124;width:281;height:156;visibility:visible;mso-wrap-style:square;v-text-anchor:top" coordsize="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" path="m139,67l90,63,78,34,58,40,46,51,1,45,,34,52,22,79,,93,3,88,21r15,18l130,43r9,24xe" fillcolor="#f4b083 [1941]"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0;2147483646,2147483646;2147483646,2147483646;2147483646,2147483646;2147483646,2147483646;2147483646,2147483646" o:connectangles="0,0,0,0,0,0,0,0,0,0,0,0,0,0" textboxrect="0,0,139,67"/>
                </v:shape>
                <v:shape id="Freeform 223" o:spid="_x0000_s1237" style="position:absolute;left:17922;top:41093;width:156;height:93;visibility:visible;mso-wrap-style:square;v-text-anchor:top" coordsize="16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" path="m156,112l71,104,,78,,42,25,r78,8l168,45r-12,67xe" fillcolor="#f4b083 [1941]" strokecolor="white" strokeweight=".25pt">
                  <v:shadow on="t" color="#b2b2b2" opacity=".5" offset="-1pt"/>
                  <v:path arrowok="t" o:connecttype="custom" o:connectlocs="2147483646,2147483646;2147483646,2147483646;0,2147483646;0,2147483646;2147483646,0;2147483646,2147483646;2147483646,2147483646;2147483646,2147483646" o:connectangles="0,0,0,0,0,0,0,0" textboxrect="0,0,168,112"/>
                </v:shape>
                <v:shape id="Freeform 224" o:spid="_x0000_s1238" style="position:absolute;left:17315;top:40953;width:171;height:93;visibility:visible;mso-wrap-style:square;v-text-anchor:top" coordsize="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" path="m91,41l60,44,36,56,13,53,,38,10,11,25,5,48,20,63,r9,24l91,41xe" fillcolor="#f4b083 [1941]"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 o:connectangles="0,0,0,0,0,0,0,0,0,0,0" textboxrect="0,0,91,56"/>
                </v:shape>
                <v:shape id="Freeform 225" o:spid="_x0000_s1239" style="position:absolute;left:17502;top:40875;width:62;height:93;visibility:visible;mso-wrap-style:square;v-text-anchor:top" coordsize="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" path="m15,50l,26,3,,19,,34,29,33,50r-18,xe" fillcolor="#7edcc6" strokecolor="white" strokeweight=".25pt">
                  <v:shadow on="t" color="#b2b2b2" opacity=".5" offset="-1pt"/>
                  <v:path arrowok="t" o:connecttype="custom" o:connectlocs="2147483646,2147483646;0,2147483646;2147483646,0;2147483646,0;2147483646,2147483646;2147483646,2147483646;2147483646,2147483646" o:connectangles="0,0,0,0,0,0,0" textboxrect="0,0,34,50"/>
                </v:shape>
                <v:shape id="Freeform 226" o:spid="_x0000_s1240" style="position:absolute;left:17315;top:40719;width:140;height:171;visibility:visible;mso-wrap-style:square;v-text-anchor:top" coordsize="1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" path="m28,l,92,55,211,165,174r18,-55l128,,28,xe" fillcolor="#f4b083 [1941]" strokecolor="white" strokeweight=".25pt">
                  <v:shadow on="t" color="#b2b2b2" opacity=".5" offset="-1pt"/>
                  <v:path arrowok="t" o:connecttype="custom" o:connectlocs="2147483646,0;0,2147483646;2147483646,2147483646;2147483646,2147483646;2147483646,2147483646;2147483646,0;2147483646,0" o:connectangles="0,0,0,0,0,0,0" textboxrect="0,0,183,211"/>
                </v:shape>
                <v:shape id="Freeform 227" o:spid="_x0000_s1241" style="position:absolute;left:19277;top:39987;width:374;height:312;visibility:visible;mso-wrap-style:square;v-text-anchor:top" coordsize="16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" path="m,116r11,19l33,119r23,10l47,99r39,12l83,87r37,3l167,69,152,54r-18,l111,27,119,6,77,,57,32r8,34l39,62,17,82,,116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 o:connectangles="0,0,0,0,0,0,0,0,0,0,0,0,0,0,0,0,0,0,0" textboxrect="0,0,167,135"/>
                </v:shape>
                <v:shape id="Freeform 228" o:spid="_x0000_s1242" style="position:absolute;left:19012;top:39972;width:343;height:295;visibility:visible;mso-wrap-style:square;v-text-anchor:top" coordsize="1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" path="m,120l11,106,18,85r19,1l47,60r21,7l83,41r-46,l42,18r30,4l78,4,93,r9,16l117,10r15,12l152,19,137,64,92,102,44,129,,120xe" fillcolor="#7edcc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 textboxrect="0,0,152,129"/>
                </v:shape>
                <v:shape id="Freeform 229" o:spid="_x0000_s1243" style="position:absolute;left:19542;top:40018;width:140;height:78;visibility:visible;mso-wrap-style:square;v-text-anchor:top" coordsize="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" path="m57,16l45,37,16,34,,13,22,,51,4r6,12xe" fillcolor="#f4b083 [1941]" strokecolor="white" strokeweight=".25pt">
                  <v:shadow on="t" color="#b2b2b2" opacity=".5" offset="-1pt"/>
                  <v:path arrowok="t" o:connecttype="custom" o:connectlocs="2147483646,2147483646;2147483646,2147483646;2147483646,2147483646;0,2147483646;2147483646,0;2147483646,2147483646;2147483646,2147483646" o:connectangles="0,0,0,0,0,0,0" textboxrect="0,0,57,37"/>
                </v:shape>
                <v:shape id="Freeform 230" o:spid="_x0000_s1244" style="position:absolute;left:16521;top:32591;width:1479;height:8175;visibility:visible;mso-wrap-style:square;v-text-anchor:top" coordsize="883780,488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" path="m488493,34528r89357,119210l581025,296613r-15875,92075l565150,563313r-41275,50800l520700,734763r3175,219075l492125,1125288r-60325,123825l444500,1401513r-47625,73025l415925,1623763r15875,123825l409575,1868238r-53975,111125l292100,2100013r-31750,203200l203200,2357188r9525,136525l250825,2630238r-76200,92075l165100,2820738r9525,82550l130175,3027113r-9525,158750l212725,3163638r-3175,-104775l238125,2954088r60325,-15875l295275,3157288r-41275,136525l266700,3389063r-38100,25400l171450,3341438r-31750,50800l193675,3484313r28575,47625l180975,3592263r-53975,-88900l,3665288r28575,63500l95250,3697038r53975,34925l92075,3817688r60325,133350l107950,4036763,53975,3935163r-38100,66675l28575,4100263r44450,101600l92075,4284413r6350,73025l53975,4471738r95250,l193675,4528888r-12700,88900l215900,4655888r-22225,69850l225425,4868613r206375,19050l482600,4747963r-69850,-3175l450850,4681288r104775,-9525l622300,4674938r28575,-92075l599221,4552950r-65484,4763l414674,4558903,365858,4410075r-26193,-71437l267037,4318397r10715,-89297l251558,4165997r41672,-115491l342900,3973263r19387,-34675l346808,3843338r30957,-72629l425390,3693319,401577,3580209r17860,-82153l411102,3365897r4763,-54769l405149,3058716r5953,-58341l406340,2880122r-4702,-116534l408721,2667000r15478,-57150l449202,2555081r51197,-50006l500399,2449116,448012,2333625r34528,-66675l525402,2226469r22622,-73819l534988,2077788r34467,-45391l603983,1958578r15479,-61912l587315,1804988r-8335,-59532l550405,1671638r-10715,-57150l547688,1561851r27720,-41423l611188,1477713r2320,-37057l630177,1394222r-5953,-34528l624224,1301353r54769,-22622l687327,1210866r47625,-73819l755193,1083469r36909,-44053l759955,995363r9525,-44054l749240,871538r-8335,-72629l794483,754856r79772,-38100l883780,617934,859968,586978,811152,521494,781387,464344r-9525,-66675l756383,364331,720665,265509r11906,-73818l734952,96441,675421,48816,589696,,569455,30956r-80962,3572xe" fillcolor="#7edcc6" strokecolor="white" strokeweight=".25pt">
                  <v:shadow on="t" color="#b2b2b2" opacity=".5" offset="-1pt"/>
                  <v:path arrowok="t" o:connecttype="custom" o:connectlocs="14,7;13,15;12,27;10,36;10,45;6,56;6,63;4,70;5,76;7,71;7,82;3,82;4,87;1,90;2,92;1,95;2,101;1,108;4,111;6,117;10,114;15,113;13,110;8,105;6,101;9,95;10,89;10,81;10,72;10,64;12,60;12,55;13,50;15,46;13,40;14,37;15,34;16,31;18,26;19,23;19,18;21,14;19,10;18,5;14,0" o:connectangles="0,0,0,0,0,0,0,0,0,0,0,0,0,0,0,0,0,0,0,0,0,0,0,0,0,0,0,0,0,0,0,0,0,0,0,0,0,0,0,0,0,0,0,0,0" textboxrect="0,0,883780,4887663"/>
                </v:shape>
                <v:shape id="Freeform 231" o:spid="_x0000_s1245" style="position:absolute;left:60619;top:35954;width:997;height:1542;visibility:visible;mso-wrap-style:square;v-text-anchor:top" coordsize="594000,9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" path="m279900,922950r40481,-33337l379913,789600,450000,684000,432000,612000r66975,3769l556125,539569r35719,-71438l594000,378000r-90000,18000l468000,468000,360000,396000,306000,234000r-54000,54000l213225,218100,180000,162000,162000,72000,54000,,,54000r36000,54000l72000,198000r54000,90000l198000,360000r-18000,54000l180000,486000r-18000,72000l90000,576000,72000,648000r55500,22538l180000,684000r36000,36000l234000,738000r-6487,75413l198000,846000r,36000l213225,920569r66675,2381xe" fillcolor="#323e4f [2415]" strokecolor="white" strokeweight=".25pt">
                  <v:shadow on="t" color="#b2b2b2" opacity=".5" offset="-1pt"/>
                  <v:path arrowok="t" o:connecttype="custom" o:connectlocs="7,22;8,21;9,19;11,16;11,15;12,15;14,13;15,11;15,9;12,10;12,11;9,10;8,6;6,7;5,5;4,4;4,2;1,0;0,1;1,3;2,5;3,7;5,9;4,10;4,12;4,13;2,14;2,16;3,16;4,16;5,17;6,18;6,19;5,20;5,21;5,22;7,22" o:connectangles="0,0,0,0,0,0,0,0,0,0,0,0,0,0,0,0,0,0,0,0,0,0,0,0,0,0,0,0,0,0,0,0,0,0,0,0,0" textboxrect="0,0,594000,922950"/>
                </v:shape>
                <v:shape id="Freeform 232" o:spid="_x0000_s1246" style="position:absolute;left:31874;top:17362;width:327;height:529;visibility:visible;mso-wrap-style:square;v-text-anchor:top" coordsize="195263,30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" path="m187425,169219r-30262,21281l121444,204788r,33337l88106,292894,50006,309563r-23812,l,273844,4763,242888r26193,2381l76200,230982r4763,-35719l59531,145257,16669,111919,28575,71438r38100,7144l114300,54769,135731,r35719,35719l195263,95250r-7838,73969xe" fillcolor="#8eaadb [1940]" strokecolor="white" strokeweight=".25pt">
                  <v:shadow on="t" color="#b2b2b2" opacity=".5" offset="-1pt"/>
                  <v:path arrowok="t" o:connecttype="custom" o:connectlocs="5,5;4,5;3,6;3,6;2,8;1,9;1,9;0,8;0,7;1,7;2,6;2,5;2,4;0,3;1,2;2,2;3,2;3,0;4,1;5,3;5,5" o:connectangles="0,0,0,0,0,0,0,0,0,0,0,0,0,0,0,0,0,0,0,0,0" textboxrect="0,0,195263,309563"/>
                </v:shape>
                <v:shape id="Freeform 233" o:spid="_x0000_s1247" style="position:absolute;left:2444;top:16599;width:514;height:560;visibility:visible;mso-wrap-style:square;v-text-anchor:top" coordsize="305812,34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" path="m125812,342000l204787,232181r83025,-16181l261937,115500,305812,18000,251812,,197643,32156r-33337,69057l107812,108000,17812,198000,,236944r17812,33056l52387,308381r73425,33619xe" fillcolor="#a8d08d [1945]" strokecolor="white" strokeweight=".25pt">
                  <v:shadow on="t" color="#b2b2b2" opacity=".5" offset="-1pt"/>
                  <v:path arrowok="t" o:connecttype="custom" o:connectlocs="3,7;5,5;7,5;7,2;8,0;6,0;5,1;4,2;3,2;1,4;0,5;1,6;1,7;3,7" o:connectangles="0,0,0,0,0,0,0,0,0,0,0,0,0,0" textboxrect="0,0,305812,342000"/>
                </v:shape>
                <v:shape id="Freeform 234" o:spid="_x0000_s1248" style="position:absolute;left:30971;top:19168;width:78;height:109;visibility:visible;mso-wrap-style:square;v-text-anchor:top" coordsize="41671,6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" path="m41671,38100l27384,58341,13096,61913,1190,53579r,-14288l,26194,7143,3572,21431,r7144,23813l41671,38100xe" fillcolor="#8eaadb [1940]" strokecolor="white" strokeweight=".25pt">
                  <v:shadow on="t" color="#b2b2b2" opacity=".5" offset="-1pt"/>
                  <v:path arrowok="t" o:connecttype="custom" o:connectlocs="2,1;1,2;1,2;0,2;0,1;0,1;0,0;1,0;1,1;2,1" o:connectangles="0,0,0,0,0,0,0,0,0,0" textboxrect="0,0,41671,61913"/>
                </v:shape>
                <v:shape id="Freeform 239" o:spid="_x0000_s1249" style="position:absolute;left:39131;top:24914;width:171;height:171;visibility:visible;mso-wrap-style:square;v-text-anchor:top" coordsize="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" path="m13,19r20,l33,,52,,65,23,62,39,54,53,3,64,,46,13,19xe" fillcolor="#ffd966" strokecolor="white" strokeweight=".25pt">
                  <v:shadow on="t" color="#b2b2b2" opacity=".5" offset="-1pt"/>
                  <v:path arrowok="t" o:connecttype="custom" o:connectlocs="2147483646,2147483646;2147483646,2147483646;2147483646,0;2147483646,0;2147483646,2147483646;2147483646,2147483646;2147483646,2147483646;2147483646,2147483646;0,2147483646;2147483646,2147483646" o:connectangles="0,0,0,0,0,0,0,0,0,0" textboxrect="0,0,65,64"/>
                </v:shape>
                <v:shape id="Freeform 240" o:spid="_x0000_s1250" style="position:absolute;left:30302;top:20928;width:78;height:46;visibility:visible;mso-wrap-style:square;v-text-anchor:top" coordsize="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" path="m,4l12,,23,4,12,13,3,16,,4xe" fillcolor="#8eaadb [1940]" strokecolor="white" strokeweight=".25pt">
                  <v:shadow on="t" color="#b2b2b2" opacity=".5" offset="-1pt"/>
                  <v:path arrowok="t" o:connecttype="custom" o:connectlocs="0,2147483646;2147483646,0;2147483646,2147483646;2147483646,2147483646;2147483646,2147483646;0,2147483646" o:connectangles="0,0,0,0,0,0" textboxrect="0,0,23,16"/>
                </v:shape>
                <v:shape id="Freeform 241" o:spid="_x0000_s1251" style="position:absolute;left:35985;top:23497;width:125;height:124;visibility:visible;mso-wrap-style:square;v-text-anchor:top" coordsize="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" path="m25,l36,11,21,26,10,42,,29,25,xe" fillcolor="#8eaadb [1940]" strokecolor="white" strokeweight=".25pt">
                  <v:shadow on="t" color="#b2b2b2" opacity=".5" offset="-1pt"/>
                  <v:path arrowok="t" o:connecttype="custom" o:connectlocs="2147483646,0;2147483646,2147483646;2147483646,2147483646;2147483646,2147483646;0,2147483646;2147483646,0" o:connectangles="0,0,0,0,0,0" textboxrect="0,0,36,42"/>
                </v:shape>
                <v:group id="Group 512" o:spid="_x0000_s1252" style="position:absolute;left:61057;top:31673;width:841;height:701" coordorigin="61305,31828"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o:lock v:ext="edit" aspectratio="t"/>
                  <v:shape id="Freeform 243" o:spid="_x0000_s1253" style="position:absolute;left:61305;top:31829;width:1;height:1;visibility:visible;mso-wrap-style:square;v-text-anchor:top" coordsize="65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" path="m354,499l224,480,104,432,,384,8,272,80,216r,-80l173,91,224,16r112,8l445,r67,88l608,176r16,96l656,360r-64,32l520,424r-96,48l354,499xe" filled="f" strokecolor="white" strokeweight=".25pt">
                    <v:shadow on="t" color="#b2b2b2" opacity=".5" offset="-1pt"/>
                    <v:path arrowok="t" o:connecttype="custom" o:connectlocs="0,0;0,0;0,0;0,0;0,0;0,0;0,0;0,0;0,0;0,0;0,0;0,0;0,0;0,0;0,0;0,0;0,0;0,0;0,0" o:connectangles="0,0,0,0,0,0,0,0,0,0,0,0,0,0,0,0,0,0,0" textboxrect="0,0,656,499"/>
                    <o:lock v:ext="edit" aspectratio="t"/>
                  </v:shape>
                  <v:shape id="Freeform 244" o:spid="_x0000_s1254" style="position:absolute;left:61306;top:31828;width:1;height:1;visibility:visible;mso-wrap-style:square;v-text-anchor:top" coordsize="66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" path="m109,413l61,379,27,326,,304,45,214r40,7l133,187r43,-24l272,123r48,-8l373,96,430,62,499,32,541,19,613,r48,l613,62r-69,61l493,187r-48,48l440,283r57,-14l536,225r62,-38l637,158r4,29l584,245r-43,28l502,293r-57,28l377,317,353,264r-48,l243,302r-16,48l161,326r-57,48l109,413xe" filled="f" strokecolor="white" strokeweight=".25pt">
                    <v:shadow on="t" color="#b2b2b2" opacity=".5" offset="-1pt"/>
                    <v:path arrowok="t" o:connecttype="custom" o:connectlocs="0,0;0,0;0,0;0,0;0,0;0,0;0,0;0,0;0,0;0,0;0,0;0,0;0,0;0,0;0,0;0,0;0,0;0,0;0,0;0,0;0,0;0,0;0,0;0,0;0,0;0,0;0,0;0,0;0,0;0,0;0,0;0,0;0,0;0,0;0,0;0,0;0,0;0,0" o:connectangles="0,0,0,0,0,0,0,0,0,0,0,0,0,0,0,0,0,0,0,0,0,0,0,0,0,0,0,0,0,0,0,0,0,0,0,0,0,0" textboxrect="0,0,661,413"/>
                    <o:lock v:ext="edit" aspectratio="t"/>
                  </v:shape>
                </v:group>
                <v:group id="Group 515" o:spid="_x0000_s1255" style="position:absolute;left:32342;top:22609;width:124;height:109" coordorigin="32342,22609"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o:lock v:ext="edit" aspectratio="t"/>
                  <v:shape id="Freeform 246" o:spid="_x0000_s1256" style="position:absolute;left:32347;top:22613;width:11;height:10;visibility:visible;mso-wrap-style:square;v-text-anchor:top" coordsize="1056,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" path="m600,961r-88,31l456,912,384,848,208,744,64,672,32,496,48,368,56,200,,104,64,48,176,r72,64l128,144r104,32l320,176r96,l472,216r64,64l616,328r64,16l760,440r104,72l936,560r56,48l1056,720r,120l992,944r-74,62l720,968,600,961xe" filled="f" strokecolor="white" strokeweight=".25pt">
                    <v:shadow on="t" color="#b2b2b2" opacity=".5" offset="-1pt"/>
                    <v:path arrowok="t" o:connecttype="custom" o:connectlocs="600,961;512,992;456,912;384,848;208,744;64,672;32,496;48,368;56,200;0,104;64,48;176,0;248,64;128,144;232,176;320,176;416,176;472,216;536,280;616,328;680,344;760,440;864,512;936,560;992,608;1056,720;1056,840;992,944;918,1006;720,968;600,961" o:connectangles="0,0,0,0,0,0,0,0,0,0,0,0,0,0,0,0,0,0,0,0,0,0,0,0,0,0,0,0,0,0,0" textboxrect="0,0,1056,1006"/>
                    <o:lock v:ext="edit" aspectratio="t"/>
                  </v:shape>
                  <v:shape id="Freeform 247" o:spid="_x0000_s1257" style="position:absolute;left:32342;top:22609;width:6;height:4;visibility:visible;mso-wrap-style:square;v-text-anchor:top" coordsize="656,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" path="m168,288l80,224,64,144,,40,96,8,277,,384,64r72,32l560,96r96,104l552,288r-96,32l352,328,272,296,168,288xe" filled="f" strokecolor="white" strokeweight=".25pt">
                    <v:shadow on="t" color="#b2b2b2" opacity=".5" offset="-1pt"/>
                    <v:path arrowok="t" o:connecttype="custom" o:connectlocs="168,288;80,224;64,144;0,40;96,8;277,0;384,64;456,96;560,96;656,200;552,288;456,320;352,328;272,296;168,288" o:connectangles="0,0,0,0,0,0,0,0,0,0,0,0,0,0,0" textboxrect="0,0,656,328"/>
                    <o:lock v:ext="edit" aspectratio="t"/>
                  </v:shape>
                </v:group>
                <v:shape id="Freeform 248" o:spid="_x0000_s1258" style="position:absolute;left:33821;top:25443;width:2958;height:2430;visibility:visible;mso-wrap-style:square;v-text-anchor:top" coordsize="95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" path="m686,1r82,4l839,r20,36l876,74r4,41l885,143r5,26l922,218r28,29l896,278r-43,41l842,362r-10,76l821,499r-21,37l775,588r-26,52l723,670r-27,10l659,677r-24,15l616,671,590,655r6,-18l598,608r,-25l580,581r-11,14l556,602r,14l557,632r-7,20l541,664r-14,12l523,697r-14,7l488,710r-21,-1l443,692r-18,-1l409,700r-11,13l377,725r-3,14l331,733,311,715r-28,10l248,724,236,704r-7,-19l209,679r-22,4l179,695r-9,17l161,734r-7,12l157,763r-9,10l128,781,88,780r8,-55l83,693,44,643r,-69l,540,10,493,32,451,63,399r51,-30l110,134r60,-5l163,8,686,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0,0,0" textboxrect="0,0,950,781"/>
                </v:shape>
                <v:shape id="Freeform 249" o:spid="_x0000_s1259" style="position:absolute;left:34101;top:27250;width:2102;height:1557;visibility:visible;mso-wrap-style:square;v-text-anchor:top" coordsize="67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" path="m38,200l,204r33,30l95,258r24,34l137,310r17,26l194,387r17,35l225,444r28,6l275,436r34,16l341,454r24,-14l403,476r22,28l459,492r56,-14l575,466r34,-20l635,434r38,-6l673,376r-24,-2l631,352,617,316,587,276,555,236,513,218r2,-24l507,176r26,-20l531,128r14,-16l518,89,500,78r4,-22l504,28r,-24l488,,477,17r-14,7l465,37r-2,15l461,65r-8,15l439,95r-8,20l416,125r-22,9l374,130,356,119r-21,-9l317,121r-12,13l288,145r-8,13l256,158r-18,-2l221,138r-28,9l175,147r-21,-4l146,130r-4,-11l136,104r-18,-2l97,104,87,119r-8,15l73,149,63,167r,17l55,195r-1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673,504"/>
                </v:shape>
                <v:shape id="Freeform 251" o:spid="_x0000_s1260" style="position:absolute;left:37651;top:21410;width:654;height:483;visibility:visible;mso-wrap-style:square;v-text-anchor:top" coordsize="209,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" path="m59,91r18,6l92,105r16,-3l122,114r16,1l155,111r6,13l174,127r3,14l188,153r21,-9l204,135r3,-9l198,115r9,-12l189,102,173,93,155,88,147,78r14,-5l156,63,135,55,123,39r9,-12l116,15r-14,l99,1,84,,80,10,48,9,,18,3,31r9,8l17,51,11,64r6,12l26,87r15,4l59,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2147483646;2147483646,2147483646" o:connectangles="0,0,0,0,0,0,0,0,0,0,0,0,0,0,0,0,0,0,0,0,0,0,0,0,0,0,0,0,0,0,0,0,0,0,0,0,0,0,0,0" textboxrect="0,0,209,153"/>
                </v:shape>
                <v:shape id="Freeform 252" o:spid="_x0000_s1261" style="position:absolute;left:37932;top:21722;width:296;height:171;visibility:visible;mso-wrap-style:square;v-text-anchor:top" coordsize="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" path="m20,25l,7,18,,32,12r16,1l65,9r6,13l84,25r3,14l98,51r-23,l51,46,20,25xe" fillcolor="#8eaadb [1940]" strokecolor="white" strokeweight=".25pt">
                  <v:shadow on="t" color="#b2b2b2" opacity=".5" offset="-1pt"/>
                  <v:path arrowok="t" o:connecttype="custom" o:connectlocs="2147483646,2147483646;0,2147483646;2147483646,0;2147483646,2147483646;2147483646,2147483646;2147483646,2147483646;2147483646,2147483646;2147483646,2147483646;2147483646,2147483646;2147483646,2147483646;2147483646,2147483646;2147483646,2147483646;2147483646,2147483646" o:connectangles="0,0,0,0,0,0,0,0,0,0,0,0,0" textboxrect="0,0,98,51"/>
                </v:shape>
                <v:shape id="Freeform 43" o:spid="_x0000_s1262" style="position:absolute;left:33338;top:21083;width:296;height:717;rotation:313594fd;visibility:visible;mso-wrap-style:square;v-text-anchor:top" coordsize="456,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" path="m232,1107r78,-76l391,938,441,827,456,687,370,623,313,525,298,437,321,334r49,-87l266,176,210,112,198,59r-33,3l132,12,102,,87,29,58,78,37,144,,200r24,40l49,273,6,308r70,74l76,477,51,541,20,595r25,95l51,777r-8,64l76,928r71,48l232,11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620,1089"/>
                  <o:lock v:ext="edit" aspectratio="t"/>
                </v:shape>
                <v:shape id="Freeform 42" o:spid="_x0000_s1263" style="position:absolute;left:33276;top:20242;width:732;height:1013;visibility:visible;mso-wrap-style:square;v-text-anchor:top" coordsize="23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" path="m84,252l69,243,56,242r-7,-4l36,219r-5,-6l22,200r11,l33,186r-9,-5l24,166r17,5l41,158,36,145r-10,5l18,133r7,-13l19,93,23,77,8,39,,21,23,9r31,1l83,r17,12l113,23r9,9l140,51r25,38l198,105r17,24l228,155r-22,24l212,189r4,12l228,203r9,21l227,245r-20,25l194,288r-2,24l169,309r-11,8l142,313r-17,1l112,322r-11,2l80,308,71,293,70,282,69,270r1,-9l79,260r5,-8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1162,1450"/>
                  <o:lock v:ext="edit" aspectratio="t"/>
                </v:shape>
                <v:shape id="Freeform 44" o:spid="_x0000_s1264" style="position:absolute;left:33229;top:20865;width:312;height:405;rotation:313594fd;visibility:visible;mso-wrap-style:square;v-text-anchor:top" coordsize="852,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" path="m48,692r5,82l90,832r25,91l182,923r29,-68l221,932r62,10l341,971r29,52l403,1124r77,-67l432,995,394,927r62,-91l499,702r48,-72l571,572r53,19l682,678r67,-5l740,577r-1,-82l816,476r36,-73l715,332r-91,l552,313,499,251,427,159,360,92,288,,187,30r39,101l274,198r-15,81l187,265,139,198,50,232,67,366,,452,29,563,48,692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0,2147483646" o:connectangles="0,0,0,0,0,0,0,0,0,0,0,0,0,0,0,0,0,0,0,0" textboxrect="0,0,536,469"/>
                  <o:lock v:ext="edit" aspectratio="t"/>
                </v:shape>
                <v:shape id="Freeform 46" o:spid="_x0000_s1265" style="position:absolute;left:33541;top:21192;width:451;height:343;visibility:visible;mso-wrap-style:square;v-text-anchor:top" coordsize="14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" path="m,58l2,77,12,97r18,16l56,113,88,101r30,1l148,78,147,51,136,27r-7,-9l120,3,109,r-4,7l86,4,75,12,62,9r-6,l43,10,30,17,18,20,7,37,,58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 o:connectangles="0,0,0,0,0,0,0,0,0,0,0,0,0,0,0,0,0,0,0,0,0" textboxrect="0,0,689,584"/>
                  <o:lock v:ext="edit" aspectratio="t"/>
                </v:shape>
                <v:group id="Group 526" o:spid="_x0000_s1266" style="position:absolute;left:50187;top:28667;width:171;height:140" coordorigin="50187,28667" coordsize="13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Freeform 250" o:spid="_x0000_s1267" style="position:absolute;left:50187;top:28667;width:108;height:108;visibility:visible;mso-wrap-style:square;v-text-anchor:top" coordsize="10856,1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" path="m,4737r162,126l432,4845r234,18l936,4953r108,162l1152,5223r90,90l1422,5331r234,162l1890,5709r72,180l2124,6069r72,198l2286,6411r90,180l2394,6789r-18,198l2394,7113r126,72l2628,7347r-72,252l2484,7905r-16,190l2523,8204r201,-11l3060,8097r176,25l3373,8186r137,73l3565,8150r128,-156l3867,8086r-9,192l3922,8497r64,165l4086,8844r46,192l4196,9192r119,164l4507,9356r155,101l4781,9530r,174l4854,9823r37,164l5065,10070r73,109l5183,10344r192,9l5549,10380r55,165l5494,10792r128,36l5860,10774r247,-92l6262,10582r165,-55l6628,10353r201,-265l6966,9878r174,-119l7204,9603r146,-45l7451,9356r55,-137l7396,9155r27,-146l7561,8780r146,-146l7835,8396r128,-237l8027,8003r-146,37l7734,8159r-137,73l7588,8113r101,-73l7789,7912r135,-167l7992,7641r99,-195l8201,7281r18,-128l8274,7007r,-174l8301,6678r28,-128l8292,6422r-155,18l7972,6458r-128,-9l7753,6358r-46,-119l7679,6102r-45,-165l7625,5772r9,-164l7625,5416r-28,-156l7643,5123r-18,-173l7588,4730r-73,-100l7497,4492r-28,-228l7433,4072r18,-146l7460,3816r-101,-18l7286,3761r-82,-91l7277,3542r9,-92l7204,3340r55,-91l7405,3176r201,-46l7743,3094r64,-128l7871,2783r64,-156l8100,2536r256,-137l8594,2390r265,l9204,2409r66,-138l9396,2001r2,-178l9444,1722r91,-82l9609,1576r152,-125l9756,1386r-36,-43l9683,1335r-57,47l9593,1457r-68,52l9440,1557r-120,89l9210,1725r-85,81l9069,1904r-10,58l8966,1884r-15,-61l8955,1761r-42,-48l8871,1713r-36,24l8796,1775r-39,24l8738,1757r37,-66l8855,1632r70,9l8969,1665r39,51l9026,1770r64,-4l9201,1634r89,-77l9474,1437r128,-174l9686,1163,9791,974,9953,845r49,-77l9924,683r-7,-116l9885,485r24,-51l10002,417r143,48l10214,440r85,-53l10406,434r54,79l10563,519r105,-7l10821,537r35,-66l10815,402r-79,-49l10614,353r-99,15l10344,248r-108,24l10238,218r118,-66l10529,98r108,-2l10733,74r21,-57l10637,17r-113,27l10362,89r-157,l10085,,9813,63,9573,171,9302,272,9008,392r-228,67l8547,554,8123,762r-174,48l7803,929r-126,55l7566,1118r-156,93l7175,1394r-329,237l6195,2066r-238,192l5741,2481r-170,110l5610,2640r113,-13l5667,2690r-118,-3l5502,2775r-109,90l5253,2880r-658,569l4470,3542r-417,234l3831,3929r-444,165l3171,4151r-243,94l2651,4388r-576,162l1559,4673r-360,34l1041,4719,879,4707r-240,24l425,4749,,4737xe" filled="f" strokecolor="white" strokeweight=".25pt">
                    <v:shadow on="t" color="#b2b2b2" opacity=".5" offset="-1pt"/>
                    <v:path arrowok="t" o:connecttype="custom" o:connectlocs="666,4863;1242,5313;1962,5889;2376,6591;2520,7185;2468,8095;3236,8122;3693,7994;3986,8662;4315,9356;4781,9704;5138,10179;5604,10545;6107,10682;6829,10088;7350,9558;7423,9009;7963,8159;7597,8232;7924,7745;8219,7153;8329,6550;7844,6449;7634,5937;7597,5260;7515,4630;7451,3926;7204,3670;7259,3249;7807,2966;8356,2399;9270,2271;9535,1640;9720,1343;9525,1509;9125,1806;8951,1823;8835,1737;8775,1691;9008,1716;9290,1557;9791,974;9917,567;10145,465;10460,513;10856,471;10515,368;10356,152;10754,17;10205,89;9302,272;8123,762;7566,1118;6195,2066;5610,2640;5502,2775;4470,3542;3171,4151;1559,4673;639,4731" o:connectangles="0,0,0,0,0,0,0,0,0,0,0,0,0,0,0,0,0,0,0,0,0,0,0,0,0,0,0,0,0,0,0,0,0,0,0,0,0,0,0,0,0,0,0,0,0,0,0,0,0,0,0,0,0,0,0,0,0,0,0,0" textboxrect="0,0,10856,10828"/>
                  </v:shape>
                  <v:shape id="Freeform 251" o:spid="_x0000_s1268" style="position:absolute;left:50284;top:28681;width:35;height:63;visibility:visible;mso-wrap-style:square;v-text-anchor:top" coordsize="350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" path="m112,1190r126,8l320,1262r-155,91l55,1472,,1664r27,174l119,1792r55,73l128,2003,82,2131r46,164l210,2487r-55,73l229,2688r-37,211l210,3109r183,201l475,3456r55,320l603,3932r-18,210l695,4361r46,211l704,4745r,192l759,5065r64,101l759,5312r-47,102l805,5532r155,91l1125,5587r155,-101l1426,5577r174,46l1755,5678r147,46l2048,5724r119,-92l2277,5715r18,109l2322,5934r147,18l2569,5888r128,64l2807,5989r18,91l2898,6172r101,91l3090,6364r128,-46l3355,6181r110,-156l3502,5879,3328,5687r-91,-174l3109,5404r-165,-92l2779,5111,2624,4919r-27,-174l2651,4572r-54,-192l2624,4233r-64,-100l2560,3932r-37,-147l2615,3593r91,-256l2752,3173r-37,-302l2587,2771,2432,2633r101,-155l2505,2286r-183,-55l2286,2121r73,-64l2423,1902r-82,-110l2231,1673r-82,-210l2185,1171,2103,988,1929,860,1810,759,1655,585r46,-128l1582,384r-174,19l1335,320r55,-128l1360,26,1225,,1079,37r-146,l841,110r-82,82l786,293r55,73l923,412r37,82l933,613,814,631,741,732,713,668,558,695,347,851r10,118l357,1079r,128l274,1116r-9,-110l137,997r,100l112,1190xe" filled="f" strokecolor="white" strokeweight=".25pt">
                    <v:shadow on="t" color="#b2b2b2" opacity=".5" offset="-1pt"/>
                    <v:path arrowok="t" o:connecttype="custom" o:connectlocs="238,1198;165,1353;0,1664;119,1792;128,2003;128,2295;155,2560;192,2899;393,3310;530,3776;585,4142;741,4572;704,4937;823,5166;712,5414;960,5623;1280,5486;1600,5623;1902,5724;2167,5632;2295,5824;2469,5952;2697,5952;2825,6080;2999,6263;3218,6318;3465,6025;3328,5687;3109,5404;2779,5111;2597,4745;2597,4380;2560,4133;2523,3785;2706,3337;2715,2871;2432,2633;2505,2286;2286,2121;2423,1902;2231,1673;2185,1171;1929,860;1655,585;1582,384;1335,320;1360,26;1079,37;841,110;786,293;923,412;933,613;741,732;558,695;357,969;357,1207;265,1006;137,1097" o:connectangles="0,0,0,0,0,0,0,0,0,0,0,0,0,0,0,0,0,0,0,0,0,0,0,0,0,0,0,0,0,0,0,0,0,0,0,0,0,0,0,0,0,0,0,0,0,0,0,0,0,0,0,0,0,0,0,0,0,0" textboxrect="0,0,3502,6364"/>
                  </v:shape>
                </v:group>
                <v:group id="Group 529" o:spid="_x0000_s1269" style="position:absolute;left:42915;top:27962;width:171;height:1277" coordorigin="42915,28013"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shape id="Freeform 77" o:spid="_x0000_s1270" style="position:absolute;left:42915;top:28013;width:1;height:3;visibility:visible;mso-wrap-style:square;v-text-anchor:top" coordsize="11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" path="m16,72r2,44l,164r12,60l22,288r-8,50l32,368,66,330r29,l110,276,80,240r2,-92l62,82,44,,14,20r2,52xe" filled="f" strokecolor="white" strokeweight=".25pt">
                    <v:shadow on="t" color="#b2b2b2" opacity=".5" offset="-1pt"/>
                    <v:path arrowok="t" o:connecttype="custom" o:connectlocs="2147479468,2147479352;0,2147479352;2147479468,2147479352;2147479468,2147479352;2147479468,2147479352;2147479468,2147479352;2147479468,0;2147479468,2147479352" o:connectangles="0,0,0,0,0,0,0,0" textboxrect="0,0,34,52"/>
                  </v:shape>
                  <v:shape id="Freeform 77" o:spid="_x0000_s1271" style="position:absolute;left:42915;top:28017;width:1;height:3;visibility:visible;mso-wrap-style:square;v-text-anchor:top" coordsize="14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" path="m,66l5,99r10,38l27,197r20,39l72,263r15,31l105,312r29,l147,275,125,249,84,216,59,171,50,119,65,71,92,81r25,41l131,83,105,29,84,,53,6,20,21,,66xe" filled="f" strokecolor="white" strokeweight=".25pt">
                    <v:shadow on="t" color="#b2b2b2" opacity=".5" offset="-1pt"/>
                    <v:path arrowok="t" o:connecttype="custom" o:connectlocs="2147479172,2147479224;0,2147479224;2147479172,2147479224;2147479172,2147479224;2147479172,2147479224;2147479172,2147479224;2147479172,0;2147479172,2147479224" o:connectangles="0,0,0,0,0,0,0,0" textboxrect="0,0,34,52"/>
                  </v:shape>
                  <v:shape id="Freeform 255" o:spid="_x0000_s1272" style="position:absolute;left:42915;top:28021;width:1;height:1;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" path="m,26l12,63,48,39,48,3,7,,,26xe" filled="f" strokecolor="white" strokeweight=".25pt">
                    <v:shadow on="t" color="#b2b2b2" opacity=".5" offset="-1pt"/>
                    <v:path arrowok="t" o:connecttype="custom" o:connectlocs="0,26;12,63;48,39;48,3;7,0;0,26" o:connectangles="0,0,0,0,0,0" textboxrect="0,0,48,63"/>
                  </v:shape>
                  <v:shape id="Freeform 256" o:spid="_x0000_s1273" style="position:absolute;left:42915;top:28023;width:1;height:1;visibility:visible;mso-wrap-style:square;v-text-anchor:top" coordsize="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" path="m3,9l,34,15,49,36,40,42,3,21,,3,9xe" filled="f" strokecolor="white" strokeweight=".25pt">
                    <v:shadow on="t" color="#b2b2b2" opacity=".5" offset="-1pt"/>
                    <v:path arrowok="t" o:connecttype="custom" o:connectlocs="3,9;0,34;15,49;36,40;42,3;21,0;3,9" o:connectangles="0,0,0,0,0,0,0" textboxrect="0,0,42,49"/>
                  </v:shape>
                </v:group>
                <v:shape id="Freeform 32" o:spid="_x0000_s1274" style="position:absolute;left:31672;top:19448;width:1401;height:685;visibility:visible;mso-wrap-style:square;v-text-anchor:top" coordsize="45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" path="m352,5r-24,l313,r-5,17l291,28,267,26r-19,2l230,40r-24,5l184,65r1,21l197,103r-74,17l78,126,43,120,9,126,,136r,9l1,151r1,7l2,178r20,-5l51,176r-6,10l72,183,99,164r27,-1l145,165r8,18l180,206r31,l231,217r15,1l270,215r16,-8l291,195r29,-10l344,179r22,6l391,188r-1,-21l399,142r-4,-31l427,101,451,91,422,86,415,75,412,52r4,-17l416,20r-27,4l364,17,352,5xe" fillcolor="#8eaadb [1940]" strokecolor="white" strokeweight=".25pt">
                  <v:shadow on="t" color="#b2b2b2" opacity=".5" offset="-1pt"/>
                  <v:path arrowok="t" o:connecttype="custom" o:connectlocs="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132,1022"/>
                </v:shape>
                <v:shape id="Freeform 33" o:spid="_x0000_s1275" style="position:absolute;left:31002;top:19791;width:826;height:498;visibility:visible;mso-wrap-style:square;v-text-anchor:top" coordsize="26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" path="m170,l143,1,119,4,96,6,75,12,34,33,9,56,5,83,,113,28,102r12,13l44,139r-2,16l75,158r35,-16l127,110r16,15l161,137r19,-17l213,112r27,-10l266,66,238,62r-21,6l217,47r-5,l208,47r2,-4l209,34r2,-5l215,27r9,-11l170,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 textboxrect="0,0,1247,739"/>
                </v:shape>
                <v:shape id="Freeform 259" o:spid="_x0000_s1276" style="position:absolute;left:31641;top:19869;width:31;height:62;visibility:visible;mso-wrap-style:square;v-text-anchor:top" coordsize="8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" path="m69,l31,34,15,70r6,92l,193r43,-6l87,189,84,136,64,81,69,xe" fillcolor="#8eaadb [1940]" strokecolor="white" strokeweight=".25pt">
                  <v:shadow on="t" color="#b2b2b2" opacity=".5" offset="-1pt"/>
                  <v:path arrowok="t" o:connecttype="custom" o:connectlocs="2147483646,0;1967593177,1286300442;951595090,2147483646;1332624739,2147483646;0,2147483646;2147483646,2147483646;2147483646,2147483646;2147483646,2147483646;2147483646,2147483646;2147483646,0" o:connectangles="0,0,0,0,0,0,0,0,0,0" textboxrect="0,0,87,193"/>
                </v:shape>
                <v:shape id="Freeform 140" o:spid="_x0000_s1277" style="position:absolute;left:29103;top:18810;width:2195;height:2227;visibility:visible;mso-wrap-style:square;v-text-anchor:top" coordsize="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" path="m414,l387,1,365,38r5,19l356,76,337,97r-17,23l302,124r-19,6l272,147r-8,11l251,176r-22,-6l200,161,185,138r-25,5l156,158r7,24l175,209r-6,15l152,233r-26,9l105,228,83,212,55,223,26,222,3,224,,251r14,17l15,284r9,13l46,312r16,5l85,325r23,13l124,351r20,16l164,379r-15,23l161,426r23,18l188,476r13,29l192,535r1,36l185,608r-8,33l167,664r38,8l238,671r24,-2l290,676r22,1l343,684r22,-11l387,684r10,-2l406,682r1,6l433,715r11,-25l452,671r12,-12l481,647r30,10l536,664r19,24l582,692r31,8l635,684r17,-20l654,648r23,-18l661,599r,-23l659,548r-5,-33l657,497r11,-27l650,470r5,-20l652,432,640,419r-29,7l616,398r3,-27l642,345r22,-8l685,325r4,-48l701,247r4,-39l678,189r-24,l638,173,621,137r-6,12l607,149r-6,-3l597,155,572,144,551,127,548,95r-26,2l502,85,484,65,471,45,449,37,441,18,41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0,0,0" textboxrect="0,0,1310023,1325563"/>
                </v:shape>
                <v:shape id="Freeform 150" o:spid="_x0000_s1278" style="position:absolute;left:31143;top:19962;width:2055;height:2211;visibility:visible;mso-wrap-style:square;v-text-anchor:top" coordsize="66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" path="m52,240l67,215r23,2l100,195r19,-11l142,178r22,10l188,211r12,21l200,278r11,36l217,352r42,28l292,391r43,47l357,453r34,2l402,485r16,7l424,508r17,-4l453,517r5,28l473,558r22,-3l494,592r16,33l517,655r-20,15l482,706r19,7l518,693r20,-11l530,666r11,-17l556,648r14,-8l567,616,554,597r-16,-4l538,570r14,-28l574,530r32,1l627,551r18,18l660,554r-4,-26l634,513,602,492,571,474r-39,-8l511,443r19,-11l526,412r-15,3l487,413r-23,-7l447,386,420,353,402,313r-2,-42l379,260,351,236,321,221r-1,-27l327,170r12,-12l322,123,337,98r29,-1l390,92r9,-13l399,56,384,42r-35,l322,22,313,,294,,265,3,240,21r-23,l207,36,190,54r-31,9l138,66,115,85,99,73,82,57,64,88,33,105,13,103,,132r,16l3,184r3,27l5,230r16,32l52,24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 o:connectangles="0,0,0,0,0,0,0,0,0,0,0,0,0,0,0,0,0,0,0,0,0,0,0,0,0,0,0,0,0,0,0,0,0,0,0,0,0,0,0,0,0,0,0,0,0,0,0,0" textboxrect="0,0,774,848"/>
                </v:shape>
                <v:group id="Group 539" o:spid="_x0000_s1279" style="position:absolute;left:31199;top:28760;width:810;height:716" coordorigin="31080,28885"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Freeform 83" o:spid="_x0000_s1280" style="position:absolute;left:31082;top:28886;width:1;height:0;visibility:visible;mso-wrap-style:square;v-text-anchor:top" coordsize="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" path="m24,l40,9,70,5,88,6r2,42l91,68r-55,l3,74,,74,1,62,9,48,5,28,24,xe" filled="f" strokecolor="white" strokeweight=".25pt">
                    <v:shadow on="t" color="#b2b2b2" opacity=".5" offset="-1pt"/>
                    <v:path arrowok="t" o:connecttype="custom" o:connectlocs="64294,0;94060,28575;136922,35719;170260,38100;174929,115442;173667,189653;81344,181938;1150,195602;0,164306;2381,141684;17541,116420;9905,78995;64294,0" o:connectangles="0,0,0,0,0,0,0,0,0,0,0,0,0" textboxrect="0,0,174929,195602"/>
                  </v:shape>
                  <v:shape id="任意多边形 18" o:spid="_x0000_s1281" style="position:absolute;left:31081;top:28885;width:1;height:1;visibility:visible;mso-wrap-style:square;v-text-anchor:top" coordsize="7960595,88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" path="m2948394,2140887r-26848,150098c2917001,2339653,2945040,2441798,2945929,2510060v889,68262,-16834,112043,-19050,190500c2925622,2841599,2909086,2762597,2907829,2903636r-38100,136401l2898304,3194347r5333,200025l2813720,3503339r-80392,108967l2595786,3715940r-89917,61342l2410619,3877865r-51817,107826l2330227,4098850r46484,170309l2485329,4301777r30065,156741l2458244,4623494r-31626,164976l2289868,4918248r-119284,37480l2036276,4976559,1843683,4862388r-122684,38100l1625749,4885635r-103634,l1369715,4910018r-128017,-72008l1151781,4890968,989856,4871918r-51817,-66675l814214,4799910r-47253,95250l590178,4937452r-41151,108967l463302,5155386r-70867,99442l344810,5367987r-61342,170309l231651,5680030r-66675,179834l141734,6011123,80392,6129615,51817,6256491r19050,171450l,6526242r8382,124470l47625,6795993r17908,132209l113158,7088986r102491,121047l220983,7325970r100583,103634l331091,7594580r17908,185167l454568,7881446r136007,54893l790203,7977489r136401,70867l1147589,8115031r166117,-5334l1503065,8128747r160784,32767l1796058,8256764r189359,70867l2231926,8365382r27434,-57150l2390428,8318105r184026,-28575l2745904,8365730r147067,47277l2996605,8498731r113159,-9525l3250357,8479681r152400,66675l3549824,8593981r141734,95249l3785667,8782546r161925,46484l3998268,8743305r113159,-108967l4201344,8527306r33908,-1l4272211,8327280r134815,-141287l4475287,8043019r99442,-145926l4753422,7727925r213742,-204217l5315555,7112069r6713,-159886l5396558,6760170r-9525,-118492l5396558,6485086r-5333,-141734l5329883,6272485r-32767,-108967l5278066,6054551r104775,-122684l5535241,5918150r103634,-100583l5740300,5816674r20118,-130175l5865193,5619824r80392,-65534l5939111,5424363r38100,-147067l5952828,5168329r62483,-147067l6095703,5017070r70867,-147067l6242770,4784278r99442,-89917l6361262,4566344r95252,-72007l6440614,4399806r33692,-95082l6591470,4097690r91058,-232668l6729136,3731920r137666,-8384l6832719,3647931r51223,-82897l6926358,3474100r91182,-107950l7062114,3296300r99690,-61342l7227586,3143900r68665,-78338l7328001,2896146r78358,-16892l7402043,2769270r120650,-88900l7634835,2602136r46484,-122684l7749011,2424584r23242,-99442l7842103,2301900r31750,-137542c7873134,2121347,7872414,2078335,7871695,2035324r50800,-114300l7960595,1813074r-50800,-80392l7878045,1690390r-12700,-76200l7907761,1461790r-38100,-80392l7850611,1288306r12701,-160784l7816969,1050111r-80658,-19873l7698211,987946r31750,-82550l7668619,907554r-63500,-82550l7571211,729754r52958,-67692l7547969,594370r-48642,-84708l7380835,509786,7313143,382786,7201001,351036r-156592,6350l6953599,395610r-86742,16892l6773765,444252r-129034,12700l6490297,454794r-27558,74042l6278713,530994,6101037,473844r-78234,50800l5895803,537344r-80392,-35942l5758385,425202r-127000,40258l5563693,387102r-10542,69850l5474793,492894r-198884,-4192l5117407,433710r-184150,-8508l4829623,446410r-80392,-35942l4681984,357683r10097,-118541l4745039,137542,4618039,107950,4565205,38100,4499671,r-42292,61342l4275387,109984r-42292,76200l4127303,177676r-23242,90934l4025703,391294r-4192,127000l3970711,585986r-35942,61342l3886127,727720r-80516,80391l3750316,889650r-133226,80516l3600694,1112272r-107702,144140l3393674,1413252r-129034,69974l3169514,1591300r-52710,86866l3057868,1769348r-92968,69850l2947163,1990531v410,50119,821,100237,1231,150356xe" filled="f" strokecolor="white" strokeweight=".25pt">
                    <v:shadow on="t" color="#b2b2b2" opacity=".5" offset="-1pt"/>
                    <v:path arrowok="t" o:connecttype="custom" o:connectlocs="0,0;0,0;0,0;0,0;0,0;0,0;0,0;0,0;0,0;0,0;0,0;0,0;0,0;0,0;0,0;0,0;0,0;0,0;0,0;0,0;0,0;0,0;0,0;0,0;0,0;0,0;0,0;0,0;0,0;0,0;0,0;0,0;0,0;0,0;0,0;0,0;0,0;0,0;0,0;0,0;0,0;0,0;0,0;0,0;0,0;0,0;0,0;0,0;0,0;0,0;0,0;0,0;0,0" o:connectangles="0,0,0,0,0,0,0,0,0,0,0,0,0,0,0,0,0,0,0,0,0,0,0,0,0,0,0,0,0,0,0,0,0,0,0,0,0,0,0,0,0,0,0,0,0,0,0,0,0,0,0,0,0" textboxrect="0,0,7960595,8829030"/>
                  </v:shape>
                  <v:shape id="任意多边形 7" o:spid="_x0000_s1282" style="position:absolute;left:31080;top:28887;width:0;height: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ed="f"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v:shape>
                </v:group>
                <v:shape id="Freeform 266" o:spid="_x0000_s1283" style="position:absolute;left:32139;top:30271;width:187;height:24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" path="m,33l7,49,9,79,30,73,28,40,39,19,60,9,43,,24,6,,33xe" fillcolor="#ffd966 [1943]" strokecolor="white" strokeweight=".25pt">
                  <v:shadow on="t" color="#b2b2b2" opacity=".5" offset="-1pt"/>
                  <v:path arrowok="t" o:connecttype="custom" o:connectlocs="0,2147483646;2147483646,2147483646;2147483646,2147483646;2147483646,2147483646;2147483646,2147483646;2147483646,2147483646;2147483646,2147483646;2147483646,0;2147483646,2147483646;0,2147483646" o:connectangles="0,0,0,0,0,0,0,0,0,0" textboxrect="0,0,60,79"/>
                </v:shape>
                <v:shape id="Freeform 267" o:spid="_x0000_s1284" style="position:absolute;left:26907;top:26969;width:545;height:141;visibility:visible;mso-wrap-style:square;v-text-anchor:top" coordsize="61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" path="m54,48r3,24l68,84r,14l93,102r20,-7l131,80r36,l195,80r36,-9l246,74r9,-6l269,72,246,84,233,80r-14,1l188,87r-21,2l134,89r-21,18l80,119,62,110,45,95,47,74,35,87r-9,15l9,129,,150r12,8l27,141r179,2l204,107r27,1l264,98r38,4l320,95,333,65r15,-8l368,74r30,15l431,101r34,13l491,129r51,6l551,119r49,-11l612,90,608,74,579,54r-25,8l530,72r-32,5l479,66,470,44,449,38r-17,9l413,41r,-15l390,12,357,,324,17,308,11r-15,6l281,27r-6,23l54,4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 textboxrect="0,0,612,158"/>
                </v:shape>
                <v:shape id="Freeform 268" o:spid="_x0000_s1285" style="position:absolute;left:26923;top:27187;width:529;height:327;visibility:visible;mso-wrap-style:square;v-text-anchor:top" coordsize="59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" path="m,75r37,84l157,159r50,58l211,305r90,82l331,373r23,-58l384,259r33,l453,241r16,-16l498,229r40,-3l546,210r15,12l575,213r-1,-66l561,144,546,127,531,115r6,-13l550,91r17,5l583,93r5,-27l594,49,580,31,579,5,439,3,340,,285,,210,58,154,52r-64,l60,73,,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0,2147483646" o:connectangles="0,0,0,0,0,0,0,0,0,0,0,0,0,0,0,0,0,0,0,0,0,0,0,0,0,0,0,0,0,0,0,0,0,0,0,0,0" textboxrect="0,0,594,387"/>
                </v:shape>
                <v:shape id="Freeform 58" o:spid="_x0000_s1286" style="position:absolute;left:26938;top:24338;width:2040;height:2398;visibility:visible;mso-wrap-style:square;v-text-anchor:top" coordsize="65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" path="m14,306r6,40l42,370r-2,27l16,422r15,36l30,485,20,541,,600,25,702,45,683r16,-2l72,674r10,4l99,669r13,5l132,674r13,10l159,702r24,2l190,722r9,13l213,750r12,15l237,768r16,-6l285,764r25,-12l348,763r69,-30l624,764r31,-35l627,687,589,187r62,-32l465,r2,53l444,106r-166,3l280,182r-12,83l218,310,14,30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 textboxrect="0,0,1225886,1427412"/>
                </v:shape>
                <v:shape id="Freeform 51" o:spid="_x0000_s1287" style="position:absolute;left:27671;top:24263;width:3020;height:3189;visibility:visible;mso-wrap-style:square;v-text-anchor:top" coordsize="9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" path="m412,l352,31r36,501l417,573r-31,35l180,578r-72,29l69,597,48,608,7,610,,613r2,14l20,637r-6,14l26,660r7,24l24,696r15,19l53,712r13,24l65,757r5,13l98,790r33,15l165,787r34,-7l215,807r19,33l240,865r26,31l307,899r24,-17l358,873r16,32l407,895r6,-31l405,827r22,-26l454,784r20,-9l469,750r48,-36l550,692r35,-31l618,646r50,-17l735,626r75,-22l893,596r66,-30l967,382r-54,-2l900,323r-29,l830,302,784,272,757,234,671,178,529,81,412,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 textboxrect="0,0,1783556,1685925"/>
                </v:shape>
                <v:shape id="Freeform 62" o:spid="_x0000_s1288" style="position:absolute;left:27248;top:27222;width:1263;height:884;visibility:visible;mso-wrap-style:square;v-text-anchor:top" coordsize="4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" path="m351,289r22,6l394,295r18,-30l420,236r2,-41l423,137,399,104,389,74,354,18r-31,9l289,44,256,29,224,9r-12,5l188,11r-23,6l145,10,126,8,114,,96,,81,r2,15l78,24,66,29,77,44,75,57,63,62r-16,l35,69,23,74,9,99,,108r24,9l37,135r26,18l96,172r18,35l135,191r19,-23l163,145r31,-3l214,148r21,17l259,192r10,22l279,235r12,8l300,261r22,-1l336,274r15,1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744140,545334"/>
                </v:shape>
                <v:shape id="Freeform 427" o:spid="_x0000_s1289" style="position:absolute;left:37620;top:31485;width:63;height:140;rotation:-220476fd;visibility:visible;mso-wrap-style:square;v-text-anchor:top" coordsize="17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" path="m22,72l,122,,222r64,36l116,342r48,-36l124,226,100,158,176,78,144,18,82,,22,72xe" fillcolor="#ffd966 [1943]" strokecolor="white" strokeweight=".25pt">
                  <v:shadow on="t" color="#b2b2b2" opacity=".5" offset="-1pt"/>
                  <v:path arrowok="t" o:connecttype="custom" o:connectlocs="2147483646,2147483646;0,2147483646;0,2147483646;2147483646,2147483646;2147483646,2147483646;2147483646,2147483646;2147483646,2147483646;2147483646,2147483646;2147483646,2147483646;2147483646,2147483646;2147483646,0;2147483646,2147483646" o:connectangles="0,0,0,0,0,0,0,0,0,0,0,0" textboxrect="0,0,176,342"/>
                  <o:lock v:ext="edit" aspectratio="t"/>
                </v:shape>
                <v:shape id="Freeform 428" o:spid="_x0000_s1290" style="position:absolute;left:37698;top:31641;width:62;height:62;rotation:-220476fd;visibility:visible;mso-wrap-style:square;v-text-anchor:top" coordsize="14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" path="m46,l,42r38,58l90,140r56,-36l138,48,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46,140"/>
                  <o:lock v:ext="edit" aspectratio="t"/>
                </v:shape>
                <v:shape id="Freeform 429" o:spid="_x0000_s1291" style="position:absolute;left:37792;top:31625;width:46;height:63;rotation:-220476fd;visibility:visible;mso-wrap-style:square;v-text-anchor:top" coordsize="12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" path="m46,l,42r38,58l70,132r56,-16l122,60,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26,132"/>
                  <o:lock v:ext="edit" aspectratio="t"/>
                </v:shape>
                <v:group id="Group 552" o:spid="_x0000_s1292" style="position:absolute;left:34565;top:30902;width:4597;height:1158;rotation:-220476fd" coordorigin="34178,30454"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">
                  <o:lock v:ext="edit" aspectratio="t"/>
                  <v:shape id="Freeform 431" o:spid="_x0000_s1293" style="position:absolute;left:34188;top:30456;width:0;height:0;visibility:visible;mso-wrap-style:square;v-text-anchor:top" coordsize="15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" path="m22,43l,93r59,66l89,207r63,-27l155,120,134,60,101,18,53,,22,43xe" filled="f" strokecolor="white" strokeweight=".25pt">
                    <v:shadow on="t" color="#b2b2b2" opacity=".5" offset="-1pt"/>
                    <v:path arrowok="t" o:connecttype="custom" o:connectlocs="0,0;0,0;0,0;0,0;0,0;0,0;0,0;0,0;0,0;0,0" o:connectangles="0,0,0,0,0,0,0,0,0,0" textboxrect="0,0,155,207"/>
                    <o:lock v:ext="edit" aspectratio="t"/>
                  </v:shape>
                  <v:shape id="Freeform 432" o:spid="_x0000_s1294" style="position:absolute;left:34187;top:30456;width:0;height:1;visibility:visible;mso-wrap-style:square;v-text-anchor:top" coordsize="17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" path="m46,21l,63r38,58l71,186r48,-6l176,111,167,66,119,96,83,69,107,36,98,,46,21xe" filled="f" strokecolor="white" strokeweight=".25pt">
                    <v:shadow on="t" color="#b2b2b2" opacity=".5" offset="-1pt"/>
                    <v:path arrowok="t" o:connecttype="custom" o:connectlocs="0,0;0,0;0,0;0,0;0,0;0,0;0,0;0,0;0,0;0,0;0,0;0,0" o:connectangles="0,0,0,0,0,0,0,0,0,0,0,0" textboxrect="0,0,176,186"/>
                    <o:lock v:ext="edit" aspectratio="t"/>
                  </v:shape>
                  <v:shape id="Freeform 433" o:spid="_x0000_s1295" style="position:absolute;left:34187;top:30457;width:0;height:0;visibility:visible;mso-wrap-style:square;v-text-anchor:top" coordsize="15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" path="m36,l,32,38,90r58,18l126,106,153,66,99,30,36,xe" filled="f" strokecolor="white" strokeweight=".25pt">
                    <v:shadow on="t" color="#b2b2b2" opacity=".5" offset="-1pt"/>
                    <v:path arrowok="t" o:connecttype="custom" o:connectlocs="0,0;0,0;0,0;0,0;0,0;0,0;0,0;0,0" o:connectangles="0,0,0,0,0,0,0,0" textboxrect="0,0,153,108"/>
                    <o:lock v:ext="edit" aspectratio="t"/>
                  </v:shape>
                  <v:shape id="Freeform 434" o:spid="_x0000_s1296" style="position:absolute;left:34187;top:30456;width:0;height:0;visibility:visible;mso-wrap-style:square;v-text-anchor:top" coordsize="1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" path="m46,l,42r38,58l87,94,111,58,106,4,46,xe" filled="f" strokecolor="white" strokeweight=".25pt">
                    <v:shadow on="t" color="#b2b2b2" opacity=".5" offset="-1pt"/>
                    <v:path arrowok="t" o:connecttype="custom" o:connectlocs="0,0;0,0;0,0;0,0;0,0;0,0;0,0" o:connectangles="0,0,0,0,0,0,0" textboxrect="0,0,111,100"/>
                    <o:lock v:ext="edit" aspectratio="t"/>
                  </v:shape>
                  <v:shape id="Freeform 435" o:spid="_x0000_s1297" style="position:absolute;left:34187;top:30456;width:0;height:1;visibility:visible;mso-wrap-style:square;v-text-anchor:top" coordsize="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" path="m21,l,27,14,75,57,66,60,21,21,xe" filled="f" strokecolor="white" strokeweight=".25pt">
                    <v:shadow on="t" color="#b2b2b2" opacity=".5" offset="-1pt"/>
                    <v:path arrowok="t" o:connecttype="custom" o:connectlocs="0,0;0,0;0,0;0,0;0,0;0,0" o:connectangles="0,0,0,0,0,0" textboxrect="0,0,60,75"/>
                    <o:lock v:ext="edit" aspectratio="t"/>
                  </v:shape>
                  <v:shape id="Freeform 436" o:spid="_x0000_s1298" style="position:absolute;left:34187;top:30456;width:0;height:1;visibility:visible;mso-wrap-style:square;v-text-anchor:top" coordsize="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" path="m21,l,27,14,75,39,87,75,54,60,21,21,xe" filled="f" strokecolor="white" strokeweight=".25pt">
                    <v:shadow on="t" color="#b2b2b2" opacity=".5" offset="-1pt"/>
                    <v:path arrowok="t" o:connecttype="custom" o:connectlocs="0,0;0,0;0,0;0,0;0,0;0,0;0,0" o:connectangles="0,0,0,0,0,0,0" textboxrect="0,0,75,87"/>
                    <o:lock v:ext="edit" aspectratio="t"/>
                  </v:shape>
                  <v:shape id="Freeform 437" o:spid="_x0000_s1299" style="position:absolute;left:34188;top:30456;width:0;height:0;visibility:visible;mso-wrap-style:square;v-text-anchor:top" coordsize="9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" path="m48,l,39,,84,48,96,84,66,99,27,48,xe" filled="f" strokecolor="white" strokeweight=".25pt">
                    <v:shadow on="t" color="#b2b2b2" opacity=".5" offset="-1pt"/>
                    <v:path arrowok="t" o:connecttype="custom" o:connectlocs="0,0;0,0;0,0;0,0;0,0;0,0;0,0" o:connectangles="0,0,0,0,0,0,0" textboxrect="0,0,99,96"/>
                    <o:lock v:ext="edit" aspectratio="t"/>
                  </v:shape>
                  <v:shape id="Freeform 438" o:spid="_x0000_s1300" style="position:absolute;left:34188;top:30456;width:0;height:0;visibility:visible;mso-wrap-style:square;v-text-anchor:top" coordsize="8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" path="m21,l,27,14,75r28,36l81,78,75,30,51,,21,xe" filled="f" strokecolor="white" strokeweight=".25pt">
                    <v:shadow on="t" color="#b2b2b2" opacity=".5" offset="-1pt"/>
                    <v:path arrowok="t" o:connecttype="custom" o:connectlocs="0,0;0,0;0,0;0,0;0,0;0,0;0,0;0,0" o:connectangles="0,0,0,0,0,0,0,0" textboxrect="0,0,81,111"/>
                    <o:lock v:ext="edit" aspectratio="t"/>
                  </v:shape>
                  <v:shape id="Freeform 439" o:spid="_x0000_s1301" style="position:absolute;left:34188;top:30456;width:0;height:0;visibility:visible;mso-wrap-style:square;v-text-anchor:top" coordsize="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" path="m27,l6,27,,69,21,93,66,84r,-63l27,xe" filled="f" strokecolor="white" strokeweight=".25pt">
                    <v:shadow on="t" color="#b2b2b2" opacity=".5" offset="-1pt"/>
                    <v:path arrowok="t" o:connecttype="custom" o:connectlocs="0,0;0,0;0,0;0,0;0,0;0,0;0,0" o:connectangles="0,0,0,0,0,0,0" textboxrect="0,0,66,93"/>
                    <o:lock v:ext="edit" aspectratio="t"/>
                  </v:shape>
                  <v:shape id="Freeform 440" o:spid="_x0000_s1302"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" path="m21,l,27,3,72,36,69,60,21,21,xe" filled="f" strokecolor="white" strokeweight=".25pt">
                    <v:shadow on="t" color="#b2b2b2" opacity=".5" offset="-1pt"/>
                    <v:path arrowok="t" o:connecttype="custom" o:connectlocs="0,0;0,0;0,0;0,0;0,0;0,0" o:connectangles="0,0,0,0,0,0" textboxrect="0,0,60,72"/>
                    <o:lock v:ext="edit" aspectratio="t"/>
                  </v:shape>
                  <v:shape id="Freeform 441" o:spid="_x0000_s1303" style="position:absolute;left:34188;top:30456;width:0;height:0;visibility:visible;mso-wrap-style:square;v-text-anchor:top" coordsize="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" path="m30,l,36,32,84,69,60,72,15,30,xe" filled="f" strokecolor="white" strokeweight=".25pt">
                    <v:shadow on="t" color="#b2b2b2" opacity=".5" offset="-1pt"/>
                    <v:path arrowok="t" o:connecttype="custom" o:connectlocs="0,0;0,0;0,0;0,0;0,0;0,0" o:connectangles="0,0,0,0,0,0" textboxrect="0,0,72,84"/>
                    <o:lock v:ext="edit" aspectratio="t"/>
                  </v:shape>
                  <v:shape id="Freeform 442" o:spid="_x0000_s1304" style="position:absolute;left:34188;top:30455;width:0;height:1;visibility:visible;mso-wrap-style:square;v-text-anchor:top" coordsize="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" path="m36,3l,36,18,75r45,9l87,60,75,24,60,,36,3xe" filled="f" strokecolor="white" strokeweight=".25pt">
                    <v:shadow on="t" color="#b2b2b2" opacity=".5" offset="-1pt"/>
                    <v:path arrowok="t" o:connecttype="custom" o:connectlocs="0,0;0,0;0,0;0,0;0,0;0,0;0,0;0,0" o:connectangles="0,0,0,0,0,0,0,0" textboxrect="0,0,87,84"/>
                    <o:lock v:ext="edit" aspectratio="t"/>
                  </v:shape>
                  <v:shape id="Freeform 443" o:spid="_x0000_s1305" style="position:absolute;left:34188;top:30456;width:1;height:0;visibility:visible;mso-wrap-style:square;v-text-anchor:top" coordsize="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" path="m45,l,27,6,66,47,84,90,66,87,15,45,xe" filled="f" strokecolor="white" strokeweight=".25pt">
                    <v:shadow on="t" color="#b2b2b2" opacity=".5" offset="-1pt"/>
                    <v:path arrowok="t" o:connecttype="custom" o:connectlocs="0,0;0,0;0,0;0,0;0,0;0,0;0,0" o:connectangles="0,0,0,0,0,0,0" textboxrect="0,0,90,84"/>
                    <o:lock v:ext="edit" aspectratio="t"/>
                  </v:shape>
                  <v:shape id="Freeform 444" o:spid="_x0000_s1306"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" path="m21,l,27,3,72,48,60,60,21,21,xe" filled="f" strokecolor="white" strokeweight=".25pt">
                    <v:shadow on="t" color="#b2b2b2" opacity=".5" offset="-1pt"/>
                    <v:path arrowok="t" o:connecttype="custom" o:connectlocs="0,0;0,0;0,0;0,0;0,0;0,0" o:connectangles="0,0,0,0,0,0" textboxrect="0,0,60,72"/>
                    <o:lock v:ext="edit" aspectratio="t"/>
                  </v:shape>
                  <v:shape id="Freeform 445" o:spid="_x0000_s1307" style="position:absolute;left:34178;top:30454;width:0;height:0;visibility:visible;mso-wrap-style:square;v-text-anchor:top" coordsize="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" path="m30,l,12,,51,21,69,51,60,54,27,30,xe" filled="f" strokecolor="white" strokeweight=".25pt">
                    <v:shadow on="t" color="#b2b2b2" opacity=".5" offset="-1pt"/>
                    <v:path arrowok="t" o:connecttype="custom" o:connectlocs="0,0;0,0;0,0;0,0;0,0;0,0;0,0" o:connectangles="0,0,0,0,0,0,0" textboxrect="0,0,54,69"/>
                    <o:lock v:ext="edit" aspectratio="t"/>
                  </v:shape>
                </v:group>
                <v:shape id="Freeform 446" o:spid="_x0000_s1308" style="position:absolute;left:39987;top:33120;width:94;height:109;rotation:-220476fd;visibility:visible;mso-wrap-style:square;v-text-anchor:top" coordsize="1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" path="m22,72l,122r26,70l94,196,144,93,118,32,82,,22,72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44,196"/>
                  <o:lock v:ext="edit" aspectratio="t"/>
                </v:shape>
                <v:shape id="Freeform 447" o:spid="_x0000_s1309" style="position:absolute;left:39629;top:33245;width:125;height:124;rotation:-220476fd;visibility:visible;mso-wrap-style:square;v-text-anchor:top" coordsize="20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" path="m36,56l,116r60,68l116,212r58,-64l203,85,192,20,152,,104,20,36,5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0;2147483646,2147483646;2147483646,2147483646" o:connectangles="0,0,0,0,0,0,0,0,0,0" textboxrect="0,0,203,212"/>
                  <o:lock v:ext="edit" aspectratio="t"/>
                </v:shape>
                <v:shape id="Freeform 448" o:spid="_x0000_s1310" style="position:absolute;left:40470;top:33089;width:93;height:62;rotation:-220476fd;visibility:visible;mso-wrap-style:square;v-text-anchor:top" coordsize="17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" path="m44,4l,72r48,36l136,104,164,64,172,4,100,,44,4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72,108"/>
                  <o:lock v:ext="edit" aspectratio="t"/>
                </v:shape>
                <v:group id="Group 571" o:spid="_x0000_s1311" style="position:absolute;left:25563;top:26248;width:172;height:296" coordorigin="25428,26206" coordsize="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o:lock v:ext="edit" aspectratio="t"/>
                  <v:shape id="Freeform 451" o:spid="_x0000_s1312" style="position:absolute;left:25428;top:26206;width:1;height:2;visibility:visible;mso-wrap-style:square;v-text-anchor:top" coordsize="10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" path="m19,14l,57r11,57l42,129,93,108,105,51,78,,19,14xe" filled="f" strokecolor="white" strokeweight=".25pt">
                    <v:shadow on="t" color="#b2b2b2" opacity=".5" offset="-1pt"/>
                    <v:path arrowok="t" o:connecttype="custom" o:connectlocs="59,42;0,172;34,344;124,387;278,324;312,153;235,0;59,42" o:connectangles="0,0,0,0,0,0,0,0" textboxrect="0,0,105,129"/>
                    <o:lock v:ext="edit" aspectratio="t"/>
                  </v:shape>
                  <v:shape id="Freeform 452" o:spid="_x0000_s1313" style="position:absolute;left:25429;top:26207;width:1;height:2;visibility:visible;mso-wrap-style:square;v-text-anchor:top" coordsize="10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" path="m19,5l,48,9,87r36,21l81,81,105,42,69,,19,5xe" filled="f" strokecolor="white" strokeweight=".25pt">
                    <v:shadow on="t" color="#b2b2b2" opacity=".5" offset="-1pt"/>
                    <v:path arrowok="t" o:connecttype="custom" o:connectlocs="59,14;0,147;28,265;136,327;240,248;312,128;208,0;59,14" o:connectangles="0,0,0,0,0,0,0,0" textboxrect="0,0,105,108"/>
                    <o:lock v:ext="edit" aspectratio="t"/>
                  </v:shape>
                  <v:shape id="Freeform 453" o:spid="_x0000_s1314" style="position:absolute;left:25429;top:26209;width:3;height:4;visibility:visible;mso-wrap-style:square;v-text-anchor:top" coordsize="1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" path="m123,21l78,78,42,135,,204r15,51l69,246r42,-75l159,96,189,51,162,,123,21xe" filled="f" strokecolor="white" strokeweight=".25pt">
                    <v:shadow on="t" color="#b2b2b2" opacity=".5" offset="-1pt"/>
                    <v:path arrowok="t" o:connecttype="custom" o:connectlocs="371,62;235,235;124,403;0,611;44,761;208,734;333,510;476,287;568,152;486,0;371,62" o:connectangles="0,0,0,0,0,0,0,0,0,0,0" textboxrect="0,0,189,255"/>
                    <o:lock v:ext="edit" aspectratio="t"/>
                  </v:shape>
                </v:group>
                <v:shape id="任意多边形 7" o:spid="_x0000_s1315" style="position:absolute;left:30971;top:29663;width:31;height:3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color="#ffd966 [1943]"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o:lock v:ext="edit" aspectratio="t"/>
                </v:shape>
                <v:shape id="Freeform 449" o:spid="_x0000_s1316" style="position:absolute;left:30784;top:29928;width:78;height:109;visibility:visible;mso-wrap-style:square;v-text-anchor:top" coordsize="12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" path="m,33r7,70l14,187,86,173r29,-63l125,24,53,,,33xe" fillcolor="#ffd966 [1943]" strokecolor="white" strokeweight=".25pt">
                  <v:shadow on="t" color="#b2b2b2" opacity=".5" offset="-1pt"/>
                  <v:path arrowok="t" o:connecttype="custom" o:connectlocs="0,2147483646;2147483646,2147483646;2147483646,2147483646;2147483646,2147483646;2147483646,2147483646;2147483646,2147483646;2147483646,0;0,2147483646" o:connectangles="0,0,0,0,0,0,0,0" textboxrect="0,0,125,187"/>
                  <o:lock v:ext="edit" aspectratio="t"/>
                </v:shape>
                <v:shape id="Freeform 30" o:spid="_x0000_s1317" style="position:absolute;left:39162;top:24883;width:996;height:1121;visibility:visible;mso-wrap-style:square;v-text-anchor:top" coordsize="1135,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" path="m,960r57,193l107,1221r47,90l274,1309r110,-79l463,1183r32,-63l637,1105,708,995r79,-55l850,932,803,822r8,-87l882,696,993,681r79,-110l1127,500r8,-94l1056,343r-39,-94l937,194r-118,8l724,139,630,76,632,9,617,1,599,27,584,37,571,24,571,,544,10r6,35l545,66r-3,34l495,186r,86l471,343r16,59l543,511,492,611r-74,95l373,817r-73,71l141,949,,960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 textboxrect="0,0,1132,1257"/>
                </v:shape>
                <v:shape id="Freeform 95" o:spid="_x0000_s1318" style="position:absolute;left:39850;top:24633;width:63;height:124;visibility:visible;mso-wrap-style:square;v-text-anchor:top"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" path="m22,26l33,12,42,,55,8,42,27r7,18l46,59,43,78,34,98,22,108r-18,l6,84,4,63,,42,10,20r12,6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w10:wrap anchorx="margin"/>
              </v:group>
            </w:pict>
          </mc:Fallback>
        </mc:AlternateContent>
      </w:r>
      <w:del w:id="1996" w:author="Hardik Malhotra" w:date="2021-09-13T12:24:00Z">
        <w:r w:rsidRPr="002B5730" w:rsidDel="00D02841">
          <w:rPr>
            <w:noProof/>
            <w:color w:val="000000" w:themeColor="text1"/>
          </w:rPr>
          <w:drawing>
            <wp:inline distT="0" distB="0" distL="0" distR="0" wp14:anchorId="17C39EA9" wp14:editId="641B6AA3">
              <wp:extent cx="2838091" cy="971550"/>
              <wp:effectExtent l="0" t="0" r="0" b="0"/>
              <wp:docPr id="597" name="Chart 597">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del>
      <w:ins w:id="1997" w:author="Hardik Malhotra" w:date="2021-09-13T12:24:00Z">
        <w:r w:rsidR="00D02841" w:rsidRPr="002B5730">
          <w:rPr>
            <w:noProof/>
            <w:color w:val="000000" w:themeColor="text1"/>
          </w:rPr>
          <w:drawing>
            <wp:inline distT="0" distB="0" distL="0" distR="0" wp14:anchorId="5A8C682E" wp14:editId="430C1762">
              <wp:extent cx="2832709" cy="1332430"/>
              <wp:effectExtent l="0" t="0" r="0" b="1270"/>
              <wp:docPr id="78" name="Chart 78">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ins>
    </w:p>
    <w:p w14:paraId="37984533" w14:textId="7E2C47B0" w:rsidR="0068477D" w:rsidRPr="002B5730" w:rsidRDefault="00F9062E" w:rsidP="0068477D">
      <w:pPr>
        <w:rPr>
          <w:color w:val="000000" w:themeColor="text1"/>
        </w:rPr>
      </w:pPr>
      <w:del w:id="1998" w:author="Hardik Malhotra" w:date="2021-09-13T12:24:00Z">
        <w:r w:rsidRPr="002B5730" w:rsidDel="00D02841">
          <w:rPr>
            <w:noProof/>
            <w:color w:val="000000" w:themeColor="text1"/>
          </w:rPr>
          <w:drawing>
            <wp:inline distT="0" distB="0" distL="0" distR="0" wp14:anchorId="646A7AEA" wp14:editId="71303E9C">
              <wp:extent cx="3667125" cy="1096276"/>
              <wp:effectExtent l="0" t="0" r="0" b="8890"/>
              <wp:docPr id="598" name="Chart 598">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del>
      <w:ins w:id="1999" w:author="Hardik Malhotra" w:date="2021-09-13T12:24:00Z">
        <w:r w:rsidR="00D02841" w:rsidRPr="002B5730">
          <w:rPr>
            <w:noProof/>
            <w:color w:val="000000" w:themeColor="text1"/>
          </w:rPr>
          <w:drawing>
            <wp:inline distT="0" distB="0" distL="0" distR="0" wp14:anchorId="03C714BE" wp14:editId="412A6D07">
              <wp:extent cx="2627657" cy="1397806"/>
              <wp:effectExtent l="0" t="0" r="0" b="0"/>
              <wp:docPr id="79" name="Chart 79">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ins>
    </w:p>
    <w:p w14:paraId="67A38087" w14:textId="7A0832A5" w:rsidR="0068477D" w:rsidRPr="002B5730" w:rsidRDefault="00D02841" w:rsidP="0068477D">
      <w:pPr>
        <w:rPr>
          <w:color w:val="000000" w:themeColor="text1"/>
        </w:rPr>
      </w:pPr>
      <w:ins w:id="2000" w:author="Hardik Malhotra" w:date="2021-09-13T12:24:00Z">
        <w:r w:rsidRPr="002B5730">
          <w:rPr>
            <w:noProof/>
            <w:color w:val="000000" w:themeColor="text1"/>
          </w:rPr>
          <w:drawing>
            <wp:inline distT="0" distB="0" distL="0" distR="0" wp14:anchorId="278BDBD4" wp14:editId="5B0954A9">
              <wp:extent cx="2824376" cy="1462985"/>
              <wp:effectExtent l="0" t="0" r="0" b="0"/>
              <wp:docPr id="100" name="Chart 100">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del w:id="2001" w:author="Hardik Malhotra" w:date="2021-09-13T12:24:00Z">
        <w:r w:rsidR="00F9062E" w:rsidRPr="002B5730" w:rsidDel="00D02841">
          <w:rPr>
            <w:noProof/>
            <w:color w:val="000000" w:themeColor="text1"/>
          </w:rPr>
          <w:drawing>
            <wp:inline distT="0" distB="0" distL="0" distR="0" wp14:anchorId="23AC3D31" wp14:editId="3415A538">
              <wp:extent cx="2966484" cy="956310"/>
              <wp:effectExtent l="0" t="0" r="0" b="0"/>
              <wp:docPr id="599" name="Chart 599">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p>
    <w:p w14:paraId="0686B46E" w14:textId="03AE9005" w:rsidR="0068477D" w:rsidRPr="002B5730" w:rsidRDefault="0068477D" w:rsidP="0068477D">
      <w:pPr>
        <w:rPr>
          <w:color w:val="000000" w:themeColor="text1"/>
        </w:rPr>
      </w:pPr>
    </w:p>
    <w:p w14:paraId="78C49D53" w14:textId="260ABD11" w:rsidR="0068477D" w:rsidRPr="002B5730" w:rsidRDefault="00687E98" w:rsidP="0068477D">
      <w:pPr>
        <w:rPr>
          <w:color w:val="000000" w:themeColor="text1"/>
        </w:rPr>
      </w:pPr>
      <w:r w:rsidRPr="002B5730">
        <w:rPr>
          <w:bCs/>
          <w:noProof/>
          <w:color w:val="000000" w:themeColor="text1"/>
        </w:rPr>
        <mc:AlternateContent>
          <mc:Choice Requires="wps">
            <w:drawing>
              <wp:anchor distT="0" distB="0" distL="114300" distR="114300" simplePos="0" relativeHeight="252177408" behindDoc="0" locked="0" layoutInCell="1" allowOverlap="1" wp14:anchorId="3C64188A" wp14:editId="4745827D">
                <wp:simplePos x="0" y="0"/>
                <wp:positionH relativeFrom="margin">
                  <wp:posOffset>4504690</wp:posOffset>
                </wp:positionH>
                <wp:positionV relativeFrom="paragraph">
                  <wp:posOffset>1448435</wp:posOffset>
                </wp:positionV>
                <wp:extent cx="1889760" cy="266700"/>
                <wp:effectExtent l="0" t="0" r="0" b="0"/>
                <wp:wrapNone/>
                <wp:docPr id="19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64188A" id="_x0000_s1086" type="#_x0000_t202" style="position:absolute;margin-left:354.7pt;margin-top:114.05pt;width:148.8pt;height:21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" filled="f" stroked="f">
                <v:textbo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del w:id="2002" w:author="Hardik Malhotra" w:date="2021-09-13T12:24:00Z">
        <w:r w:rsidR="00F9062E" w:rsidRPr="002B5730" w:rsidDel="00D02841">
          <w:rPr>
            <w:noProof/>
            <w:color w:val="000000" w:themeColor="text1"/>
          </w:rPr>
          <w:drawing>
            <wp:inline distT="0" distB="0" distL="0" distR="0" wp14:anchorId="5C3F7926" wp14:editId="6267C561">
              <wp:extent cx="2668772" cy="1209675"/>
              <wp:effectExtent l="0" t="0" r="0" b="0"/>
              <wp:docPr id="600" name="Chart 60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del>
      <w:ins w:id="2003" w:author="Hardik Malhotra" w:date="2021-09-13T12:24:00Z">
        <w:r w:rsidR="00D02841" w:rsidRPr="002B5730">
          <w:rPr>
            <w:noProof/>
            <w:color w:val="000000" w:themeColor="text1"/>
          </w:rPr>
          <w:drawing>
            <wp:inline distT="0" distB="0" distL="0" distR="0" wp14:anchorId="7D511373" wp14:editId="59A908E8">
              <wp:extent cx="3165895" cy="1325880"/>
              <wp:effectExtent l="0" t="0" r="0" b="7620"/>
              <wp:docPr id="130" name="Chart 13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ins>
      <w:del w:id="2004" w:author="Hardik Malhotra" w:date="2021-09-13T12:24:00Z">
        <w:r w:rsidR="00F9062E" w:rsidRPr="002B5730" w:rsidDel="00D02841">
          <w:rPr>
            <w:noProof/>
            <w:color w:val="000000" w:themeColor="text1"/>
          </w:rPr>
          <w:drawing>
            <wp:inline distT="0" distB="0" distL="0" distR="0" wp14:anchorId="4F5EEC2B" wp14:editId="3C7F83B4">
              <wp:extent cx="3124569" cy="1052195"/>
              <wp:effectExtent l="0" t="0" r="0" b="0"/>
              <wp:docPr id="601" name="Chart 601">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del>
      <w:ins w:id="2005" w:author="Hardik Malhotra" w:date="2021-09-13T12:24:00Z">
        <w:r w:rsidR="00913ABB" w:rsidRPr="002B5730">
          <w:rPr>
            <w:noProof/>
            <w:color w:val="000000" w:themeColor="text1"/>
          </w:rPr>
          <w:drawing>
            <wp:inline distT="0" distB="0" distL="0" distR="0" wp14:anchorId="1B7CA068" wp14:editId="0096997E">
              <wp:extent cx="3183147" cy="1332230"/>
              <wp:effectExtent l="0" t="0" r="0" b="1270"/>
              <wp:docPr id="134" name="Chart 134">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ins>
    </w:p>
    <w:p w14:paraId="02F41157" w14:textId="4CE5C6DC" w:rsidR="00F9062E" w:rsidRPr="002B5730" w:rsidRDefault="00F9062E" w:rsidP="00795374">
      <w:pPr>
        <w:spacing w:line="480" w:lineRule="auto"/>
        <w:jc w:val="both"/>
        <w:rPr>
          <w:rFonts w:ascii="Arial" w:eastAsia="Arial" w:hAnsi="Arial" w:cs="Arial"/>
          <w:noProof/>
          <w:color w:val="000000" w:themeColor="text1"/>
          <w:sz w:val="24"/>
          <w:szCs w:val="24"/>
          <w:lang w:val="en-US"/>
        </w:rPr>
      </w:pPr>
    </w:p>
    <w:p w14:paraId="0EB99480" w14:textId="77777777" w:rsidR="006E66C6" w:rsidRDefault="006E66C6" w:rsidP="00CB55FA">
      <w:pPr>
        <w:spacing w:line="360" w:lineRule="auto"/>
        <w:jc w:val="both"/>
        <w:rPr>
          <w:rFonts w:ascii="Arial" w:eastAsia="Arial" w:hAnsi="Arial" w:cs="Arial"/>
          <w:noProof/>
          <w:color w:val="000000" w:themeColor="text1"/>
          <w:sz w:val="24"/>
          <w:szCs w:val="24"/>
          <w:lang w:val="en-US"/>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11D3C0" w14:textId="350C1BB1" w:rsidR="0068477D" w:rsidRPr="002B5730" w:rsidRDefault="00F9062E" w:rsidP="00CB55FA">
      <w:pPr>
        <w:spacing w:line="360" w:lineRule="auto"/>
        <w:jc w:val="both"/>
        <w:rPr>
          <w:rFonts w:ascii="Arial" w:eastAsia="Arial" w:hAnsi="Arial" w:cs="Arial"/>
          <w:noProof/>
          <w:color w:val="000000" w:themeColor="text1"/>
          <w:sz w:val="24"/>
          <w:szCs w:val="24"/>
          <w:lang w:val="en-US"/>
        </w:rPr>
      </w:pPr>
      <w:r w:rsidRPr="002B5730">
        <w:rPr>
          <w:rFonts w:ascii="Arial" w:eastAsia="Arial" w:hAnsi="Arial" w:cs="Arial"/>
          <w:noProof/>
          <w:color w:val="000000" w:themeColor="text1"/>
          <w:sz w:val="24"/>
          <w:szCs w:val="24"/>
          <w:lang w:val="en-US"/>
        </w:rPr>
        <w:t xml:space="preserve">Region wise, Asia Pacific holds the major share </w:t>
      </w:r>
      <w:r w:rsidR="00112845" w:rsidRPr="002B5730">
        <w:rPr>
          <w:rFonts w:ascii="Arial" w:eastAsia="Arial" w:hAnsi="Arial" w:cs="Arial"/>
          <w:noProof/>
          <w:color w:val="000000" w:themeColor="text1"/>
          <w:sz w:val="24"/>
          <w:szCs w:val="24"/>
          <w:lang w:val="en-US"/>
        </w:rPr>
        <w:t>of the market, with a</w:t>
      </w:r>
      <w:r w:rsidRPr="002B5730">
        <w:rPr>
          <w:rFonts w:ascii="Arial" w:eastAsia="Arial" w:hAnsi="Arial" w:cs="Arial"/>
          <w:noProof/>
          <w:color w:val="000000" w:themeColor="text1"/>
          <w:sz w:val="24"/>
          <w:szCs w:val="24"/>
          <w:lang w:val="en-US"/>
        </w:rPr>
        <w:t xml:space="preserve"> share of 44.</w:t>
      </w:r>
      <w:r w:rsidR="00E946DB">
        <w:rPr>
          <w:rFonts w:ascii="Arial" w:eastAsia="Arial" w:hAnsi="Arial" w:cs="Arial"/>
          <w:noProof/>
          <w:color w:val="000000" w:themeColor="text1"/>
          <w:sz w:val="24"/>
          <w:szCs w:val="24"/>
          <w:lang w:val="en-US"/>
        </w:rPr>
        <w:t>29</w:t>
      </w:r>
      <w:r w:rsidRPr="002B5730">
        <w:rPr>
          <w:rFonts w:ascii="Arial" w:eastAsia="Arial" w:hAnsi="Arial" w:cs="Arial"/>
          <w:noProof/>
          <w:color w:val="000000" w:themeColor="text1"/>
          <w:sz w:val="24"/>
          <w:szCs w:val="24"/>
          <w:lang w:val="en-US"/>
        </w:rPr>
        <w:t xml:space="preserve">% in 2021 which is expected to rise gradually during the forecast period to around </w:t>
      </w:r>
      <w:r w:rsidR="00E946DB">
        <w:rPr>
          <w:rFonts w:ascii="Arial" w:eastAsia="Arial" w:hAnsi="Arial" w:cs="Arial"/>
          <w:noProof/>
          <w:color w:val="000000" w:themeColor="text1"/>
          <w:sz w:val="24"/>
          <w:szCs w:val="24"/>
          <w:lang w:val="en-US"/>
        </w:rPr>
        <w:t>50</w:t>
      </w:r>
      <w:r w:rsidRPr="002B5730">
        <w:rPr>
          <w:rFonts w:ascii="Arial" w:eastAsia="Arial" w:hAnsi="Arial" w:cs="Arial"/>
          <w:noProof/>
          <w:color w:val="000000" w:themeColor="text1"/>
          <w:sz w:val="24"/>
          <w:szCs w:val="24"/>
          <w:lang w:val="en-US"/>
        </w:rPr>
        <w:t xml:space="preserve">% in 2030. Vinyl Ester Resin has major </w:t>
      </w:r>
      <w:r w:rsidRPr="002B5730">
        <w:rPr>
          <w:rFonts w:ascii="Arial" w:eastAsia="Arial" w:hAnsi="Arial" w:cs="Arial"/>
          <w:noProof/>
          <w:color w:val="000000" w:themeColor="text1"/>
          <w:sz w:val="24"/>
          <w:szCs w:val="24"/>
          <w:lang w:val="en-US"/>
        </w:rPr>
        <w:t>application</w:t>
      </w:r>
      <w:r w:rsidR="00112845" w:rsidRPr="002B5730">
        <w:rPr>
          <w:rFonts w:ascii="Arial" w:eastAsia="Arial" w:hAnsi="Arial" w:cs="Arial"/>
          <w:noProof/>
          <w:color w:val="000000" w:themeColor="text1"/>
          <w:sz w:val="24"/>
          <w:szCs w:val="24"/>
          <w:lang w:val="en-US"/>
        </w:rPr>
        <w:t>s</w:t>
      </w:r>
      <w:r w:rsidRPr="002B5730">
        <w:rPr>
          <w:rFonts w:ascii="Arial" w:eastAsia="Arial" w:hAnsi="Arial" w:cs="Arial"/>
          <w:noProof/>
          <w:color w:val="000000" w:themeColor="text1"/>
          <w:sz w:val="24"/>
          <w:szCs w:val="24"/>
          <w:lang w:val="en-US"/>
        </w:rPr>
        <w:t xml:space="preserve"> in areas like wind energy, automotive, and other</w:t>
      </w:r>
      <w:r w:rsidR="00112845" w:rsidRPr="002B5730">
        <w:rPr>
          <w:rFonts w:ascii="Arial" w:eastAsia="Arial" w:hAnsi="Arial" w:cs="Arial"/>
          <w:noProof/>
          <w:color w:val="000000" w:themeColor="text1"/>
          <w:sz w:val="24"/>
          <w:szCs w:val="24"/>
          <w:lang w:val="en-US"/>
        </w:rPr>
        <w:t>s. Asia Paci</w:t>
      </w:r>
      <w:r w:rsidRPr="002B5730">
        <w:rPr>
          <w:rFonts w:ascii="Arial" w:eastAsia="Arial" w:hAnsi="Arial" w:cs="Arial"/>
          <w:noProof/>
          <w:color w:val="000000" w:themeColor="text1"/>
          <w:sz w:val="24"/>
          <w:szCs w:val="24"/>
          <w:lang w:val="en-US"/>
        </w:rPr>
        <w:t xml:space="preserve">fic being home to world’s major population, is expected to have high </w:t>
      </w:r>
      <w:r w:rsidR="009E2ACE" w:rsidRPr="002B5730">
        <w:rPr>
          <w:rFonts w:ascii="Arial" w:eastAsia="Arial" w:hAnsi="Arial" w:cs="Arial"/>
          <w:noProof/>
          <w:color w:val="000000" w:themeColor="text1"/>
          <w:sz w:val="24"/>
          <w:szCs w:val="24"/>
          <w:lang w:val="en-US"/>
        </w:rPr>
        <w:t xml:space="preserve">energy </w:t>
      </w:r>
      <w:r w:rsidRPr="002B5730">
        <w:rPr>
          <w:rFonts w:ascii="Arial" w:eastAsia="Arial" w:hAnsi="Arial" w:cs="Arial"/>
          <w:noProof/>
          <w:color w:val="000000" w:themeColor="text1"/>
          <w:sz w:val="24"/>
          <w:szCs w:val="24"/>
          <w:lang w:val="en-US"/>
        </w:rPr>
        <w:t xml:space="preserve">demand in the forecast period. With the countries moving </w:t>
      </w:r>
      <w:r w:rsidRPr="002B5730">
        <w:rPr>
          <w:rFonts w:ascii="Arial" w:eastAsia="Arial" w:hAnsi="Arial" w:cs="Arial"/>
          <w:noProof/>
          <w:color w:val="000000" w:themeColor="text1"/>
          <w:sz w:val="24"/>
          <w:szCs w:val="24"/>
          <w:lang w:val="en-US"/>
        </w:rPr>
        <w:lastRenderedPageBreak/>
        <w:t xml:space="preserve">towards more and more sustainable energy solutions, the demand for wind energy is expected to grow exponentially in </w:t>
      </w:r>
      <w:r w:rsidR="009E2ACE" w:rsidRPr="002B5730">
        <w:rPr>
          <w:rFonts w:ascii="Arial" w:eastAsia="Arial" w:hAnsi="Arial" w:cs="Arial"/>
          <w:noProof/>
          <w:color w:val="000000" w:themeColor="text1"/>
          <w:sz w:val="24"/>
          <w:szCs w:val="24"/>
          <w:lang w:val="en-US"/>
        </w:rPr>
        <w:t xml:space="preserve">the </w:t>
      </w:r>
      <w:r w:rsidRPr="002B5730">
        <w:rPr>
          <w:rFonts w:ascii="Arial" w:eastAsia="Arial" w:hAnsi="Arial" w:cs="Arial"/>
          <w:noProof/>
          <w:color w:val="000000" w:themeColor="text1"/>
          <w:sz w:val="24"/>
          <w:szCs w:val="24"/>
          <w:lang w:val="en-US"/>
        </w:rPr>
        <w:t xml:space="preserve">Asia </w:t>
      </w:r>
      <w:r w:rsidR="00112845" w:rsidRPr="002B5730">
        <w:rPr>
          <w:rFonts w:ascii="Arial" w:eastAsia="Arial" w:hAnsi="Arial" w:cs="Arial"/>
          <w:noProof/>
          <w:color w:val="000000" w:themeColor="text1"/>
          <w:sz w:val="24"/>
          <w:szCs w:val="24"/>
          <w:lang w:val="en-US"/>
        </w:rPr>
        <w:t>P</w:t>
      </w:r>
      <w:r w:rsidRPr="002B5730">
        <w:rPr>
          <w:rFonts w:ascii="Arial" w:eastAsia="Arial" w:hAnsi="Arial" w:cs="Arial"/>
          <w:noProof/>
          <w:color w:val="000000" w:themeColor="text1"/>
          <w:sz w:val="24"/>
          <w:szCs w:val="24"/>
          <w:lang w:val="en-US"/>
        </w:rPr>
        <w:t>acific during the forecast period</w:t>
      </w:r>
      <w:r w:rsidR="00CD684E" w:rsidRPr="002B5730">
        <w:rPr>
          <w:rFonts w:ascii="Arial" w:eastAsia="Arial" w:hAnsi="Arial" w:cs="Arial"/>
          <w:noProof/>
          <w:color w:val="000000" w:themeColor="text1"/>
          <w:sz w:val="24"/>
          <w:szCs w:val="24"/>
          <w:lang w:val="en-US"/>
        </w:rPr>
        <w:t>,</w:t>
      </w:r>
      <w:r w:rsidRPr="002B5730">
        <w:rPr>
          <w:rFonts w:ascii="Arial" w:eastAsia="Arial" w:hAnsi="Arial" w:cs="Arial"/>
          <w:noProof/>
          <w:color w:val="000000" w:themeColor="text1"/>
          <w:sz w:val="24"/>
          <w:szCs w:val="24"/>
          <w:lang w:val="en-US"/>
        </w:rPr>
        <w:t xml:space="preserve"> hence the region will keep the lion’s share of global </w:t>
      </w:r>
      <w:r w:rsidR="009E2ACE" w:rsidRPr="002B5730">
        <w:rPr>
          <w:rFonts w:ascii="Arial" w:eastAsia="Arial" w:hAnsi="Arial" w:cs="Arial"/>
          <w:noProof/>
          <w:color w:val="000000" w:themeColor="text1"/>
          <w:sz w:val="24"/>
          <w:szCs w:val="24"/>
          <w:lang w:val="en-US"/>
        </w:rPr>
        <w:t>market f</w:t>
      </w:r>
      <w:r w:rsidRPr="002B5730">
        <w:rPr>
          <w:rFonts w:ascii="Arial" w:eastAsia="Arial" w:hAnsi="Arial" w:cs="Arial"/>
          <w:noProof/>
          <w:color w:val="000000" w:themeColor="text1"/>
          <w:sz w:val="24"/>
          <w:szCs w:val="24"/>
          <w:lang w:val="en-US"/>
        </w:rPr>
        <w:t>or Vinyl Ester Resin. North America and Europe have a respective demand share of around 2</w:t>
      </w:r>
      <w:r w:rsidR="00E946DB">
        <w:rPr>
          <w:rFonts w:ascii="Arial" w:eastAsia="Arial" w:hAnsi="Arial" w:cs="Arial"/>
          <w:noProof/>
          <w:color w:val="000000" w:themeColor="text1"/>
          <w:sz w:val="24"/>
          <w:szCs w:val="24"/>
          <w:lang w:val="en-US"/>
        </w:rPr>
        <w:t>0</w:t>
      </w:r>
      <w:r w:rsidRPr="002B5730">
        <w:rPr>
          <w:rFonts w:ascii="Arial" w:eastAsia="Arial" w:hAnsi="Arial" w:cs="Arial"/>
          <w:noProof/>
          <w:color w:val="000000" w:themeColor="text1"/>
          <w:sz w:val="24"/>
          <w:szCs w:val="24"/>
          <w:lang w:val="en-US"/>
        </w:rPr>
        <w:t>% each</w:t>
      </w:r>
      <w:r w:rsidR="001711D5" w:rsidRPr="002B5730">
        <w:rPr>
          <w:rFonts w:ascii="Arial" w:eastAsia="Arial" w:hAnsi="Arial" w:cs="Arial"/>
          <w:noProof/>
          <w:color w:val="000000" w:themeColor="text1"/>
          <w:sz w:val="24"/>
          <w:szCs w:val="24"/>
          <w:lang w:val="en-US"/>
        </w:rPr>
        <w:t xml:space="preserve"> in 2021</w:t>
      </w:r>
      <w:r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Asia </w:t>
      </w:r>
      <w:r w:rsidR="00CD684E" w:rsidRPr="002B5730">
        <w:rPr>
          <w:rFonts w:ascii="Arial" w:eastAsia="Arial" w:hAnsi="Arial" w:cs="Arial"/>
          <w:noProof/>
          <w:color w:val="000000" w:themeColor="text1"/>
          <w:sz w:val="24"/>
          <w:szCs w:val="24"/>
          <w:lang w:val="en-US"/>
        </w:rPr>
        <w:t>P</w:t>
      </w:r>
      <w:r w:rsidR="003832D4" w:rsidRPr="002B5730">
        <w:rPr>
          <w:rFonts w:ascii="Arial" w:eastAsia="Arial" w:hAnsi="Arial" w:cs="Arial"/>
          <w:noProof/>
          <w:color w:val="000000" w:themeColor="text1"/>
          <w:sz w:val="24"/>
          <w:szCs w:val="24"/>
          <w:lang w:val="en-US"/>
        </w:rPr>
        <w:t xml:space="preserve">acific, </w:t>
      </w:r>
      <w:r w:rsidR="003832D4" w:rsidRPr="002B5730">
        <w:rPr>
          <w:rFonts w:ascii="Arial" w:eastAsia="Arial" w:hAnsi="Arial" w:cs="Arial"/>
          <w:noProof/>
          <w:color w:val="000000" w:themeColor="text1"/>
          <w:sz w:val="24"/>
          <w:szCs w:val="24"/>
          <w:lang w:val="en-US"/>
        </w:rPr>
        <w:t>owing to the high demand from various industries in China, such as chemical, water &amp; wastewater treatment, construction</w:t>
      </w:r>
      <w:r w:rsidR="009E2ACE"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and renewables, is anticipated to be the fastest growing region. </w:t>
      </w:r>
      <w:r w:rsidR="00795374" w:rsidRPr="002B5730">
        <w:rPr>
          <w:rFonts w:ascii="Arial" w:eastAsia="Arial" w:hAnsi="Arial" w:cs="Arial"/>
          <w:noProof/>
          <w:color w:val="000000" w:themeColor="text1"/>
          <w:sz w:val="24"/>
          <w:szCs w:val="24"/>
          <w:lang w:val="en-US"/>
        </w:rPr>
        <w:t xml:space="preserve">The increasing demand for FGD systems </w:t>
      </w:r>
      <w:r w:rsidR="009E2ACE" w:rsidRPr="002B5730">
        <w:rPr>
          <w:rFonts w:ascii="Arial" w:eastAsia="Arial" w:hAnsi="Arial" w:cs="Arial"/>
          <w:noProof/>
          <w:color w:val="000000" w:themeColor="text1"/>
          <w:sz w:val="24"/>
          <w:szCs w:val="24"/>
          <w:lang w:val="en-US"/>
        </w:rPr>
        <w:t>that</w:t>
      </w:r>
      <w:r w:rsidR="00795374" w:rsidRPr="002B5730">
        <w:rPr>
          <w:rFonts w:ascii="Arial" w:eastAsia="Arial" w:hAnsi="Arial" w:cs="Arial"/>
          <w:noProof/>
          <w:color w:val="000000" w:themeColor="text1"/>
          <w:sz w:val="24"/>
          <w:szCs w:val="24"/>
          <w:lang w:val="en-US"/>
        </w:rPr>
        <w:t xml:space="preserve"> use vinyl ester linings for protection from corrosion also contributed to the </w:t>
      </w:r>
      <w:r w:rsidR="009E2ACE" w:rsidRPr="002B5730">
        <w:rPr>
          <w:rFonts w:ascii="Arial" w:eastAsia="Arial" w:hAnsi="Arial" w:cs="Arial"/>
          <w:noProof/>
          <w:color w:val="000000" w:themeColor="text1"/>
          <w:sz w:val="24"/>
          <w:szCs w:val="24"/>
          <w:lang w:val="en-US"/>
        </w:rPr>
        <w:t xml:space="preserve">growing </w:t>
      </w:r>
      <w:r w:rsidR="00795374" w:rsidRPr="002B5730">
        <w:rPr>
          <w:rFonts w:ascii="Arial" w:eastAsia="Arial" w:hAnsi="Arial" w:cs="Arial"/>
          <w:noProof/>
          <w:color w:val="000000" w:themeColor="text1"/>
          <w:sz w:val="24"/>
          <w:szCs w:val="24"/>
          <w:lang w:val="en-US"/>
        </w:rPr>
        <w:t>market for vinyl ester.</w:t>
      </w:r>
    </w:p>
    <w:p w14:paraId="324275AC" w14:textId="77777777" w:rsidR="006E66C6" w:rsidRDefault="006E66C6" w:rsidP="0068477D">
      <w:pPr>
        <w:rPr>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4962CBB" w14:textId="38F3D016" w:rsidR="00B5218A" w:rsidRDefault="00B5218A" w:rsidP="0068477D">
      <w:pPr>
        <w:rPr>
          <w:color w:val="000000" w:themeColor="text1"/>
        </w:rPr>
      </w:pPr>
      <w:r w:rsidRPr="002B5730">
        <w:rPr>
          <w:noProof/>
          <w:color w:val="000000" w:themeColor="text1"/>
        </w:rPr>
        <mc:AlternateContent>
          <mc:Choice Requires="wps">
            <w:drawing>
              <wp:anchor distT="0" distB="0" distL="114300" distR="114300" simplePos="0" relativeHeight="252256256" behindDoc="0" locked="0" layoutInCell="1" allowOverlap="1" wp14:anchorId="4CF00056" wp14:editId="654CED63">
                <wp:simplePos x="0" y="0"/>
                <wp:positionH relativeFrom="margin">
                  <wp:posOffset>-57150</wp:posOffset>
                </wp:positionH>
                <wp:positionV relativeFrom="paragraph">
                  <wp:posOffset>55245</wp:posOffset>
                </wp:positionV>
                <wp:extent cx="6486525" cy="297774"/>
                <wp:effectExtent l="0" t="0" r="0" b="0"/>
                <wp:wrapNone/>
                <wp:docPr id="203"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052BB08" w14:textId="759C8304"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wps:txbx>
                      <wps:bodyPr wrap="square" rtlCol="0">
                        <a:noAutofit/>
                      </wps:bodyPr>
                    </wps:wsp>
                  </a:graphicData>
                </a:graphic>
                <wp14:sizeRelH relativeFrom="margin">
                  <wp14:pctWidth>0</wp14:pctWidth>
                </wp14:sizeRelH>
              </wp:anchor>
            </w:drawing>
          </mc:Choice>
          <mc:Fallback>
            <w:pict>
              <v:shape w14:anchorId="4CF00056" id="_x0000_s1087" type="#_x0000_t202" style="position:absolute;margin-left:-4.5pt;margin-top:4.35pt;width:510.75pt;height:23.45pt;z-index:252256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" filled="f" stroked="f">
                <v:textbox>
                  <w:txbxContent>
                    <w:p w14:paraId="0052BB08" w14:textId="759C8304"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v:textbox>
                <w10:wrap anchorx="margin"/>
              </v:shape>
            </w:pict>
          </mc:Fallback>
        </mc:AlternateContent>
      </w:r>
    </w:p>
    <w:p w14:paraId="3848705C" w14:textId="788C6B3D" w:rsidR="00B5218A" w:rsidRDefault="00B5218A" w:rsidP="0068477D">
      <w:pPr>
        <w:rPr>
          <w:color w:val="000000" w:themeColor="text1"/>
        </w:rPr>
      </w:pPr>
      <w:r w:rsidRPr="002B5730">
        <w:rPr>
          <w:noProof/>
          <w:color w:val="000000" w:themeColor="text1"/>
        </w:rPr>
        <w:drawing>
          <wp:inline distT="0" distB="0" distL="0" distR="0" wp14:anchorId="3DFB035D" wp14:editId="6D7BBBBE">
            <wp:extent cx="6457950" cy="3084830"/>
            <wp:effectExtent l="0" t="0" r="0" b="1270"/>
            <wp:docPr id="252" name="Chart 252">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4CAD466" w14:textId="6D8DA7CA" w:rsidR="00B5218A" w:rsidRDefault="00436950" w:rsidP="0068477D">
      <w:pPr>
        <w:rPr>
          <w:color w:val="000000" w:themeColor="text1"/>
        </w:rPr>
      </w:pPr>
      <w:r>
        <w:rPr>
          <w:noProof/>
        </w:rPr>
        <mc:AlternateContent>
          <mc:Choice Requires="wps">
            <w:drawing>
              <wp:anchor distT="0" distB="0" distL="114300" distR="114300" simplePos="0" relativeHeight="252409856" behindDoc="0" locked="0" layoutInCell="1" allowOverlap="1" wp14:anchorId="6E6AF05C" wp14:editId="0FD8D485">
                <wp:simplePos x="0" y="0"/>
                <wp:positionH relativeFrom="column">
                  <wp:posOffset>-63795</wp:posOffset>
                </wp:positionH>
                <wp:positionV relativeFrom="paragraph">
                  <wp:posOffset>297180</wp:posOffset>
                </wp:positionV>
                <wp:extent cx="6457950" cy="314325"/>
                <wp:effectExtent l="0" t="0" r="0" b="0"/>
                <wp:wrapNone/>
                <wp:docPr id="1120" name="TextBox 313"/>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3F485B47" w14:textId="4936C49A"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7: Europe Vinyl Ester Resin Demand, By Country, By Volume, 2015 - 2030F </w:t>
                            </w:r>
                          </w:p>
                        </w:txbxContent>
                      </wps:txbx>
                      <wps:bodyPr wrap="square" rtlCol="0">
                        <a:noAutofit/>
                      </wps:bodyPr>
                    </wps:wsp>
                  </a:graphicData>
                </a:graphic>
              </wp:anchor>
            </w:drawing>
          </mc:Choice>
          <mc:Fallback>
            <w:pict>
              <v:shape w14:anchorId="6E6AF05C" id="_x0000_s1088" type="#_x0000_t202" style="position:absolute;margin-left:-5pt;margin-top:23.4pt;width:508.5pt;height:24.7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" filled="f" stroked="f">
                <v:textbox>
                  <w:txbxContent>
                    <w:p w14:paraId="3F485B47" w14:textId="4936C49A"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7: Europe Vinyl Ester Resin Demand, By Country, By Volume, 2015 - 2030F </w:t>
                      </w:r>
                    </w:p>
                  </w:txbxContent>
                </v:textbox>
              </v:shape>
            </w:pict>
          </mc:Fallback>
        </mc:AlternateContent>
      </w:r>
      <w:r w:rsidR="00B5218A" w:rsidRPr="002B5730">
        <w:rPr>
          <w:noProof/>
          <w:color w:val="000000" w:themeColor="text1"/>
        </w:rPr>
        <mc:AlternateContent>
          <mc:Choice Requires="wps">
            <w:drawing>
              <wp:anchor distT="0" distB="0" distL="114300" distR="114300" simplePos="0" relativeHeight="252258304" behindDoc="0" locked="0" layoutInCell="1" allowOverlap="1" wp14:anchorId="2733BEC6" wp14:editId="358893F9">
                <wp:simplePos x="0" y="0"/>
                <wp:positionH relativeFrom="margin">
                  <wp:posOffset>0</wp:posOffset>
                </wp:positionH>
                <wp:positionV relativeFrom="paragraph">
                  <wp:posOffset>0</wp:posOffset>
                </wp:positionV>
                <wp:extent cx="6486525" cy="297774"/>
                <wp:effectExtent l="0" t="0" r="0" b="0"/>
                <wp:wrapNone/>
                <wp:docPr id="25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20FE16E" w14:textId="116A0828"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Europe</w:t>
                            </w:r>
                          </w:p>
                        </w:txbxContent>
                      </wps:txbx>
                      <wps:bodyPr wrap="square" rtlCol="0">
                        <a:noAutofit/>
                      </wps:bodyPr>
                    </wps:wsp>
                  </a:graphicData>
                </a:graphic>
                <wp14:sizeRelH relativeFrom="margin">
                  <wp14:pctWidth>0</wp14:pctWidth>
                </wp14:sizeRelH>
              </wp:anchor>
            </w:drawing>
          </mc:Choice>
          <mc:Fallback>
            <w:pict>
              <v:shape w14:anchorId="2733BEC6" id="_x0000_s1089" type="#_x0000_t202" style="position:absolute;margin-left:0;margin-top:0;width:510.75pt;height:23.45pt;z-index:252258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" filled="f" stroked="f">
                <v:textbox>
                  <w:txbxContent>
                    <w:p w14:paraId="020FE16E" w14:textId="116A0828"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Europe</w:t>
                      </w:r>
                    </w:p>
                  </w:txbxContent>
                </v:textbox>
                <w10:wrap anchorx="margin"/>
              </v:shape>
            </w:pict>
          </mc:Fallback>
        </mc:AlternateContent>
      </w:r>
    </w:p>
    <w:p w14:paraId="7097D503" w14:textId="21F8DFFB" w:rsidR="00B5218A" w:rsidRDefault="00B5218A" w:rsidP="0068477D">
      <w:pPr>
        <w:rPr>
          <w:color w:val="000000" w:themeColor="text1"/>
        </w:rPr>
      </w:pPr>
      <w:r w:rsidRPr="002B5730">
        <w:rPr>
          <w:noProof/>
          <w:color w:val="000000" w:themeColor="text1"/>
        </w:rPr>
        <w:drawing>
          <wp:inline distT="0" distB="0" distL="0" distR="0" wp14:anchorId="01CF008F" wp14:editId="66C78037">
            <wp:extent cx="6457950" cy="3084830"/>
            <wp:effectExtent l="0" t="0" r="0" b="1270"/>
            <wp:docPr id="2048" name="Chart 2048">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AF56A7C" w14:textId="4CD9687F" w:rsidR="00207EE0" w:rsidRDefault="00207EE0" w:rsidP="0068477D">
      <w:pPr>
        <w:rPr>
          <w:color w:val="000000" w:themeColor="text1"/>
        </w:rPr>
      </w:pPr>
      <w:r w:rsidRPr="002B5730">
        <w:rPr>
          <w:noProof/>
          <w:color w:val="000000" w:themeColor="text1"/>
        </w:rPr>
        <w:lastRenderedPageBreak/>
        <mc:AlternateContent>
          <mc:Choice Requires="wps">
            <w:drawing>
              <wp:anchor distT="0" distB="0" distL="114300" distR="114300" simplePos="0" relativeHeight="252260352" behindDoc="0" locked="0" layoutInCell="1" allowOverlap="1" wp14:anchorId="1719D86A" wp14:editId="2FCDBB7A">
                <wp:simplePos x="0" y="0"/>
                <wp:positionH relativeFrom="margin">
                  <wp:posOffset>-57150</wp:posOffset>
                </wp:positionH>
                <wp:positionV relativeFrom="paragraph">
                  <wp:posOffset>85090</wp:posOffset>
                </wp:positionV>
                <wp:extent cx="6486525" cy="297774"/>
                <wp:effectExtent l="0" t="0" r="0" b="0"/>
                <wp:wrapNone/>
                <wp:docPr id="2056"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F09AFF" w14:textId="23F8EA10"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3.</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North America</w:t>
                            </w:r>
                          </w:p>
                        </w:txbxContent>
                      </wps:txbx>
                      <wps:bodyPr wrap="square" rtlCol="0">
                        <a:noAutofit/>
                      </wps:bodyPr>
                    </wps:wsp>
                  </a:graphicData>
                </a:graphic>
                <wp14:sizeRelH relativeFrom="margin">
                  <wp14:pctWidth>0</wp14:pctWidth>
                </wp14:sizeRelH>
              </wp:anchor>
            </w:drawing>
          </mc:Choice>
          <mc:Fallback>
            <w:pict>
              <v:shape w14:anchorId="1719D86A" id="_x0000_s1090" type="#_x0000_t202" style="position:absolute;margin-left:-4.5pt;margin-top:6.7pt;width:510.75pt;height:23.45pt;z-index:252260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" filled="f" stroked="f">
                <v:textbox>
                  <w:txbxContent>
                    <w:p w14:paraId="79F09AFF" w14:textId="23F8EA10"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3.</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North America</w:t>
                      </w:r>
                    </w:p>
                  </w:txbxContent>
                </v:textbox>
                <w10:wrap anchorx="margin"/>
              </v:shape>
            </w:pict>
          </mc:Fallback>
        </mc:AlternateContent>
      </w:r>
    </w:p>
    <w:p w14:paraId="08CB6920" w14:textId="5A3C98AD" w:rsidR="00207EE0" w:rsidRDefault="00207EE0" w:rsidP="0068477D">
      <w:pPr>
        <w:rPr>
          <w:color w:val="000000" w:themeColor="text1"/>
        </w:rPr>
      </w:pPr>
      <w:r w:rsidRPr="002B5730">
        <w:rPr>
          <w:noProof/>
          <w:color w:val="000000" w:themeColor="text1"/>
        </w:rPr>
        <w:drawing>
          <wp:inline distT="0" distB="0" distL="0" distR="0" wp14:anchorId="0E4E8838" wp14:editId="6D67DD70">
            <wp:extent cx="6457950" cy="3084830"/>
            <wp:effectExtent l="0" t="0" r="0" b="1270"/>
            <wp:docPr id="2061" name="Chart 2061">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1BA00C8" w14:textId="37BCF3FD" w:rsidR="00A67ACD" w:rsidRDefault="00A67ACD" w:rsidP="0068477D">
      <w:pPr>
        <w:rPr>
          <w:color w:val="000000" w:themeColor="text1"/>
        </w:rPr>
      </w:pPr>
    </w:p>
    <w:p w14:paraId="66E909FF" w14:textId="15317AB8" w:rsidR="00A67ACD" w:rsidRDefault="00A67ACD" w:rsidP="0068477D">
      <w:pPr>
        <w:rPr>
          <w:color w:val="000000" w:themeColor="text1"/>
        </w:rPr>
      </w:pPr>
    </w:p>
    <w:p w14:paraId="263D9AB8" w14:textId="252C6D24" w:rsidR="00A67ACD"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2262400" behindDoc="0" locked="0" layoutInCell="1" allowOverlap="1" wp14:anchorId="2D8A5B1F" wp14:editId="512FDBFA">
                <wp:simplePos x="0" y="0"/>
                <wp:positionH relativeFrom="margin">
                  <wp:posOffset>-57150</wp:posOffset>
                </wp:positionH>
                <wp:positionV relativeFrom="paragraph">
                  <wp:posOffset>198755</wp:posOffset>
                </wp:positionV>
                <wp:extent cx="6486525" cy="297774"/>
                <wp:effectExtent l="0" t="0" r="0" b="0"/>
                <wp:wrapNone/>
                <wp:docPr id="2062"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7787D4" w14:textId="4AA62793"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4.</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South America</w:t>
                            </w:r>
                          </w:p>
                        </w:txbxContent>
                      </wps:txbx>
                      <wps:bodyPr wrap="square" rtlCol="0">
                        <a:noAutofit/>
                      </wps:bodyPr>
                    </wps:wsp>
                  </a:graphicData>
                </a:graphic>
                <wp14:sizeRelH relativeFrom="margin">
                  <wp14:pctWidth>0</wp14:pctWidth>
                </wp14:sizeRelH>
              </wp:anchor>
            </w:drawing>
          </mc:Choice>
          <mc:Fallback>
            <w:pict>
              <v:shape w14:anchorId="2D8A5B1F" id="_x0000_s1091" type="#_x0000_t202" style="position:absolute;margin-left:-4.5pt;margin-top:15.65pt;width:510.75pt;height:23.45pt;z-index:252262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" filled="f" stroked="f">
                <v:textbox>
                  <w:txbxContent>
                    <w:p w14:paraId="797787D4" w14:textId="4AA62793"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4.</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South America</w:t>
                      </w:r>
                    </w:p>
                  </w:txbxContent>
                </v:textbox>
                <w10:wrap anchorx="margin"/>
              </v:shape>
            </w:pict>
          </mc:Fallback>
        </mc:AlternateContent>
      </w:r>
    </w:p>
    <w:p w14:paraId="1B242FF1" w14:textId="609C656D" w:rsidR="00207EE0" w:rsidRDefault="00436950" w:rsidP="0068477D">
      <w:pPr>
        <w:rPr>
          <w:color w:val="000000" w:themeColor="text1"/>
        </w:rPr>
      </w:pPr>
      <w:r>
        <w:rPr>
          <w:noProof/>
        </w:rPr>
        <mc:AlternateContent>
          <mc:Choice Requires="wps">
            <w:drawing>
              <wp:anchor distT="0" distB="0" distL="114300" distR="114300" simplePos="0" relativeHeight="252411904" behindDoc="0" locked="0" layoutInCell="1" allowOverlap="1" wp14:anchorId="6AEBF02B" wp14:editId="091E6B0D">
                <wp:simplePos x="0" y="0"/>
                <wp:positionH relativeFrom="column">
                  <wp:posOffset>-127591</wp:posOffset>
                </wp:positionH>
                <wp:positionV relativeFrom="paragraph">
                  <wp:posOffset>175570</wp:posOffset>
                </wp:positionV>
                <wp:extent cx="6457950" cy="314325"/>
                <wp:effectExtent l="0" t="0" r="0" b="0"/>
                <wp:wrapNone/>
                <wp:docPr id="1121" name="TextBox 313"/>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335A0839" w14:textId="049B6CA0"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9: South America Vinyl Ester Resin Demand, By Country, By Volume, 2015 - 2030F </w:t>
                            </w:r>
                          </w:p>
                        </w:txbxContent>
                      </wps:txbx>
                      <wps:bodyPr wrap="square" rtlCol="0">
                        <a:noAutofit/>
                      </wps:bodyPr>
                    </wps:wsp>
                  </a:graphicData>
                </a:graphic>
              </wp:anchor>
            </w:drawing>
          </mc:Choice>
          <mc:Fallback>
            <w:pict>
              <v:shape w14:anchorId="6AEBF02B" id="_x0000_s1092" type="#_x0000_t202" style="position:absolute;margin-left:-10.05pt;margin-top:13.8pt;width:508.5pt;height:24.75pt;z-index:25241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" filled="f" stroked="f">
                <v:textbox>
                  <w:txbxContent>
                    <w:p w14:paraId="335A0839" w14:textId="049B6CA0"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9: South America Vinyl Ester Resin Demand, By Country, By Volume, 2015 - 2030F </w:t>
                      </w:r>
                    </w:p>
                  </w:txbxContent>
                </v:textbox>
              </v:shape>
            </w:pict>
          </mc:Fallback>
        </mc:AlternateContent>
      </w:r>
    </w:p>
    <w:p w14:paraId="44B5D8C1" w14:textId="152DFE04" w:rsidR="008558BA" w:rsidRDefault="00207EE0" w:rsidP="0068477D">
      <w:pPr>
        <w:rPr>
          <w:color w:val="000000" w:themeColor="text1"/>
        </w:rPr>
      </w:pPr>
      <w:r w:rsidRPr="002B5730">
        <w:rPr>
          <w:noProof/>
          <w:color w:val="000000" w:themeColor="text1"/>
        </w:rPr>
        <w:drawing>
          <wp:inline distT="0" distB="0" distL="0" distR="0" wp14:anchorId="694D1E70" wp14:editId="320E1A67">
            <wp:extent cx="6457950" cy="3084830"/>
            <wp:effectExtent l="0" t="0" r="0" b="1270"/>
            <wp:docPr id="2063" name="Chart 206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56BB51E" w14:textId="77777777" w:rsidR="00207EE0" w:rsidRDefault="00207EE0" w:rsidP="0068477D">
      <w:pPr>
        <w:rPr>
          <w:color w:val="000000" w:themeColor="text1"/>
        </w:rPr>
      </w:pPr>
    </w:p>
    <w:p w14:paraId="104BD58F" w14:textId="75C02CBD" w:rsidR="00207EE0" w:rsidRDefault="00207EE0" w:rsidP="0068477D">
      <w:pPr>
        <w:rPr>
          <w:color w:val="000000" w:themeColor="text1"/>
        </w:rPr>
      </w:pPr>
    </w:p>
    <w:p w14:paraId="6881475E" w14:textId="429BD2F7" w:rsidR="00A67ACD" w:rsidRDefault="00A67ACD" w:rsidP="0068477D">
      <w:pPr>
        <w:rPr>
          <w:color w:val="000000" w:themeColor="text1"/>
        </w:rPr>
      </w:pPr>
    </w:p>
    <w:p w14:paraId="6EF92432" w14:textId="66EE8387" w:rsidR="00A67ACD" w:rsidRDefault="00A67ACD" w:rsidP="0068477D">
      <w:pPr>
        <w:rPr>
          <w:color w:val="000000" w:themeColor="text1"/>
        </w:rPr>
      </w:pPr>
    </w:p>
    <w:p w14:paraId="6738CB80" w14:textId="08E3D834" w:rsidR="00A67ACD" w:rsidRDefault="00A67ACD" w:rsidP="0068477D">
      <w:pPr>
        <w:rPr>
          <w:color w:val="000000" w:themeColor="text1"/>
        </w:rPr>
      </w:pPr>
    </w:p>
    <w:p w14:paraId="27E9E92E" w14:textId="135B9E26" w:rsidR="00A67ACD" w:rsidRPr="002B5730" w:rsidRDefault="00A67ACD" w:rsidP="0068477D">
      <w:pPr>
        <w:rPr>
          <w:color w:val="000000" w:themeColor="text1"/>
        </w:rPr>
      </w:pPr>
      <w:r w:rsidRPr="002B5730">
        <w:rPr>
          <w:noProof/>
          <w:color w:val="000000" w:themeColor="text1"/>
        </w:rPr>
        <w:lastRenderedPageBreak/>
        <mc:AlternateContent>
          <mc:Choice Requires="wps">
            <w:drawing>
              <wp:anchor distT="0" distB="0" distL="114300" distR="114300" simplePos="0" relativeHeight="252264448" behindDoc="0" locked="0" layoutInCell="1" allowOverlap="1" wp14:anchorId="71C29E28" wp14:editId="42BCC13F">
                <wp:simplePos x="0" y="0"/>
                <wp:positionH relativeFrom="margin">
                  <wp:posOffset>-9525</wp:posOffset>
                </wp:positionH>
                <wp:positionV relativeFrom="paragraph">
                  <wp:posOffset>29845</wp:posOffset>
                </wp:positionV>
                <wp:extent cx="6486525" cy="297774"/>
                <wp:effectExtent l="0" t="0" r="0" b="0"/>
                <wp:wrapNone/>
                <wp:docPr id="206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4A14027" w14:textId="052DCF47"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5.</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Middle East &amp; Africa</w:t>
                            </w:r>
                          </w:p>
                        </w:txbxContent>
                      </wps:txbx>
                      <wps:bodyPr wrap="square" rtlCol="0">
                        <a:noAutofit/>
                      </wps:bodyPr>
                    </wps:wsp>
                  </a:graphicData>
                </a:graphic>
                <wp14:sizeRelH relativeFrom="margin">
                  <wp14:pctWidth>0</wp14:pctWidth>
                </wp14:sizeRelH>
              </wp:anchor>
            </w:drawing>
          </mc:Choice>
          <mc:Fallback>
            <w:pict>
              <v:shape w14:anchorId="71C29E28" id="_x0000_s1093" type="#_x0000_t202" style="position:absolute;margin-left:-.75pt;margin-top:2.35pt;width:510.75pt;height:23.45pt;z-index:25226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" filled="f" stroked="f">
                <v:textbox>
                  <w:txbxContent>
                    <w:p w14:paraId="54A14027" w14:textId="052DCF47"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5.</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Middle East &amp; Africa</w:t>
                      </w:r>
                    </w:p>
                  </w:txbxContent>
                </v:textbox>
                <w10:wrap anchorx="margin"/>
              </v:shape>
            </w:pict>
          </mc:Fallback>
        </mc:AlternateContent>
      </w:r>
    </w:p>
    <w:p w14:paraId="05A444CB" w14:textId="061FF737" w:rsidR="008558BA" w:rsidRPr="002B5730" w:rsidRDefault="00207EE0" w:rsidP="0068477D">
      <w:pPr>
        <w:rPr>
          <w:color w:val="000000" w:themeColor="text1"/>
        </w:rPr>
      </w:pPr>
      <w:r w:rsidRPr="002B5730">
        <w:rPr>
          <w:noProof/>
          <w:color w:val="000000" w:themeColor="text1"/>
        </w:rPr>
        <w:drawing>
          <wp:inline distT="0" distB="0" distL="0" distR="0" wp14:anchorId="416E2BC3" wp14:editId="017611F3">
            <wp:extent cx="6457950" cy="3084830"/>
            <wp:effectExtent l="0" t="0" r="0" b="1270"/>
            <wp:docPr id="2065" name="Chart 2065">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C49988" w14:textId="7786498A" w:rsidR="0068477D" w:rsidRPr="002B5730"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1969536" behindDoc="0" locked="0" layoutInCell="1" allowOverlap="1" wp14:anchorId="0D5785BF" wp14:editId="66A611E6">
                <wp:simplePos x="0" y="0"/>
                <wp:positionH relativeFrom="margin">
                  <wp:posOffset>-142875</wp:posOffset>
                </wp:positionH>
                <wp:positionV relativeFrom="paragraph">
                  <wp:posOffset>240665</wp:posOffset>
                </wp:positionV>
                <wp:extent cx="6286500" cy="266700"/>
                <wp:effectExtent l="0" t="0" r="0" b="0"/>
                <wp:wrapNone/>
                <wp:docPr id="105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5785BF" id="_x0000_s1094" type="#_x0000_t202" style="position:absolute;margin-left:-11.25pt;margin-top:18.95pt;width:49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" filled="f" stroked="f">
                <v:textbo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E42E419" w14:textId="5D9229FA" w:rsidR="0068477D" w:rsidRPr="002B5730" w:rsidRDefault="00207EE0" w:rsidP="0068477D">
      <w:pPr>
        <w:rPr>
          <w:color w:val="000000" w:themeColor="text1"/>
        </w:rPr>
      </w:pPr>
      <w:r w:rsidRPr="002B5730">
        <w:rPr>
          <w:noProof/>
          <w:color w:val="000000" w:themeColor="text1"/>
        </w:rPr>
        <mc:AlternateContent>
          <mc:Choice Requires="wps">
            <w:drawing>
              <wp:anchor distT="0" distB="0" distL="114300" distR="114300" simplePos="0" relativeHeight="251752448" behindDoc="0" locked="0" layoutInCell="1" allowOverlap="1" wp14:anchorId="5C2EF57E" wp14:editId="42C18D3D">
                <wp:simplePos x="0" y="0"/>
                <wp:positionH relativeFrom="margin">
                  <wp:posOffset>-228600</wp:posOffset>
                </wp:positionH>
                <wp:positionV relativeFrom="paragraph">
                  <wp:posOffset>279400</wp:posOffset>
                </wp:positionV>
                <wp:extent cx="6543675" cy="276225"/>
                <wp:effectExtent l="0" t="0" r="0" b="0"/>
                <wp:wrapNone/>
                <wp:docPr id="579"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11E7AF0B" w14:textId="1D7E994F"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11</w:t>
                            </w:r>
                            <w:r w:rsidRPr="00CE35EB">
                              <w:rPr>
                                <w:rFonts w:ascii="Verdana" w:eastAsia="Verdana" w:hAnsi="Verdana" w:cs="Verdana"/>
                                <w:b/>
                                <w:bCs/>
                                <w:color w:val="000000" w:themeColor="text1"/>
                                <w:kern w:val="24"/>
                                <w:sz w:val="20"/>
                                <w:szCs w:val="20"/>
                              </w:rPr>
                              <w:t xml:space="preserve">: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2EF57E" id="_x0000_s1095" type="#_x0000_t202" style="position:absolute;margin-left:-18pt;margin-top:22pt;width:515.25pt;height:21.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" filled="f" stroked="f">
                <v:textbox>
                  <w:txbxContent>
                    <w:p w14:paraId="11E7AF0B" w14:textId="1D7E994F"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11</w:t>
                      </w:r>
                      <w:r w:rsidRPr="00CE35EB">
                        <w:rPr>
                          <w:rFonts w:ascii="Verdana" w:eastAsia="Verdana" w:hAnsi="Verdana" w:cs="Verdana"/>
                          <w:b/>
                          <w:bCs/>
                          <w:color w:val="000000" w:themeColor="text1"/>
                          <w:kern w:val="24"/>
                          <w:sz w:val="20"/>
                          <w:szCs w:val="20"/>
                        </w:rPr>
                        <w:t xml:space="preserve">: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67359049" w14:textId="77777777" w:rsidR="0068477D" w:rsidRPr="002B5730" w:rsidRDefault="0068477D" w:rsidP="0068477D">
      <w:pPr>
        <w:rPr>
          <w:color w:val="000000" w:themeColor="text1"/>
          <w14:textOutline w14:w="9525" w14:cap="rnd" w14:cmpd="sng" w14:algn="ctr">
            <w14:noFill/>
            <w14:prstDash w14:val="solid"/>
            <w14:bevel/>
          </w14:textOutline>
        </w:rPr>
      </w:pPr>
      <w:r w:rsidRPr="002B5730">
        <w:rPr>
          <w:noProof/>
          <w:color w:val="000000" w:themeColor="text1"/>
        </w:rPr>
        <w:drawing>
          <wp:inline distT="0" distB="0" distL="0" distR="0" wp14:anchorId="047FA9F1" wp14:editId="325495DE">
            <wp:extent cx="6467475" cy="2838450"/>
            <wp:effectExtent l="0" t="0" r="0" b="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CED2E71" w14:textId="77777777" w:rsidR="0068477D" w:rsidRPr="002B5730" w:rsidRDefault="0068477D" w:rsidP="0068477D">
      <w:pPr>
        <w:rPr>
          <w:color w:val="000000" w:themeColor="text1"/>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3B19C5C4">
                <wp:simplePos x="0" y="0"/>
                <wp:positionH relativeFrom="margin">
                  <wp:align>right</wp:align>
                </wp:positionH>
                <wp:positionV relativeFrom="paragraph">
                  <wp:posOffset>180340</wp:posOffset>
                </wp:positionV>
                <wp:extent cx="4075237" cy="415498"/>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18636CA4" id="_x0000_s1096" type="#_x0000_t202" style="position:absolute;margin-left:269.7pt;margin-top:14.2pt;width:320.9pt;height:32.7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" filled="f" stroked="f">
                <v:textbox style="mso-fit-shape-to-text:t">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021B6A70" w14:textId="77777777" w:rsidR="0068477D" w:rsidRPr="002B5730" w:rsidRDefault="0068477D" w:rsidP="0068477D">
      <w:pPr>
        <w:tabs>
          <w:tab w:val="left" w:pos="1350"/>
        </w:tabs>
        <w:rPr>
          <w:color w:val="000000" w:themeColor="text1"/>
        </w:rPr>
      </w:pPr>
    </w:p>
    <w:p w14:paraId="70CF05CE" w14:textId="77777777" w:rsidR="0068477D" w:rsidRPr="002B5730" w:rsidRDefault="0068477D" w:rsidP="0068477D">
      <w:pPr>
        <w:tabs>
          <w:tab w:val="left" w:pos="1530"/>
        </w:tabs>
        <w:rPr>
          <w:color w:val="000000" w:themeColor="text1"/>
        </w:rPr>
      </w:pPr>
    </w:p>
    <w:p w14:paraId="511E95BD" w14:textId="77777777" w:rsidR="0068477D" w:rsidRPr="002B5730" w:rsidRDefault="0068477D" w:rsidP="0068477D">
      <w:pPr>
        <w:tabs>
          <w:tab w:val="left" w:pos="1530"/>
        </w:tabs>
        <w:rPr>
          <w:color w:val="000000" w:themeColor="text1"/>
        </w:rPr>
      </w:pPr>
    </w:p>
    <w:p w14:paraId="71071E4A" w14:textId="77777777" w:rsidR="006E66C6" w:rsidRDefault="006E66C6" w:rsidP="00B07577">
      <w:pPr>
        <w:tabs>
          <w:tab w:val="left" w:pos="1530"/>
        </w:tabs>
        <w:spacing w:line="360" w:lineRule="auto"/>
        <w:jc w:val="both"/>
        <w:rPr>
          <w:rFonts w:ascii="Arial" w:eastAsia="Arial" w:hAnsi="Arial" w:cs="Arial"/>
          <w:bCs/>
          <w:color w:val="000000" w:themeColor="text1"/>
          <w:sz w:val="24"/>
          <w:szCs w:val="24"/>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037A0FB" w14:textId="77777777" w:rsidR="006E66C6" w:rsidRDefault="0068477D"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Top </w:t>
      </w:r>
      <w:r w:rsidR="003C3DA7" w:rsidRPr="002B5730">
        <w:rPr>
          <w:rFonts w:ascii="Arial" w:eastAsia="Arial" w:hAnsi="Arial" w:cs="Arial"/>
          <w:bCs/>
          <w:color w:val="000000" w:themeColor="text1"/>
          <w:sz w:val="24"/>
          <w:szCs w:val="24"/>
        </w:rPr>
        <w:t>8</w:t>
      </w:r>
      <w:r w:rsidRPr="002B5730">
        <w:rPr>
          <w:rFonts w:ascii="Arial" w:eastAsia="Arial" w:hAnsi="Arial" w:cs="Arial"/>
          <w:bCs/>
          <w:color w:val="000000" w:themeColor="text1"/>
          <w:sz w:val="24"/>
          <w:szCs w:val="24"/>
        </w:rPr>
        <w:t xml:space="preserve"> companies control around </w:t>
      </w:r>
      <w:r w:rsidR="003C3DA7" w:rsidRPr="002B5730">
        <w:rPr>
          <w:rFonts w:ascii="Arial" w:eastAsia="Arial" w:hAnsi="Arial" w:cs="Arial"/>
          <w:bCs/>
          <w:color w:val="000000" w:themeColor="text1"/>
          <w:sz w:val="24"/>
          <w:szCs w:val="24"/>
        </w:rPr>
        <w:t>60</w:t>
      </w:r>
      <w:r w:rsidRPr="002B5730">
        <w:rPr>
          <w:rFonts w:ascii="Arial" w:eastAsia="Arial" w:hAnsi="Arial" w:cs="Arial"/>
          <w:bCs/>
          <w:color w:val="000000" w:themeColor="text1"/>
          <w:sz w:val="24"/>
          <w:szCs w:val="24"/>
        </w:rPr>
        <w:t xml:space="preserve">% share in </w:t>
      </w:r>
      <w:r w:rsidR="002729FD" w:rsidRPr="002B5730">
        <w:rPr>
          <w:rFonts w:ascii="Arial" w:eastAsia="Arial" w:hAnsi="Arial" w:cs="Arial"/>
          <w:bCs/>
          <w:color w:val="000000" w:themeColor="text1"/>
          <w:sz w:val="24"/>
          <w:szCs w:val="24"/>
        </w:rPr>
        <w:t xml:space="preserve">the </w:t>
      </w:r>
      <w:r w:rsidRPr="002B5730">
        <w:rPr>
          <w:rFonts w:ascii="Arial" w:eastAsia="Arial" w:hAnsi="Arial" w:cs="Arial"/>
          <w:bCs/>
          <w:color w:val="000000" w:themeColor="text1"/>
          <w:sz w:val="24"/>
          <w:szCs w:val="24"/>
        </w:rPr>
        <w:t>global Vinyl Ester Resin market. AOC is leading the market</w:t>
      </w:r>
      <w:r w:rsidR="002729FD" w:rsidRPr="002B5730">
        <w:rPr>
          <w:rFonts w:ascii="Arial" w:eastAsia="Arial" w:hAnsi="Arial" w:cs="Arial"/>
          <w:bCs/>
          <w:color w:val="000000" w:themeColor="text1"/>
          <w:sz w:val="24"/>
          <w:szCs w:val="24"/>
        </w:rPr>
        <w:t>,</w:t>
      </w:r>
      <w:r w:rsidRPr="002B5730">
        <w:rPr>
          <w:rFonts w:ascii="Arial" w:eastAsia="Arial" w:hAnsi="Arial" w:cs="Arial"/>
          <w:bCs/>
          <w:color w:val="000000" w:themeColor="text1"/>
          <w:sz w:val="24"/>
          <w:szCs w:val="24"/>
        </w:rPr>
        <w:t xml:space="preserve"> followed by INEOS Composites and </w:t>
      </w:r>
      <w:proofErr w:type="spellStart"/>
      <w:r w:rsidRPr="002B5730">
        <w:rPr>
          <w:rFonts w:ascii="Arial" w:eastAsia="Arial" w:hAnsi="Arial" w:cs="Arial"/>
          <w:bCs/>
          <w:color w:val="000000" w:themeColor="text1"/>
          <w:sz w:val="24"/>
          <w:szCs w:val="24"/>
        </w:rPr>
        <w:t>Swancor</w:t>
      </w:r>
      <w:proofErr w:type="spellEnd"/>
      <w:r w:rsidRPr="002B5730">
        <w:rPr>
          <w:rFonts w:ascii="Arial" w:eastAsia="Arial" w:hAnsi="Arial" w:cs="Arial"/>
          <w:bCs/>
          <w:color w:val="000000" w:themeColor="text1"/>
          <w:sz w:val="24"/>
          <w:szCs w:val="24"/>
        </w:rPr>
        <w:t xml:space="preserve"> Holding Co., L</w:t>
      </w:r>
      <w:r w:rsidR="00B34B47" w:rsidRPr="002B5730">
        <w:rPr>
          <w:rFonts w:ascii="Arial" w:eastAsia="Arial" w:hAnsi="Arial" w:cs="Arial"/>
          <w:bCs/>
          <w:color w:val="000000" w:themeColor="text1"/>
          <w:sz w:val="24"/>
          <w:szCs w:val="24"/>
        </w:rPr>
        <w:t>td</w:t>
      </w:r>
      <w:r w:rsidRPr="002B5730">
        <w:rPr>
          <w:rFonts w:ascii="Arial" w:eastAsia="Arial" w:hAnsi="Arial" w:cs="Arial"/>
          <w:bCs/>
          <w:color w:val="000000" w:themeColor="text1"/>
          <w:sz w:val="24"/>
          <w:szCs w:val="24"/>
        </w:rPr>
        <w:t>.</w:t>
      </w:r>
      <w:r w:rsidR="003C3DA7"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The company</w:t>
      </w:r>
      <w:r w:rsidR="00D612DA" w:rsidRPr="002B5730">
        <w:rPr>
          <w:rFonts w:ascii="Arial" w:eastAsia="Arial" w:hAnsi="Arial" w:cs="Arial"/>
          <w:bCs/>
          <w:color w:val="000000" w:themeColor="text1"/>
          <w:sz w:val="24"/>
          <w:szCs w:val="24"/>
        </w:rPr>
        <w:t xml:space="preserve"> has been providing </w:t>
      </w:r>
      <w:r w:rsidR="00EE26FC"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tyrene free vinyl ester resins </w:t>
      </w:r>
      <w:r w:rsidR="00EE26FC" w:rsidRPr="002B5730">
        <w:rPr>
          <w:rFonts w:ascii="Arial" w:eastAsia="Arial" w:hAnsi="Arial" w:cs="Arial"/>
          <w:bCs/>
          <w:color w:val="000000" w:themeColor="text1"/>
          <w:sz w:val="24"/>
          <w:szCs w:val="24"/>
        </w:rPr>
        <w:t xml:space="preserve">to end users </w:t>
      </w:r>
      <w:r w:rsidR="00D612DA" w:rsidRPr="002B5730">
        <w:rPr>
          <w:rFonts w:ascii="Arial" w:eastAsia="Arial" w:hAnsi="Arial" w:cs="Arial"/>
          <w:bCs/>
          <w:color w:val="000000" w:themeColor="text1"/>
          <w:sz w:val="24"/>
          <w:szCs w:val="24"/>
        </w:rPr>
        <w:t>and is also being consequently developing its styrene free resin technology which mark</w:t>
      </w:r>
      <w:r w:rsidR="00D507AE"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 it as an </w:t>
      </w:r>
      <w:r w:rsidR="00D612DA" w:rsidRPr="002B5730">
        <w:rPr>
          <w:rFonts w:ascii="Arial" w:eastAsia="Arial" w:hAnsi="Arial" w:cs="Arial"/>
          <w:bCs/>
          <w:color w:val="000000" w:themeColor="text1"/>
          <w:sz w:val="24"/>
          <w:szCs w:val="24"/>
        </w:rPr>
        <w:lastRenderedPageBreak/>
        <w:t xml:space="preserve">essential element in its innovation strategy. </w:t>
      </w:r>
      <w:r w:rsidR="00D507AE" w:rsidRPr="002B5730">
        <w:rPr>
          <w:rFonts w:ascii="Arial" w:eastAsia="Arial" w:hAnsi="Arial" w:cs="Arial"/>
          <w:bCs/>
          <w:color w:val="000000" w:themeColor="text1"/>
          <w:sz w:val="24"/>
          <w:szCs w:val="24"/>
        </w:rPr>
        <w:t xml:space="preserve">The styrene free resin provides significant benefits which outweighs the higher resin cost including close to zero smell during resin handling such as in hand </w:t>
      </w:r>
      <w:r w:rsidR="000627CD" w:rsidRPr="002B5730">
        <w:rPr>
          <w:rFonts w:ascii="Arial" w:eastAsia="Arial" w:hAnsi="Arial" w:cs="Arial"/>
          <w:bCs/>
          <w:color w:val="000000" w:themeColor="text1"/>
          <w:sz w:val="24"/>
          <w:szCs w:val="24"/>
        </w:rPr>
        <w:t>lay-up</w:t>
      </w:r>
      <w:r w:rsidR="00D507AE" w:rsidRPr="002B5730">
        <w:rPr>
          <w:rFonts w:ascii="Arial" w:eastAsia="Arial" w:hAnsi="Arial" w:cs="Arial"/>
          <w:bCs/>
          <w:color w:val="000000" w:themeColor="text1"/>
          <w:sz w:val="24"/>
          <w:szCs w:val="24"/>
        </w:rPr>
        <w:t xml:space="preserve"> operation, in relining installation</w:t>
      </w:r>
      <w:r w:rsidR="00DE5285" w:rsidRPr="002B5730">
        <w:rPr>
          <w:rFonts w:ascii="Arial" w:eastAsia="Arial" w:hAnsi="Arial" w:cs="Arial"/>
          <w:bCs/>
          <w:color w:val="000000" w:themeColor="text1"/>
          <w:sz w:val="24"/>
          <w:szCs w:val="24"/>
        </w:rPr>
        <w:t xml:space="preserve"> and</w:t>
      </w:r>
      <w:r w:rsidR="00D507AE" w:rsidRPr="002B5730">
        <w:rPr>
          <w:rFonts w:ascii="Arial" w:eastAsia="Arial" w:hAnsi="Arial" w:cs="Arial"/>
          <w:bCs/>
          <w:color w:val="000000" w:themeColor="text1"/>
          <w:sz w:val="24"/>
          <w:szCs w:val="24"/>
        </w:rPr>
        <w:t xml:space="preserve"> reduces safety risk</w:t>
      </w:r>
      <w:r w:rsidR="00DE5285" w:rsidRPr="002B5730">
        <w:rPr>
          <w:rFonts w:ascii="Arial" w:eastAsia="Arial" w:hAnsi="Arial" w:cs="Arial"/>
          <w:bCs/>
          <w:color w:val="000000" w:themeColor="text1"/>
          <w:sz w:val="24"/>
          <w:szCs w:val="24"/>
        </w:rPr>
        <w:t xml:space="preserve"> in industrial factories</w:t>
      </w:r>
      <w:r w:rsidR="00D507AE" w:rsidRPr="002B5730">
        <w:rPr>
          <w:rFonts w:ascii="Arial" w:eastAsia="Arial" w:hAnsi="Arial" w:cs="Arial"/>
          <w:bCs/>
          <w:color w:val="000000" w:themeColor="text1"/>
          <w:sz w:val="24"/>
          <w:szCs w:val="24"/>
        </w:rPr>
        <w:t xml:space="preserve"> which is simplified permitting process, </w:t>
      </w:r>
      <w:r w:rsidR="00AF70FD" w:rsidRPr="002B5730">
        <w:rPr>
          <w:rFonts w:ascii="Arial" w:eastAsia="Arial" w:hAnsi="Arial" w:cs="Arial"/>
          <w:bCs/>
          <w:color w:val="000000" w:themeColor="text1"/>
          <w:sz w:val="24"/>
          <w:szCs w:val="24"/>
        </w:rPr>
        <w:t>minimizes emissions</w:t>
      </w:r>
      <w:r w:rsidR="00D612DA"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from moulded components and improv</w:t>
      </w:r>
      <w:r w:rsidR="00DE5285" w:rsidRPr="002B5730">
        <w:rPr>
          <w:rFonts w:ascii="Arial" w:eastAsia="Arial" w:hAnsi="Arial" w:cs="Arial"/>
          <w:bCs/>
          <w:color w:val="000000" w:themeColor="text1"/>
          <w:sz w:val="24"/>
          <w:szCs w:val="24"/>
        </w:rPr>
        <w:t>es</w:t>
      </w:r>
      <w:r w:rsidR="00AF70FD" w:rsidRPr="002B5730">
        <w:rPr>
          <w:rFonts w:ascii="Arial" w:eastAsia="Arial" w:hAnsi="Arial" w:cs="Arial"/>
          <w:bCs/>
          <w:color w:val="000000" w:themeColor="text1"/>
          <w:sz w:val="24"/>
          <w:szCs w:val="24"/>
        </w:rPr>
        <w:t xml:space="preserve"> resin functional performance. AOC, the leader in composites market, has been able to bring novel styrene free resins to commercial sales in the last twenty years and </w:t>
      </w:r>
      <w:r w:rsidR="006A37C3" w:rsidRPr="002B5730">
        <w:rPr>
          <w:rFonts w:ascii="Arial" w:eastAsia="Arial" w:hAnsi="Arial" w:cs="Arial"/>
          <w:bCs/>
          <w:color w:val="000000" w:themeColor="text1"/>
          <w:sz w:val="24"/>
          <w:szCs w:val="24"/>
        </w:rPr>
        <w:t>has</w:t>
      </w:r>
      <w:r w:rsidR="00AF70FD" w:rsidRPr="002B5730">
        <w:rPr>
          <w:rFonts w:ascii="Arial" w:eastAsia="Arial" w:hAnsi="Arial" w:cs="Arial"/>
          <w:bCs/>
          <w:color w:val="000000" w:themeColor="text1"/>
          <w:sz w:val="24"/>
          <w:szCs w:val="24"/>
        </w:rPr>
        <w:t xml:space="preserve"> also partnered with various companies to develop out of the box solutions which may </w:t>
      </w:r>
      <w:r w:rsidR="00AF70FD" w:rsidRPr="002B5730">
        <w:rPr>
          <w:rFonts w:ascii="Arial" w:eastAsia="Arial" w:hAnsi="Arial" w:cs="Arial"/>
          <w:bCs/>
          <w:color w:val="000000" w:themeColor="text1"/>
          <w:sz w:val="24"/>
          <w:szCs w:val="24"/>
        </w:rPr>
        <w:t>bring both sustainability and performance</w:t>
      </w:r>
      <w:r w:rsidR="00B91FFE" w:rsidRPr="002B5730">
        <w:rPr>
          <w:rFonts w:ascii="Arial" w:eastAsia="Arial" w:hAnsi="Arial" w:cs="Arial"/>
          <w:bCs/>
          <w:color w:val="000000" w:themeColor="text1"/>
          <w:sz w:val="24"/>
          <w:szCs w:val="24"/>
        </w:rPr>
        <w:t xml:space="preserve">. INEOS Composites and </w:t>
      </w:r>
      <w:proofErr w:type="spellStart"/>
      <w:r w:rsidR="00310C85" w:rsidRPr="002B5730">
        <w:rPr>
          <w:rFonts w:ascii="Arial" w:eastAsia="Arial" w:hAnsi="Arial" w:cs="Arial"/>
          <w:bCs/>
          <w:color w:val="000000" w:themeColor="text1"/>
          <w:sz w:val="24"/>
          <w:szCs w:val="24"/>
        </w:rPr>
        <w:t>Swancor</w:t>
      </w:r>
      <w:proofErr w:type="spellEnd"/>
      <w:r w:rsidR="00310C85" w:rsidRPr="002B5730">
        <w:rPr>
          <w:rFonts w:ascii="Arial" w:eastAsia="Arial" w:hAnsi="Arial" w:cs="Arial"/>
          <w:bCs/>
          <w:color w:val="000000" w:themeColor="text1"/>
          <w:sz w:val="24"/>
          <w:szCs w:val="24"/>
        </w:rPr>
        <w:t xml:space="preserve"> Holding Co., L</w:t>
      </w:r>
      <w:r w:rsidR="006A37C3" w:rsidRPr="002B5730">
        <w:rPr>
          <w:rFonts w:ascii="Arial" w:eastAsia="Arial" w:hAnsi="Arial" w:cs="Arial"/>
          <w:bCs/>
          <w:color w:val="000000" w:themeColor="text1"/>
          <w:sz w:val="24"/>
          <w:szCs w:val="24"/>
        </w:rPr>
        <w:t>td.</w:t>
      </w:r>
      <w:r w:rsidR="00310C85" w:rsidRPr="002B5730">
        <w:rPr>
          <w:rFonts w:ascii="Arial" w:eastAsia="Arial" w:hAnsi="Arial" w:cs="Arial"/>
          <w:bCs/>
          <w:color w:val="000000" w:themeColor="text1"/>
          <w:sz w:val="24"/>
          <w:szCs w:val="24"/>
        </w:rPr>
        <w:t xml:space="preserve"> also holds the major share in the </w:t>
      </w:r>
      <w:r w:rsidR="006A37C3" w:rsidRPr="002B5730">
        <w:rPr>
          <w:rFonts w:ascii="Arial" w:eastAsia="Arial" w:hAnsi="Arial" w:cs="Arial"/>
          <w:bCs/>
          <w:color w:val="000000" w:themeColor="text1"/>
          <w:sz w:val="24"/>
          <w:szCs w:val="24"/>
        </w:rPr>
        <w:t xml:space="preserve">global </w:t>
      </w:r>
      <w:r w:rsidR="00310C85" w:rsidRPr="002B5730">
        <w:rPr>
          <w:rFonts w:ascii="Arial" w:eastAsia="Arial" w:hAnsi="Arial" w:cs="Arial"/>
          <w:bCs/>
          <w:color w:val="000000" w:themeColor="text1"/>
          <w:sz w:val="24"/>
          <w:szCs w:val="24"/>
        </w:rPr>
        <w:t>vinyl ester resin market</w:t>
      </w:r>
      <w:r w:rsidR="00BC7DE4" w:rsidRPr="002B5730">
        <w:rPr>
          <w:rFonts w:ascii="Arial" w:eastAsia="Arial" w:hAnsi="Arial" w:cs="Arial"/>
          <w:bCs/>
          <w:color w:val="000000" w:themeColor="text1"/>
          <w:sz w:val="24"/>
          <w:szCs w:val="24"/>
        </w:rPr>
        <w:t xml:space="preserve">. INEOS Composites provides high quality vinyl ester products such as AME™, </w:t>
      </w:r>
      <w:proofErr w:type="spellStart"/>
      <w:r w:rsidR="00BC7DE4" w:rsidRPr="002B5730">
        <w:rPr>
          <w:rFonts w:ascii="Arial" w:eastAsia="Arial" w:hAnsi="Arial" w:cs="Arial"/>
          <w:bCs/>
          <w:color w:val="000000" w:themeColor="text1"/>
          <w:sz w:val="24"/>
          <w:szCs w:val="24"/>
        </w:rPr>
        <w:t>Arotran</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Derakane</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Derakane</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Signia</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Hetron</w:t>
      </w:r>
      <w:proofErr w:type="spellEnd"/>
      <w:r w:rsidR="00BC7DE4" w:rsidRPr="002B5730">
        <w:rPr>
          <w:rFonts w:ascii="Arial" w:eastAsia="Arial" w:hAnsi="Arial" w:cs="Arial"/>
          <w:bCs/>
          <w:color w:val="000000" w:themeColor="text1"/>
          <w:sz w:val="24"/>
          <w:szCs w:val="24"/>
        </w:rPr>
        <w:t>™. Most of the Indian companies</w:t>
      </w:r>
      <w:r w:rsidR="00B07577" w:rsidRPr="002B5730">
        <w:rPr>
          <w:rFonts w:ascii="Arial" w:eastAsia="Arial" w:hAnsi="Arial" w:cs="Arial"/>
          <w:bCs/>
          <w:color w:val="000000" w:themeColor="text1"/>
          <w:sz w:val="24"/>
          <w:szCs w:val="24"/>
        </w:rPr>
        <w:t xml:space="preserve"> such as </w:t>
      </w:r>
      <w:proofErr w:type="spellStart"/>
      <w:r w:rsidR="00B07577" w:rsidRPr="002B5730">
        <w:rPr>
          <w:rFonts w:ascii="Arial" w:eastAsia="Arial" w:hAnsi="Arial" w:cs="Arial"/>
          <w:bCs/>
          <w:color w:val="000000" w:themeColor="text1"/>
          <w:sz w:val="24"/>
          <w:szCs w:val="24"/>
        </w:rPr>
        <w:t>Mechemco</w:t>
      </w:r>
      <w:proofErr w:type="spellEnd"/>
      <w:r w:rsidR="00B07577" w:rsidRPr="002B5730">
        <w:rPr>
          <w:rFonts w:ascii="Arial" w:eastAsia="Arial" w:hAnsi="Arial" w:cs="Arial"/>
          <w:bCs/>
          <w:color w:val="000000" w:themeColor="text1"/>
          <w:sz w:val="24"/>
          <w:szCs w:val="24"/>
        </w:rPr>
        <w:t xml:space="preserve"> resins </w:t>
      </w:r>
      <w:r w:rsidR="001711D5" w:rsidRPr="002B5730">
        <w:rPr>
          <w:rFonts w:ascii="Arial" w:eastAsia="Arial" w:hAnsi="Arial" w:cs="Arial"/>
          <w:bCs/>
          <w:color w:val="000000" w:themeColor="text1"/>
          <w:sz w:val="24"/>
          <w:szCs w:val="24"/>
        </w:rPr>
        <w:t>P</w:t>
      </w:r>
      <w:r w:rsidR="00B07577" w:rsidRPr="002B5730">
        <w:rPr>
          <w:rFonts w:ascii="Arial" w:eastAsia="Arial" w:hAnsi="Arial" w:cs="Arial"/>
          <w:bCs/>
          <w:color w:val="000000" w:themeColor="text1"/>
          <w:sz w:val="24"/>
          <w:szCs w:val="24"/>
        </w:rPr>
        <w:t xml:space="preserve">vt </w:t>
      </w:r>
      <w:r w:rsidR="001711D5" w:rsidRPr="002B5730">
        <w:rPr>
          <w:rFonts w:ascii="Arial" w:eastAsia="Arial" w:hAnsi="Arial" w:cs="Arial"/>
          <w:bCs/>
          <w:color w:val="000000" w:themeColor="text1"/>
          <w:sz w:val="24"/>
          <w:szCs w:val="24"/>
        </w:rPr>
        <w:t>L</w:t>
      </w:r>
      <w:r w:rsidR="00B07577" w:rsidRPr="002B5730">
        <w:rPr>
          <w:rFonts w:ascii="Arial" w:eastAsia="Arial" w:hAnsi="Arial" w:cs="Arial"/>
          <w:bCs/>
          <w:color w:val="000000" w:themeColor="text1"/>
          <w:sz w:val="24"/>
          <w:szCs w:val="24"/>
        </w:rPr>
        <w:t xml:space="preserve">td., Innovative Resins </w:t>
      </w:r>
      <w:proofErr w:type="spellStart"/>
      <w:r w:rsidR="00B07577" w:rsidRPr="002B5730">
        <w:rPr>
          <w:rFonts w:ascii="Arial" w:eastAsia="Arial" w:hAnsi="Arial" w:cs="Arial"/>
          <w:bCs/>
          <w:color w:val="000000" w:themeColor="text1"/>
          <w:sz w:val="24"/>
          <w:szCs w:val="24"/>
        </w:rPr>
        <w:t>Pvt.</w:t>
      </w:r>
      <w:proofErr w:type="spellEnd"/>
      <w:r w:rsidR="00B07577" w:rsidRPr="002B5730">
        <w:rPr>
          <w:rFonts w:ascii="Arial" w:eastAsia="Arial" w:hAnsi="Arial" w:cs="Arial"/>
          <w:bCs/>
          <w:color w:val="000000" w:themeColor="text1"/>
          <w:sz w:val="24"/>
          <w:szCs w:val="24"/>
        </w:rPr>
        <w:t xml:space="preserve"> Ltd. etc. </w:t>
      </w:r>
      <w:r w:rsidR="00BC7DE4" w:rsidRPr="002B5730">
        <w:rPr>
          <w:rFonts w:ascii="Arial" w:eastAsia="Arial" w:hAnsi="Arial" w:cs="Arial"/>
          <w:bCs/>
          <w:color w:val="000000" w:themeColor="text1"/>
          <w:sz w:val="24"/>
          <w:szCs w:val="24"/>
        </w:rPr>
        <w:t>manufacture</w:t>
      </w:r>
      <w:r w:rsidR="00B07577" w:rsidRPr="002B5730">
        <w:rPr>
          <w:rFonts w:ascii="Arial" w:eastAsia="Arial" w:hAnsi="Arial" w:cs="Arial"/>
          <w:bCs/>
          <w:color w:val="000000" w:themeColor="text1"/>
          <w:sz w:val="24"/>
          <w:szCs w:val="24"/>
        </w:rPr>
        <w:t xml:space="preserve"> vinyl ester of INEOS’s vinyl ester quality. </w:t>
      </w:r>
      <w:r w:rsidRPr="002B5730">
        <w:rPr>
          <w:rFonts w:ascii="Arial" w:eastAsia="Arial" w:hAnsi="Arial" w:cs="Arial"/>
          <w:bCs/>
          <w:color w:val="000000" w:themeColor="text1"/>
          <w:sz w:val="24"/>
          <w:szCs w:val="24"/>
        </w:rPr>
        <w:t>The major drivers identified for their growth are robust supply chain management clubbed with proposed expansion plans for upcoming Vinyl Ester Resin manufacturing facilities.</w:t>
      </w:r>
    </w:p>
    <w:p w14:paraId="6897FF7F" w14:textId="0307B052" w:rsidR="003115EC" w:rsidRDefault="003115EC" w:rsidP="00B07577">
      <w:pPr>
        <w:tabs>
          <w:tab w:val="left" w:pos="1530"/>
        </w:tabs>
        <w:spacing w:line="360" w:lineRule="auto"/>
        <w:jc w:val="both"/>
        <w:rPr>
          <w:rFonts w:ascii="Arial" w:eastAsia="Arial" w:hAnsi="Arial" w:cs="Arial"/>
          <w:bCs/>
          <w:color w:val="000000" w:themeColor="text1"/>
          <w:sz w:val="24"/>
          <w:szCs w:val="24"/>
        </w:rPr>
        <w:sectPr w:rsidR="003115EC"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D6365C7" w14:textId="39220148" w:rsidR="0068477D" w:rsidRPr="002B5730" w:rsidRDefault="003C3DA7"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 </w:t>
      </w:r>
    </w:p>
    <w:p w14:paraId="7568A05B" w14:textId="2DE51F9C" w:rsidR="00D51608" w:rsidRPr="002B5730" w:rsidRDefault="00D51608" w:rsidP="0068477D">
      <w:pPr>
        <w:tabs>
          <w:tab w:val="left" w:pos="1530"/>
        </w:tabs>
        <w:spacing w:line="480" w:lineRule="auto"/>
        <w:rPr>
          <w:rFonts w:ascii="Arial" w:eastAsia="Arial" w:hAnsi="Arial" w:cs="Arial"/>
          <w:b/>
          <w:color w:val="000000" w:themeColor="text1"/>
          <w:sz w:val="24"/>
          <w:szCs w:val="24"/>
        </w:rPr>
      </w:pPr>
    </w:p>
    <w:p w14:paraId="49FA6A54" w14:textId="05AFE4F8"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477DEBB8" w14:textId="5AF95122"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75D1D2F" w14:textId="595D0DBB"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F92927F" w14:textId="5BECC70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71224F83" w14:textId="746330EC"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285D716" w14:textId="377F07B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15974077" w14:textId="48A45A48" w:rsidR="000627CD" w:rsidRPr="002B5730" w:rsidRDefault="002B5730" w:rsidP="0068477D">
      <w:pPr>
        <w:tabs>
          <w:tab w:val="left" w:pos="1530"/>
        </w:tabs>
        <w:spacing w:line="480" w:lineRule="auto"/>
        <w:rPr>
          <w:rFonts w:ascii="Arial" w:eastAsia="Arial" w:hAnsi="Arial" w:cs="Arial"/>
          <w:b/>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22464" behindDoc="0" locked="0" layoutInCell="1" allowOverlap="1" wp14:anchorId="02FD4749" wp14:editId="781684B9">
                <wp:simplePos x="0" y="0"/>
                <wp:positionH relativeFrom="column">
                  <wp:posOffset>4442460</wp:posOffset>
                </wp:positionH>
                <wp:positionV relativeFrom="paragraph">
                  <wp:posOffset>163830</wp:posOffset>
                </wp:positionV>
                <wp:extent cx="2009140"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C6DDF2" id="Straight Connector 234" o:spid="_x0000_s1026" style="position:absolute;z-index:252222464;visibility:visible;mso-wrap-style:square;mso-wrap-distance-left:9pt;mso-wrap-distance-top:0;mso-wrap-distance-right:9pt;mso-wrap-distance-bottom:0;mso-position-horizontal:absolute;mso-position-horizontal-relative:text;mso-position-vertical:absolute;mso-position-vertical-relative:text" from="349.8pt,12.9pt" to="50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" strokecolor="white [3212]" strokeweight=".5pt">
                <v:stroke joinstyle="miter"/>
              </v:lin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0304" behindDoc="0" locked="0" layoutInCell="1" allowOverlap="1" wp14:anchorId="41C50431" wp14:editId="171145D9">
                <wp:simplePos x="0" y="0"/>
                <wp:positionH relativeFrom="column">
                  <wp:posOffset>95250</wp:posOffset>
                </wp:positionH>
                <wp:positionV relativeFrom="paragraph">
                  <wp:posOffset>169545</wp:posOffset>
                </wp:positionV>
                <wp:extent cx="2009140" cy="0"/>
                <wp:effectExtent l="0" t="0" r="0" b="0"/>
                <wp:wrapNone/>
                <wp:docPr id="143" name="Straight Connector 14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1860B" id="Straight Connector 143" o:spid="_x0000_s1026" style="position:absolute;z-index:252130304;visibility:visible;mso-wrap-style:square;mso-wrap-distance-left:9pt;mso-wrap-distance-top:0;mso-wrap-distance-right:9pt;mso-wrap-distance-bottom:0;mso-position-horizontal:absolute;mso-position-horizontal-relative:text;mso-position-vertical:absolute;mso-position-vertical-relative:text" from="7.5pt,13.35pt" to="165.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" strokecolor="white [3212]" strokeweight=".5pt">
                <v:stroke joinstyle="miter"/>
              </v:line>
            </w:pict>
          </mc:Fallback>
        </mc:AlternateContent>
      </w:r>
    </w:p>
    <w:p w14:paraId="5A2EA7E9" w14:textId="313ACD9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B9A786C" w14:textId="29DE77A1"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58136B20" w14:textId="7087E013"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0AB41C1" w14:textId="77B1D29A" w:rsidR="000627CD" w:rsidRPr="002B5730" w:rsidRDefault="00A67ACD"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lastRenderedPageBreak/>
        <w:drawing>
          <wp:anchor distT="0" distB="0" distL="114300" distR="114300" simplePos="0" relativeHeight="252239872" behindDoc="1" locked="0" layoutInCell="1" allowOverlap="1" wp14:anchorId="53564A5F" wp14:editId="7113847F">
            <wp:simplePos x="0" y="0"/>
            <wp:positionH relativeFrom="margin">
              <wp:posOffset>-567690</wp:posOffset>
            </wp:positionH>
            <wp:positionV relativeFrom="paragraph">
              <wp:posOffset>-1284605</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D0F0D" w14:textId="192691BE" w:rsidR="000627CD" w:rsidRPr="002B5730" w:rsidRDefault="00E946DB" w:rsidP="002B5730">
      <w:pPr>
        <w:tabs>
          <w:tab w:val="left" w:pos="1530"/>
          <w:tab w:val="left" w:pos="7695"/>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373C509B">
                <wp:simplePos x="0" y="0"/>
                <wp:positionH relativeFrom="page">
                  <wp:posOffset>1781175</wp:posOffset>
                </wp:positionH>
                <wp:positionV relativeFrom="paragraph">
                  <wp:posOffset>398780</wp:posOffset>
                </wp:positionV>
                <wp:extent cx="4200525" cy="254317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2543175"/>
                        </a:xfrm>
                        <a:prstGeom prst="rect">
                          <a:avLst/>
                        </a:prstGeom>
                      </wps:spPr>
                      <wps:txbx>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97" type="#_x0000_t202" style="position:absolute;margin-left:140.25pt;margin-top:31.4pt;width:330.75pt;height:200.2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" filled="f" stroked="f">
                <v:textbox inset="2.30908mm,1.1546mm,2.30908mm,1.1546mm">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r w:rsidR="002B5730" w:rsidRPr="002B5730">
        <w:rPr>
          <w:rFonts w:ascii="Arial" w:eastAsia="Arial" w:hAnsi="Arial" w:cs="Arial"/>
          <w:b/>
          <w:color w:val="000000" w:themeColor="text1"/>
          <w:sz w:val="24"/>
          <w:szCs w:val="24"/>
        </w:rPr>
        <w:tab/>
      </w:r>
      <w:r w:rsidR="002B5730" w:rsidRPr="002B5730">
        <w:rPr>
          <w:rFonts w:ascii="Arial" w:eastAsia="Arial" w:hAnsi="Arial" w:cs="Arial"/>
          <w:b/>
          <w:color w:val="000000" w:themeColor="text1"/>
          <w:sz w:val="24"/>
          <w:szCs w:val="24"/>
        </w:rPr>
        <w:tab/>
      </w:r>
    </w:p>
    <w:p w14:paraId="0E0D7156" w14:textId="47C65104" w:rsidR="000627CD" w:rsidRPr="002B5730" w:rsidRDefault="002B5730" w:rsidP="002B5730">
      <w:pPr>
        <w:tabs>
          <w:tab w:val="left" w:pos="216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069DF9E5" w14:textId="51FA6743" w:rsidR="000627CD" w:rsidRPr="002B5730" w:rsidRDefault="006F6D2F" w:rsidP="006F6D2F">
      <w:pPr>
        <w:tabs>
          <w:tab w:val="left" w:pos="2295"/>
          <w:tab w:val="left" w:pos="273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1006A2EB" w14:textId="17EB17D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FC79A05" w14:textId="1C6E6B9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7F440394" w14:textId="113480A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0E4A9B05" w14:textId="128FDECC" w:rsidR="000627CD" w:rsidRPr="002B5730" w:rsidRDefault="002B5730" w:rsidP="002B5730">
      <w:pPr>
        <w:tabs>
          <w:tab w:val="left" w:pos="583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33A94531" w14:textId="1EB9B7C2" w:rsidR="00D51608" w:rsidRPr="002B5730" w:rsidRDefault="002B5730" w:rsidP="002B5730">
      <w:pPr>
        <w:tabs>
          <w:tab w:val="left" w:pos="2550"/>
          <w:tab w:val="left" w:pos="826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74CCF169" w14:textId="5C5D0D1B" w:rsidR="00D51608" w:rsidRPr="002B5730" w:rsidRDefault="00E946DB"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03C50CE2">
            <wp:simplePos x="0" y="0"/>
            <wp:positionH relativeFrom="page">
              <wp:posOffset>2322830</wp:posOffset>
            </wp:positionH>
            <wp:positionV relativeFrom="paragraph">
              <wp:posOffset>353136</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0DBDDCC" w14:textId="08C6B50D" w:rsidR="00D51608" w:rsidRDefault="00D51608" w:rsidP="002B5730">
      <w:pPr>
        <w:tabs>
          <w:tab w:val="left" w:pos="1530"/>
        </w:tabs>
        <w:spacing w:line="480" w:lineRule="auto"/>
        <w:rPr>
          <w:rFonts w:ascii="Arial" w:eastAsia="Arial" w:hAnsi="Arial" w:cs="Arial"/>
          <w:b/>
          <w:color w:val="000000" w:themeColor="text1"/>
          <w:sz w:val="24"/>
          <w:szCs w:val="24"/>
        </w:rPr>
      </w:pPr>
    </w:p>
    <w:p w14:paraId="2A00A4E9" w14:textId="7CDF4738" w:rsidR="003115EC" w:rsidRDefault="003115EC" w:rsidP="002B5730">
      <w:pPr>
        <w:tabs>
          <w:tab w:val="left" w:pos="1530"/>
        </w:tabs>
        <w:spacing w:line="480" w:lineRule="auto"/>
        <w:rPr>
          <w:rFonts w:ascii="Arial" w:eastAsia="Arial" w:hAnsi="Arial" w:cs="Arial"/>
          <w:b/>
          <w:color w:val="000000" w:themeColor="text1"/>
          <w:sz w:val="24"/>
          <w:szCs w:val="24"/>
        </w:rPr>
      </w:pPr>
    </w:p>
    <w:p w14:paraId="5F0462CD" w14:textId="0E9811B1" w:rsidR="003115EC" w:rsidRDefault="003115EC" w:rsidP="002B5730">
      <w:pPr>
        <w:tabs>
          <w:tab w:val="left" w:pos="1530"/>
        </w:tabs>
        <w:spacing w:line="480" w:lineRule="auto"/>
        <w:rPr>
          <w:rFonts w:ascii="Arial" w:eastAsia="Arial" w:hAnsi="Arial" w:cs="Arial"/>
          <w:b/>
          <w:color w:val="000000" w:themeColor="text1"/>
          <w:sz w:val="24"/>
          <w:szCs w:val="24"/>
        </w:rPr>
      </w:pPr>
    </w:p>
    <w:p w14:paraId="662A4D52" w14:textId="224D8F8F" w:rsidR="003115EC" w:rsidRDefault="003115EC" w:rsidP="002B5730">
      <w:pPr>
        <w:tabs>
          <w:tab w:val="left" w:pos="1530"/>
        </w:tabs>
        <w:spacing w:line="480" w:lineRule="auto"/>
        <w:rPr>
          <w:rFonts w:ascii="Arial" w:eastAsia="Arial" w:hAnsi="Arial" w:cs="Arial"/>
          <w:b/>
          <w:color w:val="000000" w:themeColor="text1"/>
          <w:sz w:val="24"/>
          <w:szCs w:val="24"/>
        </w:rPr>
      </w:pPr>
    </w:p>
    <w:p w14:paraId="1451551C" w14:textId="75F89445" w:rsidR="003115EC" w:rsidRDefault="003115EC" w:rsidP="002B5730">
      <w:pPr>
        <w:tabs>
          <w:tab w:val="left" w:pos="1530"/>
        </w:tabs>
        <w:spacing w:line="480" w:lineRule="auto"/>
        <w:rPr>
          <w:rFonts w:ascii="Arial" w:eastAsia="Arial" w:hAnsi="Arial" w:cs="Arial"/>
          <w:b/>
          <w:color w:val="000000" w:themeColor="text1"/>
          <w:sz w:val="24"/>
          <w:szCs w:val="24"/>
        </w:rPr>
      </w:pPr>
    </w:p>
    <w:p w14:paraId="5F9580F0" w14:textId="058058F9" w:rsidR="003115EC" w:rsidRDefault="003115EC" w:rsidP="002B5730">
      <w:pPr>
        <w:tabs>
          <w:tab w:val="left" w:pos="1530"/>
        </w:tabs>
        <w:spacing w:line="480" w:lineRule="auto"/>
        <w:rPr>
          <w:rFonts w:ascii="Arial" w:eastAsia="Arial" w:hAnsi="Arial" w:cs="Arial"/>
          <w:b/>
          <w:color w:val="000000" w:themeColor="text1"/>
          <w:sz w:val="24"/>
          <w:szCs w:val="24"/>
        </w:rPr>
      </w:pPr>
    </w:p>
    <w:p w14:paraId="27E1FD82" w14:textId="23C72EC8" w:rsidR="003115EC" w:rsidRDefault="003115EC" w:rsidP="002B5730">
      <w:pPr>
        <w:tabs>
          <w:tab w:val="left" w:pos="1530"/>
        </w:tabs>
        <w:spacing w:line="480" w:lineRule="auto"/>
        <w:rPr>
          <w:rFonts w:ascii="Arial" w:eastAsia="Arial" w:hAnsi="Arial" w:cs="Arial"/>
          <w:b/>
          <w:color w:val="000000" w:themeColor="text1"/>
          <w:sz w:val="24"/>
          <w:szCs w:val="24"/>
        </w:rPr>
      </w:pPr>
    </w:p>
    <w:p w14:paraId="2B5A7E3B" w14:textId="49A97387" w:rsidR="003115EC" w:rsidRDefault="003115EC" w:rsidP="002B5730">
      <w:pPr>
        <w:tabs>
          <w:tab w:val="left" w:pos="1530"/>
        </w:tabs>
        <w:spacing w:line="480" w:lineRule="auto"/>
        <w:rPr>
          <w:rFonts w:ascii="Arial" w:eastAsia="Arial" w:hAnsi="Arial" w:cs="Arial"/>
          <w:b/>
          <w:color w:val="000000" w:themeColor="text1"/>
          <w:sz w:val="24"/>
          <w:szCs w:val="24"/>
        </w:rPr>
      </w:pPr>
    </w:p>
    <w:p w14:paraId="42791DCA" w14:textId="77777777" w:rsidR="00D5446C" w:rsidRDefault="00D5446C" w:rsidP="002B5730">
      <w:pPr>
        <w:tabs>
          <w:tab w:val="left" w:pos="1530"/>
        </w:tabs>
        <w:spacing w:line="480" w:lineRule="auto"/>
        <w:rPr>
          <w:rFonts w:ascii="Arial" w:eastAsia="Arial" w:hAnsi="Arial" w:cs="Arial"/>
          <w:b/>
          <w:color w:val="000000" w:themeColor="text1"/>
          <w:sz w:val="24"/>
          <w:szCs w:val="24"/>
        </w:rPr>
      </w:pPr>
    </w:p>
    <w:p w14:paraId="1097DC20" w14:textId="77777777" w:rsidR="00D5446C" w:rsidRDefault="00D5446C" w:rsidP="002B5730">
      <w:pPr>
        <w:tabs>
          <w:tab w:val="left" w:pos="1530"/>
        </w:tabs>
        <w:spacing w:line="480" w:lineRule="auto"/>
        <w:rPr>
          <w:rFonts w:ascii="Arial" w:eastAsia="Arial" w:hAnsi="Arial" w:cs="Arial"/>
          <w:b/>
          <w:color w:val="000000" w:themeColor="text1"/>
          <w:sz w:val="24"/>
          <w:szCs w:val="24"/>
        </w:rPr>
      </w:pPr>
    </w:p>
    <w:p w14:paraId="50C480AE" w14:textId="78312651" w:rsidR="003115EC" w:rsidRPr="002B5730" w:rsidRDefault="00436950" w:rsidP="002B5730">
      <w:pPr>
        <w:tabs>
          <w:tab w:val="left" w:pos="1530"/>
        </w:tabs>
        <w:spacing w:line="480" w:lineRule="auto"/>
        <w:rPr>
          <w:rFonts w:ascii="Arial" w:eastAsia="Arial" w:hAnsi="Arial" w:cs="Arial"/>
          <w:b/>
          <w:color w:val="000000" w:themeColor="text1"/>
          <w:sz w:val="24"/>
          <w:szCs w:val="24"/>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71584" behindDoc="0" locked="0" layoutInCell="1" allowOverlap="1" wp14:anchorId="41200B24" wp14:editId="08817662">
                <wp:simplePos x="0" y="0"/>
                <wp:positionH relativeFrom="margin">
                  <wp:posOffset>-28575</wp:posOffset>
                </wp:positionH>
                <wp:positionV relativeFrom="paragraph">
                  <wp:posOffset>288925</wp:posOffset>
                </wp:positionV>
                <wp:extent cx="8153400" cy="333375"/>
                <wp:effectExtent l="0" t="0" r="0" b="0"/>
                <wp:wrapNone/>
                <wp:docPr id="1061" name="TextBox 8"/>
                <wp:cNvGraphicFramePr/>
                <a:graphic xmlns:a="http://schemas.openxmlformats.org/drawingml/2006/main">
                  <a:graphicData uri="http://schemas.microsoft.com/office/word/2010/wordprocessingShape">
                    <wps:wsp>
                      <wps:cNvSpPr txBox="1"/>
                      <wps:spPr>
                        <a:xfrm>
                          <a:off x="0" y="0"/>
                          <a:ext cx="8153400" cy="333375"/>
                        </a:xfrm>
                        <a:prstGeom prst="rect">
                          <a:avLst/>
                        </a:prstGeom>
                        <a:noFill/>
                      </wps:spPr>
                      <wps:txbx>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200B24" id="_x0000_s1098" type="#_x0000_t202" style="position:absolute;margin-left:-2.25pt;margin-top:22.75pt;width:642pt;height:26.2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" filled="f" stroked="f">
                <v:textbox>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v:textbox>
                <w10:wrap anchorx="margin"/>
              </v:shape>
            </w:pict>
          </mc:Fallback>
        </mc:AlternateContent>
      </w:r>
    </w:p>
    <w:p w14:paraId="6625A7C0" w14:textId="70D1633F" w:rsidR="0068477D" w:rsidRPr="002B5730" w:rsidRDefault="00D179B7" w:rsidP="0068477D">
      <w:pPr>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858944" behindDoc="0" locked="0" layoutInCell="1" allowOverlap="1" wp14:anchorId="54C5EAE1" wp14:editId="24705EAB">
                <wp:simplePos x="0" y="0"/>
                <wp:positionH relativeFrom="margin">
                  <wp:align>left</wp:align>
                </wp:positionH>
                <wp:positionV relativeFrom="paragraph">
                  <wp:posOffset>168275</wp:posOffset>
                </wp:positionV>
                <wp:extent cx="6477000" cy="292068"/>
                <wp:effectExtent l="0" t="0" r="0" b="0"/>
                <wp:wrapNone/>
                <wp:docPr id="581" name="TextBox 8"/>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6DD8B7A5" w14:textId="54E44E61"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12</w:t>
                            </w:r>
                            <w:r w:rsidRPr="00CE35EB">
                              <w:rPr>
                                <w:rFonts w:ascii="Verdana" w:eastAsia="Verdana" w:hAnsi="Verdana" w:cs="Verdana"/>
                                <w:b/>
                                <w:bCs/>
                                <w:color w:val="000000" w:themeColor="text1"/>
                                <w:kern w:val="24"/>
                                <w:sz w:val="20"/>
                                <w:szCs w:val="20"/>
                              </w:rPr>
                              <w:t xml:space="preserve">: Asia Pacific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54C5EAE1" id="_x0000_s1099" type="#_x0000_t202" style="position:absolute;margin-left:0;margin-top:13.25pt;width:510pt;height:23pt;z-index:25185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" filled="f" stroked="f">
                <v:textbox style="mso-fit-shape-to-text:t">
                  <w:txbxContent>
                    <w:p w14:paraId="6DD8B7A5" w14:textId="54E44E61"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12</w:t>
                      </w:r>
                      <w:r w:rsidRPr="00CE35EB">
                        <w:rPr>
                          <w:rFonts w:ascii="Verdana" w:eastAsia="Verdana" w:hAnsi="Verdana" w:cs="Verdana"/>
                          <w:b/>
                          <w:bCs/>
                          <w:color w:val="000000" w:themeColor="text1"/>
                          <w:kern w:val="24"/>
                          <w:sz w:val="20"/>
                          <w:szCs w:val="20"/>
                        </w:rPr>
                        <w:t xml:space="preserve">: Asia Pacific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Volume (Thousand Tonnes), 2015–2030F</w:t>
                      </w:r>
                    </w:p>
                  </w:txbxContent>
                </v:textbox>
                <w10:wrap anchorx="margin"/>
              </v:shape>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16FFDFA6">
                <wp:simplePos x="0" y="0"/>
                <wp:positionH relativeFrom="column">
                  <wp:posOffset>571500</wp:posOffset>
                </wp:positionH>
                <wp:positionV relativeFrom="paragraph">
                  <wp:posOffset>1762125</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100" style="position:absolute;margin-left:45pt;margin-top:138.75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" filled="f" stroked="f" strokeweight="1pt">
                <v:textbo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1CA30502">
                <wp:simplePos x="0" y="0"/>
                <wp:positionH relativeFrom="column">
                  <wp:posOffset>4467225</wp:posOffset>
                </wp:positionH>
                <wp:positionV relativeFrom="paragraph">
                  <wp:posOffset>1762125</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101" style="position:absolute;margin-left:351.75pt;margin-top:138.7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" filled="f" stroked="f" strokeweight="1pt">
                <v:textbo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234FB470">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DA16231" w14:textId="090A961F" w:rsidR="0068477D" w:rsidRPr="002B5730" w:rsidRDefault="00687E98" w:rsidP="0068477D">
      <w:pPr>
        <w:tabs>
          <w:tab w:val="left" w:pos="142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79456" behindDoc="0" locked="0" layoutInCell="1" allowOverlap="1" wp14:anchorId="3584089D" wp14:editId="3CB9AE61">
                <wp:simplePos x="0" y="0"/>
                <wp:positionH relativeFrom="margin">
                  <wp:posOffset>4467225</wp:posOffset>
                </wp:positionH>
                <wp:positionV relativeFrom="paragraph">
                  <wp:posOffset>290830</wp:posOffset>
                </wp:positionV>
                <wp:extent cx="1889760" cy="266700"/>
                <wp:effectExtent l="0" t="0" r="0" b="0"/>
                <wp:wrapNone/>
                <wp:docPr id="200"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4089D" id="_x0000_s1102" type="#_x0000_t202" style="position:absolute;margin-left:351.75pt;margin-top:22.9pt;width:148.8pt;height:2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" filled="f" stroked="f">
                <v:textbo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B87320C" w14:textId="77777777" w:rsidR="003115EC" w:rsidRDefault="003115EC" w:rsidP="009B5E8F">
      <w:pPr>
        <w:spacing w:line="360" w:lineRule="auto"/>
        <w:jc w:val="both"/>
        <w:rPr>
          <w:rFonts w:ascii="Arial" w:eastAsia="Arial" w:hAnsi="Arial" w:cs="Arial"/>
          <w:color w:val="000000" w:themeColor="text1"/>
          <w:sz w:val="24"/>
          <w:szCs w:val="24"/>
        </w:rPr>
      </w:pPr>
    </w:p>
    <w:p w14:paraId="7B0F9475" w14:textId="77777777" w:rsidR="0068383C" w:rsidRDefault="0068383C" w:rsidP="009B5E8F">
      <w:pPr>
        <w:spacing w:line="360" w:lineRule="auto"/>
        <w:jc w:val="both"/>
        <w:rPr>
          <w:rFonts w:ascii="Arial" w:eastAsia="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85CF6A9" w14:textId="77777777" w:rsidR="0068383C" w:rsidRDefault="0068477D" w:rsidP="009B5E8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Asia Pacific’s vinyl ester resin demand is anticipated to increase at a CAGR of </w:t>
      </w:r>
      <w:r w:rsidR="00E946DB">
        <w:rPr>
          <w:rFonts w:ascii="Arial" w:eastAsia="Arial" w:hAnsi="Arial" w:cs="Arial"/>
          <w:color w:val="000000" w:themeColor="text1"/>
          <w:sz w:val="24"/>
          <w:szCs w:val="24"/>
        </w:rPr>
        <w:t>7.82</w:t>
      </w:r>
      <w:r w:rsidRPr="002B5730">
        <w:rPr>
          <w:rFonts w:ascii="Arial" w:eastAsia="Arial" w:hAnsi="Arial" w:cs="Arial"/>
          <w:color w:val="000000" w:themeColor="text1"/>
          <w:sz w:val="24"/>
          <w:szCs w:val="24"/>
        </w:rPr>
        <w:t xml:space="preserve">% from </w:t>
      </w:r>
      <w:r w:rsidR="001503A6" w:rsidRPr="002B5730">
        <w:rPr>
          <w:rFonts w:ascii="Arial" w:eastAsia="Arial" w:hAnsi="Arial" w:cs="Arial"/>
          <w:color w:val="000000" w:themeColor="text1"/>
          <w:sz w:val="24"/>
          <w:szCs w:val="24"/>
        </w:rPr>
        <w:t xml:space="preserve">the current demand of </w:t>
      </w:r>
      <w:r w:rsidRPr="002B5730">
        <w:rPr>
          <w:rFonts w:ascii="Arial" w:eastAsia="Arial" w:hAnsi="Arial" w:cs="Arial"/>
          <w:color w:val="000000" w:themeColor="text1"/>
          <w:sz w:val="24"/>
          <w:szCs w:val="24"/>
        </w:rPr>
        <w:t xml:space="preserve">approximately </w:t>
      </w:r>
      <w:r w:rsidR="000B3091" w:rsidRPr="002B5730">
        <w:rPr>
          <w:rFonts w:ascii="Arial" w:eastAsia="Arial" w:hAnsi="Arial" w:cs="Arial"/>
          <w:color w:val="000000" w:themeColor="text1"/>
          <w:sz w:val="24"/>
          <w:szCs w:val="24"/>
        </w:rPr>
        <w:t>322</w:t>
      </w:r>
      <w:r w:rsidRPr="002B5730">
        <w:rPr>
          <w:rFonts w:ascii="Arial" w:eastAsia="Arial" w:hAnsi="Arial" w:cs="Arial"/>
          <w:color w:val="000000" w:themeColor="text1"/>
          <w:sz w:val="24"/>
          <w:szCs w:val="24"/>
        </w:rPr>
        <w:t xml:space="preserve"> thousand tonnes to around </w:t>
      </w:r>
      <w:r w:rsidR="00E946DB">
        <w:rPr>
          <w:rFonts w:ascii="Arial" w:eastAsia="Arial" w:hAnsi="Arial" w:cs="Arial"/>
          <w:color w:val="000000" w:themeColor="text1"/>
          <w:sz w:val="24"/>
          <w:szCs w:val="24"/>
        </w:rPr>
        <w:t>688</w:t>
      </w:r>
      <w:r w:rsidRPr="002B5730">
        <w:rPr>
          <w:rFonts w:ascii="Arial" w:eastAsia="Arial" w:hAnsi="Arial" w:cs="Arial"/>
          <w:color w:val="000000" w:themeColor="text1"/>
          <w:sz w:val="24"/>
          <w:szCs w:val="24"/>
        </w:rPr>
        <w:t xml:space="preserve"> thousand tonnes in 2030. Exports are higher </w:t>
      </w:r>
      <w:r w:rsidR="00257384" w:rsidRPr="002B5730">
        <w:rPr>
          <w:rFonts w:ascii="Arial" w:eastAsia="Arial" w:hAnsi="Arial" w:cs="Arial"/>
          <w:color w:val="000000" w:themeColor="text1"/>
          <w:sz w:val="24"/>
          <w:szCs w:val="24"/>
        </w:rPr>
        <w:t>than</w:t>
      </w:r>
      <w:r w:rsidRPr="002B5730">
        <w:rPr>
          <w:rFonts w:ascii="Arial" w:eastAsia="Arial" w:hAnsi="Arial" w:cs="Arial"/>
          <w:color w:val="000000" w:themeColor="text1"/>
          <w:sz w:val="24"/>
          <w:szCs w:val="24"/>
        </w:rPr>
        <w:t xml:space="preserve"> imports due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presence of major vinyl ester resin producers in the region. Total export in 2020 stood at around </w:t>
      </w:r>
      <w:r w:rsidR="00E946DB">
        <w:rPr>
          <w:rFonts w:ascii="Arial" w:eastAsia="Arial" w:hAnsi="Arial" w:cs="Arial"/>
          <w:color w:val="000000" w:themeColor="text1"/>
          <w:sz w:val="24"/>
          <w:szCs w:val="24"/>
        </w:rPr>
        <w:t>23</w:t>
      </w:r>
      <w:r w:rsidRPr="002B5730">
        <w:rPr>
          <w:rFonts w:ascii="Arial" w:eastAsia="Arial" w:hAnsi="Arial" w:cs="Arial"/>
          <w:color w:val="000000" w:themeColor="text1"/>
          <w:sz w:val="24"/>
          <w:szCs w:val="24"/>
        </w:rPr>
        <w:t xml:space="preserve"> while import</w:t>
      </w:r>
      <w:r w:rsidR="0025738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stood at around </w:t>
      </w:r>
      <w:r w:rsidR="00E946DB">
        <w:rPr>
          <w:rFonts w:ascii="Arial" w:eastAsia="Arial" w:hAnsi="Arial" w:cs="Arial"/>
          <w:color w:val="000000" w:themeColor="text1"/>
          <w:sz w:val="24"/>
          <w:szCs w:val="24"/>
        </w:rPr>
        <w:t xml:space="preserve">24 </w:t>
      </w:r>
      <w:r w:rsidRPr="002B5730">
        <w:rPr>
          <w:rFonts w:ascii="Arial" w:eastAsia="Arial" w:hAnsi="Arial" w:cs="Arial"/>
          <w:color w:val="000000" w:themeColor="text1"/>
          <w:sz w:val="24"/>
          <w:szCs w:val="24"/>
        </w:rPr>
        <w:t xml:space="preserve">thousand tonnes. Increasing export is attributed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increasing demand </w:t>
      </w:r>
      <w:r w:rsidR="001503A6"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from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 (FRP) application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pipe and tank industry. </w:t>
      </w:r>
      <w:r w:rsidR="00257384" w:rsidRPr="002B5730">
        <w:rPr>
          <w:rFonts w:ascii="Arial" w:eastAsia="Arial" w:hAnsi="Arial" w:cs="Arial"/>
          <w:color w:val="000000" w:themeColor="text1"/>
          <w:sz w:val="24"/>
          <w:szCs w:val="24"/>
        </w:rPr>
        <w:t>The a</w:t>
      </w:r>
      <w:r w:rsidRPr="002B5730">
        <w:rPr>
          <w:rFonts w:ascii="Arial" w:eastAsia="Arial" w:hAnsi="Arial" w:cs="Arial"/>
          <w:color w:val="000000" w:themeColor="text1"/>
          <w:sz w:val="24"/>
          <w:szCs w:val="24"/>
        </w:rPr>
        <w:t xml:space="preserve">verage operating rate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Asia </w:t>
      </w:r>
      <w:r w:rsidR="001503A6"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 xml:space="preserve">acific region varies from around 78% to 84% and is expected to reach 94% in 2030. </w:t>
      </w:r>
      <w:r w:rsidR="00B04B17"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n 202</w:t>
      </w:r>
      <w:r w:rsidR="00FE7172" w:rsidRPr="002B5730">
        <w:rPr>
          <w:rFonts w:ascii="Arial" w:eastAsia="Arial" w:hAnsi="Arial" w:cs="Arial"/>
          <w:color w:val="000000" w:themeColor="text1"/>
          <w:sz w:val="24"/>
          <w:szCs w:val="24"/>
        </w:rPr>
        <w:t xml:space="preserve">1, the demand supply gap is in surplus with 27 </w:t>
      </w:r>
      <w:proofErr w:type="spellStart"/>
      <w:r w:rsidR="00FE7172" w:rsidRPr="002B5730">
        <w:rPr>
          <w:rFonts w:ascii="Arial" w:eastAsia="Arial" w:hAnsi="Arial" w:cs="Arial"/>
          <w:color w:val="000000" w:themeColor="text1"/>
          <w:sz w:val="24"/>
          <w:szCs w:val="24"/>
        </w:rPr>
        <w:t>thouisand</w:t>
      </w:r>
      <w:proofErr w:type="spellEnd"/>
      <w:r w:rsidR="00FE7172" w:rsidRPr="002B5730">
        <w:rPr>
          <w:rFonts w:ascii="Arial" w:eastAsia="Arial" w:hAnsi="Arial" w:cs="Arial"/>
          <w:color w:val="000000" w:themeColor="text1"/>
          <w:sz w:val="24"/>
          <w:szCs w:val="24"/>
        </w:rPr>
        <w:t xml:space="preserve"> tonnes is ant</w:t>
      </w:r>
      <w:r w:rsidR="00B04B17" w:rsidRPr="002B5730">
        <w:rPr>
          <w:rFonts w:ascii="Arial" w:eastAsia="Arial" w:hAnsi="Arial" w:cs="Arial"/>
          <w:color w:val="000000" w:themeColor="text1"/>
          <w:sz w:val="24"/>
          <w:szCs w:val="24"/>
        </w:rPr>
        <w:t xml:space="preserve">icipated to reach 102 thousand </w:t>
      </w:r>
      <w:proofErr w:type="gramStart"/>
      <w:r w:rsidR="00B04B17" w:rsidRPr="002B5730">
        <w:rPr>
          <w:rFonts w:ascii="Arial" w:eastAsia="Arial" w:hAnsi="Arial" w:cs="Arial"/>
          <w:color w:val="000000" w:themeColor="text1"/>
          <w:sz w:val="24"/>
          <w:szCs w:val="24"/>
        </w:rPr>
        <w:t>deficit</w:t>
      </w:r>
      <w:proofErr w:type="gramEnd"/>
      <w:r w:rsidR="00B04B17" w:rsidRPr="002B5730">
        <w:rPr>
          <w:rFonts w:ascii="Arial" w:eastAsia="Arial" w:hAnsi="Arial" w:cs="Arial"/>
          <w:color w:val="000000" w:themeColor="text1"/>
          <w:sz w:val="24"/>
          <w:szCs w:val="24"/>
        </w:rPr>
        <w:t xml:space="preserve"> by 2030 creating an opportunity to enter into the market</w:t>
      </w:r>
      <w:r w:rsidRPr="002B5730">
        <w:rPr>
          <w:rFonts w:ascii="Arial" w:eastAsia="Arial" w:hAnsi="Arial" w:cs="Arial"/>
          <w:color w:val="000000" w:themeColor="text1"/>
          <w:sz w:val="24"/>
          <w:szCs w:val="24"/>
        </w:rPr>
        <w:t xml:space="preserve">. However, several manufacturers are </w:t>
      </w:r>
      <w:r w:rsidRPr="002B5730">
        <w:rPr>
          <w:rFonts w:ascii="Arial" w:eastAsia="Arial" w:hAnsi="Arial" w:cs="Arial"/>
          <w:color w:val="000000" w:themeColor="text1"/>
          <w:sz w:val="24"/>
          <w:szCs w:val="24"/>
        </w:rPr>
        <w:t xml:space="preserve">investing heavily in capacity expansion to meet the growing demand </w:t>
      </w:r>
      <w:r w:rsidR="00654A4E" w:rsidRPr="002B5730">
        <w:rPr>
          <w:rFonts w:ascii="Arial" w:eastAsia="Arial" w:hAnsi="Arial" w:cs="Arial"/>
          <w:color w:val="000000" w:themeColor="text1"/>
          <w:sz w:val="24"/>
          <w:szCs w:val="24"/>
        </w:rPr>
        <w:t xml:space="preserve">for </w:t>
      </w:r>
      <w:r w:rsidRPr="002B5730">
        <w:rPr>
          <w:rFonts w:ascii="Arial" w:eastAsia="Arial" w:hAnsi="Arial" w:cs="Arial"/>
          <w:color w:val="000000" w:themeColor="text1"/>
          <w:sz w:val="24"/>
          <w:szCs w:val="24"/>
        </w:rPr>
        <w:t>vinyl ester resin in the region</w:t>
      </w:r>
      <w:r w:rsidR="0068383C">
        <w:rPr>
          <w:rFonts w:ascii="Arial" w:eastAsia="Arial" w:hAnsi="Arial" w:cs="Arial"/>
          <w:color w:val="000000" w:themeColor="text1"/>
          <w:sz w:val="24"/>
          <w:szCs w:val="24"/>
        </w:rPr>
        <w:t>.</w:t>
      </w:r>
    </w:p>
    <w:p w14:paraId="1F264F81" w14:textId="77777777" w:rsidR="0068383C" w:rsidRDefault="0068383C" w:rsidP="009B5E8F">
      <w:pPr>
        <w:spacing w:line="360" w:lineRule="auto"/>
        <w:jc w:val="both"/>
        <w:rPr>
          <w:rFonts w:ascii="Arial" w:eastAsia="Arial" w:hAnsi="Arial" w:cs="Arial"/>
          <w:color w:val="000000" w:themeColor="text1"/>
          <w:sz w:val="24"/>
          <w:szCs w:val="24"/>
        </w:rPr>
      </w:pPr>
    </w:p>
    <w:p w14:paraId="6A335226" w14:textId="77777777" w:rsidR="0068383C" w:rsidRDefault="0068383C" w:rsidP="009B5E8F">
      <w:pPr>
        <w:spacing w:line="360" w:lineRule="auto"/>
        <w:jc w:val="both"/>
        <w:rPr>
          <w:rFonts w:ascii="Arial" w:eastAsia="Arial" w:hAnsi="Arial" w:cs="Arial"/>
          <w:color w:val="000000" w:themeColor="text1"/>
          <w:sz w:val="24"/>
          <w:szCs w:val="24"/>
        </w:rPr>
      </w:pPr>
    </w:p>
    <w:p w14:paraId="2775D44D" w14:textId="77777777" w:rsidR="0068383C" w:rsidRDefault="0068383C" w:rsidP="009B5E8F">
      <w:pPr>
        <w:spacing w:line="360" w:lineRule="auto"/>
        <w:jc w:val="both"/>
        <w:rPr>
          <w:rFonts w:ascii="Arial" w:eastAsia="Arial" w:hAnsi="Arial" w:cs="Arial"/>
          <w:color w:val="000000" w:themeColor="text1"/>
          <w:sz w:val="24"/>
          <w:szCs w:val="24"/>
        </w:rPr>
      </w:pPr>
    </w:p>
    <w:p w14:paraId="3590B5F2" w14:textId="77777777" w:rsidR="0068383C" w:rsidRDefault="0068383C" w:rsidP="009B5E8F">
      <w:pPr>
        <w:spacing w:line="360" w:lineRule="auto"/>
        <w:jc w:val="both"/>
        <w:rPr>
          <w:rFonts w:ascii="Arial" w:eastAsia="Arial" w:hAnsi="Arial" w:cs="Arial"/>
          <w:color w:val="000000" w:themeColor="text1"/>
          <w:sz w:val="24"/>
          <w:szCs w:val="24"/>
        </w:rPr>
      </w:pPr>
    </w:p>
    <w:p w14:paraId="31F68D2C" w14:textId="77777777" w:rsidR="0068383C" w:rsidRDefault="0068383C" w:rsidP="009B5E8F">
      <w:pPr>
        <w:spacing w:line="360" w:lineRule="auto"/>
        <w:jc w:val="both"/>
        <w:rPr>
          <w:rFonts w:ascii="Arial" w:eastAsia="Arial" w:hAnsi="Arial" w:cs="Arial"/>
          <w:color w:val="000000" w:themeColor="text1"/>
          <w:sz w:val="24"/>
          <w:szCs w:val="24"/>
        </w:rPr>
      </w:pPr>
    </w:p>
    <w:p w14:paraId="44071C7C" w14:textId="77777777" w:rsidR="0068383C" w:rsidRDefault="0068383C" w:rsidP="009B5E8F">
      <w:pPr>
        <w:spacing w:line="360" w:lineRule="auto"/>
        <w:jc w:val="both"/>
        <w:rPr>
          <w:rFonts w:ascii="Arial" w:eastAsia="Arial" w:hAnsi="Arial" w:cs="Arial"/>
          <w:color w:val="000000" w:themeColor="text1"/>
          <w:sz w:val="24"/>
          <w:szCs w:val="24"/>
        </w:rPr>
      </w:pPr>
    </w:p>
    <w:p w14:paraId="2D3A479F" w14:textId="77777777" w:rsidR="0068383C" w:rsidRDefault="0068383C" w:rsidP="009B5E8F">
      <w:pPr>
        <w:spacing w:line="360" w:lineRule="auto"/>
        <w:jc w:val="both"/>
        <w:rPr>
          <w:rFonts w:ascii="Arial" w:eastAsia="Arial" w:hAnsi="Arial" w:cs="Arial"/>
          <w:color w:val="000000" w:themeColor="text1"/>
          <w:sz w:val="24"/>
          <w:szCs w:val="24"/>
        </w:rPr>
      </w:pPr>
    </w:p>
    <w:p w14:paraId="68C7DAD8" w14:textId="77777777" w:rsidR="0068383C" w:rsidRDefault="0068383C" w:rsidP="009B5E8F">
      <w:pPr>
        <w:spacing w:line="360" w:lineRule="auto"/>
        <w:jc w:val="both"/>
        <w:rPr>
          <w:rFonts w:ascii="Arial" w:eastAsia="Arial" w:hAnsi="Arial" w:cs="Arial"/>
          <w:color w:val="000000" w:themeColor="text1"/>
          <w:sz w:val="24"/>
          <w:szCs w:val="24"/>
        </w:rPr>
      </w:pPr>
    </w:p>
    <w:p w14:paraId="293918C9" w14:textId="77777777" w:rsidR="0068383C" w:rsidRDefault="0068383C" w:rsidP="009B5E8F">
      <w:pPr>
        <w:spacing w:line="360" w:lineRule="auto"/>
        <w:jc w:val="both"/>
        <w:rPr>
          <w:rFonts w:ascii="Arial" w:eastAsia="Arial" w:hAnsi="Arial" w:cs="Arial"/>
          <w:color w:val="000000" w:themeColor="text1"/>
          <w:sz w:val="24"/>
          <w:szCs w:val="24"/>
        </w:rPr>
      </w:pPr>
    </w:p>
    <w:p w14:paraId="4393A2B8" w14:textId="77777777" w:rsidR="0068383C" w:rsidRDefault="0068383C" w:rsidP="009B5E8F">
      <w:pPr>
        <w:spacing w:line="360" w:lineRule="auto"/>
        <w:jc w:val="both"/>
        <w:rPr>
          <w:rFonts w:ascii="Arial" w:eastAsia="Arial" w:hAnsi="Arial" w:cs="Arial"/>
          <w:color w:val="000000" w:themeColor="text1"/>
          <w:sz w:val="24"/>
          <w:szCs w:val="24"/>
        </w:rPr>
      </w:pPr>
    </w:p>
    <w:p w14:paraId="653CEF6A" w14:textId="77777777" w:rsidR="0068383C" w:rsidRDefault="0068383C" w:rsidP="009B5E8F">
      <w:pPr>
        <w:spacing w:line="360" w:lineRule="auto"/>
        <w:jc w:val="both"/>
        <w:rPr>
          <w:rFonts w:ascii="Arial" w:eastAsia="Arial" w:hAnsi="Arial" w:cs="Arial"/>
          <w:color w:val="000000" w:themeColor="text1"/>
          <w:sz w:val="24"/>
          <w:szCs w:val="24"/>
        </w:rPr>
      </w:pPr>
    </w:p>
    <w:p w14:paraId="077A246F" w14:textId="77777777" w:rsidR="0068383C" w:rsidRDefault="0068383C" w:rsidP="009B5E8F">
      <w:pPr>
        <w:spacing w:line="360" w:lineRule="auto"/>
        <w:jc w:val="both"/>
        <w:rPr>
          <w:rFonts w:ascii="Arial" w:eastAsia="Arial" w:hAnsi="Arial" w:cs="Arial"/>
          <w:color w:val="000000" w:themeColor="text1"/>
          <w:sz w:val="24"/>
          <w:szCs w:val="24"/>
        </w:rPr>
      </w:pPr>
    </w:p>
    <w:p w14:paraId="34F1C5E8" w14:textId="77777777" w:rsidR="0068383C" w:rsidRDefault="0068383C" w:rsidP="009B5E8F">
      <w:pPr>
        <w:spacing w:line="360" w:lineRule="auto"/>
        <w:jc w:val="both"/>
        <w:rPr>
          <w:rFonts w:ascii="Arial" w:eastAsia="Arial" w:hAnsi="Arial" w:cs="Arial"/>
          <w:color w:val="000000" w:themeColor="text1"/>
          <w:sz w:val="24"/>
          <w:szCs w:val="24"/>
        </w:rPr>
      </w:pPr>
    </w:p>
    <w:p w14:paraId="0A8C7AE2" w14:textId="73D45C9C" w:rsidR="0068383C" w:rsidRDefault="0068383C" w:rsidP="009B5E8F">
      <w:pPr>
        <w:spacing w:line="360" w:lineRule="auto"/>
        <w:jc w:val="both"/>
        <w:rPr>
          <w:rFonts w:ascii="Arial" w:eastAsia="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C02A6F3" w14:textId="69AE6632" w:rsidR="00AE4C63" w:rsidRPr="002B5730" w:rsidRDefault="0068383C" w:rsidP="009B5E8F">
      <w:pPr>
        <w:spacing w:line="360" w:lineRule="auto"/>
        <w:jc w:val="both"/>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75680" behindDoc="0" locked="0" layoutInCell="1" allowOverlap="1" wp14:anchorId="304AE21C" wp14:editId="3FA6AC9E">
                <wp:simplePos x="0" y="0"/>
                <wp:positionH relativeFrom="margin">
                  <wp:posOffset>0</wp:posOffset>
                </wp:positionH>
                <wp:positionV relativeFrom="paragraph">
                  <wp:posOffset>76200</wp:posOffset>
                </wp:positionV>
                <wp:extent cx="8153400" cy="292068"/>
                <wp:effectExtent l="0" t="0" r="0" b="0"/>
                <wp:wrapNone/>
                <wp:docPr id="1063"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3BA8513A" w14:textId="1CD9BBC1" w:rsidR="00674114" w:rsidRPr="002F3659" w:rsidRDefault="009D1168" w:rsidP="00674114">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3.2.1.1. </w:t>
                            </w:r>
                            <w:r w:rsidR="00674114" w:rsidRPr="002F3659">
                              <w:rPr>
                                <w:rFonts w:ascii="Verdana" w:eastAsia="Verdana" w:hAnsi="Verdana" w:cs="Verdana"/>
                                <w:b/>
                                <w:bCs/>
                                <w:color w:val="000000" w:themeColor="text1"/>
                                <w:kern w:val="24"/>
                                <w:sz w:val="20"/>
                                <w:szCs w:val="20"/>
                              </w:rPr>
                              <w:t xml:space="preserve">Capacity, Production </w:t>
                            </w:r>
                          </w:p>
                        </w:txbxContent>
                      </wps:txbx>
                      <wps:bodyPr wrap="square" rtlCol="0">
                        <a:spAutoFit/>
                      </wps:bodyPr>
                    </wps:wsp>
                  </a:graphicData>
                </a:graphic>
                <wp14:sizeRelH relativeFrom="margin">
                  <wp14:pctWidth>0</wp14:pctWidth>
                </wp14:sizeRelH>
              </wp:anchor>
            </w:drawing>
          </mc:Choice>
          <mc:Fallback>
            <w:pict>
              <v:shape w14:anchorId="304AE21C" id="_x0000_s1103" type="#_x0000_t202" style="position:absolute;left:0;text-align:left;margin-left:0;margin-top:6pt;width:642pt;height:23pt;z-index:251975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" filled="f" stroked="f">
                <v:textbox style="mso-fit-shape-to-text:t">
                  <w:txbxContent>
                    <w:p w14:paraId="3BA8513A" w14:textId="1CD9BBC1" w:rsidR="00674114" w:rsidRPr="002F3659" w:rsidRDefault="009D1168" w:rsidP="00674114">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3.2.1.1. </w:t>
                      </w:r>
                      <w:r w:rsidR="00674114" w:rsidRPr="002F3659">
                        <w:rPr>
                          <w:rFonts w:ascii="Verdana" w:eastAsia="Verdana" w:hAnsi="Verdana" w:cs="Verdana"/>
                          <w:b/>
                          <w:bCs/>
                          <w:color w:val="000000" w:themeColor="text1"/>
                          <w:kern w:val="24"/>
                          <w:sz w:val="20"/>
                          <w:szCs w:val="20"/>
                        </w:rPr>
                        <w:t xml:space="preserve">Capacity, Production </w:t>
                      </w:r>
                    </w:p>
                  </w:txbxContent>
                </v:textbox>
                <w10:wrap anchorx="margin"/>
              </v:shape>
            </w:pict>
          </mc:Fallback>
        </mc:AlternateContent>
      </w:r>
      <w:r w:rsidR="0068477D" w:rsidRPr="002B5730">
        <w:rPr>
          <w:rFonts w:ascii="Arial" w:eastAsia="Arial" w:hAnsi="Arial" w:cs="Arial"/>
          <w:color w:val="000000" w:themeColor="text1"/>
          <w:sz w:val="24"/>
          <w:szCs w:val="24"/>
        </w:rPr>
        <w:t>.</w:t>
      </w:r>
      <w:r w:rsidR="005C125A" w:rsidRPr="002B5730">
        <w:rPr>
          <w:rFonts w:ascii="Arial" w:eastAsia="Arial" w:hAnsi="Arial" w:cs="Arial"/>
          <w:color w:val="000000" w:themeColor="text1"/>
          <w:sz w:val="24"/>
          <w:szCs w:val="24"/>
        </w:rPr>
        <w:t xml:space="preserve"> </w:t>
      </w:r>
    </w:p>
    <w:p w14:paraId="544DF635" w14:textId="17BF9031" w:rsidR="0068477D" w:rsidRPr="002B5730" w:rsidRDefault="00436950" w:rsidP="0068477D">
      <w:pPr>
        <w:spacing w:line="48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7568" behindDoc="0" locked="0" layoutInCell="1" allowOverlap="1" wp14:anchorId="463AA012" wp14:editId="12801625">
                <wp:simplePos x="0" y="0"/>
                <wp:positionH relativeFrom="margin">
                  <wp:posOffset>-32385</wp:posOffset>
                </wp:positionH>
                <wp:positionV relativeFrom="paragraph">
                  <wp:posOffset>165735</wp:posOffset>
                </wp:positionV>
                <wp:extent cx="6522188" cy="291465"/>
                <wp:effectExtent l="0" t="0" r="0" b="0"/>
                <wp:wrapNone/>
                <wp:docPr id="584" name="TextBox 7"/>
                <wp:cNvGraphicFramePr/>
                <a:graphic xmlns:a="http://schemas.openxmlformats.org/drawingml/2006/main">
                  <a:graphicData uri="http://schemas.microsoft.com/office/word/2010/wordprocessingShape">
                    <wps:wsp>
                      <wps:cNvSpPr txBox="1"/>
                      <wps:spPr>
                        <a:xfrm>
                          <a:off x="0" y="0"/>
                          <a:ext cx="6522188" cy="291465"/>
                        </a:xfrm>
                        <a:prstGeom prst="rect">
                          <a:avLst/>
                        </a:prstGeom>
                        <a:noFill/>
                      </wps:spPr>
                      <wps:txbx>
                        <w:txbxContent>
                          <w:p w14:paraId="0E9110E6" w14:textId="3CEF87B4"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13</w:t>
                            </w:r>
                            <w:r w:rsidRPr="002F3659">
                              <w:rPr>
                                <w:rFonts w:ascii="Verdana" w:eastAsia="Verdana" w:hAnsi="Verdana" w:cs="Verdana"/>
                                <w:b/>
                                <w:bCs/>
                                <w:color w:val="000000" w:themeColor="text1"/>
                                <w:kern w:val="24"/>
                                <w:sz w:val="20"/>
                                <w:szCs w:val="20"/>
                              </w:rPr>
                              <w:t>: Asia Pacific Vinyl Ester Resin Capacity &amp; Production (Thousand Tonnes), 2015-2030F</w:t>
                            </w:r>
                          </w:p>
                        </w:txbxContent>
                      </wps:txbx>
                      <wps:bodyPr wrap="square" rtlCol="0">
                        <a:spAutoFit/>
                      </wps:bodyPr>
                    </wps:wsp>
                  </a:graphicData>
                </a:graphic>
                <wp14:sizeRelH relativeFrom="margin">
                  <wp14:pctWidth>0</wp14:pctWidth>
                </wp14:sizeRelH>
              </wp:anchor>
            </w:drawing>
          </mc:Choice>
          <mc:Fallback>
            <w:pict>
              <v:shape w14:anchorId="463AA012" id="TextBox 7" o:spid="_x0000_s1104" type="#_x0000_t202" style="position:absolute;left:0;text-align:left;margin-left:-2.55pt;margin-top:13.05pt;width:513.55pt;height:22.9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" filled="f" stroked="f">
                <v:textbox style="mso-fit-shape-to-text:t">
                  <w:txbxContent>
                    <w:p w14:paraId="0E9110E6" w14:textId="3CEF87B4"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13</w:t>
                      </w:r>
                      <w:r w:rsidRPr="002F3659">
                        <w:rPr>
                          <w:rFonts w:ascii="Verdana" w:eastAsia="Verdana" w:hAnsi="Verdana" w:cs="Verdana"/>
                          <w:b/>
                          <w:bCs/>
                          <w:color w:val="000000" w:themeColor="text1"/>
                          <w:kern w:val="24"/>
                          <w:sz w:val="20"/>
                          <w:szCs w:val="20"/>
                        </w:rPr>
                        <w:t>: Asia Pacific Vinyl Ester Resin Capacity &amp; Production (Thousand Tonnes), 2015-2030F</w:t>
                      </w:r>
                    </w:p>
                  </w:txbxContent>
                </v:textbox>
                <w10:wrap anchorx="margin"/>
              </v:shape>
            </w:pict>
          </mc:Fallback>
        </mc:AlternateContent>
      </w:r>
    </w:p>
    <w:p w14:paraId="4DEB3A7A" w14:textId="746FF9C1" w:rsidR="0068477D" w:rsidRPr="002B5730" w:rsidRDefault="0068477D" w:rsidP="0068477D">
      <w:pPr>
        <w:tabs>
          <w:tab w:val="left" w:pos="990"/>
        </w:tabs>
        <w:rPr>
          <w:rFonts w:ascii="Arial" w:eastAsia="Arial" w:hAnsi="Arial" w:cs="Arial"/>
          <w:color w:val="000000" w:themeColor="text1"/>
          <w:sz w:val="24"/>
          <w:szCs w:val="24"/>
        </w:rPr>
      </w:pPr>
    </w:p>
    <w:p w14:paraId="542F3163" w14:textId="77777777"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093847DB" wp14:editId="23E40604">
            <wp:extent cx="6381750" cy="1981200"/>
            <wp:effectExtent l="0" t="0" r="0" b="0"/>
            <wp:docPr id="604" name="Chart 60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03FD11F"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9CB0E6" w14:textId="438DC15C" w:rsidR="0068477D" w:rsidRDefault="0068477D" w:rsidP="002F3659">
      <w:pPr>
        <w:tabs>
          <w:tab w:val="left" w:pos="190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The </w:t>
      </w:r>
      <w:r w:rsidR="00833605" w:rsidRPr="002B5730">
        <w:rPr>
          <w:rFonts w:ascii="Arial" w:eastAsia="Arial" w:hAnsi="Arial" w:cs="Arial"/>
          <w:color w:val="000000" w:themeColor="text1"/>
          <w:sz w:val="24"/>
          <w:szCs w:val="24"/>
        </w:rPr>
        <w:t>c</w:t>
      </w:r>
      <w:r w:rsidRPr="002B5730">
        <w:rPr>
          <w:rFonts w:ascii="Arial" w:eastAsia="Arial" w:hAnsi="Arial" w:cs="Arial"/>
          <w:color w:val="000000" w:themeColor="text1"/>
          <w:sz w:val="24"/>
          <w:szCs w:val="24"/>
        </w:rPr>
        <w:t>urrent Asia Pacific capacity of Vinyl Ester resin stood at around 442 thousand tonnes</w:t>
      </w:r>
      <w:r w:rsidR="00B04B17" w:rsidRPr="002B5730">
        <w:rPr>
          <w:rFonts w:ascii="Arial" w:eastAsia="Arial" w:hAnsi="Arial" w:cs="Arial"/>
          <w:color w:val="000000" w:themeColor="text1"/>
          <w:sz w:val="24"/>
          <w:szCs w:val="24"/>
        </w:rPr>
        <w:t xml:space="preserve"> in 2020</w:t>
      </w:r>
      <w:r w:rsidRPr="002B5730">
        <w:rPr>
          <w:rFonts w:ascii="Arial" w:eastAsia="Arial" w:hAnsi="Arial" w:cs="Arial"/>
          <w:color w:val="000000" w:themeColor="text1"/>
          <w:sz w:val="24"/>
          <w:szCs w:val="24"/>
        </w:rPr>
        <w:t xml:space="preserve"> and is expected to reach approximately </w:t>
      </w:r>
      <w:r w:rsidR="000B3091" w:rsidRPr="002B5730">
        <w:rPr>
          <w:rFonts w:ascii="Arial" w:eastAsia="Arial" w:hAnsi="Arial" w:cs="Arial"/>
          <w:color w:val="000000" w:themeColor="text1"/>
          <w:sz w:val="24"/>
          <w:szCs w:val="24"/>
        </w:rPr>
        <w:t xml:space="preserve">487 </w:t>
      </w:r>
      <w:r w:rsidRPr="002B5730">
        <w:rPr>
          <w:rFonts w:ascii="Arial" w:eastAsia="Arial" w:hAnsi="Arial" w:cs="Arial"/>
          <w:color w:val="000000" w:themeColor="text1"/>
          <w:sz w:val="24"/>
          <w:szCs w:val="24"/>
        </w:rPr>
        <w:t>thousand tonnes</w:t>
      </w:r>
      <w:r w:rsidR="00B04B17" w:rsidRPr="002B5730">
        <w:rPr>
          <w:rFonts w:ascii="Arial" w:eastAsia="Arial" w:hAnsi="Arial" w:cs="Arial"/>
          <w:color w:val="000000" w:themeColor="text1"/>
          <w:sz w:val="24"/>
          <w:szCs w:val="24"/>
        </w:rPr>
        <w:t xml:space="preserve"> by 2030</w:t>
      </w:r>
      <w:r w:rsidRPr="002B5730">
        <w:rPr>
          <w:rFonts w:ascii="Arial" w:eastAsia="Arial" w:hAnsi="Arial" w:cs="Arial"/>
          <w:color w:val="000000" w:themeColor="text1"/>
          <w:sz w:val="24"/>
          <w:szCs w:val="24"/>
        </w:rPr>
        <w:t>. The dominant player</w:t>
      </w:r>
      <w:r w:rsidR="0083360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w:t>
      </w:r>
      <w:r w:rsidR="00833605" w:rsidRPr="002B5730">
        <w:rPr>
          <w:rFonts w:ascii="Arial" w:eastAsia="Arial" w:hAnsi="Arial" w:cs="Arial"/>
          <w:color w:val="000000" w:themeColor="text1"/>
          <w:sz w:val="24"/>
          <w:szCs w:val="24"/>
        </w:rPr>
        <w:t xml:space="preserve"> the</w:t>
      </w:r>
      <w:r w:rsidRPr="002B5730">
        <w:rPr>
          <w:rFonts w:ascii="Arial" w:eastAsia="Arial" w:hAnsi="Arial" w:cs="Arial"/>
          <w:color w:val="000000" w:themeColor="text1"/>
          <w:sz w:val="24"/>
          <w:szCs w:val="24"/>
        </w:rPr>
        <w:t xml:space="preserve"> Asia Pacific vinyl ester resin</w:t>
      </w:r>
      <w:r w:rsidR="00833605"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includes </w:t>
      </w:r>
      <w:proofErr w:type="spellStart"/>
      <w:r w:rsidRPr="002B5730">
        <w:rPr>
          <w:rFonts w:ascii="Arial" w:eastAsia="Arial" w:hAnsi="Arial" w:cs="Arial"/>
          <w:color w:val="000000" w:themeColor="text1"/>
          <w:sz w:val="24"/>
          <w:szCs w:val="24"/>
        </w:rPr>
        <w:t>Swancor</w:t>
      </w:r>
      <w:proofErr w:type="spellEnd"/>
      <w:r w:rsidRPr="002B5730">
        <w:rPr>
          <w:rFonts w:ascii="Arial" w:eastAsia="Arial" w:hAnsi="Arial" w:cs="Arial"/>
          <w:color w:val="000000" w:themeColor="text1"/>
          <w:sz w:val="24"/>
          <w:szCs w:val="24"/>
        </w:rPr>
        <w:t xml:space="preserve"> Holding Co., LTD., </w:t>
      </w:r>
      <w:proofErr w:type="spellStart"/>
      <w:r w:rsidRPr="002B5730">
        <w:rPr>
          <w:rFonts w:ascii="Arial" w:eastAsia="Arial" w:hAnsi="Arial" w:cs="Arial"/>
          <w:color w:val="000000" w:themeColor="text1"/>
          <w:sz w:val="24"/>
          <w:szCs w:val="24"/>
        </w:rPr>
        <w:t>Jinling</w:t>
      </w:r>
      <w:proofErr w:type="spellEnd"/>
      <w:r w:rsidRPr="002B5730">
        <w:rPr>
          <w:rFonts w:ascii="Arial" w:eastAsia="Arial" w:hAnsi="Arial" w:cs="Arial"/>
          <w:color w:val="000000" w:themeColor="text1"/>
          <w:sz w:val="24"/>
          <w:szCs w:val="24"/>
        </w:rPr>
        <w:t xml:space="preserve"> AOC Resins Co., Ltd., INEOS Composites, Showa</w:t>
      </w:r>
      <w:r w:rsidR="00B04B17" w:rsidRPr="002B5730">
        <w:rPr>
          <w:rFonts w:ascii="Arial" w:eastAsia="Arial" w:hAnsi="Arial" w:cs="Arial"/>
          <w:color w:val="000000" w:themeColor="text1"/>
          <w:sz w:val="24"/>
          <w:szCs w:val="24"/>
        </w:rPr>
        <w:t xml:space="preserve"> Denko K.K.</w:t>
      </w:r>
      <w:r w:rsidRPr="002B5730">
        <w:rPr>
          <w:rFonts w:ascii="Arial" w:eastAsia="Arial" w:hAnsi="Arial" w:cs="Arial"/>
          <w:color w:val="000000" w:themeColor="text1"/>
          <w:sz w:val="24"/>
          <w:szCs w:val="24"/>
        </w:rPr>
        <w:t xml:space="preserve"> which holds around 46% of total Asia Pacific capacity.  Manufacturers are adding new capacities to meet the growing demand </w:t>
      </w:r>
      <w:r w:rsidR="008D2E5D"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in the region.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 xml:space="preserve">n 2020, Japanese Vinyl Ester Resin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roducer</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t>
      </w:r>
      <w:r w:rsidR="008D2E5D" w:rsidRPr="002B5730">
        <w:rPr>
          <w:rFonts w:ascii="Arial" w:eastAsia="Arial" w:hAnsi="Arial" w:cs="Arial"/>
          <w:color w:val="000000" w:themeColor="text1"/>
          <w:sz w:val="24"/>
          <w:szCs w:val="24"/>
        </w:rPr>
        <w:t xml:space="preserve">Showa Denko K.K </w:t>
      </w:r>
      <w:r w:rsidRPr="002B5730">
        <w:rPr>
          <w:rFonts w:ascii="Arial" w:eastAsia="Arial" w:hAnsi="Arial" w:cs="Arial"/>
          <w:color w:val="000000" w:themeColor="text1"/>
          <w:sz w:val="24"/>
          <w:szCs w:val="24"/>
        </w:rPr>
        <w:t xml:space="preserve">completed its expansion of VER production line to almost double of its existing capacity through its Chinese </w:t>
      </w:r>
      <w:r w:rsidRPr="002B5730">
        <w:rPr>
          <w:rFonts w:ascii="Arial" w:eastAsia="Arial" w:hAnsi="Arial" w:cs="Arial"/>
          <w:color w:val="000000" w:themeColor="text1"/>
          <w:sz w:val="24"/>
          <w:szCs w:val="24"/>
        </w:rPr>
        <w:t xml:space="preserve">subsidiary Shanghai Showa Highpolymer Co., Ltd. (SSHP). New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 xml:space="preserve">layers are also entering the vinyl ester resin market due to its increasing demand from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plastics (FRP) application, paints and coating and marine industry</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among others. Furthermore, </w:t>
      </w:r>
      <w:r w:rsidR="008D2E5D" w:rsidRPr="002B5730">
        <w:rPr>
          <w:rFonts w:ascii="Arial" w:eastAsia="Arial" w:hAnsi="Arial" w:cs="Arial"/>
          <w:color w:val="000000" w:themeColor="text1"/>
          <w:sz w:val="24"/>
          <w:szCs w:val="24"/>
        </w:rPr>
        <w:t>g</w:t>
      </w:r>
      <w:r w:rsidRPr="002B5730">
        <w:rPr>
          <w:rFonts w:ascii="Arial" w:eastAsia="Arial" w:hAnsi="Arial" w:cs="Arial"/>
          <w:color w:val="000000" w:themeColor="text1"/>
          <w:sz w:val="24"/>
          <w:szCs w:val="24"/>
        </w:rPr>
        <w:t xml:space="preserve">overnment of India’s “Make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 xml:space="preserve">n India” initiative to give impetus to composite industry by increasing the per capita consumption of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plastics (FRP) products is going to attract investors for capacity addition of vinyl ester resin to meet the customer demand.</w:t>
      </w:r>
    </w:p>
    <w:p w14:paraId="5176CA3E"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75B409E0"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954E170" w14:textId="1B465EEA"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417CF73B"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22F9511C"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6A1EE198"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3EAF7235"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5420B199" w14:textId="77777777" w:rsidR="0068383C" w:rsidRDefault="0068383C" w:rsidP="002F3659">
      <w:pPr>
        <w:tabs>
          <w:tab w:val="left" w:pos="1905"/>
        </w:tabs>
        <w:spacing w:line="360" w:lineRule="auto"/>
        <w:jc w:val="both"/>
        <w:rPr>
          <w:rFonts w:ascii="Arial" w:eastAsia="Arial" w:hAnsi="Arial" w:cs="Arial"/>
          <w:color w:val="000000" w:themeColor="text1"/>
          <w:sz w:val="24"/>
          <w:szCs w:val="24"/>
        </w:rPr>
      </w:pPr>
    </w:p>
    <w:p w14:paraId="16B1805B" w14:textId="054A1A1F" w:rsidR="008A783A" w:rsidRPr="002B5730" w:rsidRDefault="0068383C" w:rsidP="002F3659">
      <w:pPr>
        <w:tabs>
          <w:tab w:val="left" w:pos="1905"/>
        </w:tabs>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8592" behindDoc="0" locked="0" layoutInCell="1" allowOverlap="1" wp14:anchorId="7F4956EE" wp14:editId="372A3426">
                <wp:simplePos x="0" y="0"/>
                <wp:positionH relativeFrom="margin">
                  <wp:posOffset>161925</wp:posOffset>
                </wp:positionH>
                <wp:positionV relativeFrom="paragraph">
                  <wp:posOffset>313690</wp:posOffset>
                </wp:positionV>
                <wp:extent cx="7067550" cy="291465"/>
                <wp:effectExtent l="0" t="0" r="0" b="0"/>
                <wp:wrapNone/>
                <wp:docPr id="585" name="TextBox 9"/>
                <wp:cNvGraphicFramePr/>
                <a:graphic xmlns:a="http://schemas.openxmlformats.org/drawingml/2006/main">
                  <a:graphicData uri="http://schemas.microsoft.com/office/word/2010/wordprocessingShape">
                    <wps:wsp>
                      <wps:cNvSpPr txBox="1"/>
                      <wps:spPr>
                        <a:xfrm>
                          <a:off x="0" y="0"/>
                          <a:ext cx="7067550" cy="291465"/>
                        </a:xfrm>
                        <a:prstGeom prst="rect">
                          <a:avLst/>
                        </a:prstGeom>
                        <a:noFill/>
                      </wps:spPr>
                      <wps:txbx>
                        <w:txbxContent>
                          <w:p w14:paraId="73765D04" w14:textId="066D9A3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14</w:t>
                            </w:r>
                            <w:r w:rsidRPr="002F3659">
                              <w:rPr>
                                <w:rFonts w:ascii="Verdana" w:eastAsia="Verdana" w:hAnsi="Verdana" w:cs="Verdana"/>
                                <w:b/>
                                <w:bCs/>
                                <w:color w:val="000000" w:themeColor="text1"/>
                                <w:kern w:val="24"/>
                                <w:sz w:val="20"/>
                                <w:szCs w:val="20"/>
                              </w:rPr>
                              <w:t xml:space="preserve">: Asia Pacific Vinyl Ester Resin Operating </w:t>
                            </w:r>
                            <w:r w:rsidR="00436950">
                              <w:rPr>
                                <w:rFonts w:ascii="Verdana" w:eastAsia="Verdana" w:hAnsi="Verdana" w:cs="Verdana"/>
                                <w:b/>
                                <w:bCs/>
                                <w:color w:val="000000" w:themeColor="text1"/>
                                <w:kern w:val="24"/>
                                <w:sz w:val="20"/>
                                <w:szCs w:val="20"/>
                              </w:rPr>
                              <w:t>Efficiency</w:t>
                            </w:r>
                            <w:r w:rsidRPr="002F3659">
                              <w:rPr>
                                <w:rFonts w:ascii="Verdana" w:eastAsia="Verdana" w:hAnsi="Verdana" w:cs="Verdana"/>
                                <w:b/>
                                <w:bCs/>
                                <w:color w:val="000000" w:themeColor="text1"/>
                                <w:kern w:val="24"/>
                                <w:sz w:val="20"/>
                                <w:szCs w:val="20"/>
                              </w:rPr>
                              <w:t xml:space="preserve"> (Percentage), 2015-2030F</w:t>
                            </w:r>
                          </w:p>
                        </w:txbxContent>
                      </wps:txbx>
                      <wps:bodyPr wrap="square" rtlCol="0">
                        <a:spAutoFit/>
                      </wps:bodyPr>
                    </wps:wsp>
                  </a:graphicData>
                </a:graphic>
                <wp14:sizeRelH relativeFrom="margin">
                  <wp14:pctWidth>0</wp14:pctWidth>
                </wp14:sizeRelH>
              </wp:anchor>
            </w:drawing>
          </mc:Choice>
          <mc:Fallback>
            <w:pict>
              <v:shape w14:anchorId="7F4956EE" id="TextBox 9" o:spid="_x0000_s1105" type="#_x0000_t202" style="position:absolute;left:0;text-align:left;margin-left:12.75pt;margin-top:24.7pt;width:556.5pt;height:22.9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" filled="f" stroked="f">
                <v:textbox style="mso-fit-shape-to-text:t">
                  <w:txbxContent>
                    <w:p w14:paraId="73765D04" w14:textId="066D9A3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14</w:t>
                      </w:r>
                      <w:r w:rsidRPr="002F3659">
                        <w:rPr>
                          <w:rFonts w:ascii="Verdana" w:eastAsia="Verdana" w:hAnsi="Verdana" w:cs="Verdana"/>
                          <w:b/>
                          <w:bCs/>
                          <w:color w:val="000000" w:themeColor="text1"/>
                          <w:kern w:val="24"/>
                          <w:sz w:val="20"/>
                          <w:szCs w:val="20"/>
                        </w:rPr>
                        <w:t xml:space="preserve">: Asia Pacific Vinyl Ester Resin Operating </w:t>
                      </w:r>
                      <w:r w:rsidR="00436950">
                        <w:rPr>
                          <w:rFonts w:ascii="Verdana" w:eastAsia="Verdana" w:hAnsi="Verdana" w:cs="Verdana"/>
                          <w:b/>
                          <w:bCs/>
                          <w:color w:val="000000" w:themeColor="text1"/>
                          <w:kern w:val="24"/>
                          <w:sz w:val="20"/>
                          <w:szCs w:val="20"/>
                        </w:rPr>
                        <w:t>Efficiency</w:t>
                      </w:r>
                      <w:r w:rsidRPr="002F3659">
                        <w:rPr>
                          <w:rFonts w:ascii="Verdana" w:eastAsia="Verdana" w:hAnsi="Verdana" w:cs="Verdana"/>
                          <w:b/>
                          <w:bCs/>
                          <w:color w:val="000000" w:themeColor="text1"/>
                          <w:kern w:val="24"/>
                          <w:sz w:val="20"/>
                          <w:szCs w:val="20"/>
                        </w:rPr>
                        <w:t xml:space="preserve"> (Percentage), 2015-2030F</w:t>
                      </w:r>
                    </w:p>
                  </w:txbxContent>
                </v:textbox>
                <w10:wrap anchorx="margin"/>
              </v:shape>
            </w:pict>
          </mc:Fallback>
        </mc:AlternateContent>
      </w:r>
      <w:r w:rsidR="008A783A" w:rsidRPr="002B5730">
        <w:rPr>
          <w:rFonts w:ascii="Arial" w:eastAsia="Arial" w:hAnsi="Arial" w:cs="Arial"/>
          <w:b/>
          <w:noProof/>
          <w:color w:val="000000" w:themeColor="text1"/>
          <w:sz w:val="24"/>
          <w:szCs w:val="24"/>
        </w:rPr>
        <mc:AlternateContent>
          <mc:Choice Requires="wps">
            <w:drawing>
              <wp:anchor distT="0" distB="0" distL="114300" distR="114300" simplePos="0" relativeHeight="252395520" behindDoc="0" locked="0" layoutInCell="1" allowOverlap="1" wp14:anchorId="2037EFCD" wp14:editId="6E1A8EA5">
                <wp:simplePos x="0" y="0"/>
                <wp:positionH relativeFrom="margin">
                  <wp:posOffset>2658</wp:posOffset>
                </wp:positionH>
                <wp:positionV relativeFrom="paragraph">
                  <wp:posOffset>13822</wp:posOffset>
                </wp:positionV>
                <wp:extent cx="6209414" cy="297711"/>
                <wp:effectExtent l="0" t="0" r="0" b="0"/>
                <wp:wrapNone/>
                <wp:docPr id="1113" name="TextBox 8"/>
                <wp:cNvGraphicFramePr/>
                <a:graphic xmlns:a="http://schemas.openxmlformats.org/drawingml/2006/main">
                  <a:graphicData uri="http://schemas.microsoft.com/office/word/2010/wordprocessingShape">
                    <wps:wsp>
                      <wps:cNvSpPr txBox="1"/>
                      <wps:spPr>
                        <a:xfrm>
                          <a:off x="0" y="0"/>
                          <a:ext cx="6209414" cy="297711"/>
                        </a:xfrm>
                        <a:prstGeom prst="rect">
                          <a:avLst/>
                        </a:prstGeom>
                        <a:noFill/>
                      </wps:spPr>
                      <wps:txbx>
                        <w:txbxContent>
                          <w:p w14:paraId="2798DCC6" w14:textId="0D5D2F09" w:rsidR="008A783A" w:rsidRPr="002F3659" w:rsidRDefault="009D1168" w:rsidP="008A783A">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3.2.1.2. </w:t>
                            </w:r>
                            <w:r w:rsidR="008A783A" w:rsidRPr="002F3659">
                              <w:rPr>
                                <w:rFonts w:ascii="Verdana" w:eastAsia="Verdana" w:hAnsi="Verdana" w:cs="Verdana"/>
                                <w:b/>
                                <w:bCs/>
                                <w:color w:val="000000" w:themeColor="text1"/>
                                <w:kern w:val="24"/>
                                <w:sz w:val="20"/>
                                <w:szCs w:val="20"/>
                              </w:rPr>
                              <w:t>Operating Efficiency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37EFCD" id="_x0000_s1106" type="#_x0000_t202" style="position:absolute;left:0;text-align:left;margin-left:.2pt;margin-top:1.1pt;width:488.95pt;height:23.4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" filled="f" stroked="f">
                <v:textbox>
                  <w:txbxContent>
                    <w:p w14:paraId="2798DCC6" w14:textId="0D5D2F09" w:rsidR="008A783A" w:rsidRPr="002F3659" w:rsidRDefault="009D1168" w:rsidP="008A783A">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3.2.1.2. </w:t>
                      </w:r>
                      <w:r w:rsidR="008A783A" w:rsidRPr="002F3659">
                        <w:rPr>
                          <w:rFonts w:ascii="Verdana" w:eastAsia="Verdana" w:hAnsi="Verdana" w:cs="Verdana"/>
                          <w:b/>
                          <w:bCs/>
                          <w:color w:val="000000" w:themeColor="text1"/>
                          <w:kern w:val="24"/>
                          <w:sz w:val="20"/>
                          <w:szCs w:val="20"/>
                        </w:rPr>
                        <w:t>Operating Efficiency</w:t>
                      </w:r>
                    </w:p>
                  </w:txbxContent>
                </v:textbox>
                <w10:wrap anchorx="margin"/>
              </v:shape>
            </w:pict>
          </mc:Fallback>
        </mc:AlternateContent>
      </w:r>
    </w:p>
    <w:p w14:paraId="1F241D9E" w14:textId="2F2932E6" w:rsidR="0068477D" w:rsidRPr="002B5730" w:rsidRDefault="0068477D" w:rsidP="00CB55FA">
      <w:pPr>
        <w:tabs>
          <w:tab w:val="left" w:pos="190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722B8A0F" wp14:editId="786DE2B8">
            <wp:extent cx="6457950" cy="2247900"/>
            <wp:effectExtent l="0" t="0" r="0" b="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90F3B1" w14:textId="7EC3D882" w:rsidR="0068477D" w:rsidRPr="002B5730" w:rsidRDefault="00A67AC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9616" behindDoc="0" locked="0" layoutInCell="1" allowOverlap="1" wp14:anchorId="70E1C395" wp14:editId="676109E3">
                <wp:simplePos x="0" y="0"/>
                <wp:positionH relativeFrom="margin">
                  <wp:posOffset>-98425</wp:posOffset>
                </wp:positionH>
                <wp:positionV relativeFrom="paragraph">
                  <wp:posOffset>-5715</wp:posOffset>
                </wp:positionV>
                <wp:extent cx="8210550" cy="466090"/>
                <wp:effectExtent l="0" t="0" r="0" b="0"/>
                <wp:wrapNone/>
                <wp:docPr id="586" name="TextBox 13"/>
                <wp:cNvGraphicFramePr/>
                <a:graphic xmlns:a="http://schemas.openxmlformats.org/drawingml/2006/main">
                  <a:graphicData uri="http://schemas.microsoft.com/office/word/2010/wordprocessingShape">
                    <wps:wsp>
                      <wps:cNvSpPr txBox="1"/>
                      <wps:spPr>
                        <a:xfrm>
                          <a:off x="0" y="0"/>
                          <a:ext cx="8210550" cy="466090"/>
                        </a:xfrm>
                        <a:prstGeom prst="rect">
                          <a:avLst/>
                        </a:prstGeom>
                        <a:noFill/>
                      </wps:spPr>
                      <wps:txb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0E1C395" id="_x0000_s1107" type="#_x0000_t202" style="position:absolute;margin-left:-7.75pt;margin-top:-.45pt;width:646.5pt;height:36.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" filled="f" stroked="f">
                <v:textbo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v:textbox>
                <w10:wrap anchorx="margin"/>
              </v:shape>
            </w:pict>
          </mc:Fallback>
        </mc:AlternateContent>
      </w:r>
      <w:r w:rsidR="00687E98" w:rsidRPr="002B5730">
        <w:rPr>
          <w:bCs/>
          <w:noProof/>
          <w:color w:val="000000" w:themeColor="text1"/>
        </w:rPr>
        <mc:AlternateContent>
          <mc:Choice Requires="wps">
            <w:drawing>
              <wp:anchor distT="0" distB="0" distL="114300" distR="114300" simplePos="0" relativeHeight="252181504" behindDoc="0" locked="0" layoutInCell="1" allowOverlap="1" wp14:anchorId="6D152697" wp14:editId="2112E516">
                <wp:simplePos x="0" y="0"/>
                <wp:positionH relativeFrom="margin">
                  <wp:posOffset>4571365</wp:posOffset>
                </wp:positionH>
                <wp:positionV relativeFrom="paragraph">
                  <wp:posOffset>2545080</wp:posOffset>
                </wp:positionV>
                <wp:extent cx="1889760" cy="266700"/>
                <wp:effectExtent l="0" t="0" r="0" b="0"/>
                <wp:wrapNone/>
                <wp:docPr id="20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152697" id="_x0000_s1108" type="#_x0000_t202" style="position:absolute;margin-left:359.95pt;margin-top:200.4pt;width:148.8pt;height:21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" filled="f" stroked="f">
                <v:textbo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tbl>
      <w:tblPr>
        <w:tblW w:w="10082" w:type="dxa"/>
        <w:tblCellMar>
          <w:left w:w="0" w:type="dxa"/>
          <w:right w:w="0" w:type="dxa"/>
        </w:tblCellMar>
        <w:tblLook w:val="0420" w:firstRow="1" w:lastRow="0" w:firstColumn="0" w:lastColumn="0" w:noHBand="0" w:noVBand="1"/>
      </w:tblPr>
      <w:tblGrid>
        <w:gridCol w:w="1680"/>
        <w:gridCol w:w="1680"/>
        <w:gridCol w:w="1681"/>
        <w:gridCol w:w="1680"/>
        <w:gridCol w:w="1680"/>
        <w:gridCol w:w="1681"/>
      </w:tblGrid>
      <w:tr w:rsidR="002B5730" w:rsidRPr="002B5730" w14:paraId="2A07D9A8" w14:textId="77777777" w:rsidTr="002F3659">
        <w:trPr>
          <w:trHeight w:val="411"/>
        </w:trPr>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1EE1971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Country</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4F6EBD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2016</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665D78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2017</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0A93E9" w14:textId="179308C3"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2018</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D9361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2019</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3FE33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2020</w:t>
            </w:r>
          </w:p>
        </w:tc>
      </w:tr>
      <w:tr w:rsidR="002B5730" w:rsidRPr="002B5730" w14:paraId="24A62E74" w14:textId="77777777" w:rsidTr="002F3659">
        <w:trPr>
          <w:trHeight w:val="411"/>
        </w:trPr>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5BB9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China</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9E36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9,599</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468B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10,155</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2B79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10,684</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58F0B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11,084</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17A1C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9,452</w:t>
            </w:r>
          </w:p>
        </w:tc>
      </w:tr>
      <w:tr w:rsidR="002B5730" w:rsidRPr="002B5730" w14:paraId="769C00BB"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50E5D8"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India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8E50C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4,462</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BED7A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4,475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644CA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4,561</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DD8FD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4,930</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E3F78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3802</w:t>
            </w:r>
          </w:p>
        </w:tc>
      </w:tr>
      <w:tr w:rsidR="002B5730" w:rsidRPr="002B5730" w14:paraId="0997F420"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D50E7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Japan</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850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3,453</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48DEF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3,289</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9E4C94"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3,258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EC68A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3,280</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7708C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2963</w:t>
            </w:r>
          </w:p>
        </w:tc>
      </w:tr>
      <w:tr w:rsidR="002B5730" w:rsidRPr="002B5730" w14:paraId="147234FD" w14:textId="77777777" w:rsidTr="002F3659">
        <w:trPr>
          <w:trHeight w:val="472"/>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7D323D"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South Korea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FD13F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2,484</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F4DC3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2,516</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B0841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2,784</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C75D7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2,928</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957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2349</w:t>
            </w:r>
          </w:p>
        </w:tc>
      </w:tr>
      <w:tr w:rsidR="002B5730" w:rsidRPr="002B5730" w14:paraId="1D333DDF"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678701"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Indonesia</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B31AF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822</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1D407B"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848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3F799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836</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2948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885</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BF5BD7"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802</w:t>
            </w:r>
          </w:p>
        </w:tc>
      </w:tr>
      <w:tr w:rsidR="002B5730" w:rsidRPr="002B5730" w14:paraId="6EEF4BA6" w14:textId="77777777" w:rsidTr="002F3659">
        <w:trPr>
          <w:trHeight w:val="708"/>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D943AA"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Rest of Asia-Pacific</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05BEA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4,756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270DE9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4,582</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84EB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4,685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900EED" w14:textId="6C4440A5"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4,736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999B80" w14:textId="63621DBB"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4136</w:t>
            </w:r>
          </w:p>
        </w:tc>
      </w:tr>
    </w:tbl>
    <w:p w14:paraId="6D360A73" w14:textId="480A1CE6" w:rsidR="0068477D" w:rsidRDefault="0068477D" w:rsidP="0068477D">
      <w:pPr>
        <w:rPr>
          <w:rFonts w:ascii="Arial" w:eastAsia="Arial" w:hAnsi="Arial" w:cs="Arial"/>
          <w:color w:val="000000" w:themeColor="text1"/>
          <w:sz w:val="24"/>
          <w:szCs w:val="24"/>
        </w:rPr>
      </w:pPr>
    </w:p>
    <w:p w14:paraId="47038988" w14:textId="77777777" w:rsidR="0068383C" w:rsidRPr="002B5730" w:rsidRDefault="0068383C" w:rsidP="0068477D">
      <w:pPr>
        <w:rPr>
          <w:rFonts w:ascii="Arial" w:eastAsia="Arial" w:hAnsi="Arial" w:cs="Arial"/>
          <w:color w:val="000000" w:themeColor="text1"/>
          <w:sz w:val="24"/>
          <w:szCs w:val="24"/>
        </w:rPr>
      </w:pPr>
    </w:p>
    <w:p w14:paraId="4D3BD463" w14:textId="25DAEEFE" w:rsidR="0068477D" w:rsidRPr="002B5730" w:rsidRDefault="00F9062E"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0640" behindDoc="0" locked="0" layoutInCell="1" allowOverlap="1" wp14:anchorId="00F949B2" wp14:editId="0569E9BF">
                <wp:simplePos x="0" y="0"/>
                <wp:positionH relativeFrom="margin">
                  <wp:align>left</wp:align>
                </wp:positionH>
                <wp:positionV relativeFrom="paragraph">
                  <wp:posOffset>3810</wp:posOffset>
                </wp:positionV>
                <wp:extent cx="8229600" cy="291465"/>
                <wp:effectExtent l="0" t="0" r="0" b="0"/>
                <wp:wrapNone/>
                <wp:docPr id="587" name="TextBox 17"/>
                <wp:cNvGraphicFramePr/>
                <a:graphic xmlns:a="http://schemas.openxmlformats.org/drawingml/2006/main">
                  <a:graphicData uri="http://schemas.microsoft.com/office/word/2010/wordprocessingShape">
                    <wps:wsp>
                      <wps:cNvSpPr txBox="1"/>
                      <wps:spPr>
                        <a:xfrm>
                          <a:off x="0" y="0"/>
                          <a:ext cx="8229600" cy="291465"/>
                        </a:xfrm>
                        <a:prstGeom prst="rect">
                          <a:avLst/>
                        </a:prstGeom>
                        <a:noFill/>
                      </wps:spPr>
                      <wps:txbx>
                        <w:txbxContent>
                          <w:p w14:paraId="58A4E155" w14:textId="19C76C3E"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China IIP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wps:txbx>
                      <wps:bodyPr wrap="square" rtlCol="0">
                        <a:spAutoFit/>
                      </wps:bodyPr>
                    </wps:wsp>
                  </a:graphicData>
                </a:graphic>
                <wp14:sizeRelH relativeFrom="margin">
                  <wp14:pctWidth>0</wp14:pctWidth>
                </wp14:sizeRelH>
              </wp:anchor>
            </w:drawing>
          </mc:Choice>
          <mc:Fallback>
            <w:pict>
              <v:shape w14:anchorId="00F949B2" id="TextBox 17" o:spid="_x0000_s1109" type="#_x0000_t202" style="position:absolute;margin-left:0;margin-top:.3pt;width:9in;height:22.9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" filled="f" stroked="f">
                <v:textbox style="mso-fit-shape-to-text:t">
                  <w:txbxContent>
                    <w:p w14:paraId="58A4E155" w14:textId="19C76C3E"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China IIP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v:textbox>
                <w10:wrap anchorx="margin"/>
              </v:shape>
            </w:pict>
          </mc:Fallback>
        </mc:AlternateContent>
      </w:r>
    </w:p>
    <w:p w14:paraId="0B4FC87D" w14:textId="6286515D"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165F0655" wp14:editId="3EB93A44">
            <wp:extent cx="6438900" cy="1733107"/>
            <wp:effectExtent l="0" t="0" r="0" b="635"/>
            <wp:docPr id="606" name="Chart 606">
              <a:extLst xmlns:a="http://schemas.openxmlformats.org/drawingml/2006/main">
                <a:ext uri="{FF2B5EF4-FFF2-40B4-BE49-F238E27FC236}">
                  <a16:creationId xmlns:a16="http://schemas.microsoft.com/office/drawing/2014/main" id="{4DCD8127-898D-4DC8-8A55-CA37AF1EF8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FF8847E" w14:textId="77777777" w:rsidR="0068383C" w:rsidRDefault="0068383C" w:rsidP="0068477D">
      <w:pPr>
        <w:tabs>
          <w:tab w:val="left" w:pos="1035"/>
        </w:tabs>
        <w:rPr>
          <w:rFonts w:ascii="Arial" w:eastAsia="Arial" w:hAnsi="Arial" w:cs="Arial"/>
          <w:color w:val="000000" w:themeColor="text1"/>
          <w:sz w:val="24"/>
          <w:szCs w:val="24"/>
        </w:rPr>
      </w:pPr>
    </w:p>
    <w:p w14:paraId="10958B6F" w14:textId="4B16D243" w:rsidR="0068383C" w:rsidRDefault="0068383C" w:rsidP="0068477D">
      <w:pPr>
        <w:tabs>
          <w:tab w:val="left" w:pos="103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83552" behindDoc="0" locked="0" layoutInCell="1" allowOverlap="1" wp14:anchorId="2FD4E80C" wp14:editId="6D708F3C">
                <wp:simplePos x="0" y="0"/>
                <wp:positionH relativeFrom="margin">
                  <wp:posOffset>4401185</wp:posOffset>
                </wp:positionH>
                <wp:positionV relativeFrom="paragraph">
                  <wp:posOffset>19050</wp:posOffset>
                </wp:positionV>
                <wp:extent cx="1889760" cy="266700"/>
                <wp:effectExtent l="0" t="0" r="0" b="0"/>
                <wp:wrapNone/>
                <wp:docPr id="202"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D4E80C" id="_x0000_s1110" type="#_x0000_t202" style="position:absolute;margin-left:346.55pt;margin-top:1.5pt;width:148.8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" filled="f" stroked="f">
                <v:textbo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4ED0670" w14:textId="3A8DA492" w:rsidR="0068383C" w:rsidRDefault="0068383C" w:rsidP="0068477D">
      <w:pPr>
        <w:tabs>
          <w:tab w:val="left" w:pos="1035"/>
        </w:tabs>
        <w:rPr>
          <w:rFonts w:ascii="Arial" w:eastAsia="Arial" w:hAnsi="Arial" w:cs="Arial"/>
          <w:color w:val="000000" w:themeColor="text1"/>
          <w:sz w:val="24"/>
          <w:szCs w:val="24"/>
        </w:rPr>
      </w:pPr>
    </w:p>
    <w:p w14:paraId="0ECB13D1" w14:textId="225C5432" w:rsidR="0068477D" w:rsidRPr="002B5730" w:rsidRDefault="00B04B17" w:rsidP="0068477D">
      <w:pPr>
        <w:tabs>
          <w:tab w:val="left" w:pos="103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1664" behindDoc="0" locked="0" layoutInCell="1" allowOverlap="1" wp14:anchorId="6CA2D37C" wp14:editId="06F6A04C">
                <wp:simplePos x="0" y="0"/>
                <wp:positionH relativeFrom="margin">
                  <wp:posOffset>0</wp:posOffset>
                </wp:positionH>
                <wp:positionV relativeFrom="paragraph">
                  <wp:posOffset>259081</wp:posOffset>
                </wp:positionV>
                <wp:extent cx="6467475" cy="514350"/>
                <wp:effectExtent l="0" t="0" r="0" b="0"/>
                <wp:wrapNone/>
                <wp:docPr id="588" name="TextBox 13"/>
                <wp:cNvGraphicFramePr/>
                <a:graphic xmlns:a="http://schemas.openxmlformats.org/drawingml/2006/main">
                  <a:graphicData uri="http://schemas.microsoft.com/office/word/2010/wordprocessingShape">
                    <wps:wsp>
                      <wps:cNvSpPr txBox="1"/>
                      <wps:spPr>
                        <a:xfrm>
                          <a:off x="0" y="0"/>
                          <a:ext cx="6467475" cy="514350"/>
                        </a:xfrm>
                        <a:prstGeom prst="rect">
                          <a:avLst/>
                        </a:prstGeom>
                        <a:noFill/>
                      </wps:spPr>
                      <wps:txbx>
                        <w:txbxContent>
                          <w:p w14:paraId="756007F3" w14:textId="66D4B04A"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15</w:t>
                            </w:r>
                            <w:r w:rsidRPr="002F3659">
                              <w:rPr>
                                <w:rFonts w:ascii="Verdana" w:eastAsia="Verdana" w:hAnsi="Verdana" w:cs="Verdana"/>
                                <w:b/>
                                <w:bCs/>
                                <w:color w:val="000000" w:themeColor="text1"/>
                                <w:kern w:val="24"/>
                                <w:sz w:val="20"/>
                                <w:szCs w:val="20"/>
                              </w:rPr>
                              <w:t xml:space="preserve">: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A2D37C" id="_x0000_s1111" type="#_x0000_t202" style="position:absolute;margin-left:0;margin-top:20.4pt;width:509.25pt;height:4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" filled="f" stroked="f">
                <v:textbox>
                  <w:txbxContent>
                    <w:p w14:paraId="756007F3" w14:textId="66D4B04A"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15</w:t>
                      </w:r>
                      <w:r w:rsidRPr="002F3659">
                        <w:rPr>
                          <w:rFonts w:ascii="Verdana" w:eastAsia="Verdana" w:hAnsi="Verdana" w:cs="Verdana"/>
                          <w:b/>
                          <w:bCs/>
                          <w:color w:val="000000" w:themeColor="text1"/>
                          <w:kern w:val="24"/>
                          <w:sz w:val="20"/>
                          <w:szCs w:val="20"/>
                        </w:rPr>
                        <w:t xml:space="preserve">: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77728" behindDoc="0" locked="0" layoutInCell="1" allowOverlap="1" wp14:anchorId="2130BC60" wp14:editId="61B7116A">
                <wp:simplePos x="0" y="0"/>
                <wp:positionH relativeFrom="margin">
                  <wp:posOffset>0</wp:posOffset>
                </wp:positionH>
                <wp:positionV relativeFrom="paragraph">
                  <wp:posOffset>68580</wp:posOffset>
                </wp:positionV>
                <wp:extent cx="6391275" cy="257175"/>
                <wp:effectExtent l="0" t="0" r="0" b="0"/>
                <wp:wrapNone/>
                <wp:docPr id="1064" name="TextBox 13"/>
                <wp:cNvGraphicFramePr/>
                <a:graphic xmlns:a="http://schemas.openxmlformats.org/drawingml/2006/main">
                  <a:graphicData uri="http://schemas.microsoft.com/office/word/2010/wordprocessingShape">
                    <wps:wsp>
                      <wps:cNvSpPr txBox="1"/>
                      <wps:spPr>
                        <a:xfrm>
                          <a:off x="0" y="0"/>
                          <a:ext cx="6391275" cy="257175"/>
                        </a:xfrm>
                        <a:prstGeom prst="rect">
                          <a:avLst/>
                        </a:prstGeom>
                        <a:noFill/>
                      </wps:spPr>
                      <wps:txbx>
                        <w:txbxContent>
                          <w:p w14:paraId="7295AAB1" w14:textId="1233DA99" w:rsidR="00674114"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r w:rsidR="009D1168">
                              <w:rPr>
                                <w:rFonts w:ascii="Verdana" w:eastAsia="Verdana" w:hAnsi="Verdana" w:cs="Verdana"/>
                                <w:b/>
                                <w:bCs/>
                                <w:color w:val="000000" w:themeColor="text1"/>
                                <w:kern w:val="24"/>
                                <w:sz w:val="20"/>
                                <w:szCs w:val="20"/>
                              </w:rPr>
                              <w:t>3</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p w14:paraId="6A55E557" w14:textId="77777777" w:rsidR="0068383C" w:rsidRPr="002F3659" w:rsidRDefault="0068383C" w:rsidP="00674114">
                            <w:pPr>
                              <w:spacing w:line="360" w:lineRule="auto"/>
                              <w:textAlignment w:val="baseline"/>
                              <w:rPr>
                                <w:rFonts w:ascii="Verdana" w:eastAsia="Verdana" w:hAnsi="Verdana" w:cs="Verdana"/>
                                <w:b/>
                                <w:bCs/>
                                <w:color w:val="000000" w:themeColor="text1"/>
                                <w:kern w:val="24"/>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30BC60" id="_x0000_s1112" type="#_x0000_t202" style="position:absolute;margin-left:0;margin-top:5.4pt;width:503.2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" filled="f" stroked="f">
                <v:textbox>
                  <w:txbxContent>
                    <w:p w14:paraId="7295AAB1" w14:textId="1233DA99" w:rsidR="00674114"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r w:rsidR="009D1168">
                        <w:rPr>
                          <w:rFonts w:ascii="Verdana" w:eastAsia="Verdana" w:hAnsi="Verdana" w:cs="Verdana"/>
                          <w:b/>
                          <w:bCs/>
                          <w:color w:val="000000" w:themeColor="text1"/>
                          <w:kern w:val="24"/>
                          <w:sz w:val="20"/>
                          <w:szCs w:val="20"/>
                        </w:rPr>
                        <w:t>3</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p w14:paraId="6A55E557" w14:textId="77777777" w:rsidR="0068383C" w:rsidRPr="002F3659" w:rsidRDefault="0068383C" w:rsidP="00674114">
                      <w:pPr>
                        <w:spacing w:line="360" w:lineRule="auto"/>
                        <w:textAlignment w:val="baseline"/>
                        <w:rPr>
                          <w:rFonts w:ascii="Verdana" w:eastAsia="Verdana" w:hAnsi="Verdana" w:cs="Verdana"/>
                          <w:b/>
                          <w:bCs/>
                          <w:color w:val="000000" w:themeColor="text1"/>
                          <w:kern w:val="24"/>
                          <w:sz w:val="20"/>
                          <w:szCs w:val="20"/>
                        </w:rPr>
                      </w:pPr>
                    </w:p>
                  </w:txbxContent>
                </v:textbox>
                <w10:wrap anchorx="margin"/>
              </v:shape>
            </w:pict>
          </mc:Fallback>
        </mc:AlternateContent>
      </w:r>
    </w:p>
    <w:p w14:paraId="3C452696" w14:textId="21259EF1" w:rsidR="0068477D" w:rsidRPr="002B5730" w:rsidRDefault="002F3659" w:rsidP="0068477D">
      <w:pPr>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4592" behindDoc="0" locked="0" layoutInCell="1" allowOverlap="1" wp14:anchorId="75A6B26A" wp14:editId="290BD8D5">
                <wp:simplePos x="0" y="0"/>
                <wp:positionH relativeFrom="margin">
                  <wp:posOffset>3429000</wp:posOffset>
                </wp:positionH>
                <wp:positionV relativeFrom="paragraph">
                  <wp:posOffset>2887345</wp:posOffset>
                </wp:positionV>
                <wp:extent cx="2878455" cy="307777"/>
                <wp:effectExtent l="0" t="0" r="0" b="0"/>
                <wp:wrapNone/>
                <wp:docPr id="245" name="TextBox 4"/>
                <wp:cNvGraphicFramePr/>
                <a:graphic xmlns:a="http://schemas.openxmlformats.org/drawingml/2006/main">
                  <a:graphicData uri="http://schemas.microsoft.com/office/word/2010/wordprocessingShape">
                    <wps:wsp>
                      <wps:cNvSpPr txBox="1"/>
                      <wps:spPr>
                        <a:xfrm>
                          <a:off x="0" y="0"/>
                          <a:ext cx="2878455" cy="307777"/>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5A6B26A" id="_x0000_s1113" type="#_x0000_t202" style="position:absolute;margin-left:270pt;margin-top:227.35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" filled="f" stroked="f">
                <v:textbox style="mso-fit-shape-to-text:t">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5E975AA5">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8BF8CF5" w14:textId="77777777" w:rsidR="0068383C" w:rsidRDefault="0068383C" w:rsidP="00D47A79">
      <w:pPr>
        <w:spacing w:line="360" w:lineRule="auto"/>
        <w:jc w:val="both"/>
        <w:rPr>
          <w:rFonts w:ascii="Arial" w:eastAsia="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14CC604" w14:textId="1B00CCDA" w:rsidR="009878FF" w:rsidRPr="002B5730" w:rsidRDefault="00AB624B" w:rsidP="00D47A79">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Pipes and Tanks </w:t>
      </w:r>
      <w:r w:rsidR="007127FF" w:rsidRPr="002B5730">
        <w:rPr>
          <w:rFonts w:ascii="Arial" w:eastAsia="Arial" w:hAnsi="Arial" w:cs="Arial"/>
          <w:color w:val="000000" w:themeColor="text1"/>
          <w:sz w:val="24"/>
          <w:szCs w:val="24"/>
        </w:rPr>
        <w:t>constitutes the major share amongst the applications of vinyl ester</w:t>
      </w:r>
      <w:r w:rsidR="00A52274" w:rsidRPr="002B5730">
        <w:rPr>
          <w:rFonts w:ascii="Arial" w:eastAsia="Arial" w:hAnsi="Arial" w:cs="Arial"/>
          <w:color w:val="000000" w:themeColor="text1"/>
          <w:sz w:val="24"/>
          <w:szCs w:val="24"/>
        </w:rPr>
        <w:t xml:space="preserve"> resin, </w:t>
      </w:r>
      <w:r w:rsidR="007127FF" w:rsidRPr="002B5730">
        <w:rPr>
          <w:rFonts w:ascii="Arial" w:eastAsia="Arial" w:hAnsi="Arial" w:cs="Arial"/>
          <w:color w:val="000000" w:themeColor="text1"/>
          <w:sz w:val="24"/>
          <w:szCs w:val="24"/>
        </w:rPr>
        <w:t xml:space="preserve">possessing around 60% of the total </w:t>
      </w:r>
      <w:r w:rsidR="00B04B17" w:rsidRPr="002B5730">
        <w:rPr>
          <w:rFonts w:ascii="Arial" w:eastAsia="Arial" w:hAnsi="Arial" w:cs="Arial"/>
          <w:color w:val="000000" w:themeColor="text1"/>
          <w:sz w:val="24"/>
          <w:szCs w:val="24"/>
        </w:rPr>
        <w:t xml:space="preserve">regional </w:t>
      </w:r>
      <w:r w:rsidR="007127FF" w:rsidRPr="002B5730">
        <w:rPr>
          <w:rFonts w:ascii="Arial" w:eastAsia="Arial" w:hAnsi="Arial" w:cs="Arial"/>
          <w:color w:val="000000" w:themeColor="text1"/>
          <w:sz w:val="24"/>
          <w:szCs w:val="24"/>
        </w:rPr>
        <w:t>demand</w:t>
      </w:r>
      <w:r w:rsidR="006A5AAF" w:rsidRPr="002B5730">
        <w:rPr>
          <w:rFonts w:ascii="Arial" w:eastAsia="Arial" w:hAnsi="Arial" w:cs="Arial"/>
          <w:color w:val="000000" w:themeColor="text1"/>
          <w:sz w:val="24"/>
          <w:szCs w:val="24"/>
        </w:rPr>
        <w:t xml:space="preserve"> followed by marine components and renewables</w:t>
      </w:r>
      <w:r w:rsidR="007B275C" w:rsidRPr="002B5730">
        <w:rPr>
          <w:rFonts w:ascii="Arial" w:eastAsia="Arial" w:hAnsi="Arial" w:cs="Arial"/>
          <w:color w:val="000000" w:themeColor="text1"/>
          <w:sz w:val="24"/>
          <w:szCs w:val="24"/>
        </w:rPr>
        <w:t xml:space="preserve"> </w:t>
      </w:r>
      <w:r w:rsidR="006A5AAF" w:rsidRPr="002B5730">
        <w:rPr>
          <w:rFonts w:ascii="Arial" w:eastAsia="Arial" w:hAnsi="Arial" w:cs="Arial"/>
          <w:color w:val="000000" w:themeColor="text1"/>
          <w:sz w:val="24"/>
          <w:szCs w:val="24"/>
        </w:rPr>
        <w:t>around 20% and 6%, respectively.</w:t>
      </w:r>
      <w:r w:rsidR="007B275C" w:rsidRPr="002B5730">
        <w:rPr>
          <w:rFonts w:ascii="Arial" w:eastAsia="Arial" w:hAnsi="Arial" w:cs="Arial"/>
          <w:color w:val="000000" w:themeColor="text1"/>
          <w:sz w:val="24"/>
          <w:szCs w:val="24"/>
        </w:rPr>
        <w:t xml:space="preserve"> </w:t>
      </w:r>
      <w:r w:rsidR="00D47A79" w:rsidRPr="002B5730">
        <w:rPr>
          <w:rFonts w:ascii="Arial" w:eastAsia="Arial" w:hAnsi="Arial" w:cs="Arial"/>
          <w:color w:val="000000" w:themeColor="text1"/>
          <w:sz w:val="24"/>
          <w:szCs w:val="24"/>
        </w:rPr>
        <w:t xml:space="preserve">The region will be noticing huge investment in renewable energy sector like wind and solar energy further increasing the </w:t>
      </w:r>
      <w:r w:rsidR="00D47A79" w:rsidRPr="002B5730">
        <w:rPr>
          <w:rFonts w:ascii="Arial" w:eastAsia="Arial" w:hAnsi="Arial" w:cs="Arial"/>
          <w:color w:val="000000" w:themeColor="text1"/>
          <w:sz w:val="24"/>
          <w:szCs w:val="24"/>
        </w:rPr>
        <w:t xml:space="preserve">market for the product. Increasing industrialization and rising investments in </w:t>
      </w:r>
      <w:proofErr w:type="spellStart"/>
      <w:r w:rsidR="00D47A79" w:rsidRPr="002B5730">
        <w:rPr>
          <w:rFonts w:ascii="Arial" w:eastAsia="Arial" w:hAnsi="Arial" w:cs="Arial"/>
          <w:color w:val="000000" w:themeColor="text1"/>
          <w:sz w:val="24"/>
          <w:szCs w:val="24"/>
        </w:rPr>
        <w:t>defen</w:t>
      </w:r>
      <w:r w:rsidR="00A52274" w:rsidRPr="002B5730">
        <w:rPr>
          <w:rFonts w:ascii="Arial" w:eastAsia="Arial" w:hAnsi="Arial" w:cs="Arial"/>
          <w:color w:val="000000" w:themeColor="text1"/>
          <w:sz w:val="24"/>
          <w:szCs w:val="24"/>
        </w:rPr>
        <w:t>s</w:t>
      </w:r>
      <w:r w:rsidR="00D47A79" w:rsidRPr="002B5730">
        <w:rPr>
          <w:rFonts w:ascii="Arial" w:eastAsia="Arial" w:hAnsi="Arial" w:cs="Arial"/>
          <w:color w:val="000000" w:themeColor="text1"/>
          <w:sz w:val="24"/>
          <w:szCs w:val="24"/>
        </w:rPr>
        <w:t>e</w:t>
      </w:r>
      <w:proofErr w:type="spellEnd"/>
      <w:r w:rsidR="00D47A79" w:rsidRPr="002B5730">
        <w:rPr>
          <w:rFonts w:ascii="Arial" w:eastAsia="Arial" w:hAnsi="Arial" w:cs="Arial"/>
          <w:color w:val="000000" w:themeColor="text1"/>
          <w:sz w:val="24"/>
          <w:szCs w:val="24"/>
        </w:rPr>
        <w:t xml:space="preserve"> sector </w:t>
      </w:r>
      <w:r w:rsidR="00A52274" w:rsidRPr="002B5730">
        <w:rPr>
          <w:rFonts w:ascii="Arial" w:eastAsia="Arial" w:hAnsi="Arial" w:cs="Arial"/>
          <w:color w:val="000000" w:themeColor="text1"/>
          <w:sz w:val="24"/>
          <w:szCs w:val="24"/>
        </w:rPr>
        <w:t xml:space="preserve">has </w:t>
      </w:r>
      <w:r w:rsidR="00D47A79" w:rsidRPr="002B5730">
        <w:rPr>
          <w:rFonts w:ascii="Arial" w:eastAsia="Arial" w:hAnsi="Arial" w:cs="Arial"/>
          <w:color w:val="000000" w:themeColor="text1"/>
          <w:sz w:val="24"/>
          <w:szCs w:val="24"/>
        </w:rPr>
        <w:t>further increased the market for vinyl ester.</w:t>
      </w:r>
      <w:r w:rsidR="00B96BC7" w:rsidRPr="002B5730">
        <w:rPr>
          <w:rFonts w:ascii="Arial" w:eastAsia="Arial" w:hAnsi="Arial" w:cs="Arial"/>
          <w:color w:val="000000" w:themeColor="text1"/>
          <w:sz w:val="24"/>
          <w:szCs w:val="24"/>
        </w:rPr>
        <w:t xml:space="preserve"> The use of vinyl ester resin in electrical &amp; electronics industry in China due to established industry in the country</w:t>
      </w:r>
      <w:r w:rsidR="00B04B17" w:rsidRPr="002B5730">
        <w:rPr>
          <w:rFonts w:ascii="Arial" w:eastAsia="Arial" w:hAnsi="Arial" w:cs="Arial"/>
          <w:color w:val="000000" w:themeColor="text1"/>
          <w:sz w:val="24"/>
          <w:szCs w:val="24"/>
        </w:rPr>
        <w:t xml:space="preserve"> also stimulated the demand in the region</w:t>
      </w:r>
      <w:r w:rsidR="009878FF" w:rsidRPr="002B5730">
        <w:rPr>
          <w:rFonts w:ascii="Arial" w:eastAsia="Arial" w:hAnsi="Arial" w:cs="Arial"/>
          <w:color w:val="000000" w:themeColor="text1"/>
          <w:sz w:val="24"/>
          <w:szCs w:val="24"/>
        </w:rPr>
        <w:t>.</w:t>
      </w:r>
    </w:p>
    <w:p w14:paraId="0F2DC73F" w14:textId="77777777" w:rsidR="0068383C" w:rsidRDefault="0068383C" w:rsidP="00D47A79">
      <w:pPr>
        <w:spacing w:line="360" w:lineRule="auto"/>
        <w:jc w:val="both"/>
        <w:rPr>
          <w:rFonts w:ascii="Arial" w:eastAsia="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25C0908" w14:textId="378F4A9A" w:rsidR="0068383C" w:rsidRDefault="0068383C" w:rsidP="00D47A79">
      <w:pPr>
        <w:spacing w:line="360" w:lineRule="auto"/>
        <w:jc w:val="both"/>
        <w:rPr>
          <w:rFonts w:ascii="Arial" w:eastAsia="Arial" w:hAnsi="Arial" w:cs="Arial"/>
          <w:color w:val="000000" w:themeColor="text1"/>
          <w:sz w:val="24"/>
          <w:szCs w:val="24"/>
        </w:rPr>
      </w:pPr>
    </w:p>
    <w:p w14:paraId="7A3B8F63" w14:textId="77777777" w:rsidR="0068383C" w:rsidRDefault="0068383C" w:rsidP="00D47A79">
      <w:pPr>
        <w:spacing w:line="360" w:lineRule="auto"/>
        <w:jc w:val="both"/>
        <w:rPr>
          <w:rFonts w:ascii="Arial" w:eastAsia="Arial" w:hAnsi="Arial" w:cs="Arial"/>
          <w:color w:val="000000" w:themeColor="text1"/>
          <w:sz w:val="24"/>
          <w:szCs w:val="24"/>
        </w:rPr>
      </w:pPr>
    </w:p>
    <w:p w14:paraId="37DA2D56" w14:textId="6A41726F" w:rsidR="0068383C" w:rsidRDefault="0068383C" w:rsidP="00D47A79">
      <w:pPr>
        <w:spacing w:line="360" w:lineRule="auto"/>
        <w:jc w:val="both"/>
        <w:rPr>
          <w:rFonts w:ascii="Arial" w:eastAsia="Arial" w:hAnsi="Arial" w:cs="Arial"/>
          <w:color w:val="000000" w:themeColor="text1"/>
          <w:sz w:val="24"/>
          <w:szCs w:val="24"/>
        </w:rPr>
      </w:pPr>
    </w:p>
    <w:p w14:paraId="6BCFEF27" w14:textId="23169B6A" w:rsidR="0068383C" w:rsidRDefault="0068383C" w:rsidP="00D47A79">
      <w:pPr>
        <w:spacing w:line="360" w:lineRule="auto"/>
        <w:jc w:val="both"/>
        <w:rPr>
          <w:rFonts w:ascii="Arial" w:eastAsia="Arial" w:hAnsi="Arial" w:cs="Arial"/>
          <w:color w:val="000000" w:themeColor="text1"/>
          <w:sz w:val="24"/>
          <w:szCs w:val="24"/>
        </w:rPr>
      </w:pPr>
    </w:p>
    <w:p w14:paraId="3554E8E1" w14:textId="1576E27F" w:rsidR="0068383C" w:rsidRDefault="0068383C" w:rsidP="00D47A79">
      <w:pPr>
        <w:spacing w:line="360" w:lineRule="auto"/>
        <w:jc w:val="both"/>
        <w:rPr>
          <w:rFonts w:ascii="Arial" w:eastAsia="Arial" w:hAnsi="Arial" w:cs="Arial"/>
          <w:color w:val="000000" w:themeColor="text1"/>
          <w:sz w:val="24"/>
          <w:szCs w:val="24"/>
        </w:rPr>
      </w:pPr>
    </w:p>
    <w:p w14:paraId="0CDBE50D" w14:textId="6AEEDF10" w:rsidR="0068383C" w:rsidRDefault="0068383C" w:rsidP="00D47A79">
      <w:pPr>
        <w:spacing w:line="360" w:lineRule="auto"/>
        <w:jc w:val="both"/>
        <w:rPr>
          <w:rFonts w:ascii="Arial" w:eastAsia="Arial" w:hAnsi="Arial" w:cs="Arial"/>
          <w:color w:val="000000" w:themeColor="text1"/>
          <w:sz w:val="24"/>
          <w:szCs w:val="24"/>
        </w:rPr>
      </w:pPr>
    </w:p>
    <w:p w14:paraId="68F0639E" w14:textId="692A9982" w:rsidR="0068383C" w:rsidRDefault="0068383C" w:rsidP="00D47A79">
      <w:pPr>
        <w:spacing w:line="360" w:lineRule="auto"/>
        <w:jc w:val="both"/>
        <w:rPr>
          <w:rFonts w:ascii="Arial" w:eastAsia="Arial" w:hAnsi="Arial" w:cs="Arial"/>
          <w:color w:val="000000" w:themeColor="text1"/>
          <w:sz w:val="24"/>
          <w:szCs w:val="24"/>
        </w:rPr>
      </w:pPr>
    </w:p>
    <w:p w14:paraId="22500CC2" w14:textId="77777777" w:rsidR="0068383C" w:rsidRDefault="0068383C" w:rsidP="00D47A79">
      <w:pPr>
        <w:spacing w:line="360" w:lineRule="auto"/>
        <w:jc w:val="both"/>
        <w:rPr>
          <w:rFonts w:ascii="Arial" w:eastAsia="Arial" w:hAnsi="Arial" w:cs="Arial"/>
          <w:color w:val="000000" w:themeColor="text1"/>
          <w:sz w:val="24"/>
          <w:szCs w:val="24"/>
        </w:rPr>
      </w:pPr>
    </w:p>
    <w:p w14:paraId="231635A8" w14:textId="59F8C63E" w:rsidR="00CB55FA" w:rsidRPr="002B5730" w:rsidRDefault="00B04B17" w:rsidP="00D47A79">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79776" behindDoc="0" locked="0" layoutInCell="1" allowOverlap="1" wp14:anchorId="431EB996" wp14:editId="561A38DC">
                <wp:simplePos x="0" y="0"/>
                <wp:positionH relativeFrom="margin">
                  <wp:align>right</wp:align>
                </wp:positionH>
                <wp:positionV relativeFrom="paragraph">
                  <wp:posOffset>35560</wp:posOffset>
                </wp:positionV>
                <wp:extent cx="6457950" cy="247650"/>
                <wp:effectExtent l="0" t="0" r="0" b="0"/>
                <wp:wrapNone/>
                <wp:docPr id="1065" name="TextBox 13"/>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8426800" w14:textId="27C72C36"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9D1168">
                              <w:rPr>
                                <w:rFonts w:ascii="Verdana" w:eastAsia="Verdana" w:hAnsi="Verdana" w:cs="Verdana"/>
                                <w:b/>
                                <w:bCs/>
                                <w:color w:val="000000" w:themeColor="text1"/>
                                <w:kern w:val="24"/>
                                <w:sz w:val="20"/>
                                <w:szCs w:val="20"/>
                              </w:rPr>
                              <w:t>4</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1EB996" id="_x0000_s1114" type="#_x0000_t202" style="position:absolute;left:0;text-align:left;margin-left:457.3pt;margin-top:2.8pt;width:508.5pt;height:19.5pt;z-index:25197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" filled="f" stroked="f">
                <v:textbox>
                  <w:txbxContent>
                    <w:p w14:paraId="58426800" w14:textId="27C72C36"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9D1168">
                        <w:rPr>
                          <w:rFonts w:ascii="Verdana" w:eastAsia="Verdana" w:hAnsi="Verdana" w:cs="Verdana"/>
                          <w:b/>
                          <w:bCs/>
                          <w:color w:val="000000" w:themeColor="text1"/>
                          <w:kern w:val="24"/>
                          <w:sz w:val="20"/>
                          <w:szCs w:val="20"/>
                        </w:rPr>
                        <w:t>4</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Type</w:t>
                      </w:r>
                    </w:p>
                  </w:txbxContent>
                </v:textbox>
                <w10:wrap anchorx="margin"/>
              </v:shape>
            </w:pict>
          </mc:Fallback>
        </mc:AlternateContent>
      </w:r>
      <w:r w:rsidR="00D47A79" w:rsidRPr="002B5730">
        <w:rPr>
          <w:rFonts w:ascii="Arial" w:eastAsia="Arial" w:hAnsi="Arial" w:cs="Arial"/>
          <w:noProof/>
          <w:color w:val="000000" w:themeColor="text1"/>
          <w:sz w:val="24"/>
          <w:szCs w:val="24"/>
        </w:rPr>
        <mc:AlternateContent>
          <mc:Choice Requires="wps">
            <w:drawing>
              <wp:anchor distT="0" distB="0" distL="114300" distR="114300" simplePos="0" relativeHeight="251762688" behindDoc="0" locked="0" layoutInCell="1" allowOverlap="1" wp14:anchorId="62126FE6" wp14:editId="3C08A1D7">
                <wp:simplePos x="0" y="0"/>
                <wp:positionH relativeFrom="margin">
                  <wp:align>right</wp:align>
                </wp:positionH>
                <wp:positionV relativeFrom="paragraph">
                  <wp:posOffset>224790</wp:posOffset>
                </wp:positionV>
                <wp:extent cx="6457950" cy="291465"/>
                <wp:effectExtent l="0" t="0" r="0" b="0"/>
                <wp:wrapNone/>
                <wp:docPr id="589"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531C5F5" w14:textId="33BF36B2"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16</w:t>
                            </w:r>
                            <w:r w:rsidRPr="002F3659">
                              <w:rPr>
                                <w:rFonts w:ascii="Verdana" w:eastAsia="Verdana" w:hAnsi="Verdana" w:cs="Verdana"/>
                                <w:b/>
                                <w:bCs/>
                                <w:color w:val="000000" w:themeColor="text1"/>
                                <w:kern w:val="24"/>
                                <w:sz w:val="20"/>
                                <w:szCs w:val="20"/>
                              </w:rPr>
                              <w:t>: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62126FE6" id="_x0000_s1115" type="#_x0000_t202" style="position:absolute;left:0;text-align:left;margin-left:457.3pt;margin-top:17.7pt;width:508.5pt;height:22.9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" filled="f" stroked="f">
                <v:textbox style="mso-fit-shape-to-text:t">
                  <w:txbxContent>
                    <w:p w14:paraId="1531C5F5" w14:textId="33BF36B2"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16</w:t>
                      </w:r>
                      <w:r w:rsidRPr="002F3659">
                        <w:rPr>
                          <w:rFonts w:ascii="Verdana" w:eastAsia="Verdana" w:hAnsi="Verdana" w:cs="Verdana"/>
                          <w:b/>
                          <w:bCs/>
                          <w:color w:val="000000" w:themeColor="text1"/>
                          <w:kern w:val="24"/>
                          <w:sz w:val="20"/>
                          <w:szCs w:val="20"/>
                        </w:rPr>
                        <w:t>: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v:textbox>
                <w10:wrap anchorx="margin"/>
              </v:shape>
            </w:pict>
          </mc:Fallback>
        </mc:AlternateContent>
      </w:r>
    </w:p>
    <w:p w14:paraId="64998A30" w14:textId="7A36A30B" w:rsidR="00674114" w:rsidRPr="002B5730" w:rsidRDefault="00674114" w:rsidP="0068477D">
      <w:pPr>
        <w:rPr>
          <w:rFonts w:ascii="Arial" w:eastAsia="Arial" w:hAnsi="Arial" w:cs="Arial"/>
          <w:color w:val="000000" w:themeColor="text1"/>
          <w:sz w:val="24"/>
          <w:szCs w:val="24"/>
        </w:rPr>
      </w:pPr>
    </w:p>
    <w:p w14:paraId="3E084E10" w14:textId="23986C68" w:rsidR="00674114" w:rsidRPr="002B5730" w:rsidRDefault="009E39D2"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022784" behindDoc="0" locked="0" layoutInCell="1" allowOverlap="1" wp14:anchorId="58537B88" wp14:editId="7A5C534C">
                <wp:simplePos x="0" y="0"/>
                <wp:positionH relativeFrom="margin">
                  <wp:posOffset>2581275</wp:posOffset>
                </wp:positionH>
                <wp:positionV relativeFrom="paragraph">
                  <wp:posOffset>3291840</wp:posOffset>
                </wp:positionV>
                <wp:extent cx="3724275" cy="307340"/>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724275" cy="307340"/>
                        </a:xfrm>
                        <a:prstGeom prst="rect">
                          <a:avLst/>
                        </a:prstGeom>
                        <a:noFill/>
                      </wps:spPr>
                      <wps:txbx>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8537B88" id="_x0000_s1116" type="#_x0000_t202" style="position:absolute;margin-left:203.25pt;margin-top:259.2pt;width:293.25pt;height:24.2pt;z-index:25202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" filled="f" stroked="f">
                <v:textbox style="mso-fit-shape-to-text:t">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063326E0">
            <wp:extent cx="6400800" cy="3581400"/>
            <wp:effectExtent l="0" t="0" r="0" b="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3A9490E" w14:textId="7F2EA5B2" w:rsidR="0068477D" w:rsidRPr="002B5730" w:rsidRDefault="0068477D" w:rsidP="0068477D">
      <w:pPr>
        <w:rPr>
          <w:rFonts w:ascii="Arial" w:eastAsia="Arial" w:hAnsi="Arial" w:cs="Arial"/>
          <w:color w:val="000000" w:themeColor="text1"/>
          <w:sz w:val="24"/>
          <w:szCs w:val="24"/>
        </w:rPr>
      </w:pPr>
    </w:p>
    <w:p w14:paraId="2F6A649A" w14:textId="77777777" w:rsidR="0068383C" w:rsidRDefault="0068383C" w:rsidP="00A67ACD">
      <w:pPr>
        <w:spacing w:line="360" w:lineRule="auto"/>
        <w:jc w:val="both"/>
        <w:rPr>
          <w:rFonts w:ascii="Arial" w:eastAsia="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984329" w14:textId="740643F8" w:rsidR="00A67ACD" w:rsidRPr="002B5730" w:rsidRDefault="00E623F8" w:rsidP="00A67ACD">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Bisphenol- A type of vinyl ester</w:t>
      </w:r>
      <w:r w:rsidR="00BE0DAB" w:rsidRPr="002B5730">
        <w:rPr>
          <w:rFonts w:ascii="Arial" w:eastAsia="Arial" w:hAnsi="Arial" w:cs="Arial"/>
          <w:color w:val="000000" w:themeColor="text1"/>
          <w:sz w:val="24"/>
          <w:szCs w:val="24"/>
        </w:rPr>
        <w:t xml:space="preserve"> occupies around </w:t>
      </w:r>
      <w:r w:rsidRPr="002B5730">
        <w:rPr>
          <w:rFonts w:ascii="Arial" w:eastAsia="Arial" w:hAnsi="Arial" w:cs="Arial"/>
          <w:color w:val="000000" w:themeColor="text1"/>
          <w:sz w:val="24"/>
          <w:szCs w:val="24"/>
        </w:rPr>
        <w:t>5</w:t>
      </w:r>
      <w:r w:rsidR="00BE0DAB" w:rsidRPr="002B5730">
        <w:rPr>
          <w:rFonts w:ascii="Arial" w:eastAsia="Arial" w:hAnsi="Arial" w:cs="Arial"/>
          <w:color w:val="000000" w:themeColor="text1"/>
          <w:sz w:val="24"/>
          <w:szCs w:val="24"/>
        </w:rPr>
        <w:t>2</w:t>
      </w:r>
      <w:r w:rsidRPr="002B5730">
        <w:rPr>
          <w:rFonts w:ascii="Arial" w:eastAsia="Arial" w:hAnsi="Arial" w:cs="Arial"/>
          <w:color w:val="000000" w:themeColor="text1"/>
          <w:sz w:val="24"/>
          <w:szCs w:val="24"/>
        </w:rPr>
        <w:t xml:space="preserve">% share in the market followed by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and Brominated, contributing to around 28% and 8%, respectively. Bisphenol- A vinyl ester resin provides resistance against a wide variety of bleaches, alkalis, and organic compounds and is therefore used in the chemical processing industry. The resin also provides toughness and superior elongation to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w:t>
      </w:r>
      <w:r w:rsidRPr="002B5730">
        <w:rPr>
          <w:rFonts w:ascii="Arial" w:eastAsia="Arial" w:hAnsi="Arial" w:cs="Arial"/>
          <w:color w:val="000000" w:themeColor="text1"/>
          <w:sz w:val="24"/>
          <w:szCs w:val="24"/>
        </w:rPr>
        <w:t>plastic (FRP) equipment with less cracking and better impact resistance. Increasing industrialization coupled with various government initiatives to increase investment in the renewable energy sector is anticipated to boost the market for vinyl ester in the forecast period</w:t>
      </w:r>
      <w:r w:rsidR="00A67ACD">
        <w:rPr>
          <w:rFonts w:ascii="Arial" w:eastAsia="Arial" w:hAnsi="Arial" w:cs="Arial"/>
          <w:color w:val="000000" w:themeColor="text1"/>
          <w:sz w:val="24"/>
          <w:szCs w:val="24"/>
        </w:rPr>
        <w:t>.</w:t>
      </w:r>
    </w:p>
    <w:p w14:paraId="48D9C822" w14:textId="75009C26" w:rsidR="0068477D" w:rsidRDefault="0068477D" w:rsidP="0068477D">
      <w:pPr>
        <w:rPr>
          <w:rFonts w:ascii="Arial" w:eastAsia="Arial" w:hAnsi="Arial" w:cs="Arial"/>
          <w:color w:val="000000" w:themeColor="text1"/>
          <w:sz w:val="24"/>
          <w:szCs w:val="24"/>
        </w:rPr>
      </w:pPr>
    </w:p>
    <w:p w14:paraId="2A44C16C" w14:textId="77777777" w:rsidR="0068383C" w:rsidRDefault="0068383C" w:rsidP="0068477D">
      <w:pPr>
        <w:rPr>
          <w:rFonts w:ascii="Arial" w:eastAsia="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33735C96" w14:textId="1FA223D1" w:rsidR="00676DE5" w:rsidRDefault="00676DE5" w:rsidP="0068477D">
      <w:pPr>
        <w:rPr>
          <w:rFonts w:ascii="Arial" w:eastAsia="Arial" w:hAnsi="Arial" w:cs="Arial"/>
          <w:color w:val="000000" w:themeColor="text1"/>
          <w:sz w:val="24"/>
          <w:szCs w:val="24"/>
        </w:rPr>
      </w:pPr>
    </w:p>
    <w:p w14:paraId="6614FA85" w14:textId="4DDBADF0" w:rsidR="00676DE5" w:rsidRDefault="00676DE5" w:rsidP="0068477D">
      <w:pPr>
        <w:rPr>
          <w:rFonts w:ascii="Arial" w:eastAsia="Arial" w:hAnsi="Arial" w:cs="Arial"/>
          <w:color w:val="000000" w:themeColor="text1"/>
          <w:sz w:val="24"/>
          <w:szCs w:val="24"/>
        </w:rPr>
      </w:pPr>
    </w:p>
    <w:p w14:paraId="7FACA00F" w14:textId="1C85516B" w:rsidR="00676DE5" w:rsidRDefault="00676DE5" w:rsidP="0068477D">
      <w:pPr>
        <w:rPr>
          <w:rFonts w:ascii="Arial" w:eastAsia="Arial" w:hAnsi="Arial" w:cs="Arial"/>
          <w:color w:val="000000" w:themeColor="text1"/>
          <w:sz w:val="24"/>
          <w:szCs w:val="24"/>
        </w:rPr>
      </w:pPr>
    </w:p>
    <w:p w14:paraId="419133FD" w14:textId="7A843AA3" w:rsidR="00676DE5" w:rsidRDefault="00676DE5" w:rsidP="0068477D">
      <w:pPr>
        <w:rPr>
          <w:rFonts w:ascii="Arial" w:eastAsia="Arial" w:hAnsi="Arial" w:cs="Arial"/>
          <w:color w:val="000000" w:themeColor="text1"/>
          <w:sz w:val="24"/>
          <w:szCs w:val="24"/>
        </w:rPr>
      </w:pPr>
    </w:p>
    <w:p w14:paraId="3DCA753A" w14:textId="1B000F35" w:rsidR="00676DE5" w:rsidRDefault="00676DE5" w:rsidP="0068477D">
      <w:pPr>
        <w:rPr>
          <w:rFonts w:ascii="Arial" w:eastAsia="Arial" w:hAnsi="Arial" w:cs="Arial"/>
          <w:color w:val="000000" w:themeColor="text1"/>
          <w:sz w:val="24"/>
          <w:szCs w:val="24"/>
        </w:rPr>
      </w:pPr>
    </w:p>
    <w:p w14:paraId="6C5435A0" w14:textId="759A1F00" w:rsidR="00676DE5" w:rsidRDefault="00676DE5" w:rsidP="0068477D">
      <w:pPr>
        <w:rPr>
          <w:rFonts w:ascii="Arial" w:eastAsia="Arial" w:hAnsi="Arial" w:cs="Arial"/>
          <w:color w:val="000000" w:themeColor="text1"/>
          <w:sz w:val="24"/>
          <w:szCs w:val="24"/>
        </w:rPr>
      </w:pPr>
    </w:p>
    <w:p w14:paraId="34A44826" w14:textId="1D70AB1B" w:rsidR="00676DE5" w:rsidRDefault="00676DE5" w:rsidP="0068477D">
      <w:pPr>
        <w:rPr>
          <w:rFonts w:ascii="Arial" w:eastAsia="Arial" w:hAnsi="Arial" w:cs="Arial"/>
          <w:color w:val="000000" w:themeColor="text1"/>
          <w:sz w:val="24"/>
          <w:szCs w:val="24"/>
        </w:rPr>
      </w:pPr>
    </w:p>
    <w:p w14:paraId="0660E15C" w14:textId="387CE916" w:rsidR="00676DE5" w:rsidRPr="002B5730" w:rsidRDefault="00676DE5"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81824" behindDoc="0" locked="0" layoutInCell="1" allowOverlap="1" wp14:anchorId="6F6BD611" wp14:editId="6D09E7E7">
                <wp:simplePos x="0" y="0"/>
                <wp:positionH relativeFrom="margin">
                  <wp:posOffset>127635</wp:posOffset>
                </wp:positionH>
                <wp:positionV relativeFrom="paragraph">
                  <wp:posOffset>29210</wp:posOffset>
                </wp:positionV>
                <wp:extent cx="6457950" cy="304800"/>
                <wp:effectExtent l="0" t="0" r="0" b="0"/>
                <wp:wrapNone/>
                <wp:docPr id="1066" name="TextBox 13"/>
                <wp:cNvGraphicFramePr/>
                <a:graphic xmlns:a="http://schemas.openxmlformats.org/drawingml/2006/main">
                  <a:graphicData uri="http://schemas.microsoft.com/office/word/2010/wordprocessingShape">
                    <wps:wsp>
                      <wps:cNvSpPr txBox="1"/>
                      <wps:spPr>
                        <a:xfrm>
                          <a:off x="0" y="0"/>
                          <a:ext cx="6457950" cy="304800"/>
                        </a:xfrm>
                        <a:prstGeom prst="rect">
                          <a:avLst/>
                        </a:prstGeom>
                        <a:noFill/>
                      </wps:spPr>
                      <wps:txbx>
                        <w:txbxContent>
                          <w:p w14:paraId="682C89D1" w14:textId="27BC85EC"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5</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6BD611" id="_x0000_s1117" type="#_x0000_t202" style="position:absolute;margin-left:10.05pt;margin-top:2.3pt;width:508.5pt;height:24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" filled="f" stroked="f">
                <v:textbox>
                  <w:txbxContent>
                    <w:p w14:paraId="682C89D1" w14:textId="27BC85EC"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5</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Sales Channel</w:t>
                      </w:r>
                    </w:p>
                  </w:txbxContent>
                </v:textbox>
                <w10:wrap anchorx="margin"/>
              </v:shape>
            </w:pict>
          </mc:Fallback>
        </mc:AlternateContent>
      </w:r>
    </w:p>
    <w:p w14:paraId="65DF9877" w14:textId="5BC89159" w:rsidR="0068477D" w:rsidRDefault="00B04B17"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3712" behindDoc="0" locked="0" layoutInCell="1" allowOverlap="1" wp14:anchorId="224109D6" wp14:editId="1D60C798">
                <wp:simplePos x="0" y="0"/>
                <wp:positionH relativeFrom="margin">
                  <wp:posOffset>152400</wp:posOffset>
                </wp:positionH>
                <wp:positionV relativeFrom="paragraph">
                  <wp:posOffset>50800</wp:posOffset>
                </wp:positionV>
                <wp:extent cx="6343650" cy="466725"/>
                <wp:effectExtent l="0" t="0" r="0" b="0"/>
                <wp:wrapNone/>
                <wp:docPr id="590" name="TextBox 13"/>
                <wp:cNvGraphicFramePr/>
                <a:graphic xmlns:a="http://schemas.openxmlformats.org/drawingml/2006/main">
                  <a:graphicData uri="http://schemas.microsoft.com/office/word/2010/wordprocessingShape">
                    <wps:wsp>
                      <wps:cNvSpPr txBox="1"/>
                      <wps:spPr>
                        <a:xfrm>
                          <a:off x="0" y="0"/>
                          <a:ext cx="6343650" cy="466725"/>
                        </a:xfrm>
                        <a:prstGeom prst="rect">
                          <a:avLst/>
                        </a:prstGeom>
                        <a:noFill/>
                      </wps:spPr>
                      <wps:txbx>
                        <w:txbxContent>
                          <w:p w14:paraId="318F83FD" w14:textId="481415A4"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17</w:t>
                            </w:r>
                            <w:r w:rsidRPr="002B5730">
                              <w:rPr>
                                <w:rFonts w:ascii="Verdana" w:eastAsia="Verdana" w:hAnsi="Verdana" w:cs="Verdana"/>
                                <w:b/>
                                <w:bCs/>
                                <w:color w:val="000000" w:themeColor="text1"/>
                                <w:kern w:val="24"/>
                                <w:sz w:val="20"/>
                                <w:szCs w:val="20"/>
                              </w:rPr>
                              <w:t xml:space="preserve">: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4109D6" id="_x0000_s1118" type="#_x0000_t202" style="position:absolute;margin-left:12pt;margin-top:4pt;width:499.5pt;height:36.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" filled="f" stroked="f">
                <v:textbox>
                  <w:txbxContent>
                    <w:p w14:paraId="318F83FD" w14:textId="481415A4"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17</w:t>
                      </w:r>
                      <w:r w:rsidRPr="002B5730">
                        <w:rPr>
                          <w:rFonts w:ascii="Verdana" w:eastAsia="Verdana" w:hAnsi="Verdana" w:cs="Verdana"/>
                          <w:b/>
                          <w:bCs/>
                          <w:color w:val="000000" w:themeColor="text1"/>
                          <w:kern w:val="24"/>
                          <w:sz w:val="20"/>
                          <w:szCs w:val="20"/>
                        </w:rPr>
                        <w:t xml:space="preserve">: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v:textbox>
                <w10:wrap anchorx="margin"/>
              </v:shape>
            </w:pict>
          </mc:Fallback>
        </mc:AlternateContent>
      </w:r>
      <w:r w:rsidR="009B5E8F"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4B2065E7">
                <wp:simplePos x="0" y="0"/>
                <wp:positionH relativeFrom="column">
                  <wp:posOffset>3951111</wp:posOffset>
                </wp:positionH>
                <wp:positionV relativeFrom="paragraph">
                  <wp:posOffset>3045460</wp:posOffset>
                </wp:positionV>
                <wp:extent cx="2337955" cy="200055"/>
                <wp:effectExtent l="0" t="0" r="0" b="0"/>
                <wp:wrapNone/>
                <wp:docPr id="17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650F654" id="_x0000_s1119" type="#_x0000_t202" style="position:absolute;margin-left:311.1pt;margin-top:239.8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" filled="f" stroked="f">
                <v:textbox style="mso-fit-shape-to-text:t">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68477D" w:rsidRPr="002B5730">
        <w:rPr>
          <w:rFonts w:ascii="Arial" w:eastAsia="Arial" w:hAnsi="Arial" w:cs="Arial"/>
          <w:noProof/>
          <w:color w:val="000000" w:themeColor="text1"/>
          <w:sz w:val="24"/>
          <w:szCs w:val="24"/>
        </w:rPr>
        <w:drawing>
          <wp:inline distT="0" distB="0" distL="0" distR="0" wp14:anchorId="287E957D" wp14:editId="3D65474D">
            <wp:extent cx="6536267" cy="3239912"/>
            <wp:effectExtent l="0" t="0" r="0" b="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F6F6DEC" w14:textId="6E3726A3"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2640" behindDoc="0" locked="0" layoutInCell="1" allowOverlap="1" wp14:anchorId="54D22C6E" wp14:editId="1DFF637C">
                <wp:simplePos x="0" y="0"/>
                <wp:positionH relativeFrom="margin">
                  <wp:posOffset>0</wp:posOffset>
                </wp:positionH>
                <wp:positionV relativeFrom="paragraph">
                  <wp:posOffset>0</wp:posOffset>
                </wp:positionV>
                <wp:extent cx="6286500" cy="266700"/>
                <wp:effectExtent l="0" t="0" r="0" b="0"/>
                <wp:wrapNone/>
                <wp:docPr id="2072"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CC37FDC" w14:textId="570D98D9"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2.1</w:t>
                            </w:r>
                            <w:r w:rsidRPr="00B5218A">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 xml:space="preserve">6.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D22C6E" id="_x0000_s1120" type="#_x0000_t202" style="position:absolute;margin-left:0;margin-top:0;width:495pt;height:21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" filled="f" stroked="f">
                <v:textbox>
                  <w:txbxContent>
                    <w:p w14:paraId="1CC37FDC" w14:textId="570D98D9"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2.1</w:t>
                      </w:r>
                      <w:r w:rsidRPr="00B5218A">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 xml:space="preserve">6.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95BE25A" w14:textId="59ADD3D1"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4688" behindDoc="0" locked="0" layoutInCell="1" allowOverlap="1" wp14:anchorId="7CA3D41C" wp14:editId="340D388C">
                <wp:simplePos x="0" y="0"/>
                <wp:positionH relativeFrom="margin">
                  <wp:posOffset>0</wp:posOffset>
                </wp:positionH>
                <wp:positionV relativeFrom="paragraph">
                  <wp:posOffset>0</wp:posOffset>
                </wp:positionV>
                <wp:extent cx="6543675" cy="276225"/>
                <wp:effectExtent l="0" t="0" r="0" b="0"/>
                <wp:wrapNone/>
                <wp:docPr id="2073"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0D75BF5A" w14:textId="4E26993E"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A3D41C" id="_x0000_s1121" type="#_x0000_t202" style="position:absolute;margin-left:0;margin-top:0;width:515.25pt;height:21.7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" filled="f" stroked="f">
                <v:textbox>
                  <w:txbxContent>
                    <w:p w14:paraId="0D75BF5A" w14:textId="4E26993E"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46057104" w14:textId="77777777" w:rsidR="00C77616" w:rsidRDefault="00C77616" w:rsidP="0068477D">
      <w:pPr>
        <w:rPr>
          <w:rFonts w:ascii="Arial" w:eastAsia="Arial" w:hAnsi="Arial" w:cs="Arial"/>
          <w:color w:val="000000" w:themeColor="text1"/>
          <w:sz w:val="24"/>
          <w:szCs w:val="24"/>
        </w:rPr>
      </w:pPr>
    </w:p>
    <w:p w14:paraId="16B0012D" w14:textId="7BCB04A0"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500E4F9E">
                <wp:simplePos x="0" y="0"/>
                <wp:positionH relativeFrom="margin">
                  <wp:posOffset>3219449</wp:posOffset>
                </wp:positionH>
                <wp:positionV relativeFrom="paragraph">
                  <wp:posOffset>2924175</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122" type="#_x0000_t202" style="position:absolute;margin-left:253.5pt;margin-top:230.25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" filled="f" stroked="f">
                <v:textbo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Pr="002B5730">
        <w:rPr>
          <w:noProof/>
          <w:color w:val="000000" w:themeColor="text1"/>
        </w:rPr>
        <w:drawing>
          <wp:inline distT="0" distB="0" distL="0" distR="0" wp14:anchorId="06433C1C" wp14:editId="5612BA92">
            <wp:extent cx="6457950" cy="2834270"/>
            <wp:effectExtent l="0" t="0" r="0" b="4445"/>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3779742" w14:textId="07BECD0D" w:rsidR="00C77616" w:rsidRDefault="00C77616" w:rsidP="0068477D">
      <w:pPr>
        <w:rPr>
          <w:rFonts w:ascii="Arial" w:eastAsia="Arial" w:hAnsi="Arial" w:cs="Arial"/>
          <w:color w:val="000000" w:themeColor="text1"/>
          <w:sz w:val="24"/>
          <w:szCs w:val="24"/>
        </w:rPr>
      </w:pPr>
    </w:p>
    <w:p w14:paraId="4E30E35B" w14:textId="0498FA67" w:rsidR="00C77616" w:rsidRDefault="00C77616" w:rsidP="0068477D">
      <w:pPr>
        <w:rPr>
          <w:rFonts w:ascii="Arial" w:eastAsia="Arial" w:hAnsi="Arial" w:cs="Arial"/>
          <w:color w:val="000000" w:themeColor="text1"/>
          <w:sz w:val="24"/>
          <w:szCs w:val="24"/>
        </w:rPr>
      </w:pPr>
    </w:p>
    <w:p w14:paraId="3DADB384" w14:textId="77777777" w:rsidR="00C77616" w:rsidRDefault="00C77616" w:rsidP="0068477D">
      <w:pPr>
        <w:rPr>
          <w:rFonts w:ascii="Arial" w:eastAsia="Arial" w:hAnsi="Arial" w:cs="Arial"/>
          <w:color w:val="000000" w:themeColor="text1"/>
          <w:sz w:val="24"/>
          <w:szCs w:val="24"/>
        </w:rPr>
      </w:pPr>
    </w:p>
    <w:p w14:paraId="31F1F98B" w14:textId="367D6BB5" w:rsidR="00C77616" w:rsidRDefault="00C77616" w:rsidP="0068477D">
      <w:pPr>
        <w:rPr>
          <w:rFonts w:ascii="Arial" w:eastAsia="Arial" w:hAnsi="Arial" w:cs="Arial"/>
          <w:color w:val="000000" w:themeColor="text1"/>
          <w:sz w:val="24"/>
          <w:szCs w:val="24"/>
        </w:rPr>
      </w:pPr>
    </w:p>
    <w:p w14:paraId="0499C2B8" w14:textId="579DA30B" w:rsidR="00C77616" w:rsidRDefault="00C77616" w:rsidP="0068477D">
      <w:pPr>
        <w:rPr>
          <w:rFonts w:ascii="Arial" w:eastAsia="Arial" w:hAnsi="Arial" w:cs="Arial"/>
          <w:color w:val="000000" w:themeColor="text1"/>
          <w:sz w:val="24"/>
          <w:szCs w:val="24"/>
        </w:rPr>
      </w:pPr>
    </w:p>
    <w:p w14:paraId="0232ACA7" w14:textId="77777777" w:rsidR="009D1168" w:rsidRDefault="009D1168" w:rsidP="0068477D">
      <w:pPr>
        <w:rPr>
          <w:rFonts w:ascii="Arial" w:eastAsia="Arial" w:hAnsi="Arial" w:cs="Arial"/>
          <w:color w:val="000000" w:themeColor="text1"/>
          <w:sz w:val="24"/>
          <w:szCs w:val="24"/>
        </w:rPr>
      </w:pPr>
    </w:p>
    <w:p w14:paraId="154116DA" w14:textId="1E99791D" w:rsidR="00C77616" w:rsidRPr="002B5730"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033024" behindDoc="0" locked="0" layoutInCell="1" allowOverlap="1" wp14:anchorId="208D6B6C" wp14:editId="7A43B214">
                <wp:simplePos x="0" y="0"/>
                <wp:positionH relativeFrom="margin">
                  <wp:posOffset>-9525</wp:posOffset>
                </wp:positionH>
                <wp:positionV relativeFrom="paragraph">
                  <wp:posOffset>179705</wp:posOffset>
                </wp:positionV>
                <wp:extent cx="5602420" cy="296883"/>
                <wp:effectExtent l="0" t="0" r="0" b="0"/>
                <wp:wrapNone/>
                <wp:docPr id="1092"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268968C8" w14:textId="5322D246"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9D1168">
                              <w:rPr>
                                <w:rFonts w:ascii="Verdana" w:eastAsia="Verdana" w:hAnsi="Verdana" w:cs="Verdana"/>
                                <w:b/>
                                <w:bCs/>
                                <w:color w:val="000000" w:themeColor="text1"/>
                                <w:kern w:val="24"/>
                                <w:sz w:val="20"/>
                                <w:szCs w:val="20"/>
                              </w:rPr>
                              <w:t>2.</w:t>
                            </w:r>
                            <w:r w:rsidRPr="002F3659">
                              <w:rPr>
                                <w:rFonts w:ascii="Verdana" w:eastAsia="Verdana" w:hAnsi="Verdana" w:cs="Verdana"/>
                                <w:b/>
                                <w:bCs/>
                                <w:color w:val="000000" w:themeColor="text1"/>
                                <w:kern w:val="24"/>
                                <w:sz w:val="20"/>
                                <w:szCs w:val="20"/>
                              </w:rPr>
                              <w:t xml:space="preserve"> </w:t>
                            </w:r>
                            <w:r w:rsidR="00473C99" w:rsidRPr="002F3659">
                              <w:rPr>
                                <w:rFonts w:ascii="Verdana" w:eastAsia="Verdana" w:hAnsi="Verdana" w:cs="Verdana"/>
                                <w:b/>
                                <w:bCs/>
                                <w:color w:val="000000" w:themeColor="text1"/>
                                <w:kern w:val="24"/>
                                <w:sz w:val="20"/>
                                <w:szCs w:val="20"/>
                              </w:rPr>
                              <w:t>India Vinyl Ester Resin</w:t>
                            </w:r>
                            <w:r w:rsidR="009D1168">
                              <w:rPr>
                                <w:rFonts w:ascii="Verdana" w:eastAsia="Verdana" w:hAnsi="Verdana" w:cs="Verdana"/>
                                <w:b/>
                                <w:bCs/>
                                <w:color w:val="000000" w:themeColor="text1"/>
                                <w:kern w:val="24"/>
                                <w:sz w:val="20"/>
                                <w:szCs w:val="20"/>
                              </w:rPr>
                              <w:t xml:space="preserve"> Demand Supply Outlook</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208D6B6C" id="_x0000_s1123" style="position:absolute;margin-left:-.75pt;margin-top:14.15pt;width:441.15pt;height:23.4pt;z-index:252033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" filled="f" stroked="f">
                <o:lock v:ext="edit" grouping="t"/>
                <v:textbox>
                  <w:txbxContent>
                    <w:p w14:paraId="268968C8" w14:textId="5322D246"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9D1168">
                        <w:rPr>
                          <w:rFonts w:ascii="Verdana" w:eastAsia="Verdana" w:hAnsi="Verdana" w:cs="Verdana"/>
                          <w:b/>
                          <w:bCs/>
                          <w:color w:val="000000" w:themeColor="text1"/>
                          <w:kern w:val="24"/>
                          <w:sz w:val="20"/>
                          <w:szCs w:val="20"/>
                        </w:rPr>
                        <w:t>2.</w:t>
                      </w:r>
                      <w:r w:rsidRPr="002F3659">
                        <w:rPr>
                          <w:rFonts w:ascii="Verdana" w:eastAsia="Verdana" w:hAnsi="Verdana" w:cs="Verdana"/>
                          <w:b/>
                          <w:bCs/>
                          <w:color w:val="000000" w:themeColor="text1"/>
                          <w:kern w:val="24"/>
                          <w:sz w:val="20"/>
                          <w:szCs w:val="20"/>
                        </w:rPr>
                        <w:t xml:space="preserve"> </w:t>
                      </w:r>
                      <w:r w:rsidR="00473C99" w:rsidRPr="002F3659">
                        <w:rPr>
                          <w:rFonts w:ascii="Verdana" w:eastAsia="Verdana" w:hAnsi="Verdana" w:cs="Verdana"/>
                          <w:b/>
                          <w:bCs/>
                          <w:color w:val="000000" w:themeColor="text1"/>
                          <w:kern w:val="24"/>
                          <w:sz w:val="20"/>
                          <w:szCs w:val="20"/>
                        </w:rPr>
                        <w:t>India Vinyl Ester Resin</w:t>
                      </w:r>
                      <w:r w:rsidR="009D1168">
                        <w:rPr>
                          <w:rFonts w:ascii="Verdana" w:eastAsia="Verdana" w:hAnsi="Verdana" w:cs="Verdana"/>
                          <w:b/>
                          <w:bCs/>
                          <w:color w:val="000000" w:themeColor="text1"/>
                          <w:kern w:val="24"/>
                          <w:sz w:val="20"/>
                          <w:szCs w:val="20"/>
                        </w:rPr>
                        <w:t xml:space="preserve"> Demand Supply Outlook</w:t>
                      </w:r>
                    </w:p>
                  </w:txbxContent>
                </v:textbox>
                <w10:wrap anchorx="margin"/>
              </v:rect>
            </w:pict>
          </mc:Fallback>
        </mc:AlternateContent>
      </w:r>
    </w:p>
    <w:p w14:paraId="32CAB308" w14:textId="36E3785B" w:rsidR="009B5E8F" w:rsidRPr="002B5730" w:rsidRDefault="008A26A6">
      <w:pPr>
        <w:rPr>
          <w:color w:val="000000" w:themeColor="text1"/>
        </w:rPr>
      </w:pPr>
      <w:r w:rsidRPr="002B5730">
        <w:rPr>
          <w:noProof/>
          <w:color w:val="000000" w:themeColor="text1"/>
        </w:rPr>
        <mc:AlternateContent>
          <mc:Choice Requires="wps">
            <w:drawing>
              <wp:anchor distT="0" distB="0" distL="114300" distR="114300" simplePos="0" relativeHeight="252035072" behindDoc="0" locked="0" layoutInCell="1" allowOverlap="1" wp14:anchorId="0506CA30" wp14:editId="525DEF18">
                <wp:simplePos x="0" y="0"/>
                <wp:positionH relativeFrom="margin">
                  <wp:posOffset>-5715</wp:posOffset>
                </wp:positionH>
                <wp:positionV relativeFrom="paragraph">
                  <wp:posOffset>165100</wp:posOffset>
                </wp:positionV>
                <wp:extent cx="6467475" cy="292068"/>
                <wp:effectExtent l="0" t="0" r="0" b="0"/>
                <wp:wrapNone/>
                <wp:docPr id="1093" name="TextBox 8"/>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21E58A8" w14:textId="65209920"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19</w:t>
                            </w:r>
                            <w:r w:rsidRPr="002F3659">
                              <w:rPr>
                                <w:rFonts w:ascii="Verdana" w:eastAsia="Verdana" w:hAnsi="Verdana" w:cs="Verdana"/>
                                <w:b/>
                                <w:bCs/>
                                <w:color w:val="000000" w:themeColor="text1"/>
                                <w:kern w:val="24"/>
                                <w:sz w:val="20"/>
                                <w:szCs w:val="20"/>
                              </w:rPr>
                              <w:t xml:space="preserve">: India Vinyl Ester Resin </w:t>
                            </w:r>
                            <w:r w:rsidR="00391905">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0506CA30" id="_x0000_s1124" type="#_x0000_t202" style="position:absolute;margin-left:-.45pt;margin-top:13pt;width:509.25pt;height:23pt;z-index:25203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" filled="f" stroked="f">
                <v:textbox style="mso-fit-shape-to-text:t">
                  <w:txbxContent>
                    <w:p w14:paraId="321E58A8" w14:textId="65209920"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19</w:t>
                      </w:r>
                      <w:r w:rsidRPr="002F3659">
                        <w:rPr>
                          <w:rFonts w:ascii="Verdana" w:eastAsia="Verdana" w:hAnsi="Verdana" w:cs="Verdana"/>
                          <w:b/>
                          <w:bCs/>
                          <w:color w:val="000000" w:themeColor="text1"/>
                          <w:kern w:val="24"/>
                          <w:sz w:val="20"/>
                          <w:szCs w:val="20"/>
                        </w:rPr>
                        <w:t xml:space="preserve">: India Vinyl Ester Resin </w:t>
                      </w:r>
                      <w:r w:rsidR="00391905">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Volume (Thousand Tonnes), 2015–2030F</w:t>
                      </w:r>
                    </w:p>
                  </w:txbxContent>
                </v:textbox>
                <w10:wrap anchorx="margin"/>
              </v:shape>
            </w:pict>
          </mc:Fallback>
        </mc:AlternateContent>
      </w:r>
    </w:p>
    <w:p w14:paraId="30EAB4F1" w14:textId="12DD954F" w:rsidR="00473C99" w:rsidRPr="002B5730" w:rsidRDefault="00473C99">
      <w:pPr>
        <w:rPr>
          <w:color w:val="000000" w:themeColor="text1"/>
        </w:rPr>
      </w:pPr>
    </w:p>
    <w:p w14:paraId="0091FDD9" w14:textId="482EF560" w:rsidR="00473C99" w:rsidRPr="002B5730" w:rsidRDefault="002F3659">
      <w:pPr>
        <w:rPr>
          <w:color w:val="000000" w:themeColor="text1"/>
        </w:rPr>
      </w:pPr>
      <w:r w:rsidRPr="002B5730">
        <w:rPr>
          <w:noProof/>
          <w:color w:val="000000" w:themeColor="text1"/>
        </w:rPr>
        <mc:AlternateContent>
          <mc:Choice Requires="wps">
            <w:drawing>
              <wp:anchor distT="0" distB="0" distL="114300" distR="114300" simplePos="0" relativeHeight="252037120" behindDoc="0" locked="0" layoutInCell="1" allowOverlap="1" wp14:anchorId="14B131B7" wp14:editId="0F63C956">
                <wp:simplePos x="0" y="0"/>
                <wp:positionH relativeFrom="column">
                  <wp:posOffset>4119245</wp:posOffset>
                </wp:positionH>
                <wp:positionV relativeFrom="paragraph">
                  <wp:posOffset>2381250</wp:posOffset>
                </wp:positionV>
                <wp:extent cx="2337955" cy="200055"/>
                <wp:effectExtent l="0" t="0" r="0" b="0"/>
                <wp:wrapNone/>
                <wp:docPr id="109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14B131B7" id="_x0000_s1125" type="#_x0000_t202" style="position:absolute;margin-left:324.35pt;margin-top:187.5pt;width:184.1pt;height:15.7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" filled="f" stroked="f">
                <v:textbox style="mso-fit-shape-to-text:t">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473C99" w:rsidRPr="002B5730">
        <w:rPr>
          <w:noProof/>
          <w:color w:val="000000" w:themeColor="text1"/>
        </w:rPr>
        <w:drawing>
          <wp:inline distT="0" distB="0" distL="0" distR="0" wp14:anchorId="30BAC01C" wp14:editId="33871F60">
            <wp:extent cx="6477000" cy="2466975"/>
            <wp:effectExtent l="0" t="0" r="0" b="0"/>
            <wp:docPr id="1094" name="Chart 109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E8D0E3"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A2AD477" w14:textId="3D7E4BD9" w:rsidR="006F1463" w:rsidRPr="002B5730" w:rsidRDefault="006F1463" w:rsidP="000048D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India vinyl ester resin market is anticipated to reach 2</w:t>
      </w:r>
      <w:r w:rsidR="00AA4CCC">
        <w:rPr>
          <w:rFonts w:ascii="Arial" w:eastAsia="Arial" w:hAnsi="Arial" w:cs="Arial"/>
          <w:color w:val="000000" w:themeColor="text1"/>
          <w:sz w:val="24"/>
          <w:szCs w:val="24"/>
        </w:rPr>
        <w:t>8.28</w:t>
      </w:r>
      <w:r w:rsidRPr="002B5730">
        <w:rPr>
          <w:rFonts w:ascii="Arial" w:eastAsia="Arial" w:hAnsi="Arial" w:cs="Arial"/>
          <w:color w:val="000000" w:themeColor="text1"/>
          <w:sz w:val="24"/>
          <w:szCs w:val="24"/>
        </w:rPr>
        <w:t xml:space="preserve"> thousand tonnes in 2030</w:t>
      </w:r>
      <w:r w:rsidR="00415705"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with a healthy CAGR of </w:t>
      </w:r>
      <w:r w:rsidR="00AA4CCC">
        <w:rPr>
          <w:rFonts w:ascii="Arial" w:eastAsia="Arial" w:hAnsi="Arial" w:cs="Arial"/>
          <w:color w:val="000000" w:themeColor="text1"/>
          <w:sz w:val="24"/>
          <w:szCs w:val="24"/>
        </w:rPr>
        <w:t>11.70</w:t>
      </w:r>
      <w:r w:rsidRPr="002B5730">
        <w:rPr>
          <w:rFonts w:ascii="Arial" w:eastAsia="Arial" w:hAnsi="Arial" w:cs="Arial"/>
          <w:color w:val="000000" w:themeColor="text1"/>
          <w:sz w:val="24"/>
          <w:szCs w:val="24"/>
        </w:rPr>
        <w:t xml:space="preserve">% for the forecast period. </w:t>
      </w:r>
      <w:r w:rsidR="00D16AB7" w:rsidRPr="002B5730">
        <w:rPr>
          <w:rFonts w:ascii="Arial" w:eastAsia="Arial" w:hAnsi="Arial" w:cs="Arial"/>
          <w:color w:val="000000" w:themeColor="text1"/>
          <w:sz w:val="24"/>
          <w:szCs w:val="24"/>
        </w:rPr>
        <w:t>T</w:t>
      </w:r>
      <w:r w:rsidRPr="002B5730">
        <w:rPr>
          <w:rFonts w:ascii="Arial" w:eastAsia="Arial" w:hAnsi="Arial" w:cs="Arial"/>
          <w:color w:val="000000" w:themeColor="text1"/>
          <w:sz w:val="24"/>
          <w:szCs w:val="24"/>
        </w:rPr>
        <w:t>he demand stood at 9.53 thousand tonnes</w:t>
      </w:r>
      <w:r w:rsidR="00B04B17" w:rsidRPr="002B5730">
        <w:rPr>
          <w:rFonts w:ascii="Arial" w:eastAsia="Arial" w:hAnsi="Arial" w:cs="Arial"/>
          <w:color w:val="000000" w:themeColor="text1"/>
          <w:sz w:val="24"/>
          <w:szCs w:val="24"/>
        </w:rPr>
        <w:t xml:space="preserve"> in 2020 </w:t>
      </w:r>
      <w:r w:rsidR="008A26A6" w:rsidRPr="002B5730">
        <w:rPr>
          <w:rFonts w:ascii="Arial" w:eastAsia="Arial" w:hAnsi="Arial" w:cs="Arial"/>
          <w:color w:val="000000" w:themeColor="text1"/>
          <w:sz w:val="24"/>
          <w:szCs w:val="24"/>
        </w:rPr>
        <w:t xml:space="preserve">showing degrowth from the preceding year due to </w:t>
      </w:r>
      <w:r w:rsidR="00415705" w:rsidRPr="002B5730">
        <w:rPr>
          <w:rFonts w:ascii="Arial" w:eastAsia="Arial" w:hAnsi="Arial" w:cs="Arial"/>
          <w:color w:val="000000" w:themeColor="text1"/>
          <w:sz w:val="24"/>
          <w:szCs w:val="24"/>
        </w:rPr>
        <w:t xml:space="preserve">the </w:t>
      </w:r>
      <w:r w:rsidR="008A26A6" w:rsidRPr="002B5730">
        <w:rPr>
          <w:rFonts w:ascii="Arial" w:eastAsia="Arial" w:hAnsi="Arial" w:cs="Arial"/>
          <w:color w:val="000000" w:themeColor="text1"/>
          <w:sz w:val="24"/>
          <w:szCs w:val="24"/>
        </w:rPr>
        <w:t xml:space="preserve">COVID-19 </w:t>
      </w:r>
      <w:r w:rsidR="00415705" w:rsidRPr="002B5730">
        <w:rPr>
          <w:rFonts w:ascii="Arial" w:eastAsia="Arial" w:hAnsi="Arial" w:cs="Arial"/>
          <w:color w:val="000000" w:themeColor="text1"/>
          <w:sz w:val="24"/>
          <w:szCs w:val="24"/>
        </w:rPr>
        <w:t>outbreak</w:t>
      </w:r>
      <w:r w:rsidR="008A26A6"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Further, t</w:t>
      </w:r>
      <w:r w:rsidR="008A26A6" w:rsidRPr="002B5730">
        <w:rPr>
          <w:rFonts w:ascii="Arial" w:eastAsia="Arial" w:hAnsi="Arial" w:cs="Arial"/>
          <w:color w:val="000000" w:themeColor="text1"/>
          <w:sz w:val="24"/>
          <w:szCs w:val="24"/>
        </w:rPr>
        <w:t>he gap between demand and supply i</w:t>
      </w:r>
      <w:r w:rsidR="00D16AB7" w:rsidRPr="002B5730">
        <w:rPr>
          <w:rFonts w:ascii="Arial" w:eastAsia="Arial" w:hAnsi="Arial" w:cs="Arial"/>
          <w:color w:val="000000" w:themeColor="text1"/>
          <w:sz w:val="24"/>
          <w:szCs w:val="24"/>
        </w:rPr>
        <w:t>s</w:t>
      </w:r>
      <w:r w:rsidR="008A26A6" w:rsidRPr="002B5730">
        <w:rPr>
          <w:rFonts w:ascii="Arial" w:eastAsia="Arial" w:hAnsi="Arial" w:cs="Arial"/>
          <w:color w:val="000000" w:themeColor="text1"/>
          <w:sz w:val="24"/>
          <w:szCs w:val="24"/>
        </w:rPr>
        <w:t xml:space="preserve"> anticipated to </w:t>
      </w:r>
      <w:r w:rsidR="008A26A6" w:rsidRPr="002B5730">
        <w:rPr>
          <w:rFonts w:ascii="Arial" w:eastAsia="Arial" w:hAnsi="Arial" w:cs="Arial"/>
          <w:color w:val="000000" w:themeColor="text1"/>
          <w:sz w:val="24"/>
          <w:szCs w:val="24"/>
        </w:rPr>
        <w:t xml:space="preserve">increase from 7 thousand tonnes </w:t>
      </w:r>
      <w:r w:rsidR="000048DF" w:rsidRPr="002B5730">
        <w:rPr>
          <w:rFonts w:ascii="Arial" w:eastAsia="Arial" w:hAnsi="Arial" w:cs="Arial"/>
          <w:color w:val="000000" w:themeColor="text1"/>
          <w:sz w:val="24"/>
          <w:szCs w:val="24"/>
        </w:rPr>
        <w:t xml:space="preserve">in 2020 </w:t>
      </w:r>
      <w:r w:rsidR="008A26A6" w:rsidRPr="002B5730">
        <w:rPr>
          <w:rFonts w:ascii="Arial" w:eastAsia="Arial" w:hAnsi="Arial" w:cs="Arial"/>
          <w:color w:val="000000" w:themeColor="text1"/>
          <w:sz w:val="24"/>
          <w:szCs w:val="24"/>
        </w:rPr>
        <w:t xml:space="preserve">to </w:t>
      </w:r>
      <w:r w:rsidR="00B04B17" w:rsidRPr="002B5730">
        <w:rPr>
          <w:rFonts w:ascii="Arial" w:eastAsia="Arial" w:hAnsi="Arial" w:cs="Arial"/>
          <w:color w:val="000000" w:themeColor="text1"/>
          <w:sz w:val="24"/>
          <w:szCs w:val="24"/>
        </w:rPr>
        <w:t>24</w:t>
      </w:r>
      <w:r w:rsidR="008A26A6" w:rsidRPr="002B5730">
        <w:rPr>
          <w:rFonts w:ascii="Arial" w:eastAsia="Arial" w:hAnsi="Arial" w:cs="Arial"/>
          <w:color w:val="000000" w:themeColor="text1"/>
          <w:sz w:val="24"/>
          <w:szCs w:val="24"/>
        </w:rPr>
        <w:t xml:space="preserve"> thousand tonnes</w:t>
      </w:r>
      <w:r w:rsidR="000048DF" w:rsidRPr="002B5730">
        <w:rPr>
          <w:rFonts w:ascii="Arial" w:eastAsia="Arial" w:hAnsi="Arial" w:cs="Arial"/>
          <w:color w:val="000000" w:themeColor="text1"/>
          <w:sz w:val="24"/>
          <w:szCs w:val="24"/>
        </w:rPr>
        <w:t xml:space="preserve"> in 2030</w:t>
      </w:r>
      <w:r w:rsidR="008A26A6" w:rsidRPr="002B5730">
        <w:rPr>
          <w:rFonts w:ascii="Arial" w:eastAsia="Arial" w:hAnsi="Arial" w:cs="Arial"/>
          <w:color w:val="000000" w:themeColor="text1"/>
          <w:sz w:val="24"/>
          <w:szCs w:val="24"/>
        </w:rPr>
        <w:t xml:space="preserve"> due to no major capacity expansions </w:t>
      </w:r>
      <w:r w:rsidR="00415705" w:rsidRPr="002B5730">
        <w:rPr>
          <w:rFonts w:ascii="Arial" w:eastAsia="Arial" w:hAnsi="Arial" w:cs="Arial"/>
          <w:color w:val="000000" w:themeColor="text1"/>
          <w:sz w:val="24"/>
          <w:szCs w:val="24"/>
        </w:rPr>
        <w:t>by</w:t>
      </w:r>
      <w:r w:rsidR="008A26A6" w:rsidRPr="002B5730">
        <w:rPr>
          <w:rFonts w:ascii="Arial" w:eastAsia="Arial" w:hAnsi="Arial" w:cs="Arial"/>
          <w:color w:val="000000" w:themeColor="text1"/>
          <w:sz w:val="24"/>
          <w:szCs w:val="24"/>
        </w:rPr>
        <w:t xml:space="preserve"> companies in the country. </w:t>
      </w:r>
      <w:r w:rsidR="000048DF" w:rsidRPr="002B5730">
        <w:rPr>
          <w:rFonts w:ascii="Arial" w:eastAsia="Arial" w:hAnsi="Arial" w:cs="Arial"/>
          <w:color w:val="000000" w:themeColor="text1"/>
          <w:sz w:val="24"/>
          <w:szCs w:val="24"/>
        </w:rPr>
        <w:t>Majorly the companies are operating at efficiency between 77% to 92%.</w:t>
      </w:r>
      <w:r w:rsidR="000048DF" w:rsidRPr="002B5730">
        <w:rPr>
          <w:color w:val="000000" w:themeColor="text1"/>
        </w:rPr>
        <w:t xml:space="preserve"> </w:t>
      </w:r>
      <w:r w:rsidR="000048DF" w:rsidRPr="002B5730">
        <w:rPr>
          <w:rFonts w:ascii="Arial" w:eastAsia="Arial" w:hAnsi="Arial" w:cs="Arial"/>
          <w:color w:val="000000" w:themeColor="text1"/>
          <w:sz w:val="24"/>
          <w:szCs w:val="24"/>
        </w:rPr>
        <w:t xml:space="preserve">However, in 2020 </w:t>
      </w:r>
      <w:r w:rsidR="00F81E3C" w:rsidRPr="002B5730">
        <w:rPr>
          <w:rFonts w:ascii="Arial" w:eastAsia="Arial" w:hAnsi="Arial" w:cs="Arial"/>
          <w:color w:val="000000" w:themeColor="text1"/>
          <w:sz w:val="24"/>
          <w:szCs w:val="24"/>
        </w:rPr>
        <w:t xml:space="preserve">due to </w:t>
      </w:r>
      <w:r w:rsidR="000048DF" w:rsidRPr="002B5730">
        <w:rPr>
          <w:rFonts w:ascii="Arial" w:eastAsia="Arial" w:hAnsi="Arial" w:cs="Arial"/>
          <w:color w:val="000000" w:themeColor="text1"/>
          <w:sz w:val="24"/>
          <w:szCs w:val="24"/>
        </w:rPr>
        <w:t>COVID-19</w:t>
      </w:r>
      <w:r w:rsidR="00D16AB7"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 xml:space="preserve">the demand </w:t>
      </w:r>
      <w:r w:rsidR="00415705" w:rsidRPr="002B5730">
        <w:rPr>
          <w:rFonts w:ascii="Arial" w:eastAsia="Arial" w:hAnsi="Arial" w:cs="Arial"/>
          <w:color w:val="000000" w:themeColor="text1"/>
          <w:sz w:val="24"/>
          <w:szCs w:val="24"/>
        </w:rPr>
        <w:t xml:space="preserve">for </w:t>
      </w:r>
      <w:r w:rsidR="000048DF" w:rsidRPr="002B5730">
        <w:rPr>
          <w:rFonts w:ascii="Arial" w:eastAsia="Arial" w:hAnsi="Arial" w:cs="Arial"/>
          <w:color w:val="000000" w:themeColor="text1"/>
          <w:sz w:val="24"/>
          <w:szCs w:val="24"/>
        </w:rPr>
        <w:t>Vinyl Ester Resin</w:t>
      </w:r>
      <w:r w:rsidR="00F81E3C" w:rsidRPr="002B5730">
        <w:rPr>
          <w:rFonts w:ascii="Arial" w:eastAsia="Arial" w:hAnsi="Arial" w:cs="Arial"/>
          <w:color w:val="000000" w:themeColor="text1"/>
          <w:sz w:val="24"/>
          <w:szCs w:val="24"/>
        </w:rPr>
        <w:t xml:space="preserve"> was impacted</w:t>
      </w:r>
      <w:r w:rsidR="000048DF" w:rsidRPr="002B5730">
        <w:rPr>
          <w:rFonts w:ascii="Arial" w:eastAsia="Arial" w:hAnsi="Arial" w:cs="Arial"/>
          <w:color w:val="000000" w:themeColor="text1"/>
          <w:sz w:val="24"/>
          <w:szCs w:val="24"/>
        </w:rPr>
        <w:t xml:space="preserve"> as major industries were shut</w:t>
      </w:r>
      <w:r w:rsidR="00415705" w:rsidRPr="002B5730">
        <w:rPr>
          <w:rFonts w:ascii="Arial" w:eastAsia="Arial" w:hAnsi="Arial" w:cs="Arial"/>
          <w:color w:val="000000" w:themeColor="text1"/>
          <w:sz w:val="24"/>
          <w:szCs w:val="24"/>
        </w:rPr>
        <w:t>down</w:t>
      </w:r>
      <w:r w:rsidR="000048DF" w:rsidRPr="002B5730">
        <w:rPr>
          <w:rFonts w:ascii="Arial" w:eastAsia="Arial" w:hAnsi="Arial" w:cs="Arial"/>
          <w:color w:val="000000" w:themeColor="text1"/>
          <w:sz w:val="24"/>
          <w:szCs w:val="24"/>
        </w:rPr>
        <w:t>.</w:t>
      </w:r>
    </w:p>
    <w:p w14:paraId="1F3E73C2"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1F124E63" w14:textId="40A7A16D" w:rsidR="000048DF" w:rsidRPr="002B5730" w:rsidRDefault="000048DF" w:rsidP="000048DF">
      <w:pPr>
        <w:spacing w:line="360" w:lineRule="auto"/>
        <w:jc w:val="both"/>
        <w:rPr>
          <w:rFonts w:ascii="Arial" w:eastAsia="Arial" w:hAnsi="Arial" w:cs="Arial"/>
          <w:color w:val="000000" w:themeColor="text1"/>
          <w:sz w:val="24"/>
          <w:szCs w:val="24"/>
        </w:rPr>
      </w:pPr>
    </w:p>
    <w:p w14:paraId="2DF558AC" w14:textId="50027259" w:rsidR="00473C99" w:rsidRDefault="00A67ACD">
      <w:pPr>
        <w:rPr>
          <w:color w:val="000000" w:themeColor="text1"/>
        </w:rPr>
      </w:pPr>
      <w:r w:rsidRPr="002B5730">
        <w:rPr>
          <w:noProof/>
          <w:color w:val="000000" w:themeColor="text1"/>
        </w:rPr>
        <mc:AlternateContent>
          <mc:Choice Requires="wps">
            <w:drawing>
              <wp:anchor distT="0" distB="0" distL="114300" distR="114300" simplePos="0" relativeHeight="252039168" behindDoc="0" locked="0" layoutInCell="1" allowOverlap="1" wp14:anchorId="2C58579C" wp14:editId="3E3FE1C2">
                <wp:simplePos x="0" y="0"/>
                <wp:positionH relativeFrom="margin">
                  <wp:posOffset>66675</wp:posOffset>
                </wp:positionH>
                <wp:positionV relativeFrom="paragraph">
                  <wp:posOffset>-66040</wp:posOffset>
                </wp:positionV>
                <wp:extent cx="7681788" cy="292068"/>
                <wp:effectExtent l="0" t="0" r="0" b="0"/>
                <wp:wrapNone/>
                <wp:docPr id="1096" name="TextBox 10"/>
                <wp:cNvGraphicFramePr/>
                <a:graphic xmlns:a="http://schemas.openxmlformats.org/drawingml/2006/main">
                  <a:graphicData uri="http://schemas.microsoft.com/office/word/2010/wordprocessingShape">
                    <wps:wsp>
                      <wps:cNvSpPr txBox="1"/>
                      <wps:spPr>
                        <a:xfrm>
                          <a:off x="0" y="0"/>
                          <a:ext cx="7681788" cy="292068"/>
                        </a:xfrm>
                        <a:prstGeom prst="rect">
                          <a:avLst/>
                        </a:prstGeom>
                        <a:noFill/>
                      </wps:spPr>
                      <wps:txbx>
                        <w:txbxContent>
                          <w:p w14:paraId="7F029386" w14:textId="47D4F011"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w:t>
                            </w:r>
                            <w:r w:rsidR="00C4357C">
                              <w:rPr>
                                <w:rFonts w:ascii="Verdana" w:eastAsia="Verdana" w:hAnsi="Verdana" w:cs="Verdana"/>
                                <w:b/>
                                <w:bCs/>
                                <w:color w:val="000000"/>
                                <w:kern w:val="24"/>
                                <w:sz w:val="20"/>
                                <w:szCs w:val="20"/>
                              </w:rPr>
                              <w:t xml:space="preserve">Sector </w:t>
                            </w:r>
                            <w:r>
                              <w:rPr>
                                <w:rFonts w:ascii="Verdana" w:eastAsia="Verdana" w:hAnsi="Verdana" w:cs="Verdana"/>
                                <w:b/>
                                <w:bCs/>
                                <w:color w:val="000000"/>
                                <w:kern w:val="24"/>
                                <w:sz w:val="20"/>
                                <w:szCs w:val="20"/>
                              </w:rPr>
                              <w:t xml:space="preserve">Market Size, By Value, 2015-2025F (USD Million)  </w:t>
                            </w:r>
                          </w:p>
                        </w:txbxContent>
                      </wps:txbx>
                      <wps:bodyPr wrap="square" rtlCol="0">
                        <a:spAutoFit/>
                      </wps:bodyPr>
                    </wps:wsp>
                  </a:graphicData>
                </a:graphic>
              </wp:anchor>
            </w:drawing>
          </mc:Choice>
          <mc:Fallback>
            <w:pict>
              <v:shape w14:anchorId="2C58579C" id="TextBox 10" o:spid="_x0000_s1126" type="#_x0000_t202" style="position:absolute;margin-left:5.25pt;margin-top:-5.2pt;width:604.85pt;height:23pt;z-index:252039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" filled="f" stroked="f">
                <v:textbox style="mso-fit-shape-to-text:t">
                  <w:txbxContent>
                    <w:p w14:paraId="7F029386" w14:textId="47D4F011"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w:t>
                      </w:r>
                      <w:r w:rsidR="00C4357C">
                        <w:rPr>
                          <w:rFonts w:ascii="Verdana" w:eastAsia="Verdana" w:hAnsi="Verdana" w:cs="Verdana"/>
                          <w:b/>
                          <w:bCs/>
                          <w:color w:val="000000"/>
                          <w:kern w:val="24"/>
                          <w:sz w:val="20"/>
                          <w:szCs w:val="20"/>
                        </w:rPr>
                        <w:t xml:space="preserve">Sector </w:t>
                      </w:r>
                      <w:r>
                        <w:rPr>
                          <w:rFonts w:ascii="Verdana" w:eastAsia="Verdana" w:hAnsi="Verdana" w:cs="Verdana"/>
                          <w:b/>
                          <w:bCs/>
                          <w:color w:val="000000"/>
                          <w:kern w:val="24"/>
                          <w:sz w:val="20"/>
                          <w:szCs w:val="20"/>
                        </w:rPr>
                        <w:t xml:space="preserve">Market Size, By Value, 2015-2025F (USD Million)  </w:t>
                      </w: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85600" behindDoc="0" locked="0" layoutInCell="1" allowOverlap="1" wp14:anchorId="48063A0E" wp14:editId="1A074344">
                <wp:simplePos x="0" y="0"/>
                <wp:positionH relativeFrom="column">
                  <wp:posOffset>4191000</wp:posOffset>
                </wp:positionH>
                <wp:positionV relativeFrom="paragraph">
                  <wp:posOffset>1485265</wp:posOffset>
                </wp:positionV>
                <wp:extent cx="2337955" cy="200055"/>
                <wp:effectExtent l="0" t="0" r="0" b="0"/>
                <wp:wrapNone/>
                <wp:docPr id="20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48063A0E" id="_x0000_s1127" type="#_x0000_t202" style="position:absolute;margin-left:330pt;margin-top:116.95pt;width:184.1pt;height:15.7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" filled="f" stroked="f">
                <v:textbox style="mso-fit-shape-to-text:t">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473C99" w:rsidRPr="002B5730">
        <w:rPr>
          <w:noProof/>
          <w:color w:val="000000" w:themeColor="text1"/>
        </w:rPr>
        <w:drawing>
          <wp:inline distT="0" distB="0" distL="0" distR="0" wp14:anchorId="6F69D3EF" wp14:editId="718DCC51">
            <wp:extent cx="6467475" cy="1733550"/>
            <wp:effectExtent l="0" t="0" r="0" b="0"/>
            <wp:docPr id="1098" name="Chart 1098">
              <a:extLst xmlns:a="http://schemas.openxmlformats.org/drawingml/2006/main">
                <a:ext uri="{FF2B5EF4-FFF2-40B4-BE49-F238E27FC236}">
                  <a16:creationId xmlns:a16="http://schemas.microsoft.com/office/drawing/2014/main" id="{B3783A88-F7D0-4B24-84D3-4FC0C72ACE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D6E81D7" w14:textId="5377F8FC" w:rsidR="00066D13" w:rsidRDefault="00066D13">
      <w:pPr>
        <w:rPr>
          <w:color w:val="000000" w:themeColor="text1"/>
        </w:rPr>
      </w:pPr>
    </w:p>
    <w:p w14:paraId="3C97BA42" w14:textId="23D1403C" w:rsidR="00066D13" w:rsidRDefault="00066D13">
      <w:pPr>
        <w:rPr>
          <w:color w:val="000000" w:themeColor="text1"/>
        </w:rPr>
      </w:pPr>
    </w:p>
    <w:p w14:paraId="2D99F180" w14:textId="6BB08608" w:rsidR="00066D13" w:rsidRDefault="00066D13">
      <w:pPr>
        <w:rPr>
          <w:color w:val="000000" w:themeColor="text1"/>
        </w:rPr>
      </w:pPr>
    </w:p>
    <w:p w14:paraId="76E0E881" w14:textId="63950E09" w:rsidR="00066D13" w:rsidRDefault="00066D13">
      <w:pPr>
        <w:rPr>
          <w:color w:val="000000" w:themeColor="text1"/>
        </w:rPr>
      </w:pPr>
    </w:p>
    <w:p w14:paraId="3AB7F907" w14:textId="65661205" w:rsidR="00066D13" w:rsidRPr="002B5730" w:rsidRDefault="00066D13">
      <w:pPr>
        <w:rPr>
          <w:color w:val="000000" w:themeColor="text1"/>
        </w:rPr>
      </w:pPr>
    </w:p>
    <w:p w14:paraId="7DD17365" w14:textId="08E98EDC" w:rsidR="000048DF" w:rsidRPr="002B5730" w:rsidRDefault="00066D13">
      <w:pPr>
        <w:rPr>
          <w:color w:val="000000" w:themeColor="text1"/>
        </w:rPr>
      </w:pPr>
      <w:r w:rsidRPr="002B5730">
        <w:rPr>
          <w:noProof/>
          <w:color w:val="000000" w:themeColor="text1"/>
        </w:rPr>
        <mc:AlternateContent>
          <mc:Choice Requires="wps">
            <w:drawing>
              <wp:anchor distT="0" distB="0" distL="114300" distR="114300" simplePos="0" relativeHeight="252043264" behindDoc="0" locked="0" layoutInCell="1" allowOverlap="1" wp14:anchorId="7BD7BB0C" wp14:editId="773C77E5">
                <wp:simplePos x="0" y="0"/>
                <wp:positionH relativeFrom="margin">
                  <wp:posOffset>66675</wp:posOffset>
                </wp:positionH>
                <wp:positionV relativeFrom="paragraph">
                  <wp:posOffset>275590</wp:posOffset>
                </wp:positionV>
                <wp:extent cx="6581775" cy="522605"/>
                <wp:effectExtent l="0" t="0" r="9525" b="0"/>
                <wp:wrapNone/>
                <wp:docPr id="72" name="TextBox 71">
                  <a:extLst xmlns:a="http://schemas.openxmlformats.org/drawingml/2006/main">
                    <a:ext uri="{FF2B5EF4-FFF2-40B4-BE49-F238E27FC236}">
                      <a16:creationId xmlns:a16="http://schemas.microsoft.com/office/drawing/2014/main" id="{E227DF02-E577-4547-8A05-1948127C1E71}"/>
                    </a:ext>
                  </a:extLst>
                </wp:docPr>
                <wp:cNvGraphicFramePr/>
                <a:graphic xmlns:a="http://schemas.openxmlformats.org/drawingml/2006/main">
                  <a:graphicData uri="http://schemas.microsoft.com/office/word/2010/wordprocessingShape">
                    <wps:wsp>
                      <wps:cNvSpPr txBox="1"/>
                      <wps:spPr>
                        <a:xfrm>
                          <a:off x="0" y="0"/>
                          <a:ext cx="6581775" cy="522605"/>
                        </a:xfrm>
                        <a:prstGeom prst="rect">
                          <a:avLst/>
                        </a:prstGeom>
                        <a:solidFill>
                          <a:schemeClr val="tx1">
                            <a:lumMod val="65000"/>
                            <a:lumOff val="35000"/>
                          </a:schemeClr>
                        </a:solidFill>
                      </wps:spPr>
                      <wps:txbx>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wps:txbx>
                      <wps:bodyPr wrap="square" rtlCol="0">
                        <a:spAutoFit/>
                      </wps:bodyPr>
                    </wps:wsp>
                  </a:graphicData>
                </a:graphic>
                <wp14:sizeRelH relativeFrom="margin">
                  <wp14:pctWidth>0</wp14:pctWidth>
                </wp14:sizeRelH>
              </wp:anchor>
            </w:drawing>
          </mc:Choice>
          <mc:Fallback>
            <w:pict>
              <v:shape w14:anchorId="7BD7BB0C" id="TextBox 71" o:spid="_x0000_s1128" type="#_x0000_t202" style="position:absolute;margin-left:5.25pt;margin-top:21.7pt;width:518.25pt;height:41.15pt;z-index:252043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" fillcolor="#5a5a5a [2109]" stroked="f">
                <v:textbox style="mso-fit-shape-to-text:t">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v:textbox>
                <w10:wrap anchorx="margin"/>
              </v:shape>
            </w:pict>
          </mc:Fallback>
        </mc:AlternateContent>
      </w:r>
    </w:p>
    <w:p w14:paraId="06D96375" w14:textId="750A3608" w:rsidR="000048DF" w:rsidRPr="002B5730" w:rsidRDefault="000048DF">
      <w:pPr>
        <w:rPr>
          <w:color w:val="000000" w:themeColor="text1"/>
        </w:rPr>
      </w:pPr>
    </w:p>
    <w:p w14:paraId="5DEC06EB" w14:textId="77777777" w:rsidR="000048DF" w:rsidRPr="002B5730" w:rsidRDefault="000048DF">
      <w:pPr>
        <w:rPr>
          <w:color w:val="000000" w:themeColor="text1"/>
        </w:rPr>
      </w:pPr>
    </w:p>
    <w:p w14:paraId="050FAE7D" w14:textId="0A15B51B" w:rsidR="00473C99" w:rsidRPr="002B5730" w:rsidRDefault="009B5E8F">
      <w:pPr>
        <w:rPr>
          <w:color w:val="000000" w:themeColor="text1"/>
        </w:rPr>
      </w:pPr>
      <w:r w:rsidRPr="002B5730">
        <w:rPr>
          <w:noProof/>
          <w:color w:val="000000" w:themeColor="text1"/>
        </w:rPr>
        <mc:AlternateContent>
          <mc:Choice Requires="wps">
            <w:drawing>
              <wp:anchor distT="0" distB="0" distL="114300" distR="114300" simplePos="0" relativeHeight="252102656" behindDoc="0" locked="0" layoutInCell="1" allowOverlap="1" wp14:anchorId="1D47D2E5" wp14:editId="597ABF81">
                <wp:simplePos x="0" y="0"/>
                <wp:positionH relativeFrom="column">
                  <wp:posOffset>451838</wp:posOffset>
                </wp:positionH>
                <wp:positionV relativeFrom="paragraph">
                  <wp:posOffset>2548396</wp:posOffset>
                </wp:positionV>
                <wp:extent cx="1578086" cy="215444"/>
                <wp:effectExtent l="0" t="0" r="0" b="0"/>
                <wp:wrapNone/>
                <wp:docPr id="14" name="TextBox 13">
                  <a:extLst xmlns:a="http://schemas.openxmlformats.org/drawingml/2006/main">
                    <a:ext uri="{FF2B5EF4-FFF2-40B4-BE49-F238E27FC236}">
                      <a16:creationId xmlns:a16="http://schemas.microsoft.com/office/drawing/2014/main" id="{416A63A7-38CF-44A8-BBBB-69FA37253F66}"/>
                    </a:ext>
                  </a:extLst>
                </wp:docPr>
                <wp:cNvGraphicFramePr/>
                <a:graphic xmlns:a="http://schemas.openxmlformats.org/drawingml/2006/main">
                  <a:graphicData uri="http://schemas.microsoft.com/office/word/2010/wordprocessingShape">
                    <wps:wsp>
                      <wps:cNvSpPr txBox="1"/>
                      <wps:spPr>
                        <a:xfrm>
                          <a:off x="0" y="0"/>
                          <a:ext cx="1578086" cy="215444"/>
                        </a:xfrm>
                        <a:prstGeom prst="rect">
                          <a:avLst/>
                        </a:prstGeom>
                        <a:noFill/>
                      </wps:spPr>
                      <wps:txbx>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wps:txbx>
                      <wps:bodyPr wrap="square" rtlCol="0">
                        <a:spAutoFit/>
                      </wps:bodyPr>
                    </wps:wsp>
                  </a:graphicData>
                </a:graphic>
              </wp:anchor>
            </w:drawing>
          </mc:Choice>
          <mc:Fallback>
            <w:pict>
              <v:shape w14:anchorId="1D47D2E5" id="_x0000_s1129" type="#_x0000_t202" style="position:absolute;margin-left:35.6pt;margin-top:200.65pt;width:124.25pt;height:16.9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" filled="f" stroked="f">
                <v:textbox style="mso-fit-shape-to-text:t">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v:textbox>
              </v:shape>
            </w:pict>
          </mc:Fallback>
        </mc:AlternateContent>
      </w:r>
      <w:r w:rsidR="00E45E28" w:rsidRPr="002B5730">
        <w:rPr>
          <w:noProof/>
          <w:color w:val="000000" w:themeColor="text1"/>
        </w:rPr>
        <mc:AlternateContent>
          <mc:Choice Requires="wps">
            <w:drawing>
              <wp:anchor distT="0" distB="0" distL="114300" distR="114300" simplePos="0" relativeHeight="252047360" behindDoc="0" locked="0" layoutInCell="1" allowOverlap="1" wp14:anchorId="6A1AA8B1" wp14:editId="2F8216F7">
                <wp:simplePos x="0" y="0"/>
                <wp:positionH relativeFrom="column">
                  <wp:posOffset>64770</wp:posOffset>
                </wp:positionH>
                <wp:positionV relativeFrom="paragraph">
                  <wp:posOffset>234315</wp:posOffset>
                </wp:positionV>
                <wp:extent cx="2036886" cy="292068"/>
                <wp:effectExtent l="0" t="0" r="0" b="0"/>
                <wp:wrapNone/>
                <wp:docPr id="1192" name="TextBox 80"/>
                <wp:cNvGraphicFramePr/>
                <a:graphic xmlns:a="http://schemas.openxmlformats.org/drawingml/2006/main">
                  <a:graphicData uri="http://schemas.microsoft.com/office/word/2010/wordprocessingShape">
                    <wps:wsp>
                      <wps:cNvSpPr txBox="1"/>
                      <wps:spPr>
                        <a:xfrm>
                          <a:off x="0" y="0"/>
                          <a:ext cx="2036886" cy="292068"/>
                        </a:xfrm>
                        <a:prstGeom prst="rect">
                          <a:avLst/>
                        </a:prstGeom>
                        <a:noFill/>
                      </wps:spPr>
                      <wps:txbx>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wps:txbx>
                      <wps:bodyPr wrap="square" rtlCol="0">
                        <a:spAutoFit/>
                      </wps:bodyPr>
                    </wps:wsp>
                  </a:graphicData>
                </a:graphic>
              </wp:anchor>
            </w:drawing>
          </mc:Choice>
          <mc:Fallback>
            <w:pict>
              <v:shape w14:anchorId="6A1AA8B1" id="TextBox 80" o:spid="_x0000_s1130" type="#_x0000_t202" style="position:absolute;margin-left:5.1pt;margin-top:18.45pt;width:160.4pt;height:23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" filled="f" stroked="f">
                <v:textbox style="mso-fit-shape-to-text:t">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v:textbox>
              </v:shape>
            </w:pict>
          </mc:Fallback>
        </mc:AlternateContent>
      </w:r>
    </w:p>
    <w:p w14:paraId="00CFD1D4" w14:textId="17AF8596" w:rsidR="00473C99" w:rsidRPr="002B5730" w:rsidRDefault="00473C99">
      <w:pPr>
        <w:rPr>
          <w:color w:val="000000" w:themeColor="text1"/>
        </w:rPr>
      </w:pPr>
      <w:r w:rsidRPr="002B5730">
        <w:rPr>
          <w:noProof/>
          <w:color w:val="000000" w:themeColor="text1"/>
        </w:rPr>
        <mc:AlternateContent>
          <mc:Choice Requires="wpg">
            <w:drawing>
              <wp:anchor distT="0" distB="0" distL="114300" distR="114300" simplePos="0" relativeHeight="252045312" behindDoc="0" locked="0" layoutInCell="1" allowOverlap="1" wp14:anchorId="1D3D4B74" wp14:editId="5B298DF9">
                <wp:simplePos x="0" y="0"/>
                <wp:positionH relativeFrom="column">
                  <wp:posOffset>3567994</wp:posOffset>
                </wp:positionH>
                <wp:positionV relativeFrom="paragraph">
                  <wp:posOffset>108021</wp:posOffset>
                </wp:positionV>
                <wp:extent cx="2695575" cy="2103545"/>
                <wp:effectExtent l="19050" t="0" r="28575" b="49530"/>
                <wp:wrapNone/>
                <wp:docPr id="1147" name="Group 4"/>
                <wp:cNvGraphicFramePr/>
                <a:graphic xmlns:a="http://schemas.openxmlformats.org/drawingml/2006/main">
                  <a:graphicData uri="http://schemas.microsoft.com/office/word/2010/wordprocessingGroup">
                    <wpg:wgp>
                      <wpg:cNvGrpSpPr/>
                      <wpg:grpSpPr>
                        <a:xfrm>
                          <a:off x="0" y="0"/>
                          <a:ext cx="2695575" cy="2103545"/>
                          <a:chOff x="0" y="0"/>
                          <a:chExt cx="4232296" cy="4581768"/>
                        </a:xfrm>
                      </wpg:grpSpPr>
                      <wps:wsp>
                        <wps:cNvPr id="1148" name="Freeform 4"/>
                        <wps:cNvSpPr>
                          <a:spLocks/>
                        </wps:cNvSpPr>
                        <wps:spPr bwMode="auto">
                          <a:xfrm>
                            <a:off x="248090" y="1100834"/>
                            <a:ext cx="1249310" cy="1100833"/>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49" name="Freeform 5"/>
                        <wps:cNvSpPr>
                          <a:spLocks/>
                        </wps:cNvSpPr>
                        <wps:spPr bwMode="auto">
                          <a:xfrm>
                            <a:off x="0" y="1923940"/>
                            <a:ext cx="922954" cy="723816"/>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0" name="Freeform 6"/>
                        <wps:cNvSpPr>
                          <a:spLocks/>
                        </wps:cNvSpPr>
                        <wps:spPr bwMode="auto">
                          <a:xfrm>
                            <a:off x="654190" y="2372907"/>
                            <a:ext cx="1243403" cy="992908"/>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1" name="Freeform 7"/>
                        <wps:cNvSpPr>
                          <a:spLocks/>
                        </wps:cNvSpPr>
                        <wps:spPr bwMode="auto">
                          <a:xfrm>
                            <a:off x="843211" y="2952822"/>
                            <a:ext cx="685201" cy="1070614"/>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2" name="Freeform 9"/>
                        <wps:cNvSpPr>
                          <a:spLocks/>
                        </wps:cNvSpPr>
                        <wps:spPr bwMode="auto">
                          <a:xfrm>
                            <a:off x="853547" y="1634701"/>
                            <a:ext cx="1321670" cy="89361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3" name="Freeform 10"/>
                        <wps:cNvSpPr>
                          <a:spLocks/>
                        </wps:cNvSpPr>
                        <wps:spPr bwMode="auto">
                          <a:xfrm>
                            <a:off x="1343820" y="1077810"/>
                            <a:ext cx="1083916" cy="1015932"/>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4" name="Freeform 11"/>
                        <wps:cNvSpPr>
                          <a:spLocks/>
                        </wps:cNvSpPr>
                        <wps:spPr bwMode="auto">
                          <a:xfrm>
                            <a:off x="1791269" y="2057766"/>
                            <a:ext cx="615795" cy="99003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5" name="Freeform 12"/>
                        <wps:cNvSpPr>
                          <a:spLocks/>
                        </wps:cNvSpPr>
                        <wps:spPr bwMode="auto">
                          <a:xfrm>
                            <a:off x="1416180" y="906568"/>
                            <a:ext cx="481413" cy="421627"/>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6" name="Freeform 13"/>
                        <wps:cNvSpPr>
                          <a:spLocks/>
                        </wps:cNvSpPr>
                        <wps:spPr bwMode="auto">
                          <a:xfrm>
                            <a:off x="2241669" y="1522459"/>
                            <a:ext cx="722119" cy="497893"/>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7" name="Freeform 14"/>
                        <wps:cNvSpPr>
                          <a:spLocks/>
                        </wps:cNvSpPr>
                        <wps:spPr bwMode="auto">
                          <a:xfrm>
                            <a:off x="1977336" y="2286567"/>
                            <a:ext cx="905233" cy="761230"/>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8" name="Freeform 15"/>
                        <wps:cNvSpPr>
                          <a:spLocks/>
                        </wps:cNvSpPr>
                        <wps:spPr bwMode="auto">
                          <a:xfrm>
                            <a:off x="2256437" y="1839039"/>
                            <a:ext cx="664526" cy="53818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9" name="Freeform 16"/>
                        <wps:cNvSpPr>
                          <a:spLocks/>
                        </wps:cNvSpPr>
                        <wps:spPr bwMode="auto">
                          <a:xfrm>
                            <a:off x="2624142" y="1532533"/>
                            <a:ext cx="558202" cy="896496"/>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0" name="Freeform 17"/>
                        <wps:cNvSpPr>
                          <a:spLocks/>
                        </wps:cNvSpPr>
                        <wps:spPr bwMode="auto">
                          <a:xfrm>
                            <a:off x="983499" y="977080"/>
                            <a:ext cx="434157" cy="515161"/>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1" name="Freeform 18"/>
                        <wps:cNvSpPr>
                          <a:spLocks/>
                        </wps:cNvSpPr>
                        <wps:spPr bwMode="auto">
                          <a:xfrm>
                            <a:off x="1151846" y="3716930"/>
                            <a:ext cx="655666" cy="86483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2" name="Freeform 19"/>
                        <wps:cNvSpPr>
                          <a:spLocks/>
                        </wps:cNvSpPr>
                        <wps:spPr bwMode="auto">
                          <a:xfrm>
                            <a:off x="943628" y="3836366"/>
                            <a:ext cx="394286" cy="729572"/>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3" name="Freeform 20"/>
                        <wps:cNvSpPr>
                          <a:spLocks/>
                        </wps:cNvSpPr>
                        <wps:spPr bwMode="auto">
                          <a:xfrm>
                            <a:off x="1157753" y="618769"/>
                            <a:ext cx="465169" cy="457601"/>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4" name="Freeform 21"/>
                        <wps:cNvSpPr>
                          <a:spLocks/>
                        </wps:cNvSpPr>
                        <wps:spPr bwMode="auto">
                          <a:xfrm>
                            <a:off x="761990" y="0"/>
                            <a:ext cx="1041092" cy="758352"/>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5" name="Freeform 22"/>
                        <wps:cNvSpPr>
                          <a:spLocks/>
                        </wps:cNvSpPr>
                        <wps:spPr bwMode="auto">
                          <a:xfrm>
                            <a:off x="900803" y="729572"/>
                            <a:ext cx="443018" cy="453285"/>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6" name="Freeform 23"/>
                        <wps:cNvSpPr>
                          <a:spLocks/>
                        </wps:cNvSpPr>
                        <wps:spPr bwMode="auto">
                          <a:xfrm>
                            <a:off x="3172006" y="1325317"/>
                            <a:ext cx="869792" cy="651866"/>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7" name="Freeform 24"/>
                        <wps:cNvSpPr>
                          <a:spLocks/>
                        </wps:cNvSpPr>
                        <wps:spPr bwMode="auto">
                          <a:xfrm>
                            <a:off x="3418620" y="1090760"/>
                            <a:ext cx="813676" cy="503649"/>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8" name="Freeform 25"/>
                        <wps:cNvSpPr>
                          <a:spLocks/>
                        </wps:cNvSpPr>
                        <wps:spPr bwMode="auto">
                          <a:xfrm>
                            <a:off x="3691814" y="1575703"/>
                            <a:ext cx="268764" cy="210094"/>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9" name="Freeform 26"/>
                        <wps:cNvSpPr>
                          <a:spLocks/>
                        </wps:cNvSpPr>
                        <wps:spPr bwMode="auto">
                          <a:xfrm>
                            <a:off x="3663756" y="1713846"/>
                            <a:ext cx="261381" cy="276287"/>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0" name="Freeform 27"/>
                        <wps:cNvSpPr>
                          <a:spLocks/>
                        </wps:cNvSpPr>
                        <wps:spPr bwMode="auto">
                          <a:xfrm>
                            <a:off x="3561862" y="1932574"/>
                            <a:ext cx="190498" cy="379895"/>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1" name="Freeform 28"/>
                        <wps:cNvSpPr>
                          <a:spLocks/>
                        </wps:cNvSpPr>
                        <wps:spPr bwMode="auto">
                          <a:xfrm>
                            <a:off x="2912103" y="1385755"/>
                            <a:ext cx="124045" cy="166924"/>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2" name="Freeform 29"/>
                        <wps:cNvSpPr>
                          <a:spLocks/>
                        </wps:cNvSpPr>
                        <wps:spPr bwMode="auto">
                          <a:xfrm>
                            <a:off x="770851" y="3345669"/>
                            <a:ext cx="93034" cy="151095"/>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3" name="Freeform 30"/>
                        <wps:cNvSpPr>
                          <a:spLocks/>
                        </wps:cNvSpPr>
                        <wps:spPr bwMode="auto">
                          <a:xfrm>
                            <a:off x="3412713" y="1923940"/>
                            <a:ext cx="159486" cy="251825"/>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4" name="Freeform 31"/>
                        <wps:cNvSpPr>
                          <a:spLocks/>
                        </wps:cNvSpPr>
                        <wps:spPr bwMode="auto">
                          <a:xfrm>
                            <a:off x="3182344" y="1679310"/>
                            <a:ext cx="423821" cy="176997"/>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5" name="Freeform 41"/>
                        <wps:cNvSpPr>
                          <a:spLocks/>
                        </wps:cNvSpPr>
                        <wps:spPr bwMode="auto">
                          <a:xfrm>
                            <a:off x="1324623" y="1309488"/>
                            <a:ext cx="57593" cy="64755"/>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6" name="Freeform 42"/>
                        <wps:cNvSpPr>
                          <a:spLocks/>
                        </wps:cNvSpPr>
                        <wps:spPr bwMode="auto">
                          <a:xfrm>
                            <a:off x="1696758" y="4105459"/>
                            <a:ext cx="36919" cy="34536"/>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7" name="Freeform 43"/>
                        <wps:cNvSpPr>
                          <a:spLocks/>
                        </wps:cNvSpPr>
                        <wps:spPr bwMode="auto">
                          <a:xfrm>
                            <a:off x="1684944" y="3944292"/>
                            <a:ext cx="36919" cy="44609"/>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8" name="Freeform 44"/>
                        <wps:cNvSpPr>
                          <a:spLocks/>
                        </wps:cNvSpPr>
                        <wps:spPr bwMode="auto">
                          <a:xfrm>
                            <a:off x="2092521" y="3198891"/>
                            <a:ext cx="26581" cy="23024"/>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9" name="Freeform 45"/>
                        <wps:cNvSpPr>
                          <a:spLocks/>
                        </wps:cNvSpPr>
                        <wps:spPr bwMode="auto">
                          <a:xfrm>
                            <a:off x="1024848" y="3974510"/>
                            <a:ext cx="19198" cy="18707"/>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0" name="Freeform 72"/>
                        <wps:cNvSpPr>
                          <a:spLocks/>
                        </wps:cNvSpPr>
                        <wps:spPr bwMode="auto">
                          <a:xfrm>
                            <a:off x="1283275" y="955494"/>
                            <a:ext cx="39872" cy="34536"/>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1" name="Group 1181"/>
                        <wpg:cNvGrpSpPr>
                          <a:grpSpLocks/>
                        </wpg:cNvGrpSpPr>
                        <wpg:grpSpPr bwMode="auto">
                          <a:xfrm>
                            <a:off x="683724" y="2611780"/>
                            <a:ext cx="50209" cy="51804"/>
                            <a:chOff x="683724" y="2611780"/>
                            <a:chExt cx="2776" cy="2978"/>
                          </a:xfrm>
                        </wpg:grpSpPr>
                        <wps:wsp>
                          <wps:cNvPr id="1182" name="Freeform 79"/>
                          <wps:cNvSpPr>
                            <a:spLocks/>
                          </wps:cNvSpPr>
                          <wps:spPr bwMode="auto">
                            <a:xfrm>
                              <a:off x="683724" y="2611798"/>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3" name="Freeform 80"/>
                          <wps:cNvSpPr>
                            <a:spLocks/>
                          </wps:cNvSpPr>
                          <wps:spPr bwMode="auto">
                            <a:xfrm>
                              <a:off x="683821" y="2611780"/>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1184" name="Group 1184"/>
                        <wpg:cNvGrpSpPr>
                          <a:grpSpLocks/>
                        </wpg:cNvGrpSpPr>
                        <wpg:grpSpPr bwMode="auto">
                          <a:xfrm>
                            <a:off x="421772" y="2547025"/>
                            <a:ext cx="301263" cy="58999"/>
                            <a:chOff x="400193" y="2547025"/>
                            <a:chExt cx="204" cy="41"/>
                          </a:xfrm>
                        </wpg:grpSpPr>
                        <wps:wsp>
                          <wps:cNvPr id="1185" name="Freeform 77"/>
                          <wps:cNvSpPr>
                            <a:spLocks/>
                          </wps:cNvSpPr>
                          <wps:spPr bwMode="auto">
                            <a:xfrm>
                              <a:off x="400388" y="254705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6" name="Group 1186"/>
                          <wpg:cNvGrpSpPr>
                            <a:grpSpLocks/>
                          </wpg:cNvGrpSpPr>
                          <wpg:grpSpPr bwMode="auto">
                            <a:xfrm>
                              <a:off x="400193" y="2547025"/>
                              <a:ext cx="12" cy="4"/>
                              <a:chOff x="400193" y="2547025"/>
                              <a:chExt cx="10011" cy="3255"/>
                            </a:xfrm>
                          </wpg:grpSpPr>
                          <wps:wsp>
                            <wps:cNvPr id="1187" name="Freeform 316"/>
                            <wps:cNvSpPr>
                              <a:spLocks/>
                            </wps:cNvSpPr>
                            <wps:spPr bwMode="auto">
                              <a:xfrm>
                                <a:off x="400193" y="254735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8" name="Freeform 317"/>
                            <wps:cNvSpPr>
                              <a:spLocks/>
                            </wps:cNvSpPr>
                            <wps:spPr bwMode="auto">
                              <a:xfrm>
                                <a:off x="408467" y="254702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s:wsp>
                        <wps:cNvPr id="1189" name="Freeform 4"/>
                        <wps:cNvSpPr>
                          <a:spLocks/>
                        </wps:cNvSpPr>
                        <wps:spPr bwMode="auto">
                          <a:xfrm>
                            <a:off x="1343820" y="2718266"/>
                            <a:ext cx="686678" cy="628842"/>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90" name="Freeform 4"/>
                        <wps:cNvSpPr>
                          <a:spLocks/>
                        </wps:cNvSpPr>
                        <wps:spPr bwMode="auto">
                          <a:xfrm>
                            <a:off x="1244880" y="2821874"/>
                            <a:ext cx="1244880" cy="1037517"/>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5F64F931" id="Group 4" o:spid="_x0000_s1026" style="position:absolute;margin-left:280.95pt;margin-top:8.5pt;width:212.25pt;height:165.65pt;z-index:252045312;mso-width-relative:margin;mso-height-relative:margin" coordsize="42322,45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">
                <v:shape id="Freeform 4" o:spid="_x0000_s1027" style="position:absolute;left:2480;top:11008;width:12494;height:11008;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73bc44" strokecolor="white" strokeweight="1.5pt">
                  <v:shadow on="t" color="#b2b2b2" opacity=".5" offset="-1pt"/>
                  <v:path arrowok="t" o:connecttype="custom" o:connectlocs="0,0;0,0;0,0;0,0;0,0;0,0;0,0;0,0;0,0;0,0;0,0;0,0;0,0;0,0;0,0;0,0;0,0;0,0;0,0;0,0;0,0;0,0;0,0;0,0;0,0;0,0;0,0;0,0;0,0;0,0;0,0;0,0;0,0;0,0;0,0;0,0;0,0;0,0;0,0;0,0;0,0;0,0;0,0;0,0;0,0;0,0;0,0" o:connectangles="0,0,0,0,0,0,0,0,0,0,0,0,0,0,0,0,0,0,0,0,0,0,0,0,0,0,0,0,0,0,0,0,0,0,0,0,0,0,0,0,0,0,0,0,0,0,0"/>
                </v:shape>
                <v:shape id="Freeform 5" o:spid="_x0000_s1028" style="position:absolute;top:19239;width:9229;height:7238;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73bc44" strokecolor="white" strokeweight="1.5pt">
                  <v:shadow on="t" color="#b2b2b2" opacity=".5" offset="-1pt"/>
                  <v:path arrowok="t" o:connecttype="custom" o:connectlocs="0,0;0,0;0,0;0,0;0,0;0,0;0,0;0,0;0,0;0,0;0,0;0,0;0,0;0,0;0,0;0,0;0,0;0,0;0,0;0,0;0,0;0,0;0,0;0,0;0,0;0,0;0,0;0,0;0,0;0,0;0,0;0,0;0,0;0,0;0,0;0,0;0,0;0,0;0,0;0,0;0,0;0,0;0,0;0,0;0,0;0,0;0,0;0,0;0,0;0,0;0,0;0,0;0,0" o:connectangles="0,0,0,0,0,0,0,0,0,0,0,0,0,0,0,0,0,0,0,0,0,0,0,0,0,0,0,0,0,0,0,0,0,0,0,0,0,0,0,0,0,0,0,0,0,0,0,0,0,0,0,0,0"/>
                </v:shape>
                <v:shape id="Freeform 6" o:spid="_x0000_s1029" style="position:absolute;left:6541;top:23729;width:12434;height:9929;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73bc44" strokecolor="white" strokeweight="1.5pt">
                  <v:shadow on="t" color="#b2b2b2" opacity=".5" offset="-1pt"/>
                  <v:path arrowok="t" o:connecttype="custom" o:connectlocs="0,0;0,0;0,0;0,0;0,0;0,0;0,0;0,0;0,0;0,0;0,0;0,0;0,0;0,0;0,0;0,0;0,0;0,0;0,0;0,0;0,0;0,0;0,0;0,0;0,0;0,0;0,0;0,0;0,0;0,0;0,0;0,0;0,0;0,0;0,0;0,0;0,0;0,0;0,0;0,0;0,0;0,0;0,0;0,0;0,0;0,0;0,0;0,0;0,0;0,0;0,0;0,0;0,0;0,0;0,0;0,0;0,0;0,0" o:connectangles="0,0,0,0,0,0,0,0,0,0,0,0,0,0,0,0,0,0,0,0,0,0,0,0,0,0,0,0,0,0,0,0,0,0,0,0,0,0,0,0,0,0,0,0,0,0,0,0,0,0,0,0,0,0,0,0,0,0"/>
                </v:shape>
                <v:shape id="Freeform 7" o:spid="_x0000_s1030" style="position:absolute;left:8432;top:29528;width:6852;height:10706;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4bafc8" strokecolor="white" strokeweight="1.5pt">
                  <v:shadow on="t" color="#b2b2b2" opacity=".5" offset="-1pt"/>
                  <v:path arrowok="t" o:connecttype="custom" o:connectlocs="0,0;0,0;0,0;0,0;0,0;0,0;0,0;0,0;0,0;0,0;0,0;0,0;0,0;0,0;0,0;0,0;0,0;0,0;0,0;0,0;0,0;0,0;0,0;0,0;0,0;0,0;0,0;0,0;0,0;0,0;0,0;0,0;0,0;0,0;0,0;0,0;0,0;0,0;0,0;0,0;0,0;0,0;0,0;0,0;0,0;0,0;0,0;0,0" o:connectangles="0,0,0,0,0,0,0,0,0,0,0,0,0,0,0,0,0,0,0,0,0,0,0,0,0,0,0,0,0,0,0,0,0,0,0,0,0,0,0,0,0,0,0,0,0,0,0,0"/>
                </v:shape>
                <v:shape id="Freeform 9" o:spid="_x0000_s1031" style="position:absolute;left:8535;top:16347;width:13217;height:8936;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73bc44" strokecolor="white" strokeweight="1.5pt">
                  <v:shadow on="t" color="#b2b2b2" opacity=".5" offset="-1pt"/>
                  <v:path arrowok="t" o:connecttype="custom" o:connectlocs="0,0;0,0;0,0;0,0;0,0;0,0;0,0;0,0;0,0;0,0;0,0;0,0;0,0;0,0;0,0;0,0;0,0;0,0;0,0;0,0;0,0;0,0;0,0;0,0;0,0;0,0;0,0;0,0;0,0;0,0;0,0;0,0;0,0;0,0;0,0;0,0;0,0;0,0;0,0;0,0;0,0;0,0;0,0;0,0;0,0;0,0;0,0;0,0;0,0;0,0" o:connectangles="0,0,0,0,0,0,0,0,0,0,0,0,0,0,0,0,0,0,0,0,0,0,0,0,0,0,0,0,0,0,0,0,0,0,0,0,0,0,0,0,0,0,0,0,0,0,0,0,0,0"/>
                </v:shape>
                <v:shape id="Freeform 10" o:spid="_x0000_s1032" style="position:absolute;left:13438;top:10778;width:10839;height:10159;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5082be" strokecolor="white" strokeweight="1.5pt">
                  <v:shadow on="t" color="#b2b2b2" opacity=".5" offset="-1pt"/>
                  <v:path arrowok="t" o:connecttype="custom" o:connectlocs="0,0;0,0;0,0;0,0;0,0;0,0;0,0;0,0;0,0;0,0;0,0;0,0;0,0;0,0;0,0;0,0;0,0;0,0;0,0;0,0;0,0;0,0;0,0;0,0;0,0;0,0;0,0;0,0;0,0;0,0;0,0;0,0;0,0;0,0;0,0;0,0;0,0;0,0;0,0;0,0;0,0;0,0;0,0;0,0;0,0;0,0;0,0;0,0;0,0;0,0;0,0;0,0" o:connectangles="0,0,0,0,0,0,0,0,0,0,0,0,0,0,0,0,0,0,0,0,0,0,0,0,0,0,0,0,0,0,0,0,0,0,0,0,0,0,0,0,0,0,0,0,0,0,0,0,0,0,0,0"/>
                </v:shape>
                <v:shape id="Freeform 11" o:spid="_x0000_s1033" style="position:absolute;left:17912;top:20577;width:6158;height:9900;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f5b90f" strokecolor="white" strokeweight="1.5pt">
                  <v:shadow on="t" color="#b2b2b2" opacity=".5" offset="-1pt"/>
                  <v:path arrowok="t" o:connecttype="custom" o:connectlocs="0,0;0,0;0,0;0,0;0,0;0,0;0,0;0,0;0,0;0,0;0,0;0,0;0,0;0,0;0,0;0,0;0,0;0,0;0,0;0,0;0,0;0,0;0,0;0,0;0,0;0,0;0,0;0,0;0,0;0,0;0,0;0,0;0,0;0,0;0,0;0,0;0,0" o:connectangles="0,0,0,0,0,0,0,0,0,0,0,0,0,0,0,0,0,0,0,0,0,0,0,0,0,0,0,0,0,0,0,0,0,0,0,0,0"/>
                </v:shape>
                <v:shape id="Freeform 12" o:spid="_x0000_s1034" style="position:absolute;left:14161;top:9065;width:4814;height:4216;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" path="m,592l108,510,93,405,108,235r95,-75l378,101r157,45l608,195r89,-4l624,61,743,r75,60l848,150r100,90l1143,280r135,105l1278,505r210,20l1628,660,1323,899r-11,116l1278,1090r51,126l1207,1301r2,165l938,1405,723,1300,579,1196r58,-93l489,1046,399,946r-168,99l109,944r,-96l157,673,,592xe" fillcolor="#5082be" strokecolor="white" strokeweight="1.5pt">
                  <v:shadow on="t" color="#b2b2b2" opacity=".5" offset="-1pt"/>
                  <v:path arrowok="t" o:connecttype="custom" o:connectlocs="0,0;0,0;0,0;0,0;0,0;0,0;0,0;0,0;0,0;0,0;0,0;0,0;0,0;0,0;0,0;0,0;0,0;0,0;0,0;0,0;0,0;0,0;0,0;0,0;0,0;0,0;0,0;0,0;0,0;0,0;0,0;0,0;0,0;0,0;0,0;0,0" o:connectangles="0,0,0,0,0,0,0,0,0,0,0,0,0,0,0,0,0,0,0,0,0,0,0,0,0,0,0,0,0,0,0,0,0,0,0,0"/>
                </v:shape>
                <v:shape id="Freeform 13" o:spid="_x0000_s1035" style="position:absolute;left:22416;top:15224;width:7221;height:4979;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f5b90f" strokecolor="white" strokeweight="1.5pt">
                  <v:shadow on="t" color="#b2b2b2" opacity=".5" offset="-1pt"/>
                  <v:path arrowok="t" o:connecttype="custom" o:connectlocs="0,0;0,0;0,0;0,0;0,0;0,0;0,0;0,0;0,0;0,0;0,0;0,0;0,0;0,0;0,0;0,0;0,0;0,0;0,0;0,0;0,0;0,0;0,0;0,0;0,0;0,0;0,0;0,0;0,0;0,0;0,0;0,0;0,0" o:connectangles="0,0,0,0,0,0,0,0,0,0,0,0,0,0,0,0,0,0,0,0,0,0,0,0,0,0,0,0,0,0,0,0,0"/>
                </v:shape>
                <v:shape id="Freeform 14" o:spid="_x0000_s1036" style="position:absolute;left:19773;top:22865;width:9052;height:7612;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f5b90f" strokecolor="white" strokeweight="1.5pt">
                  <v:shadow on="t" color="#b2b2b2" opacity=".5" offset="-1pt"/>
                  <v:path arrowok="t" o:connecttype="custom" o:connectlocs="0,0;0,0;0,0;0,0;0,0;0,0;0,0;0,0;0,0;0,0;0,0;0,0;0,0;0,0;0,0;0,0;0,0;0,0;0,0;0,0;0,0;0,0;0,0;0,0;0,0;0,0;0,0;0,0;0,0;0,0;0,0;0,0;0,0;0,0;0,0;0,0;0,0;0,0;0,0" o:connectangles="0,0,0,0,0,0,0,0,0,0,0,0,0,0,0,0,0,0,0,0,0,0,0,0,0,0,0,0,0,0,0,0,0,0,0,0,0,0,0"/>
                </v:shape>
                <v:shape id="Freeform 15" o:spid="_x0000_s1037" style="position:absolute;left:22564;top:18390;width:6645;height:5382;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f5b90f" strokecolor="white" strokeweight="1.5pt">
                  <v:shadow on="t" color="#b2b2b2" opacity=".5" offset="-1pt"/>
                  <v:path arrowok="t" o:connecttype="custom" o:connectlocs="0,0;0,0;0,0;0,0;0,0;0,0;0,0;0,0;0,0;0,0;0,0;0,0;0,0;0,0;0,0;0,0;0,0;0,0;0,0;0,0;0,0;0,0;0,0;0,0;0,0;0,0;0,0;0,0;0,0;0,0;0,0;0,0" o:connectangles="0,0,0,0,0,0,0,0,0,0,0,0,0,0,0,0,0,0,0,0,0,0,0,0,0,0,0,0,0,0,0,0"/>
                </v:shape>
                <v:shape id="Freeform 16" o:spid="_x0000_s1038" style="position:absolute;left:26241;top:15325;width:5582;height:8965;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f5b90f" strokecolor="white" strokeweight="1.5pt">
                  <v:shadow on="t" color="#b2b2b2" opacity=".5" offset="-1pt"/>
                  <v:path arrowok="t" o:connecttype="custom" o:connectlocs="0,0;0,0;0,0;0,0;0,0;0,0;0,0;0,0;0,0;0,0;0,0;0,0;0,0;0,0;0,0;0,0;0,0;0,0;0,0;0,0;0,0;0,0;0,0;0,0;0,0;0,0;0,0;0,0;0,0;0,0;0,0;0,0;0,0;0,0;0,0;0,0;0,0;0,0;0,0;0,0;0,0;0,0" o:connectangles="0,0,0,0,0,0,0,0,0,0,0,0,0,0,0,0,0,0,0,0,0,0,0,0,0,0,0,0,0,0,0,0,0,0,0,0,0,0,0,0,0,0"/>
                </v:shape>
                <v:shape id="Freeform 17" o:spid="_x0000_s1039" style="position:absolute;left:9834;top:9770;width:4342;height:5152;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5082be" strokecolor="white" strokeweight="1.5pt">
                  <v:shadow on="t" color="#b2b2b2" opacity=".5" offset="-1pt"/>
                  <v:path arrowok="t" o:connecttype="custom" o:connectlocs="0,0;0,0;0,0;0,0;0,0;0,0;0,0;0,0;0,0;0,0;0,0;0,0;0,0;0,0;0,0;0,0;0,0;0,0;0,0;0,0;0,0;0,0;0,0;0,0;0,0;0,0;0,0;0,0;0,0;0,0;0,0;0,0;0,0;0,0;0,0;0,0;0,0;0,0;0,0;0,0;0,0;0,0;0,0;0,0;0,0" o:connectangles="0,0,0,0,0,0,0,0,0,0,0,0,0,0,0,0,0,0,0,0,0,0,0,0,0,0,0,0,0,0,0,0,0,0,0,0,0,0,0,0,0,0,0,0,0"/>
                </v:shape>
                <v:shape id="Freeform 18" o:spid="_x0000_s1040" style="position:absolute;left:11518;top:37169;width:6557;height:8648;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4bafc8" strokecolor="white" strokeweight="1.5pt">
                  <v:shadow on="t" color="#b2b2b2" opacity=".5" offset="-1pt"/>
                  <v:path arrowok="t" o:connecttype="custom" o:connectlocs="0,0;0,0;0,0;0,0;0,0;0,0;0,0;0,0;0,0;0,0;0,0;0,0;0,0;0,0;0,0;0,0;0,0;0,0;0,0;0,0;0,0;0,0;0,0;0,0;0,0;0,0;0,0;0,0;0,0;0,0;0,0;0,0;0,0;0,0;0,0" o:connectangles="0,0,0,0,0,0,0,0,0,0,0,0,0,0,0,0,0,0,0,0,0,0,0,0,0,0,0,0,0,0,0,0,0,0,0"/>
                </v:shape>
                <v:shape id="Freeform 19" o:spid="_x0000_s1041" style="position:absolute;left:9436;top:38363;width:3943;height:7296;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4bafc8" strokecolor="white" strokeweight="1.5pt">
                  <v:shadow on="t" color="#b2b2b2" opacity=".5" offset="-1pt"/>
                  <v:path arrowok="t" o:connecttype="custom" o:connectlocs="0,0;0,0;0,0;0,0;0,0;0,0;0,0;0,0;0,0;0,0;0,0;0,0;0,0;0,0;0,0;0,0;0,0;0,0;0,0;0,0;0,0;0,0;0,0;0,0;0,0;0,0;0,0;0,0;0,0;0,0;0,0;0,0;0,0;0,0;0,0;0,0;0,0;0,0;0,0;0,0" o:connectangles="0,0,0,0,0,0,0,0,0,0,0,0,0,0,0,0,0,0,0,0,0,0,0,0,0,0,0,0,0,0,0,0,0,0,0,0,0,0,0,0"/>
                </v:shape>
                <v:shape id="Freeform 20" o:spid="_x0000_s1042" style="position:absolute;left:11577;top:6187;width:4652;height:4576;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5082be" strokecolor="white" strokeweight="1.5pt">
                  <v:shadow on="t" color="#b2b2b2" opacity=".5" offset="-1pt"/>
                  <v:path arrowok="t" o:connecttype="custom" o:connectlocs="0,0;0,0;0,0;0,0;0,0;0,0;0,0;0,0;0,0;0,0;0,0;0,0;0,0;0,0;0,0;0,0;0,0;0,0;0,0;0,0;0,0;0,0;0,0;0,0;0,0;0,0;0,0;0,0;0,0;0,0;0,0;0,0;0,0;0,0;0,0;0,0;0,0;0,0;0,0;0,0;0,0" o:connectangles="0,0,0,0,0,0,0,0,0,0,0,0,0,0,0,0,0,0,0,0,0,0,0,0,0,0,0,0,0,0,0,0,0,0,0,0,0,0,0,0,0"/>
                </v:shape>
                <v:shape id="Freeform 21" o:spid="_x0000_s1043" style="position:absolute;left:7619;width:10411;height:7583;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5082be" strokecolor="white" strokeweight="1.5pt">
                  <v:shadow on="t" color="#b2b2b2" opacity=".5" offset="-1pt"/>
                  <v:path arrowok="t" o:connecttype="custom" o:connectlocs="0,0;0,0;0,0;0,0;0,0;0,0;0,0;0,0;0,0;0,0;0,0;0,0;0,0;0,0;0,0;0,0;0,0;0,0;0,0;0,0;0,0;0,0;0,0;0,0;0,0;0,0;0,0;0,0;0,0;0,0;0,0;0,0" o:connectangles="0,0,0,0,0,0,0,0,0,0,0,0,0,0,0,0,0,0,0,0,0,0,0,0,0,0,0,0,0,0,0,0"/>
                </v:shape>
                <v:shape id="Freeform 22" o:spid="_x0000_s1044" style="position:absolute;left:9008;top:7295;width:4430;height:4533;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5082be" strokecolor="white" strokeweight="1.5pt">
                  <v:shadow on="t" color="#b2b2b2" opacity=".5" offset="-1pt"/>
                  <v:path arrowok="t" o:connecttype="custom" o:connectlocs="0,0;0,0;0,0;0,0;0,0;0,0;0,0;0,0;0,0;0,0;0,0;0,0;0,0;0,0;0,0;0,0;0,0;0,0;0,0;0,0;0,0;0,0;0,0;0,0;0,0;0,0;0,0;0,0;0,0;0,0;0,0;0,0;0,0;0,0;0,0" o:connectangles="0,0,0,0,0,0,0,0,0,0,0,0,0,0,0,0,0,0,0,0,0,0,0,0,0,0,0,0,0,0,0,0,0,0,0"/>
                </v:shape>
                <v:shape id="Freeform 23" o:spid="_x0000_s1045" style="position:absolute;left:31720;top:13253;width:8697;height:6518;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ffc000" strokecolor="white" strokeweight="1.5pt">
                  <v:shadow on="t" color="#b2b2b2" opacity=".5" offset="-1pt"/>
                  <v:path arrowok="t" o:connecttype="custom" o:connectlocs="0,0;0,0;0,0;0,0;0,0;0,0;0,0;0,0;0,0;0,0;0,0;0,0;0,0;0,0;0,0;0,0;0,0;0,0;0,0;0,0;0,0;0,0;0,0;0,0;0,0;0,0;0,0;0,0;0,0;0,0;0,0;0,0;0,0;0,0;0,0;0,0;0,0;0,0;0,0;0,0;0,0;0,0;0,0;0,0;0,0;0,0;0,0;0,0;0,0;0,0;0,0;0,0;0,0;0,0;0,0;0,0;0,0" o:connectangles="0,0,0,0,0,0,0,0,0,0,0,0,0,0,0,0,0,0,0,0,0,0,0,0,0,0,0,0,0,0,0,0,0,0,0,0,0,0,0,0,0,0,0,0,0,0,0,0,0,0,0,0,0,0,0,0,0"/>
                </v:shape>
                <v:shape id="Freeform 24" o:spid="_x0000_s1046" style="position:absolute;left:34186;top:10907;width:8136;height:5037;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ffc000" strokecolor="white" strokeweight="1.5pt">
                  <v:shadow on="t" color="#b2b2b2" opacity=".5" offset="-1pt"/>
                  <v:path arrowok="t" o:connecttype="custom" o:connectlocs="0,0;0,0;0,0;0,0;0,0;0,0;0,0;0,0;0,0;0,0;0,0;0,0;0,0;0,0;0,0;0,0;0,0;0,0;0,0;0,0;0,0;0,0;0,0;0,0;0,0;0,0;0,0;0,0;0,0;0,0;0,0;0,0;0,0;0,0" o:connectangles="0,0,0,0,0,0,0,0,0,0,0,0,0,0,0,0,0,0,0,0,0,0,0,0,0,0,0,0,0,0,0,0,0,0"/>
                </v:shape>
                <v:shape id="Freeform 25" o:spid="_x0000_s1047" style="position:absolute;left:36918;top:15757;width:2687;height:2100;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" path="m656,582l653,482r-89,30l533,593,401,582,341,537,226,580r24,78l166,721,75,732,,583,115,437,316,372r,-176l432,44r53,36l533,,661,r64,48l821,64r40,72l912,206,855,320,767,450,752,591r-96,-9xe" fillcolor="#ffc000" strokecolor="white" strokeweight="1.5pt">
                  <v:shadow on="t" color="#b2b2b2" opacity=".5" offset="-1pt"/>
                  <v:path arrowok="t" o:connecttype="custom" o:connectlocs="0,0;0,0;0,0;0,0;0,0;0,0;0,0;0,0;0,0;0,0;0,0;0,0;0,0;0,0;0,0;0,0;0,0;0,0;0,0;0,0;0,0;0,0;0,0;0,0" o:connectangles="0,0,0,0,0,0,0,0,0,0,0,0,0,0,0,0,0,0,0,0,0,0,0,0"/>
                </v:shape>
                <v:shape id="Freeform 26" o:spid="_x0000_s1048" style="position:absolute;left:36637;top:17138;width:2614;height:2763;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" path="m752,102l748,,660,32r-32,80l495,101,435,56,320,101r25,75l260,241r-90,10l95,431,,597,15,777r5,95l80,932r85,l300,957r80,-30l560,962r60,-90l700,696,740,560r72,-96l884,392,815,286,735,221,752,102xe" fillcolor="#ffc000" strokecolor="white" strokeweight="1.5pt">
                  <v:shadow on="t" color="#b2b2b2" opacity=".5" offset="-1pt"/>
                  <v:path arrowok="t" o:connecttype="custom" o:connectlocs="0,0;0,0;0,0;0,0;0,0;0,0;0,0;0,0;0,0;0,0;0,0;0,0;0,0;0,0;0,0;0,0;0,0;0,0;0,0;0,0;0,0;0,0;0,0" o:connectangles="0,0,0,0,0,0,0,0,0,0,0,0,0,0,0,0,0,0,0,0,0,0,0"/>
                </v:shape>
                <v:shape id="Freeform 27" o:spid="_x0000_s1049" style="position:absolute;left:35618;top:19325;width:1905;height:3799;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" path="m36,153l,375,63,489,95,600,60,665r72,191l231,1027r18,168l260,1295r120,-61l440,1321r45,-62l525,1174,510,1039,480,884,453,790r96,l597,678,645,550,605,359,515,169r-87,1l365,113,359,14,230,,165,95,36,153xe" fillcolor="#ffc000" strokecolor="white" strokeweight="1.5pt">
                  <v:shadow on="t" color="#b2b2b2" opacity=".5" offset="-1pt"/>
                  <v:path arrowok="t" o:connecttype="custom" o:connectlocs="0,0;0,0;0,0;0,0;0,0;0,0;0,0;0,0;0,0;0,0;0,0;0,0;0,0;0,0;0,0;0,0;0,0;0,0;0,0;0,0;0,0;0,0;0,0;0,0;0,0" o:connectangles="0,0,0,0,0,0,0,0,0,0,0,0,0,0,0,0,0,0,0,0,0,0,0,0,0"/>
                </v:shape>
                <v:shape id="Freeform 28" o:spid="_x0000_s1050" style="position:absolute;left:29121;top:13857;width:1240;height:1669;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" path="m384,516r21,-86l360,315,420,135,385,60,265,,144,70,30,104,54,248,,356,14,511r85,69l235,570,384,516xe" fillcolor="#ffc000" strokecolor="white" strokeweight="1.5pt">
                  <v:shadow on="t" color="#b2b2b2" opacity=".5" offset="-1pt"/>
                  <v:path arrowok="t" o:connecttype="custom" o:connectlocs="0,0;0,0;0,0;0,0;0,0;0,0;0,0;0,0;0,0;0,0;0,0;0,0;0,0;0,0" o:connectangles="0,0,0,0,0,0,0,0,0,0,0,0,0,0"/>
                </v:shape>
                <v:shape id="Freeform 29" o:spid="_x0000_s1051" style="position:absolute;left:7708;top:33456;width:930;height:1511;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" path="m244,525l124,430,109,295,44,205,,24,93,r56,70l260,72r55,202l303,406,244,525xe" fillcolor="#73bc44" strokecolor="white" strokeweight="1.5pt">
                  <v:shadow on="t" color="#b2b2b2" opacity=".5" offset="-1pt"/>
                  <v:path arrowok="t" o:connecttype="custom" o:connectlocs="0,0;0,0;0,0;0,0;0,0;0,0;0,0;0,0;0,0;0,0;0,0" o:connectangles="0,0,0,0,0,0,0,0,0,0,0"/>
                </v:shape>
                <v:shape id="Freeform 30" o:spid="_x0000_s1052" style="position:absolute;left:34127;top:19239;width:1594;height:2518;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" path="m505,404l355,449r5,81l315,675r15,110l246,876,166,796,150,700,94,812,50,685,,454,50,229,190,179,313,149,385,19,453,r87,184l505,404xe" fillcolor="#ffc000" strokecolor="white" strokeweight="1.5pt">
                  <v:shadow on="t" color="#b2b2b2" opacity=".5" offset="-1pt"/>
                  <v:path arrowok="t" o:connecttype="custom" o:connectlocs="0,0;0,0;0,0;0,0;0,0;0,0;0,0;0,0;0,0;0,0;0,0;0,0;0,0;0,0;0,0;0,0" o:connectangles="0,0,0,0,0,0,0,0,0,0,0,0,0,0,0,0"/>
                </v:shape>
                <v:shape id="Freeform 31" o:spid="_x0000_s1053" style="position:absolute;left:31823;top:16793;width:4238;height:1770;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" path="m1238,584l912,506r-220,5l455,509r-81,48l42,521,,435,131,330,86,236,237,105r230,42l833,177,867,84,1007,r115,11l1152,176r137,1l1391,236r48,181l1349,504r-17,111l1238,584xe" fillcolor="#ffc000" strokecolor="white" strokeweight="1.5pt">
                  <v:shadow on="t" color="#b2b2b2" opacity=".5" offset="-1pt"/>
                  <v:path arrowok="t" o:connecttype="custom" o:connectlocs="0,0;0,0;0,0;0,0;0,0;0,0;0,0;0,0;0,0;0,0;0,0;0,0;0,0;0,0;0,0;0,0;0,0;0,0;0,0;0,0;0,0;0,0" o:connectangles="0,0,0,0,0,0,0,0,0,0,0,0,0,0,0,0,0,0,0,0,0,0"/>
                </v:shape>
                <v:shape id="Freeform 41" o:spid="_x0000_s1054" style="position:absolute;left:13246;top:13094;width:576;height:648;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" path="m111,l40,31r9,80l,146r36,29l93,153r43,72l162,201r30,-21l180,99,156,45,111,xe" fillcolor="#c4b798" strokecolor="white" strokeweight="1.5pt">
                  <v:shadow on="t" color="#b2b2b2" opacity=".5" offset="-1pt"/>
                  <v:path arrowok="t" o:connecttype="custom" o:connectlocs="6899,0;2400,1727;3000,6332;0,8346;2100,10073;5699,8922;8399,12951;9899,11512;11699,10361;11099,5756;9599,2590;6899,0" o:connectangles="0,0,0,0,0,0,0,0,0,0,0,0"/>
                </v:shape>
                <v:shape id="Freeform 42" o:spid="_x0000_s1055" style="position:absolute;left:16967;top:41054;width:369;height:345;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" path="m111,l27,3,,48,32,76,59,91r66,29l116,57,111,xe" fillcolor="#c4b798" strokecolor="white" strokeweight="1.5pt">
                  <v:shadow on="t" color="#b2b2b2" opacity=".5" offset="-1pt"/>
                  <v:path arrowok="t" o:connecttype="custom" o:connectlocs="6498,0;1477,288;0,2878;1772,4317;3544,5180;7384,6907;6793,3166;6498,0" o:connectangles="0,0,0,0,0,0,0,0"/>
                </v:shape>
                <v:shape id="Freeform 43" o:spid="_x0000_s1056" style="position:absolute;left:16849;top:39442;width:369;height:447;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" path="m126,50l80,15,33,,21,42,,80r12,45l48,152r38,l114,126r8,-39l126,50xe" fillcolor="#c4b798" strokecolor="white" strokeweight="1.5pt">
                  <v:shadow on="t" color="#b2b2b2" opacity=".5" offset="-1pt"/>
                  <v:path arrowok="t" o:connecttype="custom" o:connectlocs="7325,2935;4688,880;2051,0;1172,2641;0,4696;586,7337;2930,9098;4981,9098;6739,7630;7032,5283;7325,2935" o:connectangles="0,0,0,0,0,0,0,0,0,0,0"/>
                </v:shape>
                <v:shape id="Freeform 44" o:spid="_x0000_s1057" style="position:absolute;left:20925;top:31988;width:266;height:231;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" path="m,29l45,80,92,35,35,,,29xe" fillcolor="#c4b798" strokecolor="white" strokeweight="1.5pt">
                  <v:shadow on="t" color="#b2b2b2" opacity=".5" offset="-1pt"/>
                  <v:path arrowok="t" o:connecttype="custom" o:connectlocs="0,1727;2600,4605;5201,2015;2022,0;0,1727" o:connectangles="0,0,0,0,0"/>
                </v:shape>
                <v:shape id="Freeform 45" o:spid="_x0000_s1058" style="position:absolute;left:10248;top:39745;width:192;height:18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" path="m,15l29,66,65,56,60,9,26,,,15xe" fillcolor="#c4b798" strokecolor="white" strokeweight="1.5pt">
                  <v:shadow on="t" color="#b2b2b2" opacity=".5" offset="-1pt"/>
                  <v:path arrowok="t" o:connecttype="custom" o:connectlocs="0,850;1772,3685;3840,3118;3544,567;1477,0;0,850" o:connectangles="0,0,0,0,0,0"/>
                </v:shape>
                <v:shape id="Freeform 72" o:spid="_x0000_s1059" style="position:absolute;left:12832;top:9554;width:399;height:346;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" path="m127,51l114,35,111,15,85,24,88,8,69,,57,18,36,20,16,24,,30,1,57r17,3l33,57r9,18l50,102r11,9l88,117r33,-3l130,92r5,-18l127,51xe" fillcolor="#c4b798" strokecolor="white" strokeweight="1.5pt">
                  <v:shadow on="t" color="#b2b2b2" opacity=".5" offset="-1pt"/>
                  <v:path arrowok="t" o:connecttype="custom" o:connectlocs="7384,2952;6793,2066;6498,886;5021,1476;5316,590;4135,0;3249,1181;2067,1181;886,1476;0,1771;0,3542;1181,3542;2067,3542;2363,4428;2953,6199;3544,6789;5316,7084;7088,6789;7679,5608;7974,4428;7384,2952" o:connectangles="0,0,0,0,0,0,0,0,0,0,0,0,0,0,0,0,0,0,0,0,0"/>
                </v:shape>
                <v:group id="Group 1181" o:spid="_x0000_s1060" style="position:absolute;left:6837;top:26117;width:502;height:518" coordorigin="6837,26117"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">
                  <v:shape id="Freeform 79" o:spid="_x0000_s1061" style="position:absolute;left:6837;top:26117;width:28;height:30;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c4b798" strokecolor="white" strokeweight="1.5pt">
                    <v:shadow on="t" color="#b2b2b2" opacity=".5" offset="-1pt"/>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062" style="position:absolute;left:6838;top:26117;width:5;height:5;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" path="m,292l35,189,136,65,278,87,347,r90,57l485,192r81,l544,292,437,399,320,441,215,459,149,396,5,375,,292xe" fillcolor="#c4b798" strokecolor="white" strokeweight="1.5pt">
                    <v:shadow on="t" color="#b2b2b2" opacity=".5" offset="-1pt"/>
                    <v:path arrowok="t" o:connecttype="custom" o:connectlocs="0,292;35,189;136,65;278,87;347,0;437,57;485,192;566,192;544,292;437,399;320,441;215,459;149,396;5,375;0,292" o:connectangles="0,0,0,0,0,0,0,0,0,0,0,0,0,0,0"/>
                  </v:shape>
                </v:group>
                <v:group id="Group 1184" o:spid="_x0000_s1063" style="position:absolute;left:4217;top:25470;width:3013;height:590" coordorigin="4001,25470"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">
                  <v:shape id="Freeform 77" o:spid="_x0000_s1064" style="position:absolute;left:4003;top:25470;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c4b798" strokecolor="white" strokeweight="1.5pt">
                    <v:shadow on="t" color="#b2b2b2" opacity=".5" offset="-1pt"/>
                    <v:path arrowok="t" o:connecttype="custom" o:connectlocs="0,0;0,0;0,0;0,0;0,0;0,0;0,0;0,0;0,0;0,0;0,0;0,0;0,0;0,0;0,0;0,0;0,0;0,0;0,0;0,0;0,0;0,0;0,0;0,0;0,0;0,0;0,0;0,0;0,0;0,0;0,0;0,0;0,0;0,0;0,0;0,0;0,0;0,0;0,0;0,0;0,0" o:connectangles="0,0,0,0,0,0,0,0,0,0,0,0,0,0,0,0,0,0,0,0,0,0,0,0,0,0,0,0,0,0,0,0,0,0,0,0,0,0,0,0,0"/>
                  </v:shape>
                  <v:group id="Group 1186" o:spid="_x0000_s1065" style="position:absolute;left:4001;top:25470;width:1;height:0" coordorigin="4001,25470"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shape id="Freeform 316" o:spid="_x0000_s1066" style="position:absolute;left:4001;top:25473;width:94;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c4b798" strokecolor="white" strokeweight="1.5pt">
                      <v:shadow on="t" color="#b2b2b2" opacity=".5" offset="-1pt"/>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067" style="position:absolute;left:4084;top:25470;width:18;height:15;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" path="m1125,119r-110,91l887,357,786,549,686,759,530,896,421,997,338,905r-64,l256,1033r-91,110l,1207r183,73l238,1426r55,119l411,1454r37,-101l567,1189r55,-156l722,896,869,750,987,631r128,-82l1243,485r138,-37l1472,384r119,-55l1737,311,1627,119,1472,,1298,37r-173,82xe" fillcolor="#c4b798" strokecolor="white" strokeweight="1.5pt">
                      <v:shadow on="t" color="#b2b2b2" opacity=".5" offset="-1pt"/>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068" style="position:absolute;left:13438;top:27182;width:6866;height:6289;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4bafc8" strokecolor="white" strokeweight="1.5pt">
                  <v:shadow on="t" color="#b2b2b2" opacity=".5" offset="-1pt"/>
                  <v:path arrowok="t" o:connecttype="custom" o:connectlocs="40775,2877;49344,12370;60276,11219;75345,10644;80664,26465;89528,37109;107847,54369;114939,64725;126758,65876;136213,60410;137395,63287;132076,67890;129121,73643;128531,77095;124098,78246;119962,80547;115234,84574;110211,86300;107847,88889;100165,86300;95733,88602;98392,92629;101347,94930;98097,96944;93960,94930;90415,90903;85982,92054;85096,96656;81846,101834;75641,99533;70322,102122;65004,104136;58799,106149;59390,112478;54367,114204;49935,116505;47571,117368;43434,120821;38411,119958;33684,119382;29547,121396;26593,124273;22160,124560;16251,125423;8569,124560;5023,122547;8569,113053;5023,106149;5909,90040;3841,82273;4137,72492;12114,62424;8569,50342;13887,40849;13296,27904;18319,18123;30729,13808;32502,0" o:connectangles="0,0,0,0,0,0,0,0,0,0,0,0,0,0,0,0,0,0,0,0,0,0,0,0,0,0,0,0,0,0,0,0,0,0,0,0,0,0,0,0,0,0,0,0,0,0,0,0,0,0,0,0,0,0,0,0,0,0"/>
                </v:shape>
                <v:shape id="Freeform 4" o:spid="_x0000_s1069" style="position:absolute;left:12448;top:28218;width:12449;height:10375;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4bafc8" strokecolor="white" strokeweight="1.5pt">
                  <v:shadow on="t" color="#b2b2b2" opacity=".5" offset="-1pt"/>
                  <v:path arrowok="t" o:connecttype="custom" o:connectlocs="227711,28780;203197,50365;173072,72525;169528,77130;167461,86628;142061,92384;133496,109364;121387,106198;105438,123466;108982,151383;106324,179011;77971,194552;52571,207503;52276,198869;51685,186494;41644,175270;31897,171816;12700,170089;7974,167499;22151,160880;7974,160016;0,145914;11518,133251;9746,114544;24809,101881;26286,103032;36032,104759;44006,105047;49323,100730;56411,98715;63204,100154;69701,98427;74132,93535;78266,89793;84764,83462;92443,80296;101599,81159;103075,73677;110164,70223;115480,75691;121092,74252;115480,70799;119910,65618;129657,69360;134973,63891;142947,58999;148263,56409;150921,49502;157124,42594;173958,35687;179275,20146;196995,26190;204970,12088;218851,7771;238639,4605" o:connectangles="0,0,0,0,0,0,0,0,0,0,0,0,0,0,0,0,0,0,0,0,0,0,0,0,0,0,0,0,0,0,0,0,0,0,0,0,0,0,0,0,0,0,0,0,0,0,0,0,0,0,0,0,0,0,0"/>
                </v:shape>
              </v:group>
            </w:pict>
          </mc:Fallback>
        </mc:AlternateContent>
      </w:r>
      <w:r w:rsidRPr="002B5730">
        <w:rPr>
          <w:noProof/>
          <w:color w:val="000000" w:themeColor="text1"/>
        </w:rPr>
        <w:drawing>
          <wp:inline distT="0" distB="0" distL="0" distR="0" wp14:anchorId="1DA7CDA9" wp14:editId="70CC7B51">
            <wp:extent cx="5419725" cy="2190045"/>
            <wp:effectExtent l="0" t="0" r="0" b="1270"/>
            <wp:docPr id="1191" name="Diagram 1191">
              <a:extLst xmlns:a="http://schemas.openxmlformats.org/drawingml/2006/main">
                <a:ext uri="{FF2B5EF4-FFF2-40B4-BE49-F238E27FC236}">
                  <a16:creationId xmlns:a16="http://schemas.microsoft.com/office/drawing/2014/main" id="{16C2BD6A-2F2E-41C5-B3C2-DD70D5BCD2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6C5E84D9" w14:textId="3F761D27" w:rsidR="00E45E28" w:rsidRPr="002B5730" w:rsidRDefault="00E45E28">
      <w:pPr>
        <w:rPr>
          <w:color w:val="000000" w:themeColor="text1"/>
        </w:rPr>
      </w:pPr>
    </w:p>
    <w:p w14:paraId="31493F21" w14:textId="6207A649" w:rsidR="000048DF" w:rsidRPr="002B5730" w:rsidRDefault="000048DF">
      <w:pPr>
        <w:rPr>
          <w:color w:val="000000" w:themeColor="text1"/>
        </w:rPr>
      </w:pPr>
    </w:p>
    <w:p w14:paraId="3B284FB6" w14:textId="319A2258" w:rsidR="000048DF" w:rsidRPr="002B5730" w:rsidRDefault="000048DF">
      <w:pPr>
        <w:rPr>
          <w:color w:val="000000" w:themeColor="text1"/>
        </w:rPr>
      </w:pPr>
    </w:p>
    <w:p w14:paraId="112837AF" w14:textId="01244B16" w:rsidR="00E45E28"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87648" behindDoc="0" locked="0" layoutInCell="1" allowOverlap="1" wp14:anchorId="6E21EE10" wp14:editId="266CBB62">
                <wp:simplePos x="0" y="0"/>
                <wp:positionH relativeFrom="column">
                  <wp:posOffset>4159710</wp:posOffset>
                </wp:positionH>
                <wp:positionV relativeFrom="paragraph">
                  <wp:posOffset>1809115</wp:posOffset>
                </wp:positionV>
                <wp:extent cx="2337955" cy="200055"/>
                <wp:effectExtent l="0" t="0" r="0" b="0"/>
                <wp:wrapNone/>
                <wp:docPr id="20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6E21EE10" id="_x0000_s1131" type="#_x0000_t202" style="position:absolute;margin-left:327.55pt;margin-top:142.45pt;width:184.1pt;height:15.7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" filled="f" stroked="f">
                <v:textbox style="mso-fit-shape-to-text:t">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E45E28" w:rsidRPr="002B5730">
        <w:rPr>
          <w:noProof/>
          <w:color w:val="000000" w:themeColor="text1"/>
        </w:rPr>
        <w:drawing>
          <wp:inline distT="0" distB="0" distL="0" distR="0" wp14:anchorId="22B83BDF" wp14:editId="367091F5">
            <wp:extent cx="6457950" cy="1771650"/>
            <wp:effectExtent l="38100" t="57150" r="38100" b="0"/>
            <wp:docPr id="1195" name="Diagram 1195">
              <a:extLst xmlns:a="http://schemas.openxmlformats.org/drawingml/2006/main">
                <a:ext uri="{FF2B5EF4-FFF2-40B4-BE49-F238E27FC236}">
                  <a16:creationId xmlns:a16="http://schemas.microsoft.com/office/drawing/2014/main" id="{C828F975-EBD5-4A83-83A2-63CB546351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687D9958" w14:textId="77777777" w:rsidR="00066D13" w:rsidRDefault="00066D13">
      <w:pPr>
        <w:rPr>
          <w:color w:val="000000" w:themeColor="text1"/>
        </w:rPr>
      </w:pPr>
      <w:r w:rsidRPr="002B5730">
        <w:rPr>
          <w:noProof/>
          <w:color w:val="000000" w:themeColor="text1"/>
        </w:rPr>
        <w:lastRenderedPageBreak/>
        <mc:AlternateContent>
          <mc:Choice Requires="wps">
            <w:drawing>
              <wp:anchor distT="0" distB="0" distL="114300" distR="114300" simplePos="0" relativeHeight="252051456" behindDoc="0" locked="0" layoutInCell="1" allowOverlap="1" wp14:anchorId="2E109CF4" wp14:editId="363B11AF">
                <wp:simplePos x="0" y="0"/>
                <wp:positionH relativeFrom="margin">
                  <wp:posOffset>3902075</wp:posOffset>
                </wp:positionH>
                <wp:positionV relativeFrom="paragraph">
                  <wp:posOffset>2787650</wp:posOffset>
                </wp:positionV>
                <wp:extent cx="2568797" cy="215444"/>
                <wp:effectExtent l="0" t="0" r="0" b="0"/>
                <wp:wrapNone/>
                <wp:docPr id="1199" name="TextBox 11"/>
                <wp:cNvGraphicFramePr/>
                <a:graphic xmlns:a="http://schemas.openxmlformats.org/drawingml/2006/main">
                  <a:graphicData uri="http://schemas.microsoft.com/office/word/2010/wordprocessingShape">
                    <wps:wsp>
                      <wps:cNvSpPr txBox="1"/>
                      <wps:spPr>
                        <a:xfrm>
                          <a:off x="0" y="0"/>
                          <a:ext cx="2568797" cy="215444"/>
                        </a:xfrm>
                        <a:prstGeom prst="rect">
                          <a:avLst/>
                        </a:prstGeom>
                        <a:noFill/>
                      </wps:spPr>
                      <wps:txbx>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109CF4" id="_x0000_s1132" type="#_x0000_t202" style="position:absolute;margin-left:307.25pt;margin-top:219.5pt;width:202.25pt;height:16.9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" filled="f" stroked="f">
                <v:textbox style="mso-fit-shape-to-text:t">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v:textbox>
                <w10:wrap anchorx="margin"/>
              </v:shape>
            </w:pict>
          </mc:Fallback>
        </mc:AlternateContent>
      </w:r>
      <w:r w:rsidR="00E45E28" w:rsidRPr="002B5730">
        <w:rPr>
          <w:noProof/>
          <w:color w:val="000000" w:themeColor="text1"/>
        </w:rPr>
        <mc:AlternateContent>
          <mc:Choice Requires="wps">
            <w:drawing>
              <wp:anchor distT="0" distB="0" distL="114300" distR="114300" simplePos="0" relativeHeight="252049408" behindDoc="0" locked="0" layoutInCell="1" allowOverlap="1" wp14:anchorId="013AEBE8" wp14:editId="3BDB4FF8">
                <wp:simplePos x="0" y="0"/>
                <wp:positionH relativeFrom="margin">
                  <wp:align>right</wp:align>
                </wp:positionH>
                <wp:positionV relativeFrom="paragraph">
                  <wp:posOffset>22860</wp:posOffset>
                </wp:positionV>
                <wp:extent cx="6429375" cy="291465"/>
                <wp:effectExtent l="0" t="0" r="0" b="0"/>
                <wp:wrapNone/>
                <wp:docPr id="1197" name="TextBox 9"/>
                <wp:cNvGraphicFramePr/>
                <a:graphic xmlns:a="http://schemas.openxmlformats.org/drawingml/2006/main">
                  <a:graphicData uri="http://schemas.microsoft.com/office/word/2010/wordprocessingShape">
                    <wps:wsp>
                      <wps:cNvSpPr txBox="1"/>
                      <wps:spPr>
                        <a:xfrm>
                          <a:off x="0" y="0"/>
                          <a:ext cx="6429375" cy="291465"/>
                        </a:xfrm>
                        <a:prstGeom prst="rect">
                          <a:avLst/>
                        </a:prstGeom>
                        <a:noFill/>
                      </wps:spPr>
                      <wps:txbx>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wps:txbx>
                      <wps:bodyPr wrap="square" rtlCol="0">
                        <a:spAutoFit/>
                      </wps:bodyPr>
                    </wps:wsp>
                  </a:graphicData>
                </a:graphic>
                <wp14:sizeRelH relativeFrom="margin">
                  <wp14:pctWidth>0</wp14:pctWidth>
                </wp14:sizeRelH>
              </wp:anchor>
            </w:drawing>
          </mc:Choice>
          <mc:Fallback>
            <w:pict>
              <v:shape w14:anchorId="013AEBE8" id="_x0000_s1133" type="#_x0000_t202" style="position:absolute;margin-left:455.05pt;margin-top:1.8pt;width:506.25pt;height:22.95pt;z-index:252049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" filled="f" stroked="f">
                <v:textbox style="mso-fit-shape-to-text:t">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v:textbox>
                <w10:wrap anchorx="margin"/>
              </v:shape>
            </w:pict>
          </mc:Fallback>
        </mc:AlternateContent>
      </w:r>
      <w:r w:rsidR="00E45E28" w:rsidRPr="002B5730">
        <w:rPr>
          <w:noProof/>
          <w:color w:val="000000" w:themeColor="text1"/>
        </w:rPr>
        <w:drawing>
          <wp:inline distT="0" distB="0" distL="0" distR="0" wp14:anchorId="2823B271" wp14:editId="25D34BA2">
            <wp:extent cx="6457950" cy="2724150"/>
            <wp:effectExtent l="0" t="0" r="0" b="0"/>
            <wp:docPr id="1198" name="Chart 1198">
              <a:extLst xmlns:a="http://schemas.openxmlformats.org/drawingml/2006/main">
                <a:ext uri="{FF2B5EF4-FFF2-40B4-BE49-F238E27FC236}">
                  <a16:creationId xmlns:a16="http://schemas.microsoft.com/office/drawing/2014/main" id="{DBA6C2B8-17E2-4C3F-8541-B7F9C814A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25EB228" w14:textId="74B1EA7C" w:rsidR="00473C99" w:rsidRPr="002B5730" w:rsidRDefault="00E45E28">
      <w:pPr>
        <w:rPr>
          <w:color w:val="000000" w:themeColor="text1"/>
        </w:rPr>
      </w:pPr>
      <w:r w:rsidRPr="002B5730">
        <w:rPr>
          <w:noProof/>
          <w:color w:val="000000" w:themeColor="text1"/>
        </w:rPr>
        <mc:AlternateContent>
          <mc:Choice Requires="wps">
            <w:drawing>
              <wp:anchor distT="0" distB="0" distL="114300" distR="114300" simplePos="0" relativeHeight="252053504" behindDoc="0" locked="0" layoutInCell="1" allowOverlap="1" wp14:anchorId="1845D2F8" wp14:editId="179F0F97">
                <wp:simplePos x="0" y="0"/>
                <wp:positionH relativeFrom="margin">
                  <wp:posOffset>9525</wp:posOffset>
                </wp:positionH>
                <wp:positionV relativeFrom="paragraph">
                  <wp:posOffset>268605</wp:posOffset>
                </wp:positionV>
                <wp:extent cx="6477000" cy="292068"/>
                <wp:effectExtent l="0" t="0" r="0" b="0"/>
                <wp:wrapNone/>
                <wp:docPr id="1200" name="TextBox 4"/>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845D2F8" id="_x0000_s1134" type="#_x0000_t202" style="position:absolute;margin-left:.75pt;margin-top:21.15pt;width:510pt;height:23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" filled="f" stroked="f">
                <v:textbox style="mso-fit-shape-to-text:t">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v:textbox>
                <w10:wrap anchorx="margin"/>
              </v:shape>
            </w:pict>
          </mc:Fallback>
        </mc:AlternateContent>
      </w:r>
    </w:p>
    <w:p w14:paraId="27BF7CDC" w14:textId="7A5D0DDC" w:rsidR="00473C99" w:rsidRPr="002B5730" w:rsidRDefault="00473C99">
      <w:pPr>
        <w:rPr>
          <w:color w:val="000000" w:themeColor="text1"/>
        </w:rPr>
      </w:pPr>
    </w:p>
    <w:tbl>
      <w:tblPr>
        <w:tblW w:w="10210" w:type="dxa"/>
        <w:tblInd w:w="80" w:type="dxa"/>
        <w:tblCellMar>
          <w:left w:w="0" w:type="dxa"/>
          <w:right w:w="0" w:type="dxa"/>
        </w:tblCellMar>
        <w:tblLook w:val="0420" w:firstRow="1" w:lastRow="0" w:firstColumn="0" w:lastColumn="0" w:noHBand="0" w:noVBand="1"/>
      </w:tblPr>
      <w:tblGrid>
        <w:gridCol w:w="5074"/>
        <w:gridCol w:w="5136"/>
      </w:tblGrid>
      <w:tr w:rsidR="002B5730" w:rsidRPr="002B5730" w14:paraId="55044799" w14:textId="77777777" w:rsidTr="00E45E28">
        <w:trPr>
          <w:trHeight w:val="571"/>
        </w:trPr>
        <w:tc>
          <w:tcPr>
            <w:tcW w:w="507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5" w:type="dxa"/>
              <w:bottom w:w="0" w:type="dxa"/>
              <w:right w:w="15" w:type="dxa"/>
            </w:tcMar>
            <w:vAlign w:val="center"/>
            <w:hideMark/>
          </w:tcPr>
          <w:p w14:paraId="773BE14F" w14:textId="04EE65ED" w:rsidR="00B360A2" w:rsidRPr="002B5730" w:rsidRDefault="00B360A2" w:rsidP="00B360A2">
            <w:pPr>
              <w:rPr>
                <w:color w:val="000000" w:themeColor="text1"/>
                <w:lang w:val="en-US"/>
              </w:rPr>
            </w:pPr>
            <w:r w:rsidRPr="002B5730">
              <w:rPr>
                <w:b/>
                <w:bCs/>
                <w:color w:val="000000" w:themeColor="text1"/>
                <w:lang w:val="en-US"/>
              </w:rPr>
              <w:t>States</w:t>
            </w:r>
          </w:p>
        </w:tc>
        <w:tc>
          <w:tcPr>
            <w:tcW w:w="513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F3F9357" w14:textId="3B6EACC4" w:rsidR="00B360A2" w:rsidRPr="002B5730" w:rsidRDefault="00B360A2" w:rsidP="00B360A2">
            <w:pPr>
              <w:rPr>
                <w:color w:val="000000" w:themeColor="text1"/>
                <w:lang w:val="en-US"/>
              </w:rPr>
            </w:pPr>
            <w:r w:rsidRPr="002B5730">
              <w:rPr>
                <w:b/>
                <w:bCs/>
                <w:color w:val="000000" w:themeColor="text1"/>
                <w:lang w:val="en-US"/>
              </w:rPr>
              <w:t>Wind Power (MW)</w:t>
            </w:r>
          </w:p>
        </w:tc>
      </w:tr>
      <w:tr w:rsidR="002B5730" w:rsidRPr="002B5730" w14:paraId="100DD820" w14:textId="77777777" w:rsidTr="00E45E28">
        <w:trPr>
          <w:trHeight w:val="491"/>
        </w:trPr>
        <w:tc>
          <w:tcPr>
            <w:tcW w:w="50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03B8E01" w14:textId="74F6A6ED" w:rsidR="00B360A2" w:rsidRPr="002B5730" w:rsidRDefault="00B360A2" w:rsidP="00B360A2">
            <w:pPr>
              <w:rPr>
                <w:color w:val="000000" w:themeColor="text1"/>
                <w:lang w:val="en-US"/>
              </w:rPr>
            </w:pPr>
            <w:r w:rsidRPr="002B5730">
              <w:rPr>
                <w:color w:val="000000" w:themeColor="text1"/>
                <w:lang w:val="en-US"/>
              </w:rPr>
              <w:t>Tamil Nadu</w:t>
            </w:r>
          </w:p>
        </w:tc>
        <w:tc>
          <w:tcPr>
            <w:tcW w:w="513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7C3728A" w14:textId="77777777" w:rsidR="00B360A2" w:rsidRPr="002B5730" w:rsidRDefault="00B360A2" w:rsidP="00B360A2">
            <w:pPr>
              <w:rPr>
                <w:color w:val="000000" w:themeColor="text1"/>
                <w:lang w:val="en-US"/>
              </w:rPr>
            </w:pPr>
            <w:r w:rsidRPr="002B5730">
              <w:rPr>
                <w:color w:val="000000" w:themeColor="text1"/>
                <w:lang w:val="en-US"/>
              </w:rPr>
              <w:t>9717.04</w:t>
            </w:r>
          </w:p>
        </w:tc>
      </w:tr>
      <w:tr w:rsidR="002B5730" w:rsidRPr="002B5730" w14:paraId="35E06783"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7E28FBBE" w14:textId="66DE5C3A" w:rsidR="00B360A2" w:rsidRPr="002B5730" w:rsidRDefault="00B360A2" w:rsidP="00B360A2">
            <w:pPr>
              <w:rPr>
                <w:color w:val="000000" w:themeColor="text1"/>
                <w:lang w:val="en-US"/>
              </w:rPr>
            </w:pPr>
            <w:r w:rsidRPr="002B5730">
              <w:rPr>
                <w:color w:val="000000" w:themeColor="text1"/>
                <w:lang w:val="en-US"/>
              </w:rPr>
              <w:t>Gujarat</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054EAA1A" w14:textId="6BBA03DE" w:rsidR="00B360A2" w:rsidRPr="002B5730" w:rsidRDefault="00B360A2" w:rsidP="00B360A2">
            <w:pPr>
              <w:rPr>
                <w:color w:val="000000" w:themeColor="text1"/>
                <w:lang w:val="en-US"/>
              </w:rPr>
            </w:pPr>
            <w:r w:rsidRPr="002B5730">
              <w:rPr>
                <w:color w:val="000000" w:themeColor="text1"/>
                <w:lang w:val="en-US"/>
              </w:rPr>
              <w:t>8782.12</w:t>
            </w:r>
          </w:p>
        </w:tc>
      </w:tr>
      <w:tr w:rsidR="002B5730" w:rsidRPr="002B5730" w14:paraId="55300459" w14:textId="77777777" w:rsidTr="00E45E28">
        <w:trPr>
          <w:trHeight w:val="412"/>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7CEFCBAD" w14:textId="1A7A474A" w:rsidR="00B360A2" w:rsidRPr="002B5730" w:rsidRDefault="00B360A2" w:rsidP="00B360A2">
            <w:pPr>
              <w:rPr>
                <w:color w:val="000000" w:themeColor="text1"/>
                <w:lang w:val="en-US"/>
              </w:rPr>
            </w:pPr>
            <w:r w:rsidRPr="002B5730">
              <w:rPr>
                <w:color w:val="000000" w:themeColor="text1"/>
                <w:lang w:val="en-US"/>
              </w:rPr>
              <w:t>Maharashtra</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665A9CE" w14:textId="77777777" w:rsidR="00B360A2" w:rsidRPr="002B5730" w:rsidRDefault="00B360A2" w:rsidP="00B360A2">
            <w:pPr>
              <w:rPr>
                <w:color w:val="000000" w:themeColor="text1"/>
                <w:lang w:val="en-US"/>
              </w:rPr>
            </w:pPr>
            <w:r w:rsidRPr="002B5730">
              <w:rPr>
                <w:color w:val="000000" w:themeColor="text1"/>
                <w:lang w:val="en-US"/>
              </w:rPr>
              <w:t>5012.83</w:t>
            </w:r>
          </w:p>
        </w:tc>
      </w:tr>
      <w:tr w:rsidR="002B5730" w:rsidRPr="002B5730" w14:paraId="4E221372"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E23B33C" w14:textId="1BF6837C" w:rsidR="00B360A2" w:rsidRPr="002B5730" w:rsidRDefault="00B360A2" w:rsidP="00B360A2">
            <w:pPr>
              <w:rPr>
                <w:color w:val="000000" w:themeColor="text1"/>
                <w:lang w:val="en-US"/>
              </w:rPr>
            </w:pPr>
            <w:r w:rsidRPr="002B5730">
              <w:rPr>
                <w:color w:val="000000" w:themeColor="text1"/>
                <w:lang w:val="en-US"/>
              </w:rPr>
              <w:t>Karnataka</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A9FC3AA" w14:textId="77777777" w:rsidR="00B360A2" w:rsidRPr="002B5730" w:rsidRDefault="00B360A2" w:rsidP="00B360A2">
            <w:pPr>
              <w:rPr>
                <w:color w:val="000000" w:themeColor="text1"/>
                <w:lang w:val="en-US"/>
              </w:rPr>
            </w:pPr>
            <w:r w:rsidRPr="002B5730">
              <w:rPr>
                <w:color w:val="000000" w:themeColor="text1"/>
                <w:lang w:val="en-US"/>
              </w:rPr>
              <w:t>4938.60</w:t>
            </w:r>
          </w:p>
        </w:tc>
      </w:tr>
      <w:tr w:rsidR="002B5730" w:rsidRPr="002B5730" w14:paraId="5B1DC9EF" w14:textId="77777777" w:rsidTr="00E45E28">
        <w:trPr>
          <w:trHeight w:val="458"/>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C50C938" w14:textId="77777777" w:rsidR="00B360A2" w:rsidRPr="002B5730" w:rsidRDefault="00B360A2" w:rsidP="00B360A2">
            <w:pPr>
              <w:rPr>
                <w:color w:val="000000" w:themeColor="text1"/>
                <w:lang w:val="en-US"/>
              </w:rPr>
            </w:pPr>
            <w:r w:rsidRPr="002B5730">
              <w:rPr>
                <w:color w:val="000000" w:themeColor="text1"/>
                <w:lang w:val="en-US"/>
              </w:rPr>
              <w:t>Rajasthan</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24423CA" w14:textId="77777777" w:rsidR="00B360A2" w:rsidRPr="002B5730" w:rsidRDefault="00B360A2" w:rsidP="00B360A2">
            <w:pPr>
              <w:rPr>
                <w:color w:val="000000" w:themeColor="text1"/>
                <w:lang w:val="en-US"/>
              </w:rPr>
            </w:pPr>
            <w:r w:rsidRPr="002B5730">
              <w:rPr>
                <w:color w:val="000000" w:themeColor="text1"/>
                <w:lang w:val="en-US"/>
              </w:rPr>
              <w:t>4326.82</w:t>
            </w:r>
          </w:p>
        </w:tc>
      </w:tr>
      <w:tr w:rsidR="002B5730" w:rsidRPr="002B5730" w14:paraId="0D369177" w14:textId="77777777" w:rsidTr="00E45E28">
        <w:trPr>
          <w:trHeight w:val="383"/>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0D8AF97" w14:textId="77777777" w:rsidR="00B360A2" w:rsidRPr="002B5730" w:rsidRDefault="00B360A2" w:rsidP="00B360A2">
            <w:pPr>
              <w:rPr>
                <w:color w:val="000000" w:themeColor="text1"/>
                <w:lang w:val="en-US"/>
              </w:rPr>
            </w:pPr>
            <w:r w:rsidRPr="002B5730">
              <w:rPr>
                <w:color w:val="000000" w:themeColor="text1"/>
                <w:lang w:val="en-US"/>
              </w:rPr>
              <w:t>Andhra Pradesh</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33D4FE8F" w14:textId="77777777" w:rsidR="00B360A2" w:rsidRPr="002B5730" w:rsidRDefault="00B360A2" w:rsidP="00B360A2">
            <w:pPr>
              <w:rPr>
                <w:color w:val="000000" w:themeColor="text1"/>
                <w:lang w:val="en-US"/>
              </w:rPr>
            </w:pPr>
            <w:r w:rsidRPr="002B5730">
              <w:rPr>
                <w:color w:val="000000" w:themeColor="text1"/>
                <w:lang w:val="en-US"/>
              </w:rPr>
              <w:t>4096.65</w:t>
            </w:r>
          </w:p>
        </w:tc>
      </w:tr>
      <w:tr w:rsidR="002B5730" w:rsidRPr="002B5730" w14:paraId="2E1D2A7C" w14:textId="77777777" w:rsidTr="00E45E28">
        <w:trPr>
          <w:trHeight w:val="457"/>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17729B9" w14:textId="77777777" w:rsidR="00B360A2" w:rsidRPr="002B5730" w:rsidRDefault="00B360A2" w:rsidP="00B360A2">
            <w:pPr>
              <w:rPr>
                <w:color w:val="000000" w:themeColor="text1"/>
                <w:lang w:val="en-US"/>
              </w:rPr>
            </w:pPr>
            <w:r w:rsidRPr="002B5730">
              <w:rPr>
                <w:color w:val="000000" w:themeColor="text1"/>
                <w:lang w:val="en-US"/>
              </w:rPr>
              <w:t xml:space="preserve">Madhya Pradesh </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388471E" w14:textId="77777777" w:rsidR="00B360A2" w:rsidRPr="002B5730" w:rsidRDefault="00B360A2" w:rsidP="00B360A2">
            <w:pPr>
              <w:rPr>
                <w:color w:val="000000" w:themeColor="text1"/>
                <w:lang w:val="en-US"/>
              </w:rPr>
            </w:pPr>
            <w:r w:rsidRPr="002B5730">
              <w:rPr>
                <w:color w:val="000000" w:themeColor="text1"/>
                <w:lang w:val="en-US"/>
              </w:rPr>
              <w:t>2519.89</w:t>
            </w:r>
          </w:p>
        </w:tc>
      </w:tr>
      <w:tr w:rsidR="002B5730" w:rsidRPr="002B5730" w14:paraId="625B11CF"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F39B28" w14:textId="77777777" w:rsidR="00B360A2" w:rsidRPr="002B5730" w:rsidRDefault="00B360A2" w:rsidP="00B360A2">
            <w:pPr>
              <w:rPr>
                <w:color w:val="000000" w:themeColor="text1"/>
                <w:lang w:val="en-US"/>
              </w:rPr>
            </w:pPr>
            <w:r w:rsidRPr="002B5730">
              <w:rPr>
                <w:color w:val="000000" w:themeColor="text1"/>
                <w:lang w:val="en-US"/>
              </w:rPr>
              <w:t>Telangana</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942BA4" w14:textId="77777777" w:rsidR="00B360A2" w:rsidRPr="002B5730" w:rsidRDefault="00B360A2" w:rsidP="00B360A2">
            <w:pPr>
              <w:rPr>
                <w:color w:val="000000" w:themeColor="text1"/>
                <w:lang w:val="en-US"/>
              </w:rPr>
            </w:pPr>
            <w:r w:rsidRPr="002B5730">
              <w:rPr>
                <w:color w:val="000000" w:themeColor="text1"/>
                <w:lang w:val="en-US"/>
              </w:rPr>
              <w:t>128.10</w:t>
            </w:r>
          </w:p>
        </w:tc>
      </w:tr>
      <w:tr w:rsidR="002B5730" w:rsidRPr="002B5730" w14:paraId="114FA04B" w14:textId="77777777" w:rsidTr="00E45E28">
        <w:trPr>
          <w:trHeight w:val="384"/>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AC72D3B" w14:textId="77777777" w:rsidR="00B360A2" w:rsidRPr="002B5730" w:rsidRDefault="00B360A2" w:rsidP="00B360A2">
            <w:pPr>
              <w:rPr>
                <w:color w:val="000000" w:themeColor="text1"/>
                <w:lang w:val="en-US"/>
              </w:rPr>
            </w:pPr>
            <w:r w:rsidRPr="002B5730">
              <w:rPr>
                <w:color w:val="000000" w:themeColor="text1"/>
                <w:lang w:val="en-US"/>
              </w:rPr>
              <w:t>Kerala</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61F1404" w14:textId="77777777" w:rsidR="00B360A2" w:rsidRPr="002B5730" w:rsidRDefault="00B360A2" w:rsidP="00B360A2">
            <w:pPr>
              <w:rPr>
                <w:color w:val="000000" w:themeColor="text1"/>
                <w:lang w:val="en-US"/>
              </w:rPr>
            </w:pPr>
            <w:r w:rsidRPr="002B5730">
              <w:rPr>
                <w:color w:val="000000" w:themeColor="text1"/>
                <w:lang w:val="en-US"/>
              </w:rPr>
              <w:t>62.50</w:t>
            </w:r>
          </w:p>
        </w:tc>
      </w:tr>
    </w:tbl>
    <w:p w14:paraId="5B8C039F" w14:textId="2D5D60F8" w:rsidR="00473C99"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89696" behindDoc="0" locked="0" layoutInCell="1" allowOverlap="1" wp14:anchorId="4EF46B94" wp14:editId="22FBD3C5">
                <wp:simplePos x="0" y="0"/>
                <wp:positionH relativeFrom="column">
                  <wp:posOffset>4219575</wp:posOffset>
                </wp:positionH>
                <wp:positionV relativeFrom="paragraph">
                  <wp:posOffset>142240</wp:posOffset>
                </wp:positionV>
                <wp:extent cx="2337955" cy="200055"/>
                <wp:effectExtent l="0" t="0" r="0" b="0"/>
                <wp:wrapNone/>
                <wp:docPr id="20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45D779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4EF46B94" id="_x0000_s1135" type="#_x0000_t202" style="position:absolute;margin-left:332.25pt;margin-top:11.2pt;width:184.1pt;height:15.7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" filled="f" stroked="f">
                <v:textbox style="mso-fit-shape-to-text:t">
                  <w:txbxContent>
                    <w:p w14:paraId="345D779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p>
    <w:p w14:paraId="3DE614BA" w14:textId="77777777" w:rsidR="00066D13" w:rsidRDefault="00066D13">
      <w:pPr>
        <w:rPr>
          <w:color w:val="000000" w:themeColor="text1"/>
        </w:rPr>
      </w:pPr>
    </w:p>
    <w:p w14:paraId="671DB2EF" w14:textId="77777777" w:rsidR="00066D13" w:rsidRDefault="00066D13">
      <w:pPr>
        <w:rPr>
          <w:color w:val="000000" w:themeColor="text1"/>
        </w:rPr>
      </w:pPr>
    </w:p>
    <w:p w14:paraId="6A319CBB" w14:textId="77777777" w:rsidR="00066D13" w:rsidRDefault="00066D13">
      <w:pPr>
        <w:rPr>
          <w:color w:val="000000" w:themeColor="text1"/>
        </w:rPr>
      </w:pPr>
    </w:p>
    <w:p w14:paraId="74504225" w14:textId="77777777" w:rsidR="00066D13" w:rsidRDefault="00066D13">
      <w:pPr>
        <w:rPr>
          <w:color w:val="000000" w:themeColor="text1"/>
        </w:rPr>
      </w:pPr>
    </w:p>
    <w:p w14:paraId="00004232" w14:textId="77777777" w:rsidR="00066D13" w:rsidRDefault="00066D13">
      <w:pPr>
        <w:rPr>
          <w:color w:val="000000" w:themeColor="text1"/>
        </w:rPr>
      </w:pPr>
    </w:p>
    <w:p w14:paraId="61894EE9" w14:textId="77777777" w:rsidR="00066D13" w:rsidRDefault="00066D13">
      <w:pPr>
        <w:rPr>
          <w:color w:val="000000" w:themeColor="text1"/>
        </w:rPr>
      </w:pPr>
    </w:p>
    <w:p w14:paraId="3B8ACF77" w14:textId="77777777" w:rsidR="00066D13" w:rsidRDefault="00066D13">
      <w:pPr>
        <w:rPr>
          <w:color w:val="000000" w:themeColor="text1"/>
        </w:rPr>
      </w:pPr>
    </w:p>
    <w:p w14:paraId="2D667094" w14:textId="77777777" w:rsidR="00066D13" w:rsidRDefault="00066D13">
      <w:pPr>
        <w:rPr>
          <w:color w:val="000000" w:themeColor="text1"/>
        </w:rPr>
      </w:pPr>
    </w:p>
    <w:p w14:paraId="7BAA3928" w14:textId="77777777" w:rsidR="00066D13" w:rsidRDefault="00066D13">
      <w:pPr>
        <w:rPr>
          <w:color w:val="000000" w:themeColor="text1"/>
        </w:rPr>
      </w:pPr>
    </w:p>
    <w:p w14:paraId="0C965B08" w14:textId="77777777" w:rsidR="00066D13" w:rsidRDefault="00066D13">
      <w:pPr>
        <w:rPr>
          <w:color w:val="000000" w:themeColor="text1"/>
        </w:rPr>
      </w:pPr>
    </w:p>
    <w:p w14:paraId="27506DF7" w14:textId="2ABD246D" w:rsidR="000048DF" w:rsidRPr="002B5730" w:rsidRDefault="000048DF">
      <w:pPr>
        <w:rPr>
          <w:color w:val="000000" w:themeColor="text1"/>
        </w:rPr>
      </w:pPr>
      <w:r w:rsidRPr="002B5730">
        <w:rPr>
          <w:bCs/>
          <w:noProof/>
          <w:color w:val="000000" w:themeColor="text1"/>
        </w:rPr>
        <mc:AlternateContent>
          <mc:Choice Requires="wps">
            <w:drawing>
              <wp:anchor distT="0" distB="0" distL="114300" distR="114300" simplePos="0" relativeHeight="252063744" behindDoc="0" locked="0" layoutInCell="1" allowOverlap="1" wp14:anchorId="22CD8E69" wp14:editId="42069B6C">
                <wp:simplePos x="0" y="0"/>
                <wp:positionH relativeFrom="margin">
                  <wp:posOffset>0</wp:posOffset>
                </wp:positionH>
                <wp:positionV relativeFrom="paragraph">
                  <wp:posOffset>284480</wp:posOffset>
                </wp:positionV>
                <wp:extent cx="6467475" cy="292068"/>
                <wp:effectExtent l="0" t="0" r="0" b="0"/>
                <wp:wrapNone/>
                <wp:docPr id="1207" name="TextBox 15"/>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wps:txbx>
                      <wps:bodyPr wrap="square" rtlCol="0">
                        <a:spAutoFit/>
                      </wps:bodyPr>
                    </wps:wsp>
                  </a:graphicData>
                </a:graphic>
                <wp14:sizeRelH relativeFrom="margin">
                  <wp14:pctWidth>0</wp14:pctWidth>
                </wp14:sizeRelH>
              </wp:anchor>
            </w:drawing>
          </mc:Choice>
          <mc:Fallback>
            <w:pict>
              <v:shape w14:anchorId="22CD8E69" id="_x0000_s1136" type="#_x0000_t202" style="position:absolute;margin-left:0;margin-top:22.4pt;width:509.25pt;height:23pt;z-index:25206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" filled="f" stroked="f">
                <v:textbox style="mso-fit-shape-to-text:t">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v:textbox>
                <w10:wrap anchorx="margin"/>
              </v:shape>
            </w:pict>
          </mc:Fallback>
        </mc:AlternateContent>
      </w:r>
    </w:p>
    <w:p w14:paraId="1679902C" w14:textId="29F1B87F" w:rsidR="000048DF" w:rsidRPr="002B5730" w:rsidRDefault="000048DF">
      <w:pPr>
        <w:rPr>
          <w:color w:val="000000" w:themeColor="text1"/>
        </w:rPr>
      </w:pPr>
    </w:p>
    <w:p w14:paraId="1CDADD9B" w14:textId="12D5A000" w:rsidR="000048DF" w:rsidRDefault="000048DF">
      <w:pPr>
        <w:rPr>
          <w:color w:val="000000" w:themeColor="text1"/>
        </w:rPr>
      </w:pPr>
    </w:p>
    <w:p w14:paraId="2867E935" w14:textId="77777777" w:rsidR="00066D13" w:rsidRPr="002B5730" w:rsidRDefault="00066D13">
      <w:pPr>
        <w:rPr>
          <w:color w:val="000000" w:themeColor="text1"/>
        </w:rPr>
      </w:pPr>
    </w:p>
    <w:p w14:paraId="141272DF" w14:textId="0F77F158" w:rsidR="00B360A2" w:rsidRPr="002E02DE" w:rsidRDefault="00B360A2" w:rsidP="00B360A2">
      <w:pPr>
        <w:pStyle w:val="BodyText"/>
        <w:spacing w:before="162" w:line="480" w:lineRule="auto"/>
        <w:ind w:right="-90"/>
        <w:jc w:val="both"/>
        <w:rPr>
          <w:bCs/>
          <w:color w:val="000000" w:themeColor="text1"/>
        </w:rPr>
      </w:pPr>
      <w:r w:rsidRPr="002E02DE">
        <w:rPr>
          <w:bCs/>
          <w:noProof/>
          <w:color w:val="000000" w:themeColor="text1"/>
          <w:lang w:val="en-IN"/>
        </w:rPr>
        <w:drawing>
          <wp:inline distT="0" distB="0" distL="0" distR="0" wp14:anchorId="34F6AD62" wp14:editId="049EA376">
            <wp:extent cx="6448425" cy="5734050"/>
            <wp:effectExtent l="0" t="19050" r="28575" b="38100"/>
            <wp:docPr id="1208" name="Diagram 1208">
              <a:extLst xmlns:a="http://schemas.openxmlformats.org/drawingml/2006/main">
                <a:ext uri="{FF2B5EF4-FFF2-40B4-BE49-F238E27FC236}">
                  <a16:creationId xmlns:a16="http://schemas.microsoft.com/office/drawing/2014/main" id="{24B43B82-5B31-424D-878E-498ED7738C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6ADFA120" w14:textId="77777777" w:rsidR="00B360A2" w:rsidRPr="002B5730" w:rsidRDefault="00B360A2">
      <w:pPr>
        <w:rPr>
          <w:color w:val="000000" w:themeColor="text1"/>
        </w:rPr>
      </w:pPr>
    </w:p>
    <w:p w14:paraId="375A3D36" w14:textId="3A4F119A" w:rsidR="00B360A2"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1744" behindDoc="0" locked="0" layoutInCell="1" allowOverlap="1" wp14:anchorId="2F8DFA2E" wp14:editId="6B916068">
                <wp:simplePos x="0" y="0"/>
                <wp:positionH relativeFrom="column">
                  <wp:posOffset>4048125</wp:posOffset>
                </wp:positionH>
                <wp:positionV relativeFrom="paragraph">
                  <wp:posOffset>66675</wp:posOffset>
                </wp:positionV>
                <wp:extent cx="2337955" cy="200055"/>
                <wp:effectExtent l="0" t="0" r="0" b="0"/>
                <wp:wrapNone/>
                <wp:docPr id="20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2F8DFA2E" id="_x0000_s1137" type="#_x0000_t202" style="position:absolute;margin-left:318.75pt;margin-top:5.25pt;width:184.1pt;height:15.7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" filled="f" stroked="f">
                <v:textbox style="mso-fit-shape-to-text:t">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p>
    <w:p w14:paraId="0B89DDE3" w14:textId="1906F0C2" w:rsidR="00E45E28" w:rsidRPr="002B5730" w:rsidRDefault="00E45E28">
      <w:pPr>
        <w:rPr>
          <w:color w:val="000000" w:themeColor="text1"/>
        </w:rPr>
      </w:pPr>
    </w:p>
    <w:p w14:paraId="148EE552" w14:textId="49002DAA" w:rsidR="00E45E28" w:rsidRPr="002B5730" w:rsidRDefault="00E45E28">
      <w:pPr>
        <w:rPr>
          <w:color w:val="000000" w:themeColor="text1"/>
        </w:rPr>
      </w:pPr>
    </w:p>
    <w:p w14:paraId="26E4B969" w14:textId="2FA9C524" w:rsidR="00E45E28" w:rsidRPr="002B5730" w:rsidRDefault="00E45E28">
      <w:pPr>
        <w:rPr>
          <w:color w:val="000000" w:themeColor="text1"/>
        </w:rPr>
      </w:pPr>
    </w:p>
    <w:p w14:paraId="1EFCC14F" w14:textId="6190B542" w:rsidR="00E45E28" w:rsidRPr="002B5730" w:rsidRDefault="00E45E28">
      <w:pPr>
        <w:rPr>
          <w:color w:val="000000" w:themeColor="text1"/>
        </w:rPr>
      </w:pPr>
    </w:p>
    <w:p w14:paraId="0786A2B6" w14:textId="531CCBA6" w:rsidR="00E45E28" w:rsidRPr="002B5730" w:rsidRDefault="00E45E28">
      <w:pPr>
        <w:rPr>
          <w:color w:val="000000" w:themeColor="text1"/>
        </w:rPr>
      </w:pPr>
    </w:p>
    <w:p w14:paraId="12BD8D9A" w14:textId="02A8124C" w:rsidR="00E45E28" w:rsidRPr="002B5730" w:rsidRDefault="000048DF">
      <w:pPr>
        <w:rPr>
          <w:color w:val="000000" w:themeColor="text1"/>
        </w:rPr>
      </w:pPr>
      <w:r w:rsidRPr="002B5730">
        <w:rPr>
          <w:bCs/>
          <w:noProof/>
          <w:color w:val="000000" w:themeColor="text1"/>
        </w:rPr>
        <mc:AlternateContent>
          <mc:Choice Requires="wps">
            <w:drawing>
              <wp:anchor distT="0" distB="0" distL="114300" distR="114300" simplePos="0" relativeHeight="252065792" behindDoc="0" locked="0" layoutInCell="1" allowOverlap="1" wp14:anchorId="085C2C8C" wp14:editId="6343CFB1">
                <wp:simplePos x="0" y="0"/>
                <wp:positionH relativeFrom="margin">
                  <wp:posOffset>0</wp:posOffset>
                </wp:positionH>
                <wp:positionV relativeFrom="paragraph">
                  <wp:posOffset>38100</wp:posOffset>
                </wp:positionV>
                <wp:extent cx="6515100" cy="292068"/>
                <wp:effectExtent l="0" t="0" r="0" b="0"/>
                <wp:wrapNone/>
                <wp:docPr id="1256" name="TextBox 15"/>
                <wp:cNvGraphicFramePr/>
                <a:graphic xmlns:a="http://schemas.openxmlformats.org/drawingml/2006/main">
                  <a:graphicData uri="http://schemas.microsoft.com/office/word/2010/wordprocessingShape">
                    <wps:wsp>
                      <wps:cNvSpPr txBox="1"/>
                      <wps:spPr>
                        <a:xfrm>
                          <a:off x="0" y="0"/>
                          <a:ext cx="6515100" cy="292068"/>
                        </a:xfrm>
                        <a:prstGeom prst="rect">
                          <a:avLst/>
                        </a:prstGeom>
                        <a:noFill/>
                      </wps:spPr>
                      <wps:txb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wps:txbx>
                      <wps:bodyPr wrap="square" rtlCol="0">
                        <a:noAutofit/>
                      </wps:bodyPr>
                    </wps:wsp>
                  </a:graphicData>
                </a:graphic>
                <wp14:sizeRelH relativeFrom="margin">
                  <wp14:pctWidth>0</wp14:pctWidth>
                </wp14:sizeRelH>
              </wp:anchor>
            </w:drawing>
          </mc:Choice>
          <mc:Fallback>
            <w:pict>
              <v:shape w14:anchorId="085C2C8C" id="_x0000_s1138" type="#_x0000_t202" style="position:absolute;margin-left:0;margin-top:3pt;width:513pt;height:23pt;z-index:252065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" filled="f" stroked="f">
                <v:textbo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v:textbox>
                <w10:wrap anchorx="margin"/>
              </v:shape>
            </w:pict>
          </mc:Fallback>
        </mc:AlternateContent>
      </w:r>
    </w:p>
    <w:p w14:paraId="151204B1" w14:textId="37688DDF" w:rsidR="00E45E28" w:rsidRPr="002B5730" w:rsidRDefault="00E45E28">
      <w:pPr>
        <w:rPr>
          <w:color w:val="000000" w:themeColor="text1"/>
        </w:rPr>
      </w:pPr>
    </w:p>
    <w:p w14:paraId="0B03CDD4" w14:textId="53B35E2E" w:rsidR="00B360A2" w:rsidRPr="002B5730" w:rsidRDefault="00B360A2" w:rsidP="00B360A2">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67840" behindDoc="0" locked="0" layoutInCell="1" allowOverlap="1" wp14:anchorId="79722A78" wp14:editId="490AE068">
                <wp:simplePos x="0" y="0"/>
                <wp:positionH relativeFrom="margin">
                  <wp:align>right</wp:align>
                </wp:positionH>
                <wp:positionV relativeFrom="paragraph">
                  <wp:posOffset>318135</wp:posOffset>
                </wp:positionV>
                <wp:extent cx="6419850" cy="5553075"/>
                <wp:effectExtent l="0" t="0" r="19050" b="28575"/>
                <wp:wrapNone/>
                <wp:docPr id="1209" name="Group 11"/>
                <wp:cNvGraphicFramePr/>
                <a:graphic xmlns:a="http://schemas.openxmlformats.org/drawingml/2006/main">
                  <a:graphicData uri="http://schemas.microsoft.com/office/word/2010/wordprocessingGroup">
                    <wpg:wgp>
                      <wpg:cNvGrpSpPr/>
                      <wpg:grpSpPr>
                        <a:xfrm>
                          <a:off x="0" y="0"/>
                          <a:ext cx="6419850" cy="5553075"/>
                          <a:chOff x="234828" y="416283"/>
                          <a:chExt cx="8088844" cy="4716031"/>
                        </a:xfrm>
                      </wpg:grpSpPr>
                      <wpg:grpSp>
                        <wpg:cNvPr id="1210" name="Group 1210"/>
                        <wpg:cNvGrpSpPr/>
                        <wpg:grpSpPr>
                          <a:xfrm>
                            <a:off x="234828" y="1342980"/>
                            <a:ext cx="2266125" cy="3767446"/>
                            <a:chOff x="234828" y="1342980"/>
                            <a:chExt cx="2385395" cy="3767446"/>
                          </a:xfrm>
                        </wpg:grpSpPr>
                        <wps:wsp>
                          <wps:cNvPr id="1211" name="Rectangle 1211"/>
                          <wps:cNvSpPr/>
                          <wps:spPr>
                            <a:xfrm>
                              <a:off x="234832" y="1989241"/>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659026"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Automobiles</w:t>
                                </w:r>
                              </w:p>
                            </w:txbxContent>
                          </wps:txbx>
                          <wps:bodyPr rtlCol="0" anchor="ctr"/>
                        </wps:wsp>
                        <wps:wsp>
                          <wps:cNvPr id="1212" name="Rectangle 1212"/>
                          <wps:cNvSpPr/>
                          <wps:spPr>
                            <a:xfrm>
                              <a:off x="234828" y="134298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7C277"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Textiles</w:t>
                                </w:r>
                              </w:p>
                            </w:txbxContent>
                          </wps:txbx>
                          <wps:bodyPr rtlCol="0" anchor="ctr"/>
                        </wps:wsp>
                        <wps:wsp>
                          <wps:cNvPr id="1213" name="Rectangle 1213"/>
                          <wps:cNvSpPr/>
                          <wps:spPr>
                            <a:xfrm>
                              <a:off x="234830" y="2626523"/>
                              <a:ext cx="2385391" cy="5721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C461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Information Technology</w:t>
                                </w:r>
                              </w:p>
                            </w:txbxContent>
                          </wps:txbx>
                          <wps:bodyPr rtlCol="0" anchor="ctr"/>
                        </wps:wsp>
                        <wps:wsp>
                          <wps:cNvPr id="1214" name="Rectangle 1214"/>
                          <wps:cNvSpPr/>
                          <wps:spPr>
                            <a:xfrm>
                              <a:off x="234828" y="328707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8D750" w14:textId="77777777" w:rsidR="00B360A2" w:rsidRPr="002E02DE" w:rsidRDefault="00B360A2" w:rsidP="00B360A2">
                                <w:pPr>
                                  <w:jc w:val="center"/>
                                  <w:rPr>
                                    <w:rFonts w:ascii="Arial" w:hAnsi="Arial" w:cs="Arial"/>
                                    <w:color w:val="FFFFFF" w:themeColor="light1"/>
                                    <w:kern w:val="24"/>
                                    <w:sz w:val="24"/>
                                    <w:szCs w:val="24"/>
                                  </w:rPr>
                                </w:pPr>
                                <w:proofErr w:type="spellStart"/>
                                <w:r w:rsidRPr="002E02DE">
                                  <w:rPr>
                                    <w:rFonts w:ascii="Arial" w:hAnsi="Arial" w:cs="Arial"/>
                                    <w:color w:val="FFFFFF" w:themeColor="light1"/>
                                    <w:kern w:val="24"/>
                                    <w:sz w:val="24"/>
                                    <w:szCs w:val="24"/>
                                  </w:rPr>
                                  <w:t>Defense</w:t>
                                </w:r>
                                <w:proofErr w:type="spellEnd"/>
                              </w:p>
                            </w:txbxContent>
                          </wps:txbx>
                          <wps:bodyPr rtlCol="0" anchor="ctr"/>
                        </wps:wsp>
                        <wps:wsp>
                          <wps:cNvPr id="1215" name="Rectangle 1215"/>
                          <wps:cNvSpPr/>
                          <wps:spPr>
                            <a:xfrm>
                              <a:off x="234828" y="3924352"/>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8E96F"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Construction</w:t>
                                </w:r>
                              </w:p>
                            </w:txbxContent>
                          </wps:txbx>
                          <wps:bodyPr rtlCol="0" anchor="ctr"/>
                        </wps:wsp>
                        <wps:wsp>
                          <wps:cNvPr id="1216" name="Rectangle 1216"/>
                          <wps:cNvSpPr/>
                          <wps:spPr>
                            <a:xfrm>
                              <a:off x="234828" y="4561786"/>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02B35"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Chemicals</w:t>
                                </w:r>
                              </w:p>
                            </w:txbxContent>
                          </wps:txbx>
                          <wps:bodyPr rtlCol="0" anchor="ctr"/>
                        </wps:wsp>
                      </wpg:grpSp>
                      <wps:wsp>
                        <wps:cNvPr id="1217" name="Rectangle 1217"/>
                        <wps:cNvSpPr/>
                        <wps:spPr>
                          <a:xfrm>
                            <a:off x="2500949"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6489B"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Domestic Demand Growth</w:t>
                              </w:r>
                            </w:p>
                          </w:txbxContent>
                        </wps:txbx>
                        <wps:bodyPr rtlCol="0" anchor="ctr"/>
                      </wps:wsp>
                      <wps:wsp>
                        <wps:cNvPr id="1218" name="Rectangle 1218"/>
                        <wps:cNvSpPr/>
                        <wps:spPr>
                          <a:xfrm>
                            <a:off x="6414521"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C063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Import Substitution</w:t>
                              </w:r>
                            </w:p>
                          </w:txbxContent>
                        </wps:txbx>
                        <wps:bodyPr rtlCol="0" anchor="ctr"/>
                      </wps:wsp>
                      <wps:wsp>
                        <wps:cNvPr id="1219" name="Rectangle 1219"/>
                        <wps:cNvSpPr/>
                        <wps:spPr>
                          <a:xfrm>
                            <a:off x="4457735" y="417417"/>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A6AC98"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Export Potential</w:t>
                              </w:r>
                            </w:p>
                          </w:txbxContent>
                        </wps:txbx>
                        <wps:bodyPr rtlCol="0" anchor="ctr"/>
                      </wps:wsp>
                      <wpg:grpSp>
                        <wpg:cNvPr id="1220" name="Group 1220"/>
                        <wpg:cNvGrpSpPr/>
                        <wpg:grpSpPr>
                          <a:xfrm>
                            <a:off x="2604561" y="1344681"/>
                            <a:ext cx="1637626" cy="564833"/>
                            <a:chOff x="2604561" y="1344681"/>
                            <a:chExt cx="1637626" cy="564833"/>
                          </a:xfrm>
                        </wpg:grpSpPr>
                        <wps:wsp>
                          <wps:cNvPr id="1221" name="Rectangle 1221"/>
                          <wps:cNvSpPr/>
                          <wps:spPr bwMode="auto">
                            <a:xfrm>
                              <a:off x="2604561"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2" name="Picture 1222"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52161"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3" name="Group 1223"/>
                        <wpg:cNvGrpSpPr/>
                        <wpg:grpSpPr>
                          <a:xfrm>
                            <a:off x="2598331" y="1989241"/>
                            <a:ext cx="1637626" cy="564833"/>
                            <a:chOff x="2598331" y="1989241"/>
                            <a:chExt cx="1637626" cy="564833"/>
                          </a:xfrm>
                        </wpg:grpSpPr>
                        <wps:wsp>
                          <wps:cNvPr id="1224" name="Rectangle 1224"/>
                          <wps:cNvSpPr/>
                          <wps:spPr bwMode="auto">
                            <a:xfrm>
                              <a:off x="2598331"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5" name="Picture 1225"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45931"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6" name="Group 1226"/>
                        <wpg:cNvGrpSpPr/>
                        <wpg:grpSpPr>
                          <a:xfrm>
                            <a:off x="2592101" y="2633801"/>
                            <a:ext cx="1637626" cy="564833"/>
                            <a:chOff x="2592101" y="2633801"/>
                            <a:chExt cx="1637626" cy="564833"/>
                          </a:xfrm>
                        </wpg:grpSpPr>
                        <wps:wsp>
                          <wps:cNvPr id="1227" name="Rectangle 1227"/>
                          <wps:cNvSpPr/>
                          <wps:spPr bwMode="auto">
                            <a:xfrm>
                              <a:off x="2592101"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8" name="Picture 1228"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39701"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9" name="Group 1229"/>
                        <wpg:cNvGrpSpPr/>
                        <wpg:grpSpPr>
                          <a:xfrm>
                            <a:off x="2585871" y="3278361"/>
                            <a:ext cx="1637626" cy="564833"/>
                            <a:chOff x="2585871" y="3278361"/>
                            <a:chExt cx="1637626" cy="564833"/>
                          </a:xfrm>
                        </wpg:grpSpPr>
                        <wps:wsp>
                          <wps:cNvPr id="1230" name="Rectangle 1230"/>
                          <wps:cNvSpPr/>
                          <wps:spPr bwMode="auto">
                            <a:xfrm>
                              <a:off x="2585871" y="327836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1" name="Picture 1231"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33471" y="339222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2" name="Group 1232"/>
                        <wpg:cNvGrpSpPr/>
                        <wpg:grpSpPr>
                          <a:xfrm>
                            <a:off x="2579641" y="3922921"/>
                            <a:ext cx="1637626" cy="564833"/>
                            <a:chOff x="2579641" y="3922921"/>
                            <a:chExt cx="1637626" cy="564833"/>
                          </a:xfrm>
                        </wpg:grpSpPr>
                        <wps:wsp>
                          <wps:cNvPr id="1233" name="Rectangle 1233"/>
                          <wps:cNvSpPr/>
                          <wps:spPr bwMode="auto">
                            <a:xfrm>
                              <a:off x="2579641" y="392292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4" name="Picture 1234"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27241" y="403678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5" name="Group 1235"/>
                        <wpg:cNvGrpSpPr/>
                        <wpg:grpSpPr>
                          <a:xfrm>
                            <a:off x="2573411" y="4567481"/>
                            <a:ext cx="1637626" cy="564833"/>
                            <a:chOff x="2573411" y="4567481"/>
                            <a:chExt cx="1637626" cy="564833"/>
                          </a:xfrm>
                        </wpg:grpSpPr>
                        <wps:wsp>
                          <wps:cNvPr id="1236" name="Rectangle 1236"/>
                          <wps:cNvSpPr/>
                          <wps:spPr bwMode="auto">
                            <a:xfrm>
                              <a:off x="2573411" y="45674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7" name="Picture 1237"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21011" y="46813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8" name="Group 1238"/>
                        <wpg:cNvGrpSpPr/>
                        <wpg:grpSpPr>
                          <a:xfrm>
                            <a:off x="4593497" y="1344681"/>
                            <a:ext cx="1637626" cy="564833"/>
                            <a:chOff x="4593497" y="1344681"/>
                            <a:chExt cx="1637626" cy="564833"/>
                          </a:xfrm>
                        </wpg:grpSpPr>
                        <wps:wsp>
                          <wps:cNvPr id="1239" name="Rectangle 1239"/>
                          <wps:cNvSpPr/>
                          <wps:spPr bwMode="auto">
                            <a:xfrm>
                              <a:off x="4593497"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0" name="Picture 1240"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41097"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1" name="Group 1241"/>
                        <wpg:cNvGrpSpPr/>
                        <wpg:grpSpPr>
                          <a:xfrm>
                            <a:off x="4587267" y="1989241"/>
                            <a:ext cx="1637626" cy="564833"/>
                            <a:chOff x="4587267" y="1989241"/>
                            <a:chExt cx="1637626" cy="564833"/>
                          </a:xfrm>
                        </wpg:grpSpPr>
                        <wps:wsp>
                          <wps:cNvPr id="1242" name="Rectangle 1242"/>
                          <wps:cNvSpPr/>
                          <wps:spPr bwMode="auto">
                            <a:xfrm>
                              <a:off x="4587267"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3" name="Picture 1243"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34867"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4" name="Group 1244"/>
                        <wpg:cNvGrpSpPr/>
                        <wpg:grpSpPr>
                          <a:xfrm>
                            <a:off x="4581037" y="2633801"/>
                            <a:ext cx="1637626" cy="564833"/>
                            <a:chOff x="4581037" y="2633801"/>
                            <a:chExt cx="1637626" cy="564833"/>
                          </a:xfrm>
                        </wpg:grpSpPr>
                        <wps:wsp>
                          <wps:cNvPr id="1245" name="Rectangle 1245"/>
                          <wps:cNvSpPr/>
                          <wps:spPr bwMode="auto">
                            <a:xfrm>
                              <a:off x="4581037"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6" name="Picture 1246"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28637"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7" name="Group 1247"/>
                        <wpg:cNvGrpSpPr/>
                        <wpg:grpSpPr>
                          <a:xfrm>
                            <a:off x="6667779" y="3299618"/>
                            <a:ext cx="1637626" cy="564833"/>
                            <a:chOff x="6667779" y="3299618"/>
                            <a:chExt cx="1637626" cy="564833"/>
                          </a:xfrm>
                        </wpg:grpSpPr>
                        <wps:wsp>
                          <wps:cNvPr id="1248" name="Rectangle 1248"/>
                          <wps:cNvSpPr/>
                          <wps:spPr bwMode="auto">
                            <a:xfrm>
                              <a:off x="6667779" y="329961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9" name="Picture 1249"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215379" y="341347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0" name="Group 1250"/>
                        <wpg:cNvGrpSpPr/>
                        <wpg:grpSpPr>
                          <a:xfrm>
                            <a:off x="4574807" y="4542132"/>
                            <a:ext cx="1637626" cy="564833"/>
                            <a:chOff x="4574807" y="4542132"/>
                            <a:chExt cx="1637626" cy="564833"/>
                          </a:xfrm>
                        </wpg:grpSpPr>
                        <wps:wsp>
                          <wps:cNvPr id="1251" name="Rectangle 1251"/>
                          <wps:cNvSpPr/>
                          <wps:spPr bwMode="auto">
                            <a:xfrm>
                              <a:off x="4574807" y="4542132"/>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2" name="Picture 1252"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22407" y="4655991"/>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3" name="Group 1253"/>
                        <wpg:cNvGrpSpPr/>
                        <wpg:grpSpPr>
                          <a:xfrm>
                            <a:off x="6667779" y="4539408"/>
                            <a:ext cx="1637626" cy="564833"/>
                            <a:chOff x="6667779" y="4539408"/>
                            <a:chExt cx="1637626" cy="564833"/>
                          </a:xfrm>
                        </wpg:grpSpPr>
                        <wps:wsp>
                          <wps:cNvPr id="1254" name="Rectangle 1254"/>
                          <wps:cNvSpPr/>
                          <wps:spPr bwMode="auto">
                            <a:xfrm>
                              <a:off x="6667779" y="453940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5" name="Picture 1255"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215379" y="465326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79722A78" id="Group 11" o:spid="_x0000_s1139" style="position:absolute;left:0;text-align:left;margin-left:454.3pt;margin-top:25.05pt;width:505.5pt;height:437.25pt;z-index:252067840;mso-position-horizontal:right;mso-position-horizontal-relative:margin;mso-width-relative:margin;mso-height-relative:margin" coordorigin="2348,4162" coordsize="80888,4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">
                <v:group id="Group 1210" o:spid="_x0000_s1140" style="position:absolute;left:2348;top:13429;width:22661;height:37675" coordorigin="2348,13429" coordsize="23853,3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Ff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fDLNzKC3vwDAAD//wMAUEsBAi0AFAAGAAgAAAAhANvh9svuAAAAhQEAABMAAAAAAAAA&#10;AAAAAAAAAAAAAFtDb250ZW50X1R5cGVzXS54bWxQSwECLQAUAAYACAAAACEAWvQsW78AAAAVAQAA&#10;CwAAAAAAAAAAAAAAAAAfAQAAX3JlbHMvLnJlbHNQSwECLQAUAAYACAAAACEAR4eRX8YAAADdAAAA&#10;DwAAAAAAAAAAAAAAAAAHAgAAZHJzL2Rvd25yZXYueG1sUEsFBgAAAAADAAMAtwAAAPoCAAAAAA==&#10;">
                  <v:rect id="Rectangle 1211" o:spid="_x0000_s1141" style="position:absolute;left:2348;top:19892;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" fillcolor="#4472c4 [3204]" strokecolor="#1f3763 [1604]" strokeweight="1pt">
                    <v:textbox>
                      <w:txbxContent>
                        <w:p w14:paraId="27659026"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Automobiles</w:t>
                          </w:r>
                        </w:p>
                      </w:txbxContent>
                    </v:textbox>
                  </v:rect>
                  <v:rect id="Rectangle 1212" o:spid="_x0000_s1142" style="position:absolute;left:2348;top:13429;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" fillcolor="#4472c4 [3204]" strokecolor="#1f3763 [1604]" strokeweight="1pt">
                    <v:textbox>
                      <w:txbxContent>
                        <w:p w14:paraId="7E57C277"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Textiles</w:t>
                          </w:r>
                        </w:p>
                      </w:txbxContent>
                    </v:textbox>
                  </v:rect>
                  <v:rect id="Rectangle 1213" o:spid="_x0000_s1143" style="position:absolute;left:2348;top:26265;width:23854;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IwgAAAN0AAAAPAAAAZHJzL2Rvd25yZXYueG1sRI/disIw&#10;EIXvF3yHMIJ3a1oF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DoHuBIwgAAAN0AAAAPAAAA&#10;AAAAAAAAAAAAAAcCAABkcnMvZG93bnJldi54bWxQSwUGAAAAAAMAAwC3AAAA9gIAAAAA&#10;" fillcolor="#4472c4 [3204]" strokecolor="#1f3763 [1604]" strokeweight="1pt">
                    <v:textbox>
                      <w:txbxContent>
                        <w:p w14:paraId="07CC461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Information Technology</w:t>
                          </w:r>
                        </w:p>
                      </w:txbxContent>
                    </v:textbox>
                  </v:rect>
                  <v:rect id="Rectangle 1214" o:spid="_x0000_s1144" style="position:absolute;left:2348;top:32870;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3g8wgAAAN0AAAAPAAAAZHJzL2Rvd25yZXYueG1sRI/disIw&#10;EIXvF3yHMIJ3a1oR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Bn93g8wgAAAN0AAAAPAAAA&#10;AAAAAAAAAAAAAAcCAABkcnMvZG93bnJldi54bWxQSwUGAAAAAAMAAwC3AAAA9gIAAAAA&#10;" fillcolor="#4472c4 [3204]" strokecolor="#1f3763 [1604]" strokeweight="1pt">
                    <v:textbox>
                      <w:txbxContent>
                        <w:p w14:paraId="42A8D750" w14:textId="77777777" w:rsidR="00B360A2" w:rsidRPr="002E02DE" w:rsidRDefault="00B360A2" w:rsidP="00B360A2">
                          <w:pPr>
                            <w:jc w:val="center"/>
                            <w:rPr>
                              <w:rFonts w:ascii="Arial" w:hAnsi="Arial" w:cs="Arial"/>
                              <w:color w:val="FFFFFF" w:themeColor="light1"/>
                              <w:kern w:val="24"/>
                              <w:sz w:val="24"/>
                              <w:szCs w:val="24"/>
                            </w:rPr>
                          </w:pPr>
                          <w:proofErr w:type="spellStart"/>
                          <w:r w:rsidRPr="002E02DE">
                            <w:rPr>
                              <w:rFonts w:ascii="Arial" w:hAnsi="Arial" w:cs="Arial"/>
                              <w:color w:val="FFFFFF" w:themeColor="light1"/>
                              <w:kern w:val="24"/>
                              <w:sz w:val="24"/>
                              <w:szCs w:val="24"/>
                            </w:rPr>
                            <w:t>Defense</w:t>
                          </w:r>
                          <w:proofErr w:type="spellEnd"/>
                        </w:p>
                      </w:txbxContent>
                    </v:textbox>
                  </v:rect>
                  <v:rect id="Rectangle 1215" o:spid="_x0000_s1145" style="position:absolute;left:2348;top:39243;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" fillcolor="#4472c4 [3204]" strokecolor="#1f3763 [1604]" strokeweight="1pt">
                    <v:textbox>
                      <w:txbxContent>
                        <w:p w14:paraId="6258E96F"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Construction</w:t>
                          </w:r>
                        </w:p>
                      </w:txbxContent>
                    </v:textbox>
                  </v:rect>
                  <v:rect id="Rectangle 1216" o:spid="_x0000_s1146" style="position:absolute;left:2348;top:45617;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" fillcolor="#4472c4 [3204]" strokecolor="#1f3763 [1604]" strokeweight="1pt">
                    <v:textbox>
                      <w:txbxContent>
                        <w:p w14:paraId="08002B35"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Chemicals</w:t>
                          </w:r>
                        </w:p>
                      </w:txbxContent>
                    </v:textbox>
                  </v:rect>
                </v:group>
                <v:rect id="Rectangle 1217" o:spid="_x0000_s1147" style="position:absolute;left:25009;top:4162;width:19092;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" fillcolor="#aeaaaa [2414]" strokecolor="#1f3763 [1604]" strokeweight="1pt">
                  <v:textbox>
                    <w:txbxContent>
                      <w:p w14:paraId="0986489B"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Domestic Demand Growth</w:t>
                        </w:r>
                      </w:p>
                    </w:txbxContent>
                  </v:textbox>
                </v:rect>
                <v:rect id="Rectangle 1218" o:spid="_x0000_s1148" style="position:absolute;left:64145;top:4162;width:19091;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" fillcolor="#aeaaaa [2414]" strokecolor="#1f3763 [1604]" strokeweight="1pt">
                  <v:textbox>
                    <w:txbxContent>
                      <w:p w14:paraId="7F9C063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Import Substitution</w:t>
                        </w:r>
                      </w:p>
                    </w:txbxContent>
                  </v:textbox>
                </v:rect>
                <v:rect id="Rectangle 1219" o:spid="_x0000_s1149" style="position:absolute;left:44577;top:4174;width:19091;height:8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" fillcolor="#aeaaaa [2414]" strokecolor="#1f3763 [1604]" strokeweight="1pt">
                  <v:textbox>
                    <w:txbxContent>
                      <w:p w14:paraId="1FA6AC98"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Export Potential</w:t>
                        </w:r>
                      </w:p>
                    </w:txbxContent>
                  </v:textbox>
                </v:rect>
                <v:group id="Group 1220" o:spid="_x0000_s1150" style="position:absolute;left:26045;top:13446;width:16376;height:5649" coordorigin="26045,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rect id="Rectangle 1221" o:spid="_x0000_s1151" style="position:absolute;left:26045;top:13446;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" fillcolor="white [3201]" strokecolor="#70ad47 [3209]" strokeweight="1pt"/>
                  <v:shape id="Picture 1222" o:spid="_x0000_s1152" type="#_x0000_t75" alt="Checkbox, Check, Tick, Green, Okay, Checked, Selected" style="position:absolute;left:31521;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">
                    <v:imagedata r:id="rId76" o:title="Checkbox, Check, Tick, Green, Okay, Checked, Selected"/>
                  </v:shape>
                </v:group>
                <v:group id="Group 1223" o:spid="_x0000_s1153" style="position:absolute;left:25983;top:19892;width:16376;height:5648" coordorigin="25983,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">
                  <v:rect id="Rectangle 1224" o:spid="_x0000_s1154" style="position:absolute;left:25983;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" fillcolor="white [3201]" strokecolor="#70ad47 [3209]" strokeweight="1pt"/>
                  <v:shape id="Picture 1225" o:spid="_x0000_s1155" type="#_x0000_t75" alt="Checkbox, Check, Tick, Green, Okay, Checked, Selected" style="position:absolute;left:31459;top:21031;width:5299;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">
                    <v:imagedata r:id="rId76" o:title="Checkbox, Check, Tick, Green, Okay, Checked, Selected"/>
                  </v:shape>
                </v:group>
                <v:group id="Group 1226" o:spid="_x0000_s1156" style="position:absolute;left:25921;top:26338;width:16376;height:5648" coordorigin="25921,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">
                  <v:rect id="Rectangle 1227" o:spid="_x0000_s1157" style="position:absolute;left:25921;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" fillcolor="white [3201]" strokecolor="#70ad47 [3209]" strokeweight="1pt"/>
                  <v:shape id="Picture 1228" o:spid="_x0000_s1158" type="#_x0000_t75" alt="Checkbox, Check, Tick, Green, Okay, Checked, Selected" style="position:absolute;left:31397;top:27476;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">
                    <v:imagedata r:id="rId76" o:title="Checkbox, Check, Tick, Green, Okay, Checked, Selected"/>
                  </v:shape>
                </v:group>
                <v:group id="Group 1229" o:spid="_x0000_s1159" style="position:absolute;left:25858;top:32783;width:16376;height:5648" coordorigin="25858,32783"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">
                  <v:rect id="Rectangle 1230" o:spid="_x0000_s1160" style="position:absolute;left:25858;top:32783;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" fillcolor="white [3201]" strokecolor="#70ad47 [3209]" strokeweight="1pt"/>
                  <v:shape id="Picture 1231" o:spid="_x0000_s1161" type="#_x0000_t75" alt="Checkbox, Check, Tick, Green, Okay, Checked, Selected" style="position:absolute;left:31334;top:33922;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">
                    <v:imagedata r:id="rId76" o:title="Checkbox, Check, Tick, Green, Okay, Checked, Selected"/>
                  </v:shape>
                </v:group>
                <v:group id="Group 1232" o:spid="_x0000_s1162" style="position:absolute;left:25796;top:39229;width:16376;height:5648" coordorigin="25796,39229"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">
                  <v:rect id="Rectangle 1233" o:spid="_x0000_s1163" style="position:absolute;left:25796;top:39229;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" fillcolor="white [3201]" strokecolor="#70ad47 [3209]" strokeweight="1pt"/>
                  <v:shape id="Picture 1234" o:spid="_x0000_s1164" type="#_x0000_t75" alt="Checkbox, Check, Tick, Green, Okay, Checked, Selected" style="position:absolute;left:31272;top:40367;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">
                    <v:imagedata r:id="rId76" o:title="Checkbox, Check, Tick, Green, Okay, Checked, Selected"/>
                  </v:shape>
                </v:group>
                <v:group id="Group 1235" o:spid="_x0000_s1165" style="position:absolute;left:25734;top:45674;width:16376;height:5649" coordorigin="25734,4567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rect id="Rectangle 1236" o:spid="_x0000_s1166" style="position:absolute;left:25734;top:45674;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" fillcolor="white [3201]" strokecolor="#70ad47 [3209]" strokeweight="1pt"/>
                  <v:shape id="Picture 1237" o:spid="_x0000_s1167" type="#_x0000_t75" alt="Checkbox, Check, Tick, Green, Okay, Checked, Selected" style="position:absolute;left:31210;top:46813;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">
                    <v:imagedata r:id="rId76" o:title="Checkbox, Check, Tick, Green, Okay, Checked, Selected"/>
                  </v:shape>
                </v:group>
                <v:group id="Group 1238" o:spid="_x0000_s1168" style="position:absolute;left:45934;top:13446;width:16377;height:5649" coordorigin="45934,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E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5oIr38gIevUEAAD//wMAUEsBAi0AFAAGAAgAAAAhANvh9svuAAAAhQEAABMAAAAAAAAA&#10;AAAAAAAAAAAAAFtDb250ZW50X1R5cGVzXS54bWxQSwECLQAUAAYACAAAACEAWvQsW78AAAAVAQAA&#10;CwAAAAAAAAAAAAAAAAAfAQAAX3JlbHMvLnJlbHNQSwECLQAUAAYACAAAACEA8kTBOcYAAADdAAAA&#10;DwAAAAAAAAAAAAAAAAAHAgAAZHJzL2Rvd25yZXYueG1sUEsFBgAAAAADAAMAtwAAAPoCAAAAAA==&#10;">
                  <v:rect id="Rectangle 1239" o:spid="_x0000_s1169" style="position:absolute;left:45934;top:13446;width:16377;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" fillcolor="white [3201]" strokecolor="#70ad47 [3209]" strokeweight="1pt"/>
                  <v:shape id="Picture 1240" o:spid="_x0000_s1170" type="#_x0000_t75" alt="Checkbox, Check, Tick, Green, Okay, Checked, Selected" style="position:absolute;left:51410;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">
                    <v:imagedata r:id="rId76" o:title="Checkbox, Check, Tick, Green, Okay, Checked, Selected"/>
                  </v:shape>
                </v:group>
                <v:group id="Group 1241" o:spid="_x0000_s1171" style="position:absolute;left:45872;top:19892;width:16376;height:5648" coordorigin="45872,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">
                  <v:rect id="Rectangle 1242" o:spid="_x0000_s1172" style="position:absolute;left:45872;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" fillcolor="white [3201]" strokecolor="#70ad47 [3209]" strokeweight="1pt"/>
                  <v:shape id="Picture 1243" o:spid="_x0000_s1173" type="#_x0000_t75" alt="Checkbox, Check, Tick, Green, Okay, Checked, Selected" style="position:absolute;left:51348;top:21031;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">
                    <v:imagedata r:id="rId76" o:title="Checkbox, Check, Tick, Green, Okay, Checked, Selected"/>
                  </v:shape>
                </v:group>
                <v:group id="Group 1244" o:spid="_x0000_s1174" style="position:absolute;left:45810;top:26338;width:16376;height:5648" coordorigin="45810,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hBxQAAAN0AAAAPAAAAZHJzL2Rvd25yZXYueG1sRE9Na8JA&#10;EL0X/A/LFLw1m2ha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rD7hBxQAAAN0AAAAP&#10;AAAAAAAAAAAAAAAAAAcCAABkcnMvZG93bnJldi54bWxQSwUGAAAAAAMAAwC3AAAA+QIAAAAA&#10;">
                  <v:rect id="Rectangle 1245" o:spid="_x0000_s1175" style="position:absolute;left:45810;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" fillcolor="white [3201]" strokecolor="#70ad47 [3209]" strokeweight="1pt"/>
                  <v:shape id="Picture 1246" o:spid="_x0000_s1176" type="#_x0000_t75" alt="Checkbox, Check, Tick, Green, Okay, Checked, Selected" style="position:absolute;left:51286;top:27476;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">
                    <v:imagedata r:id="rId76" o:title="Checkbox, Check, Tick, Green, Okay, Checked, Selected"/>
                  </v:shape>
                </v:group>
                <v:group id="Group 1247" o:spid="_x0000_s1177" style="position:absolute;left:66677;top:32996;width:16377;height:5648" coordorigin="66677,3299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rect id="Rectangle 1248" o:spid="_x0000_s1178" style="position:absolute;left:66677;top:32996;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" fillcolor="white [3201]" strokecolor="#70ad47 [3209]" strokeweight="1pt"/>
                  <v:shape id="Picture 1249" o:spid="_x0000_s1179" type="#_x0000_t75" alt="Checkbox, Check, Tick, Green, Okay, Checked, Selected" style="position:absolute;left:72153;top:34134;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">
                    <v:imagedata r:id="rId76" o:title="Checkbox, Check, Tick, Green, Okay, Checked, Selected"/>
                  </v:shape>
                </v:group>
                <v:group id="Group 1250" o:spid="_x0000_s1180" style="position:absolute;left:45748;top:45421;width:16376;height:5648" coordorigin="45748,45421"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rect id="Rectangle 1251" o:spid="_x0000_s1181" style="position:absolute;left:45748;top:45421;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" fillcolor="white [3201]" strokecolor="#70ad47 [3209]" strokeweight="1pt"/>
                  <v:shape id="Picture 1252" o:spid="_x0000_s1182" type="#_x0000_t75" alt="Checkbox, Check, Tick, Green, Okay, Checked, Selected" style="position:absolute;left:51224;top:46559;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">
                    <v:imagedata r:id="rId76" o:title="Checkbox, Check, Tick, Green, Okay, Checked, Selected"/>
                  </v:shape>
                </v:group>
                <v:group id="Group 1253" o:spid="_x0000_s1183" style="position:absolute;left:66677;top:45394;width:16377;height:5648" coordorigin="66677,4539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rect id="Rectangle 1254" o:spid="_x0000_s1184" style="position:absolute;left:66677;top:45394;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" fillcolor="white [3201]" strokecolor="#70ad47 [3209]" strokeweight="1pt"/>
                  <v:shape id="Picture 1255" o:spid="_x0000_s1185" type="#_x0000_t75" alt="Checkbox, Check, Tick, Green, Okay, Checked, Selected" style="position:absolute;left:72153;top:46532;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">
                    <v:imagedata r:id="rId76" o:title="Checkbox, Check, Tick, Green, Okay, Checked, Selected"/>
                  </v:shape>
                </v:group>
                <w10:wrap anchorx="margin"/>
              </v:group>
            </w:pict>
          </mc:Fallback>
        </mc:AlternateContent>
      </w:r>
    </w:p>
    <w:p w14:paraId="2BFC0007" w14:textId="77777777" w:rsidR="00B360A2" w:rsidRPr="002B5730" w:rsidRDefault="00B360A2" w:rsidP="00B360A2">
      <w:pPr>
        <w:pStyle w:val="BodyText"/>
        <w:spacing w:before="162" w:line="480" w:lineRule="auto"/>
        <w:ind w:right="-90"/>
        <w:jc w:val="both"/>
        <w:rPr>
          <w:bCs/>
          <w:color w:val="000000" w:themeColor="text1"/>
        </w:rPr>
      </w:pPr>
    </w:p>
    <w:p w14:paraId="7D99E75A" w14:textId="77777777" w:rsidR="00B360A2" w:rsidRPr="002B5730" w:rsidRDefault="00B360A2" w:rsidP="00B360A2">
      <w:pPr>
        <w:pStyle w:val="BodyText"/>
        <w:spacing w:before="162" w:line="480" w:lineRule="auto"/>
        <w:ind w:right="-90"/>
        <w:jc w:val="both"/>
        <w:rPr>
          <w:bCs/>
          <w:color w:val="000000" w:themeColor="text1"/>
        </w:rPr>
      </w:pPr>
    </w:p>
    <w:p w14:paraId="144D6D98" w14:textId="77777777" w:rsidR="00B360A2" w:rsidRPr="002B5730" w:rsidRDefault="00B360A2" w:rsidP="00B360A2">
      <w:pPr>
        <w:pStyle w:val="BodyText"/>
        <w:spacing w:before="162" w:line="480" w:lineRule="auto"/>
        <w:ind w:right="-90"/>
        <w:jc w:val="both"/>
        <w:rPr>
          <w:bCs/>
          <w:color w:val="000000" w:themeColor="text1"/>
        </w:rPr>
      </w:pPr>
    </w:p>
    <w:p w14:paraId="17434129" w14:textId="0A278436" w:rsidR="00B360A2" w:rsidRPr="002B5730" w:rsidRDefault="00B360A2">
      <w:pPr>
        <w:rPr>
          <w:color w:val="000000" w:themeColor="text1"/>
        </w:rPr>
      </w:pPr>
    </w:p>
    <w:p w14:paraId="2907B594" w14:textId="27CDBDD1" w:rsidR="00B360A2" w:rsidRPr="002B5730" w:rsidRDefault="00B360A2">
      <w:pPr>
        <w:rPr>
          <w:color w:val="000000" w:themeColor="text1"/>
        </w:rPr>
      </w:pPr>
    </w:p>
    <w:p w14:paraId="1AF7C69B" w14:textId="2E8AED52" w:rsidR="00B360A2" w:rsidRPr="002B5730" w:rsidRDefault="00B360A2">
      <w:pPr>
        <w:rPr>
          <w:color w:val="000000" w:themeColor="text1"/>
        </w:rPr>
      </w:pPr>
    </w:p>
    <w:p w14:paraId="22BF216E" w14:textId="19724D1C" w:rsidR="00B360A2" w:rsidRPr="002B5730" w:rsidRDefault="00B360A2">
      <w:pPr>
        <w:rPr>
          <w:color w:val="000000" w:themeColor="text1"/>
        </w:rPr>
      </w:pPr>
    </w:p>
    <w:p w14:paraId="5104DDF9" w14:textId="42C47924" w:rsidR="00B360A2" w:rsidRPr="002B5730" w:rsidRDefault="00B360A2">
      <w:pPr>
        <w:rPr>
          <w:color w:val="000000" w:themeColor="text1"/>
        </w:rPr>
      </w:pPr>
    </w:p>
    <w:p w14:paraId="06683233" w14:textId="665A7304" w:rsidR="00B360A2" w:rsidRPr="002B5730" w:rsidRDefault="00B360A2">
      <w:pPr>
        <w:rPr>
          <w:color w:val="000000" w:themeColor="text1"/>
        </w:rPr>
      </w:pPr>
    </w:p>
    <w:p w14:paraId="36FB4BE7" w14:textId="619BA286" w:rsidR="00B360A2" w:rsidRPr="002B5730" w:rsidRDefault="00B360A2">
      <w:pPr>
        <w:rPr>
          <w:color w:val="000000" w:themeColor="text1"/>
        </w:rPr>
      </w:pPr>
    </w:p>
    <w:p w14:paraId="2AB6E511" w14:textId="457E96B7" w:rsidR="00B360A2" w:rsidRPr="002B5730" w:rsidRDefault="00B360A2">
      <w:pPr>
        <w:rPr>
          <w:color w:val="000000" w:themeColor="text1"/>
        </w:rPr>
      </w:pPr>
    </w:p>
    <w:p w14:paraId="2468C6A5" w14:textId="62996B73" w:rsidR="00B360A2" w:rsidRPr="002B5730" w:rsidRDefault="00B360A2">
      <w:pPr>
        <w:rPr>
          <w:color w:val="000000" w:themeColor="text1"/>
        </w:rPr>
      </w:pPr>
    </w:p>
    <w:p w14:paraId="32BC0DDE" w14:textId="736CD77C" w:rsidR="00B360A2" w:rsidRPr="002B5730" w:rsidRDefault="00B360A2">
      <w:pPr>
        <w:rPr>
          <w:color w:val="000000" w:themeColor="text1"/>
        </w:rPr>
      </w:pPr>
    </w:p>
    <w:p w14:paraId="3193A815" w14:textId="08A4072C" w:rsidR="00B360A2" w:rsidRPr="002B5730" w:rsidRDefault="00B360A2">
      <w:pPr>
        <w:rPr>
          <w:color w:val="000000" w:themeColor="text1"/>
        </w:rPr>
      </w:pPr>
    </w:p>
    <w:p w14:paraId="17B3D8C9" w14:textId="69905A87" w:rsidR="00B360A2" w:rsidRPr="002B5730" w:rsidRDefault="00B360A2">
      <w:pPr>
        <w:rPr>
          <w:color w:val="000000" w:themeColor="text1"/>
        </w:rPr>
      </w:pPr>
    </w:p>
    <w:p w14:paraId="61EDE022" w14:textId="431902F0" w:rsidR="00B360A2" w:rsidRPr="002B5730" w:rsidRDefault="00B360A2">
      <w:pPr>
        <w:rPr>
          <w:color w:val="000000" w:themeColor="text1"/>
        </w:rPr>
      </w:pPr>
    </w:p>
    <w:p w14:paraId="3CA9F379" w14:textId="5836E854" w:rsidR="00B360A2" w:rsidRPr="002B5730" w:rsidRDefault="00B360A2">
      <w:pPr>
        <w:rPr>
          <w:color w:val="000000" w:themeColor="text1"/>
        </w:rPr>
      </w:pPr>
    </w:p>
    <w:p w14:paraId="212723E1" w14:textId="547331D0" w:rsidR="00E45E28" w:rsidRPr="002B5730" w:rsidRDefault="00E45E28">
      <w:pPr>
        <w:rPr>
          <w:color w:val="000000" w:themeColor="text1"/>
        </w:rPr>
      </w:pPr>
    </w:p>
    <w:p w14:paraId="693FDFD2" w14:textId="736C4489" w:rsidR="00E45E28" w:rsidRPr="002B5730" w:rsidRDefault="00E45E28">
      <w:pPr>
        <w:rPr>
          <w:color w:val="000000" w:themeColor="text1"/>
        </w:rPr>
      </w:pPr>
    </w:p>
    <w:p w14:paraId="3EE36DD4" w14:textId="1B8E3A7A" w:rsidR="00E45E28" w:rsidRPr="002B5730" w:rsidRDefault="00E45E28">
      <w:pPr>
        <w:rPr>
          <w:color w:val="000000" w:themeColor="text1"/>
        </w:rPr>
      </w:pPr>
      <w:r w:rsidRPr="002B5730">
        <w:rPr>
          <w:bCs/>
          <w:noProof/>
          <w:color w:val="000000" w:themeColor="text1"/>
        </w:rPr>
        <mc:AlternateContent>
          <mc:Choice Requires="wps">
            <w:drawing>
              <wp:anchor distT="0" distB="0" distL="114300" distR="114300" simplePos="0" relativeHeight="252066816" behindDoc="0" locked="0" layoutInCell="1" allowOverlap="1" wp14:anchorId="672F94F9" wp14:editId="699F1A05">
                <wp:simplePos x="0" y="0"/>
                <wp:positionH relativeFrom="margin">
                  <wp:align>right</wp:align>
                </wp:positionH>
                <wp:positionV relativeFrom="paragraph">
                  <wp:posOffset>7620</wp:posOffset>
                </wp:positionV>
                <wp:extent cx="2206068" cy="200055"/>
                <wp:effectExtent l="0" t="0" r="0" b="0"/>
                <wp:wrapNone/>
                <wp:docPr id="1257" name="TextBox 21"/>
                <wp:cNvGraphicFramePr/>
                <a:graphic xmlns:a="http://schemas.openxmlformats.org/drawingml/2006/main">
                  <a:graphicData uri="http://schemas.microsoft.com/office/word/2010/wordprocessingShape">
                    <wps:wsp>
                      <wps:cNvSpPr txBox="1"/>
                      <wps:spPr>
                        <a:xfrm>
                          <a:off x="0" y="0"/>
                          <a:ext cx="2206068" cy="200055"/>
                        </a:xfrm>
                        <a:prstGeom prst="rect">
                          <a:avLst/>
                        </a:prstGeom>
                        <a:noFill/>
                      </wps:spPr>
                      <wps:txbx>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wps:txbx>
                      <wps:bodyPr wrap="square" rtlCol="0">
                        <a:spAutoFit/>
                      </wps:bodyPr>
                    </wps:wsp>
                  </a:graphicData>
                </a:graphic>
              </wp:anchor>
            </w:drawing>
          </mc:Choice>
          <mc:Fallback>
            <w:pict>
              <v:shape w14:anchorId="672F94F9" id="TextBox 21" o:spid="_x0000_s1186" type="#_x0000_t202" style="position:absolute;margin-left:122.5pt;margin-top:.6pt;width:173.7pt;height:15.75pt;z-index:252066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" filled="f" stroked="f">
                <v:textbox style="mso-fit-shape-to-text:t">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v:textbox>
                <w10:wrap anchorx="margin"/>
              </v:shape>
            </w:pict>
          </mc:Fallback>
        </mc:AlternateContent>
      </w:r>
    </w:p>
    <w:p w14:paraId="31AA8338" w14:textId="0A9EA95F" w:rsidR="00E45E28" w:rsidRPr="002B5730" w:rsidRDefault="00E45E28">
      <w:pPr>
        <w:rPr>
          <w:color w:val="000000" w:themeColor="text1"/>
        </w:rPr>
      </w:pPr>
    </w:p>
    <w:p w14:paraId="35EDD0E3" w14:textId="460F900D" w:rsidR="00E45E28" w:rsidRPr="002B5730" w:rsidRDefault="00E45E28">
      <w:pPr>
        <w:rPr>
          <w:color w:val="000000" w:themeColor="text1"/>
        </w:rPr>
      </w:pPr>
    </w:p>
    <w:p w14:paraId="09BA7F41" w14:textId="52B09463" w:rsidR="00E45E28" w:rsidRPr="002B5730" w:rsidRDefault="00E45E28">
      <w:pPr>
        <w:rPr>
          <w:color w:val="000000" w:themeColor="text1"/>
        </w:rPr>
      </w:pPr>
    </w:p>
    <w:p w14:paraId="5B398782" w14:textId="4910757F" w:rsidR="00E45E28" w:rsidRPr="002B5730" w:rsidRDefault="00E45E28">
      <w:pPr>
        <w:rPr>
          <w:color w:val="000000" w:themeColor="text1"/>
        </w:rPr>
      </w:pPr>
    </w:p>
    <w:p w14:paraId="177858DD" w14:textId="7EF5D3F3" w:rsidR="00E45E28" w:rsidRPr="002B5730" w:rsidRDefault="00E45E28">
      <w:pPr>
        <w:rPr>
          <w:color w:val="000000" w:themeColor="text1"/>
        </w:rPr>
      </w:pPr>
    </w:p>
    <w:p w14:paraId="59AE8923" w14:textId="77777777" w:rsidR="000048DF" w:rsidRPr="002B5730" w:rsidRDefault="000048DF">
      <w:pPr>
        <w:rPr>
          <w:color w:val="000000" w:themeColor="text1"/>
        </w:rPr>
      </w:pPr>
    </w:p>
    <w:p w14:paraId="7FA82F13" w14:textId="224AF737" w:rsidR="00B360A2"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2055552" behindDoc="0" locked="0" layoutInCell="1" allowOverlap="1" wp14:anchorId="1CDE0346" wp14:editId="30FACDCD">
                <wp:simplePos x="0" y="0"/>
                <wp:positionH relativeFrom="margin">
                  <wp:align>right</wp:align>
                </wp:positionH>
                <wp:positionV relativeFrom="paragraph">
                  <wp:posOffset>288925</wp:posOffset>
                </wp:positionV>
                <wp:extent cx="6457950" cy="291465"/>
                <wp:effectExtent l="0" t="0" r="0" b="0"/>
                <wp:wrapNone/>
                <wp:docPr id="1201"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6A0A0832" w14:textId="2F9821A0"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2</w:t>
                            </w:r>
                            <w:r w:rsidR="0026260F">
                              <w:rPr>
                                <w:rFonts w:ascii="Verdana" w:eastAsia="Verdana" w:hAnsi="Verdana" w:cs="Verdana"/>
                                <w:b/>
                                <w:bCs/>
                                <w:color w:val="000000"/>
                                <w:kern w:val="24"/>
                                <w:sz w:val="20"/>
                                <w:szCs w:val="20"/>
                              </w:rPr>
                              <w:t>0</w:t>
                            </w:r>
                            <w:r w:rsidRPr="00AE05DC">
                              <w:rPr>
                                <w:rFonts w:ascii="Verdana" w:eastAsia="Verdana" w:hAnsi="Verdana" w:cs="Verdana"/>
                                <w:b/>
                                <w:bCs/>
                                <w:color w:val="000000"/>
                                <w:kern w:val="24"/>
                                <w:sz w:val="20"/>
                                <w:szCs w:val="20"/>
                              </w:rPr>
                              <w:t xml:space="preserve">: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wps:txbx>
                      <wps:bodyPr wrap="square" rtlCol="0">
                        <a:spAutoFit/>
                      </wps:bodyPr>
                    </wps:wsp>
                  </a:graphicData>
                </a:graphic>
                <wp14:sizeRelH relativeFrom="margin">
                  <wp14:pctWidth>0</wp14:pctWidth>
                </wp14:sizeRelH>
              </wp:anchor>
            </w:drawing>
          </mc:Choice>
          <mc:Fallback>
            <w:pict>
              <v:shape w14:anchorId="1CDE0346" id="_x0000_s1187" type="#_x0000_t202" style="position:absolute;margin-left:457.3pt;margin-top:22.75pt;width:508.5pt;height:22.95pt;z-index:252055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" filled="f" stroked="f">
                <v:textbox style="mso-fit-shape-to-text:t">
                  <w:txbxContent>
                    <w:p w14:paraId="6A0A0832" w14:textId="2F9821A0"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2</w:t>
                      </w:r>
                      <w:r w:rsidR="0026260F">
                        <w:rPr>
                          <w:rFonts w:ascii="Verdana" w:eastAsia="Verdana" w:hAnsi="Verdana" w:cs="Verdana"/>
                          <w:b/>
                          <w:bCs/>
                          <w:color w:val="000000"/>
                          <w:kern w:val="24"/>
                          <w:sz w:val="20"/>
                          <w:szCs w:val="20"/>
                        </w:rPr>
                        <w:t>0</w:t>
                      </w:r>
                      <w:r w:rsidRPr="00AE05DC">
                        <w:rPr>
                          <w:rFonts w:ascii="Verdana" w:eastAsia="Verdana" w:hAnsi="Verdana" w:cs="Verdana"/>
                          <w:b/>
                          <w:bCs/>
                          <w:color w:val="000000"/>
                          <w:kern w:val="24"/>
                          <w:sz w:val="20"/>
                          <w:szCs w:val="20"/>
                        </w:rPr>
                        <w:t xml:space="preserve">: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69888" behindDoc="0" locked="0" layoutInCell="1" allowOverlap="1" wp14:anchorId="4BF7091C" wp14:editId="56F89D95">
                <wp:simplePos x="0" y="0"/>
                <wp:positionH relativeFrom="margin">
                  <wp:align>left</wp:align>
                </wp:positionH>
                <wp:positionV relativeFrom="paragraph">
                  <wp:posOffset>13970</wp:posOffset>
                </wp:positionV>
                <wp:extent cx="5602420" cy="296883"/>
                <wp:effectExtent l="0" t="0" r="0" b="0"/>
                <wp:wrapNone/>
                <wp:docPr id="1259"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4C5D2096" w14:textId="177420D8"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2.1.</w:t>
                            </w:r>
                            <w:r w:rsidRPr="002B5730">
                              <w:rPr>
                                <w:rFonts w:ascii="Verdana" w:eastAsia="Verdana" w:hAnsi="Verdana" w:cs="Verdana"/>
                                <w:b/>
                                <w:bCs/>
                                <w:kern w:val="24"/>
                                <w:sz w:val="20"/>
                                <w:szCs w:val="20"/>
                              </w:rPr>
                              <w:t xml:space="preserve"> Demand By Application</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4BF7091C" id="_x0000_s1188" style="position:absolute;margin-left:0;margin-top:1.1pt;width:441.15pt;height:23.4pt;z-index:252069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" filled="f" stroked="f">
                <o:lock v:ext="edit" grouping="t"/>
                <v:textbox>
                  <w:txbxContent>
                    <w:p w14:paraId="4C5D2096" w14:textId="177420D8"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2.1.</w:t>
                      </w:r>
                      <w:r w:rsidRPr="002B5730">
                        <w:rPr>
                          <w:rFonts w:ascii="Verdana" w:eastAsia="Verdana" w:hAnsi="Verdana" w:cs="Verdana"/>
                          <w:b/>
                          <w:bCs/>
                          <w:kern w:val="24"/>
                          <w:sz w:val="20"/>
                          <w:szCs w:val="20"/>
                        </w:rPr>
                        <w:t xml:space="preserve"> Demand By Application</w:t>
                      </w:r>
                    </w:p>
                  </w:txbxContent>
                </v:textbox>
                <w10:wrap anchorx="margin"/>
              </v:rect>
            </w:pict>
          </mc:Fallback>
        </mc:AlternateContent>
      </w:r>
    </w:p>
    <w:p w14:paraId="65051CB8" w14:textId="440F8415" w:rsidR="00473C99" w:rsidRPr="002B5730" w:rsidRDefault="00473C99">
      <w:pPr>
        <w:rPr>
          <w:color w:val="000000" w:themeColor="text1"/>
        </w:rPr>
      </w:pPr>
    </w:p>
    <w:p w14:paraId="3EA9DC76" w14:textId="077AD999" w:rsidR="00473C99"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2059648" behindDoc="0" locked="0" layoutInCell="1" allowOverlap="1" wp14:anchorId="5B936D47" wp14:editId="1603FE23">
                <wp:simplePos x="0" y="0"/>
                <wp:positionH relativeFrom="margin">
                  <wp:align>right</wp:align>
                </wp:positionH>
                <wp:positionV relativeFrom="paragraph">
                  <wp:posOffset>4309110</wp:posOffset>
                </wp:positionV>
                <wp:extent cx="6362700" cy="292068"/>
                <wp:effectExtent l="0" t="0" r="0" b="0"/>
                <wp:wrapNone/>
                <wp:docPr id="1204" name="TextBox 13"/>
                <wp:cNvGraphicFramePr/>
                <a:graphic xmlns:a="http://schemas.openxmlformats.org/drawingml/2006/main">
                  <a:graphicData uri="http://schemas.microsoft.com/office/word/2010/wordprocessingShape">
                    <wps:wsp>
                      <wps:cNvSpPr txBox="1"/>
                      <wps:spPr>
                        <a:xfrm>
                          <a:off x="0" y="0"/>
                          <a:ext cx="6362700" cy="292068"/>
                        </a:xfrm>
                        <a:prstGeom prst="rect">
                          <a:avLst/>
                        </a:prstGeom>
                        <a:noFill/>
                      </wps:spPr>
                      <wps:txbx>
                        <w:txbxContent>
                          <w:p w14:paraId="231ACD0A" w14:textId="517D8455"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14:textFill>
                                  <w14:solidFill>
                                    <w14:srgbClr w14:val="3B3838">
                                      <w14:lumMod w14:val="25000"/>
                                    </w14:srgbClr>
                                  </w14:solidFill>
                                </w14:textFill>
                              </w:rPr>
                              <w:t>21</w:t>
                            </w:r>
                            <w:r>
                              <w:rPr>
                                <w:rFonts w:ascii="Verdana" w:eastAsia="Verdana" w:hAnsi="Verdana" w:cs="Verdana"/>
                                <w:b/>
                                <w:bCs/>
                                <w:color w:val="3B3838"/>
                                <w:kern w:val="24"/>
                                <w:sz w:val="20"/>
                                <w:szCs w:val="20"/>
                                <w14:textFill>
                                  <w14:solidFill>
                                    <w14:srgbClr w14:val="3B3838">
                                      <w14:lumMod w14:val="25000"/>
                                    </w14:srgbClr>
                                  </w14:solidFill>
                                </w14:textFill>
                              </w:rPr>
                              <w:t xml:space="preserve">: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wps:txbx>
                      <wps:bodyPr wrap="square" rtlCol="0">
                        <a:spAutoFit/>
                      </wps:bodyPr>
                    </wps:wsp>
                  </a:graphicData>
                </a:graphic>
                <wp14:sizeRelH relativeFrom="margin">
                  <wp14:pctWidth>0</wp14:pctWidth>
                </wp14:sizeRelH>
              </wp:anchor>
            </w:drawing>
          </mc:Choice>
          <mc:Fallback>
            <w:pict>
              <v:shape w14:anchorId="5B936D47" id="_x0000_s1189" type="#_x0000_t202" style="position:absolute;margin-left:449.8pt;margin-top:339.3pt;width:501pt;height:23pt;z-index:252059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" filled="f" stroked="f">
                <v:textbox style="mso-fit-shape-to-text:t">
                  <w:txbxContent>
                    <w:p w14:paraId="231ACD0A" w14:textId="517D8455"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14:textFill>
                            <w14:solidFill>
                              <w14:srgbClr w14:val="3B3838">
                                <w14:lumMod w14:val="25000"/>
                              </w14:srgbClr>
                            </w14:solidFill>
                          </w14:textFill>
                        </w:rPr>
                        <w:t>21</w:t>
                      </w:r>
                      <w:r>
                        <w:rPr>
                          <w:rFonts w:ascii="Verdana" w:eastAsia="Verdana" w:hAnsi="Verdana" w:cs="Verdana"/>
                          <w:b/>
                          <w:bCs/>
                          <w:color w:val="3B3838"/>
                          <w:kern w:val="24"/>
                          <w:sz w:val="20"/>
                          <w:szCs w:val="20"/>
                          <w14:textFill>
                            <w14:solidFill>
                              <w14:srgbClr w14:val="3B3838">
                                <w14:lumMod w14:val="25000"/>
                              </w14:srgbClr>
                            </w14:solidFill>
                          </w14:textFill>
                        </w:rPr>
                        <w:t xml:space="preserve">: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71936" behindDoc="0" locked="0" layoutInCell="1" allowOverlap="1" wp14:anchorId="16D12B65" wp14:editId="1C01B7F1">
                <wp:simplePos x="0" y="0"/>
                <wp:positionH relativeFrom="margin">
                  <wp:posOffset>142875</wp:posOffset>
                </wp:positionH>
                <wp:positionV relativeFrom="paragraph">
                  <wp:posOffset>4065905</wp:posOffset>
                </wp:positionV>
                <wp:extent cx="5602420" cy="296883"/>
                <wp:effectExtent l="0" t="0" r="0" b="0"/>
                <wp:wrapNone/>
                <wp:docPr id="1260"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7BA9FB53" w14:textId="59BBA32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2.2.</w:t>
                            </w:r>
                            <w:r w:rsidRPr="002B5730">
                              <w:rPr>
                                <w:rFonts w:ascii="Verdana" w:eastAsia="Verdana" w:hAnsi="Verdana" w:cs="Verdana"/>
                                <w:b/>
                                <w:bCs/>
                                <w:kern w:val="24"/>
                                <w:sz w:val="20"/>
                                <w:szCs w:val="20"/>
                              </w:rPr>
                              <w:t xml:space="preserve"> Demand By Type </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16D12B65" id="_x0000_s1190" style="position:absolute;margin-left:11.25pt;margin-top:320.15pt;width:441.15pt;height:23.4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" filled="f" stroked="f">
                <o:lock v:ext="edit" grouping="t"/>
                <v:textbox>
                  <w:txbxContent>
                    <w:p w14:paraId="7BA9FB53" w14:textId="59BBA32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2.2.</w:t>
                      </w:r>
                      <w:r w:rsidRPr="002B5730">
                        <w:rPr>
                          <w:rFonts w:ascii="Verdana" w:eastAsia="Verdana" w:hAnsi="Verdana" w:cs="Verdana"/>
                          <w:b/>
                          <w:bCs/>
                          <w:kern w:val="24"/>
                          <w:sz w:val="20"/>
                          <w:szCs w:val="20"/>
                        </w:rPr>
                        <w:t xml:space="preserve"> Demand By Type </w:t>
                      </w:r>
                    </w:p>
                  </w:txbxContent>
                </v:textbox>
                <w10:wrap anchorx="margin"/>
              </v:rect>
            </w:pict>
          </mc:Fallback>
        </mc:AlternateContent>
      </w:r>
      <w:r w:rsidRPr="002B5730">
        <w:rPr>
          <w:noProof/>
          <w:color w:val="000000" w:themeColor="text1"/>
        </w:rPr>
        <mc:AlternateContent>
          <mc:Choice Requires="wps">
            <w:drawing>
              <wp:anchor distT="0" distB="0" distL="114300" distR="114300" simplePos="0" relativeHeight="252057600" behindDoc="0" locked="0" layoutInCell="1" allowOverlap="1" wp14:anchorId="64DC722A" wp14:editId="669050D4">
                <wp:simplePos x="0" y="0"/>
                <wp:positionH relativeFrom="margin">
                  <wp:posOffset>3286125</wp:posOffset>
                </wp:positionH>
                <wp:positionV relativeFrom="paragraph">
                  <wp:posOffset>3670935</wp:posOffset>
                </wp:positionV>
                <wp:extent cx="3016885" cy="307340"/>
                <wp:effectExtent l="0" t="0" r="0" b="0"/>
                <wp:wrapNone/>
                <wp:docPr id="1203" name="TextBox 4"/>
                <wp:cNvGraphicFramePr/>
                <a:graphic xmlns:a="http://schemas.openxmlformats.org/drawingml/2006/main">
                  <a:graphicData uri="http://schemas.microsoft.com/office/word/2010/wordprocessingShape">
                    <wps:wsp>
                      <wps:cNvSpPr txBox="1"/>
                      <wps:spPr>
                        <a:xfrm>
                          <a:off x="0" y="0"/>
                          <a:ext cx="3016885" cy="307340"/>
                        </a:xfrm>
                        <a:prstGeom prst="rect">
                          <a:avLst/>
                        </a:prstGeom>
                        <a:noFill/>
                      </wps:spPr>
                      <wps:txbx>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4DC722A" id="_x0000_s1191" type="#_x0000_t202" style="position:absolute;margin-left:258.75pt;margin-top:289.05pt;width:237.55pt;height:24.2pt;z-index:252057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" filled="f" stroked="f">
                <v:textbox style="mso-fit-shape-to-text:t">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2189A521" wp14:editId="60E90E89">
            <wp:extent cx="6457950" cy="4666615"/>
            <wp:effectExtent l="0" t="0" r="0" b="635"/>
            <wp:docPr id="1202" name="Chart 1202">
              <a:extLst xmlns:a="http://schemas.openxmlformats.org/drawingml/2006/main">
                <a:ext uri="{FF2B5EF4-FFF2-40B4-BE49-F238E27FC236}">
                  <a16:creationId xmlns:a16="http://schemas.microsoft.com/office/drawing/2014/main" id="{92F239EC-160A-482D-8CA3-9615434161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69F33A" w14:textId="70EFFEAD" w:rsidR="00473C99" w:rsidRPr="002B5730" w:rsidRDefault="00AE4C63">
      <w:pPr>
        <w:rPr>
          <w:color w:val="000000" w:themeColor="text1"/>
        </w:rPr>
      </w:pPr>
      <w:r w:rsidRPr="002B5730">
        <w:rPr>
          <w:noProof/>
          <w:color w:val="000000" w:themeColor="text1"/>
        </w:rPr>
        <mc:AlternateContent>
          <mc:Choice Requires="wps">
            <w:drawing>
              <wp:anchor distT="0" distB="0" distL="114300" distR="114300" simplePos="0" relativeHeight="252061696" behindDoc="0" locked="0" layoutInCell="1" allowOverlap="1" wp14:anchorId="093B03DA" wp14:editId="1C35ACD2">
                <wp:simplePos x="0" y="0"/>
                <wp:positionH relativeFrom="margin">
                  <wp:align>right</wp:align>
                </wp:positionH>
                <wp:positionV relativeFrom="paragraph">
                  <wp:posOffset>3041650</wp:posOffset>
                </wp:positionV>
                <wp:extent cx="3783965" cy="307777"/>
                <wp:effectExtent l="0" t="0" r="0" b="0"/>
                <wp:wrapNone/>
                <wp:docPr id="1206" name="TextBox 6"/>
                <wp:cNvGraphicFramePr/>
                <a:graphic xmlns:a="http://schemas.openxmlformats.org/drawingml/2006/main">
                  <a:graphicData uri="http://schemas.microsoft.com/office/word/2010/wordprocessingShape">
                    <wps:wsp>
                      <wps:cNvSpPr txBox="1"/>
                      <wps:spPr>
                        <a:xfrm>
                          <a:off x="0" y="0"/>
                          <a:ext cx="3783965" cy="307777"/>
                        </a:xfrm>
                        <a:prstGeom prst="rect">
                          <a:avLst/>
                        </a:prstGeom>
                        <a:noFill/>
                      </wps:spPr>
                      <wps:txbx>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93B03DA" id="TextBox 6" o:spid="_x0000_s1192" type="#_x0000_t202" style="position:absolute;margin-left:246.75pt;margin-top:239.5pt;width:297.95pt;height:24.25pt;z-index:252061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" filled="f" stroked="f">
                <v:textbox style="mso-fit-shape-to-text:t">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7F0549A2" wp14:editId="5BAAA230">
            <wp:extent cx="6496050" cy="3371850"/>
            <wp:effectExtent l="0" t="0" r="0" b="0"/>
            <wp:docPr id="1205" name="Chart 1205">
              <a:extLst xmlns:a="http://schemas.openxmlformats.org/drawingml/2006/main">
                <a:ext uri="{FF2B5EF4-FFF2-40B4-BE49-F238E27FC236}">
                  <a16:creationId xmlns:a16="http://schemas.microsoft.com/office/drawing/2014/main" id="{AF613459-A1C4-4E67-9773-34CE5DB1E0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E53F150" w14:textId="6049502A" w:rsidR="00A63DF1" w:rsidRPr="002B5730" w:rsidRDefault="00A63DF1" w:rsidP="00A63DF1">
      <w:pPr>
        <w:rPr>
          <w:color w:val="000000" w:themeColor="text1"/>
        </w:rPr>
      </w:pPr>
      <w:r w:rsidRPr="002B5730">
        <w:rPr>
          <w:noProof/>
          <w:color w:val="000000" w:themeColor="text1"/>
        </w:rPr>
        <w:lastRenderedPageBreak/>
        <w:drawing>
          <wp:anchor distT="0" distB="0" distL="114300" distR="114300" simplePos="0" relativeHeight="252134400" behindDoc="1" locked="0" layoutInCell="1" allowOverlap="1" wp14:anchorId="18418C80" wp14:editId="200FCA97">
            <wp:simplePos x="0" y="0"/>
            <wp:positionH relativeFrom="page">
              <wp:align>left</wp:align>
            </wp:positionH>
            <wp:positionV relativeFrom="paragraph">
              <wp:posOffset>-1090436</wp:posOffset>
            </wp:positionV>
            <wp:extent cx="7550589" cy="10859629"/>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50589" cy="1085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D47E1" w14:textId="53F7D36A"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2F302EB2">
                <wp:simplePos x="0" y="0"/>
                <wp:positionH relativeFrom="page">
                  <wp:posOffset>1781175</wp:posOffset>
                </wp:positionH>
                <wp:positionV relativeFrom="paragraph">
                  <wp:posOffset>13335</wp:posOffset>
                </wp:positionV>
                <wp:extent cx="426720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193" type="#_x0000_t202" style="position:absolute;margin-left:140.25pt;margin-top:1.05pt;width:336pt;height:191.6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269B56F6" w14:textId="2C529B26" w:rsidR="00A63DF1" w:rsidRPr="002B5730" w:rsidRDefault="00A63DF1" w:rsidP="00A63DF1">
      <w:pPr>
        <w:rPr>
          <w:color w:val="000000" w:themeColor="text1"/>
        </w:rPr>
      </w:pPr>
    </w:p>
    <w:p w14:paraId="3063D523" w14:textId="06377B5F" w:rsidR="00A63DF1" w:rsidRPr="002B5730" w:rsidRDefault="00A63DF1" w:rsidP="00A63DF1">
      <w:pPr>
        <w:rPr>
          <w:color w:val="000000" w:themeColor="text1"/>
        </w:rPr>
      </w:pPr>
    </w:p>
    <w:p w14:paraId="00F47B48" w14:textId="3B05B79A" w:rsidR="00A63DF1" w:rsidRPr="002B5730" w:rsidRDefault="00A63DF1" w:rsidP="00A63DF1">
      <w:pPr>
        <w:rPr>
          <w:color w:val="000000" w:themeColor="text1"/>
        </w:rPr>
      </w:pPr>
    </w:p>
    <w:p w14:paraId="3E2A2B49" w14:textId="74B64E9B"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448E8C4A" w:rsidR="00A63DF1" w:rsidRPr="002B5730" w:rsidRDefault="00A63DF1" w:rsidP="00A63DF1">
      <w:pPr>
        <w:rPr>
          <w:color w:val="000000" w:themeColor="text1"/>
        </w:rPr>
      </w:pPr>
    </w:p>
    <w:p w14:paraId="27BED354" w14:textId="2DA1A14F" w:rsidR="00A63DF1" w:rsidRPr="002B5730" w:rsidRDefault="00676DE5" w:rsidP="00676DE5">
      <w:pPr>
        <w:tabs>
          <w:tab w:val="left" w:pos="9060"/>
        </w:tabs>
        <w:rPr>
          <w:color w:val="000000" w:themeColor="text1"/>
        </w:rPr>
      </w:pPr>
      <w:r>
        <w:rPr>
          <w:color w:val="000000" w:themeColor="text1"/>
        </w:rPr>
        <w:tab/>
      </w:r>
    </w:p>
    <w:p w14:paraId="5EBE11A9" w14:textId="715C0298" w:rsidR="00A63DF1" w:rsidRPr="002B5730" w:rsidRDefault="00A63DF1" w:rsidP="00A63DF1">
      <w:pPr>
        <w:rPr>
          <w:color w:val="000000" w:themeColor="text1"/>
        </w:rPr>
      </w:pPr>
    </w:p>
    <w:p w14:paraId="3CB8598F" w14:textId="1FA72574"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02A5C375">
            <wp:simplePos x="0" y="0"/>
            <wp:positionH relativeFrom="page">
              <wp:align>center</wp:align>
            </wp:positionH>
            <wp:positionV relativeFrom="paragraph">
              <wp:posOffset>288437</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750A2A3" w14:textId="60280200" w:rsidR="00A63DF1" w:rsidRPr="002B5730" w:rsidRDefault="00A63DF1" w:rsidP="00A63DF1">
      <w:pPr>
        <w:rPr>
          <w:color w:val="000000" w:themeColor="text1"/>
        </w:rPr>
      </w:pPr>
    </w:p>
    <w:p w14:paraId="3B7BF8F8" w14:textId="28738A55" w:rsidR="00A63DF1" w:rsidRPr="002B5730" w:rsidRDefault="00A63DF1" w:rsidP="00A63DF1">
      <w:pPr>
        <w:rPr>
          <w:color w:val="000000" w:themeColor="text1"/>
        </w:rPr>
      </w:pPr>
    </w:p>
    <w:p w14:paraId="1E0B0CF3" w14:textId="5A26F26D" w:rsidR="00A63DF1" w:rsidRPr="002B5730" w:rsidRDefault="00A63DF1" w:rsidP="00A63DF1">
      <w:pPr>
        <w:rPr>
          <w:color w:val="000000" w:themeColor="text1"/>
        </w:rPr>
      </w:pPr>
    </w:p>
    <w:p w14:paraId="28FC8B5D" w14:textId="5BB2260B" w:rsidR="00A63DF1" w:rsidRPr="002B5730" w:rsidRDefault="00A63DF1" w:rsidP="00A63DF1">
      <w:pPr>
        <w:rPr>
          <w:color w:val="000000" w:themeColor="text1"/>
        </w:rPr>
      </w:pPr>
    </w:p>
    <w:p w14:paraId="7B7B3464" w14:textId="32D0497E" w:rsidR="00A63DF1" w:rsidRPr="002B5730" w:rsidRDefault="00A63DF1" w:rsidP="00A63DF1">
      <w:pPr>
        <w:rPr>
          <w:color w:val="000000" w:themeColor="text1"/>
        </w:rPr>
      </w:pPr>
    </w:p>
    <w:p w14:paraId="4095D6B7" w14:textId="77777777" w:rsidR="00A63DF1" w:rsidRPr="002B5730" w:rsidRDefault="00A63DF1" w:rsidP="00A63DF1">
      <w:pPr>
        <w:rPr>
          <w:color w:val="000000" w:themeColor="text1"/>
        </w:rPr>
      </w:pPr>
    </w:p>
    <w:p w14:paraId="4F5B0405" w14:textId="77777777" w:rsidR="00A63DF1" w:rsidRPr="002B5730" w:rsidRDefault="00A63DF1" w:rsidP="00A63DF1">
      <w:pPr>
        <w:rPr>
          <w:color w:val="000000" w:themeColor="text1"/>
        </w:rPr>
      </w:pPr>
    </w:p>
    <w:p w14:paraId="71B60FFA" w14:textId="77777777" w:rsidR="00A63DF1" w:rsidRPr="002B5730" w:rsidRDefault="00A63DF1" w:rsidP="00A63DF1">
      <w:pPr>
        <w:rPr>
          <w:color w:val="000000" w:themeColor="text1"/>
        </w:rPr>
      </w:pPr>
    </w:p>
    <w:p w14:paraId="708FD3B1" w14:textId="77777777" w:rsidR="00A63DF1" w:rsidRPr="002B5730" w:rsidRDefault="00A63DF1" w:rsidP="00A63DF1">
      <w:pPr>
        <w:rPr>
          <w:color w:val="000000" w:themeColor="text1"/>
        </w:rPr>
      </w:pPr>
    </w:p>
    <w:p w14:paraId="1A043E96" w14:textId="4377A6DD" w:rsidR="00473C99" w:rsidRPr="002B5730" w:rsidRDefault="00473C99">
      <w:pPr>
        <w:rPr>
          <w:color w:val="000000" w:themeColor="text1"/>
        </w:rPr>
      </w:pPr>
    </w:p>
    <w:p w14:paraId="1307AD99" w14:textId="3043F7EA" w:rsidR="00473C99" w:rsidRPr="002B5730" w:rsidRDefault="00473C99">
      <w:pPr>
        <w:rPr>
          <w:color w:val="000000" w:themeColor="text1"/>
        </w:rPr>
      </w:pPr>
    </w:p>
    <w:p w14:paraId="6F6FC593" w14:textId="69E4FE8B" w:rsidR="00473C99" w:rsidRPr="002B5730" w:rsidRDefault="00473C99">
      <w:pPr>
        <w:rPr>
          <w:color w:val="000000" w:themeColor="text1"/>
        </w:rPr>
      </w:pPr>
    </w:p>
    <w:p w14:paraId="28456231" w14:textId="6C421667" w:rsidR="00473C99" w:rsidRPr="002B5730" w:rsidRDefault="00473C99">
      <w:pPr>
        <w:rPr>
          <w:color w:val="000000" w:themeColor="text1"/>
        </w:rPr>
      </w:pPr>
    </w:p>
    <w:p w14:paraId="6516D573" w14:textId="7B91F7B2" w:rsidR="00473C99" w:rsidRPr="002B5730" w:rsidRDefault="00473C99">
      <w:pPr>
        <w:rPr>
          <w:color w:val="000000" w:themeColor="text1"/>
        </w:rPr>
      </w:pPr>
    </w:p>
    <w:p w14:paraId="1EC3E780" w14:textId="2F6B8DBE" w:rsidR="0068477D" w:rsidRPr="002B5730" w:rsidRDefault="0068477D">
      <w:pPr>
        <w:rPr>
          <w:color w:val="000000" w:themeColor="text1"/>
        </w:rPr>
      </w:pPr>
    </w:p>
    <w:p w14:paraId="535786B1" w14:textId="3F0E02DB" w:rsidR="0068477D" w:rsidRPr="002B5730" w:rsidRDefault="0068477D">
      <w:pPr>
        <w:rPr>
          <w:color w:val="000000" w:themeColor="text1"/>
        </w:rPr>
      </w:pPr>
    </w:p>
    <w:p w14:paraId="17907150" w14:textId="7C87939E" w:rsidR="00473C99" w:rsidRPr="002B5730" w:rsidRDefault="00473C99">
      <w:pPr>
        <w:rPr>
          <w:color w:val="000000" w:themeColor="text1"/>
        </w:rPr>
      </w:pPr>
    </w:p>
    <w:p w14:paraId="03A8E4A5" w14:textId="7BC5F290" w:rsidR="00473C99" w:rsidRPr="002B5730" w:rsidRDefault="00473C99">
      <w:pPr>
        <w:rPr>
          <w:color w:val="000000" w:themeColor="text1"/>
        </w:rPr>
      </w:pPr>
    </w:p>
    <w:p w14:paraId="2CAB69E9" w14:textId="77777777" w:rsidR="00473C99" w:rsidRPr="002B5730" w:rsidRDefault="00473C99">
      <w:pPr>
        <w:rPr>
          <w:color w:val="000000" w:themeColor="text1"/>
        </w:rPr>
      </w:pPr>
    </w:p>
    <w:p w14:paraId="57353909" w14:textId="58BAF260" w:rsidR="0068477D" w:rsidRPr="002B5730" w:rsidRDefault="0068477D">
      <w:pPr>
        <w:rPr>
          <w:color w:val="000000" w:themeColor="text1"/>
        </w:rPr>
      </w:pPr>
    </w:p>
    <w:p w14:paraId="1DA012CF" w14:textId="77777777" w:rsidR="00674114" w:rsidRPr="002B5730" w:rsidRDefault="00674114">
      <w:pPr>
        <w:rPr>
          <w:color w:val="000000" w:themeColor="text1"/>
        </w:rPr>
      </w:pPr>
    </w:p>
    <w:p w14:paraId="4F206540" w14:textId="3039AF84" w:rsidR="008D05CC" w:rsidRPr="002B5730" w:rsidRDefault="0069198A">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83872" behindDoc="0" locked="0" layoutInCell="1" allowOverlap="1" wp14:anchorId="2AE0C4C5" wp14:editId="3439F73A">
                <wp:simplePos x="0" y="0"/>
                <wp:positionH relativeFrom="margin">
                  <wp:posOffset>0</wp:posOffset>
                </wp:positionH>
                <wp:positionV relativeFrom="paragraph">
                  <wp:posOffset>-635</wp:posOffset>
                </wp:positionV>
                <wp:extent cx="8153400" cy="292068"/>
                <wp:effectExtent l="0" t="0" r="0" b="0"/>
                <wp:wrapNone/>
                <wp:docPr id="215"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68D6ED6F" w14:textId="3DA6313D"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Europe</w:t>
                            </w:r>
                            <w:r w:rsidR="00676DE5">
                              <w:rPr>
                                <w:rFonts w:ascii="Verdana" w:eastAsia="Verdana" w:hAnsi="Verdana" w:cs="Verdana"/>
                                <w:b/>
                                <w:bCs/>
                                <w:kern w:val="24"/>
                                <w:sz w:val="20"/>
                                <w:szCs w:val="20"/>
                              </w:rPr>
                              <w:t xml:space="preserve"> Vinyl Ester Resin</w:t>
                            </w:r>
                            <w:r w:rsidRPr="002B5730">
                              <w:rPr>
                                <w:rFonts w:ascii="Verdana" w:eastAsia="Verdana" w:hAnsi="Verdana" w:cs="Verdana"/>
                                <w:b/>
                                <w:bCs/>
                                <w:kern w:val="24"/>
                                <w:sz w:val="20"/>
                                <w:szCs w:val="20"/>
                              </w:rPr>
                              <w:t xml:space="preserve"> Demand Supply Outlook</w:t>
                            </w:r>
                          </w:p>
                        </w:txbxContent>
                      </wps:txbx>
                      <wps:bodyPr wrap="square" rtlCol="0">
                        <a:spAutoFit/>
                      </wps:bodyPr>
                    </wps:wsp>
                  </a:graphicData>
                </a:graphic>
                <wp14:sizeRelH relativeFrom="margin">
                  <wp14:pctWidth>0</wp14:pctWidth>
                </wp14:sizeRelH>
              </wp:anchor>
            </w:drawing>
          </mc:Choice>
          <mc:Fallback>
            <w:pict>
              <v:shape w14:anchorId="2AE0C4C5" id="_x0000_s1194" type="#_x0000_t202" style="position:absolute;margin-left:0;margin-top:-.05pt;width:642pt;height:23pt;z-index:25198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" filled="f" stroked="f">
                <v:textbox style="mso-fit-shape-to-text:t">
                  <w:txbxContent>
                    <w:p w14:paraId="68D6ED6F" w14:textId="3DA6313D"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Europe</w:t>
                      </w:r>
                      <w:r w:rsidR="00676DE5">
                        <w:rPr>
                          <w:rFonts w:ascii="Verdana" w:eastAsia="Verdana" w:hAnsi="Verdana" w:cs="Verdana"/>
                          <w:b/>
                          <w:bCs/>
                          <w:kern w:val="24"/>
                          <w:sz w:val="20"/>
                          <w:szCs w:val="20"/>
                        </w:rPr>
                        <w:t xml:space="preserve"> Vinyl Ester Resin</w:t>
                      </w:r>
                      <w:r w:rsidRPr="002B5730">
                        <w:rPr>
                          <w:rFonts w:ascii="Verdana" w:eastAsia="Verdana" w:hAnsi="Verdana" w:cs="Verdana"/>
                          <w:b/>
                          <w:bCs/>
                          <w:kern w:val="24"/>
                          <w:sz w:val="20"/>
                          <w:szCs w:val="20"/>
                        </w:rPr>
                        <w:t xml:space="preserve"> Demand Supply Outlook</w:t>
                      </w:r>
                    </w:p>
                  </w:txbxContent>
                </v:textbox>
                <w10:wrap anchorx="margin"/>
              </v:shape>
            </w:pict>
          </mc:Fallback>
        </mc:AlternateContent>
      </w:r>
    </w:p>
    <w:p w14:paraId="4BA6F0DD" w14:textId="300F3AA3"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58240" behindDoc="0" locked="0" layoutInCell="1" allowOverlap="1" wp14:anchorId="68324ED7" wp14:editId="43C0D710">
                <wp:simplePos x="0" y="0"/>
                <wp:positionH relativeFrom="margin">
                  <wp:align>left</wp:align>
                </wp:positionH>
                <wp:positionV relativeFrom="paragraph">
                  <wp:posOffset>13335</wp:posOffset>
                </wp:positionV>
                <wp:extent cx="6572250" cy="424815"/>
                <wp:effectExtent l="0" t="0" r="0" b="0"/>
                <wp:wrapNone/>
                <wp:docPr id="9" name="TextBox 8">
                  <a:extLst xmlns:a="http://schemas.openxmlformats.org/drawingml/2006/main">
                    <a:ext uri="{FF2B5EF4-FFF2-40B4-BE49-F238E27FC236}">
                      <a16:creationId xmlns:a16="http://schemas.microsoft.com/office/drawing/2014/main" id="{62FBD903-C18D-49DC-821E-C7F3A9B1BC97}"/>
                    </a:ext>
                  </a:extLst>
                </wp:docPr>
                <wp:cNvGraphicFramePr/>
                <a:graphic xmlns:a="http://schemas.openxmlformats.org/drawingml/2006/main">
                  <a:graphicData uri="http://schemas.microsoft.com/office/word/2010/wordprocessingShape">
                    <wps:wsp>
                      <wps:cNvSpPr txBox="1"/>
                      <wps:spPr>
                        <a:xfrm>
                          <a:off x="0" y="0"/>
                          <a:ext cx="6572250" cy="424815"/>
                        </a:xfrm>
                        <a:prstGeom prst="rect">
                          <a:avLst/>
                        </a:prstGeom>
                        <a:noFill/>
                      </wps:spPr>
                      <wps:txbx>
                        <w:txbxContent>
                          <w:p w14:paraId="226E8736" w14:textId="773384DF"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w:t>
                            </w:r>
                            <w:r w:rsidR="0026260F">
                              <w:rPr>
                                <w:rFonts w:ascii="Verdana" w:eastAsia="Verdana" w:hAnsi="Verdana" w:cs="Verdana"/>
                                <w:b/>
                                <w:bCs/>
                                <w:color w:val="000000"/>
                                <w:kern w:val="24"/>
                                <w:sz w:val="20"/>
                                <w:szCs w:val="20"/>
                              </w:rPr>
                              <w:t>22</w:t>
                            </w:r>
                            <w:r w:rsidRPr="00AE05DC">
                              <w:rPr>
                                <w:rFonts w:ascii="Verdana" w:eastAsia="Verdana" w:hAnsi="Verdana" w:cs="Verdana"/>
                                <w:b/>
                                <w:bCs/>
                                <w:color w:val="000000"/>
                                <w:kern w:val="24"/>
                                <w:sz w:val="20"/>
                                <w:szCs w:val="20"/>
                              </w:rPr>
                              <w:t>:</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68324ED7" id="_x0000_s1195" type="#_x0000_t202" style="position:absolute;margin-left:0;margin-top:1.05pt;width:517.5pt;height:33.45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" filled="f" stroked="f">
                <v:textbox style="mso-fit-shape-to-text:t">
                  <w:txbxContent>
                    <w:p w14:paraId="226E8736" w14:textId="773384DF"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w:t>
                      </w:r>
                      <w:r w:rsidR="0026260F">
                        <w:rPr>
                          <w:rFonts w:ascii="Verdana" w:eastAsia="Verdana" w:hAnsi="Verdana" w:cs="Verdana"/>
                          <w:b/>
                          <w:bCs/>
                          <w:color w:val="000000"/>
                          <w:kern w:val="24"/>
                          <w:sz w:val="20"/>
                          <w:szCs w:val="20"/>
                        </w:rPr>
                        <w:t>22</w:t>
                      </w:r>
                      <w:r w:rsidRPr="00AE05DC">
                        <w:rPr>
                          <w:rFonts w:ascii="Verdana" w:eastAsia="Verdana" w:hAnsi="Verdana" w:cs="Verdana"/>
                          <w:b/>
                          <w:bCs/>
                          <w:color w:val="000000"/>
                          <w:kern w:val="24"/>
                          <w:sz w:val="20"/>
                          <w:szCs w:val="20"/>
                        </w:rPr>
                        <w:t>:</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v:textbox>
                <w10:wrap anchorx="margin"/>
              </v:shape>
            </w:pict>
          </mc:Fallback>
        </mc:AlternateContent>
      </w:r>
    </w:p>
    <w:p w14:paraId="2D0EDD41" w14:textId="1A6D6D66"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6108B17F">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196"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" filled="f" stroked="f" strokeweight="1pt">
                <v:textbo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197"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" filled="f" stroked="f" strokeweight="1pt">
                <v:textbo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v:textbox>
              </v:rect>
            </w:pict>
          </mc:Fallback>
        </mc:AlternateContent>
      </w:r>
      <w:r w:rsidR="00023038" w:rsidRPr="002B5730">
        <w:rPr>
          <w:noProof/>
          <w:color w:val="000000" w:themeColor="text1"/>
        </w:rPr>
        <w:drawing>
          <wp:inline distT="0" distB="0" distL="0" distR="0" wp14:anchorId="27F685AD" wp14:editId="410EAC79">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934244E" w14:textId="4DAE14E8" w:rsidR="008D05CC" w:rsidRPr="002B5730" w:rsidRDefault="008D05CC">
      <w:pPr>
        <w:rPr>
          <w:color w:val="000000" w:themeColor="text1"/>
        </w:rPr>
      </w:pPr>
    </w:p>
    <w:p w14:paraId="64F97C6C" w14:textId="2A64E8B7" w:rsidR="00D5160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4384" behindDoc="0" locked="0" layoutInCell="1" allowOverlap="1" wp14:anchorId="0559A1BD" wp14:editId="7C40858D">
                <wp:simplePos x="0" y="0"/>
                <wp:positionH relativeFrom="margin">
                  <wp:align>right</wp:align>
                </wp:positionH>
                <wp:positionV relativeFrom="paragraph">
                  <wp:posOffset>8255</wp:posOffset>
                </wp:positionV>
                <wp:extent cx="2337435" cy="2000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559A1BD" id="_x0000_s1198" type="#_x0000_t202" style="position:absolute;margin-left:132.85pt;margin-top:.65pt;width:184.05pt;height:15.7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5471443" w14:textId="7C528939" w:rsidR="00D51608" w:rsidRPr="002B5730" w:rsidRDefault="00D51608">
      <w:pPr>
        <w:rPr>
          <w:color w:val="000000" w:themeColor="text1"/>
        </w:rPr>
      </w:pPr>
    </w:p>
    <w:p w14:paraId="20179573" w14:textId="77777777" w:rsidR="00214D2B" w:rsidRDefault="00214D2B" w:rsidP="009E2A18">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C9CA8" w14:textId="0D38943D" w:rsidR="00D51608" w:rsidRPr="002B5730" w:rsidRDefault="00D51608" w:rsidP="009E2A18">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Europe current capacity of vinyl ester resin stood at </w:t>
      </w:r>
      <w:r w:rsidR="002E71B5" w:rsidRPr="002B5730">
        <w:rPr>
          <w:rFonts w:ascii="Arial" w:hAnsi="Arial" w:cs="Arial"/>
          <w:color w:val="000000" w:themeColor="text1"/>
          <w:sz w:val="24"/>
          <w:szCs w:val="24"/>
        </w:rPr>
        <w:t>177</w:t>
      </w:r>
      <w:r w:rsidRPr="002B5730">
        <w:rPr>
          <w:rFonts w:ascii="Arial" w:hAnsi="Arial" w:cs="Arial"/>
          <w:color w:val="000000" w:themeColor="text1"/>
          <w:sz w:val="24"/>
          <w:szCs w:val="24"/>
        </w:rPr>
        <w:t xml:space="preserve"> thousand tonnes</w:t>
      </w:r>
      <w:r w:rsidR="00A05810" w:rsidRPr="002B5730">
        <w:rPr>
          <w:rFonts w:ascii="Arial" w:hAnsi="Arial" w:cs="Arial"/>
          <w:color w:val="000000" w:themeColor="text1"/>
          <w:sz w:val="24"/>
          <w:szCs w:val="24"/>
        </w:rPr>
        <w:t xml:space="preserve"> in 2020</w:t>
      </w:r>
      <w:r w:rsidRPr="002B5730">
        <w:rPr>
          <w:rFonts w:ascii="Arial" w:hAnsi="Arial" w:cs="Arial"/>
          <w:color w:val="000000" w:themeColor="text1"/>
          <w:sz w:val="24"/>
          <w:szCs w:val="24"/>
        </w:rPr>
        <w:t>.  Major vinyl ester resin player</w:t>
      </w:r>
      <w:r w:rsidR="0069572C" w:rsidRPr="002B5730">
        <w:rPr>
          <w:rFonts w:ascii="Arial" w:hAnsi="Arial" w:cs="Arial"/>
          <w:color w:val="000000" w:themeColor="text1"/>
          <w:sz w:val="24"/>
          <w:szCs w:val="24"/>
        </w:rPr>
        <w:t xml:space="preserve">s </w:t>
      </w:r>
      <w:r w:rsidRPr="002B5730">
        <w:rPr>
          <w:rFonts w:ascii="Arial" w:hAnsi="Arial" w:cs="Arial"/>
          <w:color w:val="000000" w:themeColor="text1"/>
          <w:sz w:val="24"/>
          <w:szCs w:val="24"/>
        </w:rPr>
        <w:t xml:space="preserve">in Europe include INEOS Composites, Hexion Inc, Scott Bader Company Ltd., and AOC among others.  These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ompanies hold approximately 52% share of total capacity in Europe as of 2020.</w:t>
      </w:r>
      <w:r w:rsidR="0069572C" w:rsidRPr="002B5730">
        <w:rPr>
          <w:rFonts w:ascii="Arial" w:hAnsi="Arial" w:cs="Arial"/>
          <w:color w:val="000000" w:themeColor="text1"/>
          <w:sz w:val="24"/>
          <w:szCs w:val="24"/>
        </w:rPr>
        <w:t xml:space="preserve"> </w:t>
      </w:r>
      <w:r w:rsidRPr="002B5730">
        <w:rPr>
          <w:rFonts w:ascii="Arial" w:hAnsi="Arial" w:cs="Arial"/>
          <w:color w:val="000000" w:themeColor="text1"/>
          <w:sz w:val="24"/>
          <w:szCs w:val="24"/>
        </w:rPr>
        <w:t>Further, INEOS Composites acquired Ashland Holdings resin business in 2019</w:t>
      </w:r>
      <w:r w:rsidR="0069572C" w:rsidRPr="002B5730">
        <w:rPr>
          <w:rFonts w:ascii="Arial" w:hAnsi="Arial" w:cs="Arial"/>
          <w:color w:val="000000" w:themeColor="text1"/>
          <w:sz w:val="24"/>
          <w:szCs w:val="24"/>
        </w:rPr>
        <w:t>, including a</w:t>
      </w:r>
      <w:r w:rsidRPr="002B5730">
        <w:rPr>
          <w:rFonts w:ascii="Arial" w:hAnsi="Arial" w:cs="Arial"/>
          <w:color w:val="000000" w:themeColor="text1"/>
          <w:sz w:val="24"/>
          <w:szCs w:val="24"/>
        </w:rPr>
        <w:t xml:space="preserve"> 40 MTPA facility in Germany and 70 MTPA facility in </w:t>
      </w:r>
      <w:r w:rsidR="0069572C" w:rsidRPr="002B5730">
        <w:rPr>
          <w:rFonts w:ascii="Arial" w:hAnsi="Arial" w:cs="Arial"/>
          <w:color w:val="000000" w:themeColor="text1"/>
          <w:sz w:val="24"/>
          <w:szCs w:val="24"/>
        </w:rPr>
        <w:t>the United States.</w:t>
      </w:r>
      <w:r w:rsidRPr="002B5730">
        <w:rPr>
          <w:rFonts w:ascii="Arial" w:hAnsi="Arial" w:cs="Arial"/>
          <w:color w:val="000000" w:themeColor="text1"/>
          <w:sz w:val="24"/>
          <w:szCs w:val="24"/>
        </w:rPr>
        <w:t xml:space="preserve"> Another major player Scott Bader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 xml:space="preserve">ompany </w:t>
      </w:r>
      <w:r w:rsidRPr="002B5730">
        <w:rPr>
          <w:rFonts w:ascii="Arial" w:hAnsi="Arial" w:cs="Arial"/>
          <w:color w:val="000000" w:themeColor="text1"/>
          <w:sz w:val="24"/>
          <w:szCs w:val="24"/>
        </w:rPr>
        <w:t xml:space="preserve">Ltd has 15 MTPA capacity in France as well as 20 MTPA Capacity in United Kingdom. Further, Scott Bader made strategic investment of more than 1.2 million Euro in 2017 to add capacity addition for its composite business led by strong demand of Scott Bader products from its customer. Many new players are expected to enter Europe vinyl ester resin market due to </w:t>
      </w:r>
      <w:r w:rsidR="00AA4CCC" w:rsidRPr="002B5730">
        <w:rPr>
          <w:rFonts w:ascii="Arial" w:hAnsi="Arial" w:cs="Arial"/>
          <w:color w:val="000000" w:themeColor="text1"/>
          <w:sz w:val="24"/>
          <w:szCs w:val="24"/>
        </w:rPr>
        <w:t>favourable</w:t>
      </w:r>
      <w:r w:rsidRPr="002B5730">
        <w:rPr>
          <w:rFonts w:ascii="Arial" w:hAnsi="Arial" w:cs="Arial"/>
          <w:color w:val="000000" w:themeColor="text1"/>
          <w:sz w:val="24"/>
          <w:szCs w:val="24"/>
        </w:rPr>
        <w:t xml:space="preserve"> government policies and strong demand </w:t>
      </w:r>
      <w:r w:rsidR="003A073B"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vinyl ester resin</w:t>
      </w:r>
      <w:r w:rsidR="003A073B" w:rsidRPr="002B5730">
        <w:rPr>
          <w:rFonts w:ascii="Arial" w:hAnsi="Arial" w:cs="Arial"/>
          <w:color w:val="000000" w:themeColor="text1"/>
          <w:sz w:val="24"/>
          <w:szCs w:val="24"/>
        </w:rPr>
        <w:t xml:space="preserve"> in many European nations.</w:t>
      </w:r>
    </w:p>
    <w:p w14:paraId="2D349C71" w14:textId="77777777" w:rsidR="00214D2B" w:rsidRDefault="00214D2B">
      <w:pPr>
        <w:rPr>
          <w:color w:val="000000" w:themeColor="text1"/>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71CE2945" w14:textId="43CD11E7" w:rsidR="00AE05DC" w:rsidRPr="002B5730" w:rsidRDefault="00AE05DC">
      <w:pPr>
        <w:rPr>
          <w:color w:val="000000" w:themeColor="text1"/>
        </w:rPr>
      </w:pPr>
    </w:p>
    <w:p w14:paraId="0DF2A829" w14:textId="77777777" w:rsidR="00AE05DC" w:rsidRPr="002B5730" w:rsidRDefault="00AE05DC">
      <w:pPr>
        <w:rPr>
          <w:color w:val="000000" w:themeColor="text1"/>
        </w:rPr>
      </w:pPr>
    </w:p>
    <w:p w14:paraId="309F7685" w14:textId="77777777" w:rsidR="00AE05DC" w:rsidRPr="002B5730" w:rsidRDefault="00AE05DC">
      <w:pPr>
        <w:rPr>
          <w:color w:val="000000" w:themeColor="text1"/>
        </w:rPr>
      </w:pPr>
    </w:p>
    <w:p w14:paraId="41232A90" w14:textId="77777777" w:rsidR="00AE05DC" w:rsidRPr="002B5730" w:rsidRDefault="00AE05DC">
      <w:pPr>
        <w:rPr>
          <w:color w:val="000000" w:themeColor="text1"/>
        </w:rPr>
      </w:pPr>
    </w:p>
    <w:p w14:paraId="029524B5" w14:textId="77777777" w:rsidR="00AE05DC" w:rsidRPr="002B5730" w:rsidRDefault="00AE05DC">
      <w:pPr>
        <w:rPr>
          <w:color w:val="000000" w:themeColor="text1"/>
        </w:rPr>
      </w:pPr>
    </w:p>
    <w:p w14:paraId="60A39312" w14:textId="77777777" w:rsidR="00AE05DC" w:rsidRPr="002B5730" w:rsidRDefault="00AE05DC">
      <w:pPr>
        <w:rPr>
          <w:color w:val="000000" w:themeColor="text1"/>
        </w:rPr>
      </w:pPr>
    </w:p>
    <w:p w14:paraId="13AED1AD" w14:textId="667E254B" w:rsidR="00AE05DC" w:rsidRPr="002B5730" w:rsidRDefault="00AE05DC">
      <w:pPr>
        <w:rPr>
          <w:color w:val="000000" w:themeColor="text1"/>
        </w:rPr>
      </w:pPr>
    </w:p>
    <w:p w14:paraId="10698D69" w14:textId="3C629C7C" w:rsidR="00A05810" w:rsidRPr="002B5730" w:rsidRDefault="00A05810">
      <w:pPr>
        <w:rPr>
          <w:color w:val="000000" w:themeColor="text1"/>
        </w:rPr>
      </w:pPr>
    </w:p>
    <w:p w14:paraId="26FD8000" w14:textId="0E204E02" w:rsidR="00AE05DC" w:rsidRPr="002B5730" w:rsidRDefault="00633590">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85920" behindDoc="0" locked="0" layoutInCell="1" allowOverlap="1" wp14:anchorId="718990C2" wp14:editId="6425C0C6">
                <wp:simplePos x="0" y="0"/>
                <wp:positionH relativeFrom="margin">
                  <wp:posOffset>-104775</wp:posOffset>
                </wp:positionH>
                <wp:positionV relativeFrom="paragraph">
                  <wp:posOffset>107315</wp:posOffset>
                </wp:positionV>
                <wp:extent cx="6461760" cy="291465"/>
                <wp:effectExtent l="0" t="0" r="0" b="0"/>
                <wp:wrapNone/>
                <wp:docPr id="217" name="TextBox 8"/>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28F8AC5A" w14:textId="0DED8290" w:rsidR="0069198A" w:rsidRPr="00AE05DC" w:rsidRDefault="009D1168" w:rsidP="0069198A">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3.2.3.1. </w:t>
                            </w:r>
                            <w:r w:rsidR="0069198A" w:rsidRPr="00AE05DC">
                              <w:rPr>
                                <w:rFonts w:ascii="Verdana" w:eastAsia="Verdana" w:hAnsi="Verdana" w:cs="Verdana"/>
                                <w:b/>
                                <w:bCs/>
                                <w:color w:val="000000"/>
                                <w:kern w:val="24"/>
                                <w:sz w:val="20"/>
                                <w:szCs w:val="20"/>
                              </w:rPr>
                              <w:t xml:space="preserve">Capacity, Production </w:t>
                            </w:r>
                          </w:p>
                        </w:txbxContent>
                      </wps:txbx>
                      <wps:bodyPr wrap="square" rtlCol="0">
                        <a:spAutoFit/>
                      </wps:bodyPr>
                    </wps:wsp>
                  </a:graphicData>
                </a:graphic>
                <wp14:sizeRelH relativeFrom="margin">
                  <wp14:pctWidth>0</wp14:pctWidth>
                </wp14:sizeRelH>
              </wp:anchor>
            </w:drawing>
          </mc:Choice>
          <mc:Fallback>
            <w:pict>
              <v:shape w14:anchorId="718990C2" id="_x0000_s1199" type="#_x0000_t202" style="position:absolute;margin-left:-8.25pt;margin-top:8.45pt;width:508.8pt;height:22.95pt;z-index:251985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" filled="f" stroked="f">
                <v:textbox style="mso-fit-shape-to-text:t">
                  <w:txbxContent>
                    <w:p w14:paraId="28F8AC5A" w14:textId="0DED8290" w:rsidR="0069198A" w:rsidRPr="00AE05DC" w:rsidRDefault="009D1168" w:rsidP="0069198A">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3.2.3.1. </w:t>
                      </w:r>
                      <w:r w:rsidR="0069198A" w:rsidRPr="00AE05DC">
                        <w:rPr>
                          <w:rFonts w:ascii="Verdana" w:eastAsia="Verdana" w:hAnsi="Verdana" w:cs="Verdana"/>
                          <w:b/>
                          <w:bCs/>
                          <w:color w:val="000000"/>
                          <w:kern w:val="24"/>
                          <w:sz w:val="20"/>
                          <w:szCs w:val="20"/>
                        </w:rPr>
                        <w:t xml:space="preserve">Capacity, Production </w:t>
                      </w:r>
                    </w:p>
                  </w:txbxContent>
                </v:textbox>
                <w10:wrap anchorx="margin"/>
              </v:shape>
            </w:pict>
          </mc:Fallback>
        </mc:AlternateContent>
      </w:r>
    </w:p>
    <w:p w14:paraId="563D1980" w14:textId="686BE440"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6432" behindDoc="0" locked="0" layoutInCell="1" allowOverlap="1" wp14:anchorId="5E793DC9" wp14:editId="756EE5DC">
                <wp:simplePos x="0" y="0"/>
                <wp:positionH relativeFrom="margin">
                  <wp:align>right</wp:align>
                </wp:positionH>
                <wp:positionV relativeFrom="paragraph">
                  <wp:posOffset>308610</wp:posOffset>
                </wp:positionV>
                <wp:extent cx="6566535" cy="291465"/>
                <wp:effectExtent l="0" t="0" r="0" b="0"/>
                <wp:wrapNone/>
                <wp:docPr id="8" name="TextBox 7">
                  <a:extLst xmlns:a="http://schemas.openxmlformats.org/drawingml/2006/main">
                    <a:ext uri="{FF2B5EF4-FFF2-40B4-BE49-F238E27FC236}">
                      <a16:creationId xmlns:a16="http://schemas.microsoft.com/office/drawing/2014/main" id="{EC44F22C-A1AF-4D61-9365-22760EC7D06B}"/>
                    </a:ext>
                  </a:extLst>
                </wp:docPr>
                <wp:cNvGraphicFramePr/>
                <a:graphic xmlns:a="http://schemas.openxmlformats.org/drawingml/2006/main">
                  <a:graphicData uri="http://schemas.microsoft.com/office/word/2010/wordprocessingShape">
                    <wps:wsp>
                      <wps:cNvSpPr txBox="1"/>
                      <wps:spPr>
                        <a:xfrm>
                          <a:off x="0" y="0"/>
                          <a:ext cx="6566535" cy="291465"/>
                        </a:xfrm>
                        <a:prstGeom prst="rect">
                          <a:avLst/>
                        </a:prstGeom>
                        <a:noFill/>
                      </wps:spPr>
                      <wps:txbx>
                        <w:txbxContent>
                          <w:p w14:paraId="38AB7D27" w14:textId="76BB9866"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23</w:t>
                            </w:r>
                            <w:r w:rsidRPr="00AE05DC">
                              <w:rPr>
                                <w:rFonts w:ascii="Verdana" w:eastAsia="Verdana" w:hAnsi="Verdana" w:cs="Verdana"/>
                                <w:b/>
                                <w:bCs/>
                                <w:color w:val="000000" w:themeColor="text1"/>
                                <w:kern w:val="24"/>
                                <w:sz w:val="20"/>
                                <w:szCs w:val="20"/>
                                <w:lang w:val="en-US"/>
                              </w:rPr>
                              <w:t xml:space="preserve">: Europe Vinyl Ester Resin Capacity &amp; Production (Thousand </w:t>
                            </w:r>
                            <w:proofErr w:type="spellStart"/>
                            <w:r w:rsidRPr="00AE05DC">
                              <w:rPr>
                                <w:rFonts w:ascii="Verdana" w:eastAsia="Verdana" w:hAnsi="Verdana" w:cs="Verdana"/>
                                <w:b/>
                                <w:bCs/>
                                <w:color w:val="000000" w:themeColor="text1"/>
                                <w:kern w:val="24"/>
                                <w:sz w:val="20"/>
                                <w:szCs w:val="20"/>
                                <w:lang w:val="en-US"/>
                              </w:rPr>
                              <w:t>Tonnes</w:t>
                            </w:r>
                            <w:proofErr w:type="spellEnd"/>
                            <w:r w:rsidRPr="00AE05DC">
                              <w:rPr>
                                <w:rFonts w:ascii="Verdana" w:eastAsia="Verdana" w:hAnsi="Verdana" w:cs="Verdana"/>
                                <w:b/>
                                <w:bCs/>
                                <w:color w:val="000000" w:themeColor="text1"/>
                                <w:kern w:val="24"/>
                                <w:sz w:val="20"/>
                                <w:szCs w:val="20"/>
                                <w:lang w:val="en-US"/>
                              </w:rPr>
                              <w:t>), 2015-2030F</w:t>
                            </w:r>
                          </w:p>
                        </w:txbxContent>
                      </wps:txbx>
                      <wps:bodyPr wrap="square" rtlCol="0">
                        <a:spAutoFit/>
                      </wps:bodyPr>
                    </wps:wsp>
                  </a:graphicData>
                </a:graphic>
                <wp14:sizeRelH relativeFrom="margin">
                  <wp14:pctWidth>0</wp14:pctWidth>
                </wp14:sizeRelH>
              </wp:anchor>
            </w:drawing>
          </mc:Choice>
          <mc:Fallback>
            <w:pict>
              <v:shape w14:anchorId="5E793DC9" id="_x0000_s1200" type="#_x0000_t202" style="position:absolute;margin-left:465.85pt;margin-top:24.3pt;width:517.05pt;height:22.9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" filled="f" stroked="f">
                <v:textbox style="mso-fit-shape-to-text:t">
                  <w:txbxContent>
                    <w:p w14:paraId="38AB7D27" w14:textId="76BB9866"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23</w:t>
                      </w:r>
                      <w:r w:rsidRPr="00AE05DC">
                        <w:rPr>
                          <w:rFonts w:ascii="Verdana" w:eastAsia="Verdana" w:hAnsi="Verdana" w:cs="Verdana"/>
                          <w:b/>
                          <w:bCs/>
                          <w:color w:val="000000" w:themeColor="text1"/>
                          <w:kern w:val="24"/>
                          <w:sz w:val="20"/>
                          <w:szCs w:val="20"/>
                          <w:lang w:val="en-US"/>
                        </w:rPr>
                        <w:t xml:space="preserve">: Europe Vinyl Ester Resin Capacity &amp; Production (Thousand </w:t>
                      </w:r>
                      <w:proofErr w:type="spellStart"/>
                      <w:r w:rsidRPr="00AE05DC">
                        <w:rPr>
                          <w:rFonts w:ascii="Verdana" w:eastAsia="Verdana" w:hAnsi="Verdana" w:cs="Verdana"/>
                          <w:b/>
                          <w:bCs/>
                          <w:color w:val="000000" w:themeColor="text1"/>
                          <w:kern w:val="24"/>
                          <w:sz w:val="20"/>
                          <w:szCs w:val="20"/>
                          <w:lang w:val="en-US"/>
                        </w:rPr>
                        <w:t>Tonnes</w:t>
                      </w:r>
                      <w:proofErr w:type="spellEnd"/>
                      <w:r w:rsidRPr="00AE05DC">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485595FC" w14:textId="19BEE5F5" w:rsidR="00023038" w:rsidRPr="002B5730" w:rsidRDefault="00023038">
      <w:pPr>
        <w:rPr>
          <w:color w:val="000000" w:themeColor="text1"/>
        </w:rPr>
      </w:pPr>
    </w:p>
    <w:p w14:paraId="4B88B16F" w14:textId="78A9ECF8" w:rsidR="00023038" w:rsidRPr="002B5730" w:rsidRDefault="00EA5994">
      <w:pPr>
        <w:rPr>
          <w:color w:val="000000" w:themeColor="text1"/>
        </w:rPr>
      </w:pPr>
      <w:r w:rsidRPr="002B5730">
        <w:rPr>
          <w:noProof/>
          <w:color w:val="000000" w:themeColor="text1"/>
        </w:rPr>
        <mc:AlternateContent>
          <mc:Choice Requires="wps">
            <w:drawing>
              <wp:anchor distT="0" distB="0" distL="114300" distR="114300" simplePos="0" relativeHeight="251668480" behindDoc="0" locked="0" layoutInCell="1" allowOverlap="1" wp14:anchorId="0B18DC2A" wp14:editId="13DA44FC">
                <wp:simplePos x="0" y="0"/>
                <wp:positionH relativeFrom="column">
                  <wp:posOffset>3957955</wp:posOffset>
                </wp:positionH>
                <wp:positionV relativeFrom="paragraph">
                  <wp:posOffset>2150110</wp:posOffset>
                </wp:positionV>
                <wp:extent cx="2588458" cy="200055"/>
                <wp:effectExtent l="0" t="0" r="0" b="0"/>
                <wp:wrapNone/>
                <wp:docPr id="16"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B18DC2A" id="_x0000_s1201" type="#_x0000_t202" style="position:absolute;margin-left:311.65pt;margin-top:169.3pt;width:203.8pt;height:15.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" filled="f" stroked="f">
                <v:textbox style="mso-fit-shape-to-text:t">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23038" w:rsidRPr="002B5730">
        <w:rPr>
          <w:noProof/>
          <w:color w:val="000000" w:themeColor="text1"/>
        </w:rPr>
        <w:drawing>
          <wp:inline distT="0" distB="0" distL="0" distR="0" wp14:anchorId="5FF3BFC5" wp14:editId="5D012F69">
            <wp:extent cx="6505575" cy="2370455"/>
            <wp:effectExtent l="0" t="0" r="0" b="0"/>
            <wp:docPr id="15" name="Chart 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3DE83" w14:textId="276F54F7" w:rsidR="00023038" w:rsidRPr="002B5730" w:rsidRDefault="009D1168" w:rsidP="00AE05DC">
      <w:pPr>
        <w:spacing w:line="360" w:lineRule="auto"/>
        <w:jc w:val="both"/>
        <w:rPr>
          <w:rFonts w:ascii="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399616" behindDoc="0" locked="0" layoutInCell="1" allowOverlap="1" wp14:anchorId="751B4851" wp14:editId="32B23B4B">
                <wp:simplePos x="0" y="0"/>
                <wp:positionH relativeFrom="margin">
                  <wp:posOffset>0</wp:posOffset>
                </wp:positionH>
                <wp:positionV relativeFrom="paragraph">
                  <wp:posOffset>0</wp:posOffset>
                </wp:positionV>
                <wp:extent cx="6461760" cy="291465"/>
                <wp:effectExtent l="0" t="0" r="0" b="0"/>
                <wp:wrapNone/>
                <wp:docPr id="1115" name="TextBox 8"/>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7C0343E0" w14:textId="05A63DA0" w:rsidR="009D1168" w:rsidRPr="00AE05DC" w:rsidRDefault="009D1168" w:rsidP="009D116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3.2.3.2. Operating Efficiency</w:t>
                            </w:r>
                          </w:p>
                        </w:txbxContent>
                      </wps:txbx>
                      <wps:bodyPr wrap="square" rtlCol="0">
                        <a:spAutoFit/>
                      </wps:bodyPr>
                    </wps:wsp>
                  </a:graphicData>
                </a:graphic>
                <wp14:sizeRelH relativeFrom="margin">
                  <wp14:pctWidth>0</wp14:pctWidth>
                </wp14:sizeRelH>
              </wp:anchor>
            </w:drawing>
          </mc:Choice>
          <mc:Fallback>
            <w:pict>
              <v:shape w14:anchorId="751B4851" id="_x0000_s1202" type="#_x0000_t202" style="position:absolute;left:0;text-align:left;margin-left:0;margin-top:0;width:508.8pt;height:22.95pt;z-index:25239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" filled="f" stroked="f">
                <v:textbox style="mso-fit-shape-to-text:t">
                  <w:txbxContent>
                    <w:p w14:paraId="7C0343E0" w14:textId="05A63DA0" w:rsidR="009D1168" w:rsidRPr="00AE05DC" w:rsidRDefault="009D1168" w:rsidP="009D116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3.2.3.2. Operating Efficiency</w:t>
                      </w:r>
                    </w:p>
                  </w:txbxContent>
                </v:textbox>
                <w10:wrap anchorx="margin"/>
              </v:shape>
            </w:pict>
          </mc:Fallback>
        </mc:AlternateContent>
      </w:r>
      <w:r w:rsidR="00D51608" w:rsidRPr="002B5730">
        <w:rPr>
          <w:rFonts w:ascii="Arial" w:hAnsi="Arial" w:cs="Arial"/>
          <w:color w:val="000000" w:themeColor="text1"/>
          <w:sz w:val="24"/>
          <w:szCs w:val="24"/>
        </w:rPr>
        <w:t>.</w:t>
      </w:r>
    </w:p>
    <w:p w14:paraId="047AE4D4" w14:textId="632BC489" w:rsidR="009E2A18" w:rsidRPr="002B5730" w:rsidRDefault="00AE05DC" w:rsidP="009E2A18">
      <w:pPr>
        <w:spacing w:line="360" w:lineRule="auto"/>
        <w:rPr>
          <w:rFonts w:ascii="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1670528" behindDoc="0" locked="0" layoutInCell="1" allowOverlap="1" wp14:anchorId="199127BA" wp14:editId="1BE016E5">
                <wp:simplePos x="0" y="0"/>
                <wp:positionH relativeFrom="margin">
                  <wp:posOffset>-9525</wp:posOffset>
                </wp:positionH>
                <wp:positionV relativeFrom="paragraph">
                  <wp:posOffset>5715</wp:posOffset>
                </wp:positionV>
                <wp:extent cx="6534150" cy="292068"/>
                <wp:effectExtent l="0" t="0" r="0" b="0"/>
                <wp:wrapNone/>
                <wp:docPr id="10" name="TextBox 9">
                  <a:extLst xmlns:a="http://schemas.openxmlformats.org/drawingml/2006/main">
                    <a:ext uri="{FF2B5EF4-FFF2-40B4-BE49-F238E27FC236}">
                      <a16:creationId xmlns:a16="http://schemas.microsoft.com/office/drawing/2014/main" id="{3EFDAD06-07A1-4FBE-849F-5308D6D66B70}"/>
                    </a:ext>
                  </a:extLst>
                </wp:docPr>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7AC398A2" w14:textId="13E3A4DC"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24</w:t>
                            </w:r>
                            <w:r w:rsidRPr="00AE05DC">
                              <w:rPr>
                                <w:rFonts w:ascii="Verdana" w:eastAsia="Verdana" w:hAnsi="Verdana" w:cs="Verdana"/>
                                <w:b/>
                                <w:bCs/>
                                <w:color w:val="000000" w:themeColor="text1"/>
                                <w:kern w:val="24"/>
                                <w:sz w:val="20"/>
                                <w:szCs w:val="20"/>
                                <w:lang w:val="en-US"/>
                              </w:rPr>
                              <w:t xml:space="preserve">: Europe Vinyl Ester Resin Operating </w:t>
                            </w:r>
                            <w:r w:rsidR="0026260F" w:rsidRPr="0026260F">
                              <w:rPr>
                                <w:rFonts w:ascii="Verdana" w:eastAsia="Verdana" w:hAnsi="Verdana" w:cs="Verdana"/>
                                <w:b/>
                                <w:bCs/>
                                <w:color w:val="000000" w:themeColor="text1"/>
                                <w:kern w:val="24"/>
                                <w:sz w:val="20"/>
                                <w:szCs w:val="20"/>
                                <w:lang w:val="en-US"/>
                              </w:rPr>
                              <w:t>Efficiency</w:t>
                            </w:r>
                            <w:r w:rsidRPr="00AE05DC">
                              <w:rPr>
                                <w:rFonts w:ascii="Verdana" w:eastAsia="Verdana" w:hAnsi="Verdana" w:cs="Verdana"/>
                                <w:b/>
                                <w:bCs/>
                                <w:color w:val="000000" w:themeColor="text1"/>
                                <w:kern w:val="24"/>
                                <w:sz w:val="20"/>
                                <w:szCs w:val="20"/>
                                <w:lang w:val="en-US"/>
                              </w:rPr>
                              <w:t xml:space="preserve"> (Percentage), 2015-2030F</w:t>
                            </w:r>
                          </w:p>
                        </w:txbxContent>
                      </wps:txbx>
                      <wps:bodyPr wrap="square" rtlCol="0">
                        <a:spAutoFit/>
                      </wps:bodyPr>
                    </wps:wsp>
                  </a:graphicData>
                </a:graphic>
                <wp14:sizeRelH relativeFrom="margin">
                  <wp14:pctWidth>0</wp14:pctWidth>
                </wp14:sizeRelH>
              </wp:anchor>
            </w:drawing>
          </mc:Choice>
          <mc:Fallback>
            <w:pict>
              <v:shape w14:anchorId="199127BA" id="_x0000_s1203" type="#_x0000_t202" style="position:absolute;margin-left:-.75pt;margin-top:.45pt;width:514.5pt;height:23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" filled="f" stroked="f">
                <v:textbox style="mso-fit-shape-to-text:t">
                  <w:txbxContent>
                    <w:p w14:paraId="7AC398A2" w14:textId="13E3A4DC"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24</w:t>
                      </w:r>
                      <w:r w:rsidRPr="00AE05DC">
                        <w:rPr>
                          <w:rFonts w:ascii="Verdana" w:eastAsia="Verdana" w:hAnsi="Verdana" w:cs="Verdana"/>
                          <w:b/>
                          <w:bCs/>
                          <w:color w:val="000000" w:themeColor="text1"/>
                          <w:kern w:val="24"/>
                          <w:sz w:val="20"/>
                          <w:szCs w:val="20"/>
                          <w:lang w:val="en-US"/>
                        </w:rPr>
                        <w:t xml:space="preserve">: Europe Vinyl Ester Resin Operating </w:t>
                      </w:r>
                      <w:r w:rsidR="0026260F" w:rsidRPr="0026260F">
                        <w:rPr>
                          <w:rFonts w:ascii="Verdana" w:eastAsia="Verdana" w:hAnsi="Verdana" w:cs="Verdana"/>
                          <w:b/>
                          <w:bCs/>
                          <w:color w:val="000000" w:themeColor="text1"/>
                          <w:kern w:val="24"/>
                          <w:sz w:val="20"/>
                          <w:szCs w:val="20"/>
                          <w:lang w:val="en-US"/>
                        </w:rPr>
                        <w:t>Efficiency</w:t>
                      </w:r>
                      <w:r w:rsidRPr="00AE05DC">
                        <w:rPr>
                          <w:rFonts w:ascii="Verdana" w:eastAsia="Verdana" w:hAnsi="Verdana" w:cs="Verdana"/>
                          <w:b/>
                          <w:bCs/>
                          <w:color w:val="000000" w:themeColor="text1"/>
                          <w:kern w:val="24"/>
                          <w:sz w:val="20"/>
                          <w:szCs w:val="20"/>
                          <w:lang w:val="en-US"/>
                        </w:rPr>
                        <w:t xml:space="preserve"> (Percentage), 2015-2030F</w:t>
                      </w:r>
                    </w:p>
                  </w:txbxContent>
                </v:textbox>
                <w10:wrap anchorx="margin"/>
              </v:shape>
            </w:pict>
          </mc:Fallback>
        </mc:AlternateContent>
      </w:r>
    </w:p>
    <w:p w14:paraId="3645D15C" w14:textId="1DB637EE" w:rsidR="00023038" w:rsidRPr="002B5730" w:rsidRDefault="0068383C">
      <w:pPr>
        <w:rPr>
          <w:color w:val="000000" w:themeColor="text1"/>
        </w:rPr>
      </w:pPr>
      <w:r w:rsidRPr="002B5730">
        <w:rPr>
          <w:rFonts w:ascii="Verdana" w:hAnsi="Verdana"/>
          <w:noProof/>
          <w:color w:val="000000" w:themeColor="text1"/>
          <w:sz w:val="20"/>
          <w:szCs w:val="20"/>
        </w:rPr>
        <mc:AlternateContent>
          <mc:Choice Requires="wps">
            <w:drawing>
              <wp:anchor distT="0" distB="0" distL="114300" distR="114300" simplePos="0" relativeHeight="251674624" behindDoc="0" locked="0" layoutInCell="1" allowOverlap="1" wp14:anchorId="21D955D3" wp14:editId="16D7361F">
                <wp:simplePos x="0" y="0"/>
                <wp:positionH relativeFrom="column">
                  <wp:posOffset>76835</wp:posOffset>
                </wp:positionH>
                <wp:positionV relativeFrom="paragraph">
                  <wp:posOffset>1850390</wp:posOffset>
                </wp:positionV>
                <wp:extent cx="5798185" cy="291465"/>
                <wp:effectExtent l="0" t="0" r="0" b="0"/>
                <wp:wrapNone/>
                <wp:docPr id="6" name="TextBox 5">
                  <a:extLst xmlns:a="http://schemas.openxmlformats.org/drawingml/2006/main">
                    <a:ext uri="{FF2B5EF4-FFF2-40B4-BE49-F238E27FC236}">
                      <a16:creationId xmlns:a16="http://schemas.microsoft.com/office/drawing/2014/main" id="{75890576-E64B-4013-857C-C7ECC8EB4D91}"/>
                    </a:ext>
                  </a:extLst>
                </wp:docPr>
                <wp:cNvGraphicFramePr/>
                <a:graphic xmlns:a="http://schemas.openxmlformats.org/drawingml/2006/main">
                  <a:graphicData uri="http://schemas.microsoft.com/office/word/2010/wordprocessingShape">
                    <wps:wsp>
                      <wps:cNvSpPr txBox="1"/>
                      <wps:spPr>
                        <a:xfrm>
                          <a:off x="0" y="0"/>
                          <a:ext cx="5798185" cy="291465"/>
                        </a:xfrm>
                        <a:prstGeom prst="rect">
                          <a:avLst/>
                        </a:prstGeom>
                        <a:noFill/>
                      </wps:spPr>
                      <wps:txbx>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1D955D3" id="_x0000_s1204" type="#_x0000_t202" style="position:absolute;margin-left:6.05pt;margin-top:145.7pt;width:456.55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" filled="f" stroked="f">
                <v:textbox style="mso-fit-shape-to-text:t">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v:textbox>
              </v:shape>
            </w:pict>
          </mc:Fallback>
        </mc:AlternateContent>
      </w:r>
      <w:r w:rsidR="00AB7B64"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52B9D6BD">
                <wp:simplePos x="0" y="0"/>
                <wp:positionH relativeFrom="column">
                  <wp:posOffset>3771900</wp:posOffset>
                </wp:positionH>
                <wp:positionV relativeFrom="paragraph">
                  <wp:posOffset>1753235</wp:posOffset>
                </wp:positionV>
                <wp:extent cx="2588458" cy="200055"/>
                <wp:effectExtent l="0" t="0" r="0" b="0"/>
                <wp:wrapNone/>
                <wp:docPr id="16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CD75C49" id="_x0000_s1205" type="#_x0000_t202" style="position:absolute;margin-left:297pt;margin-top:138.05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E05DC" w:rsidRPr="002B5730">
        <w:rPr>
          <w:noProof/>
          <w:color w:val="000000" w:themeColor="text1"/>
        </w:rPr>
        <w:drawing>
          <wp:inline distT="0" distB="0" distL="0" distR="0" wp14:anchorId="364F61D4" wp14:editId="1E68BF9C">
            <wp:extent cx="6429375" cy="1771650"/>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33F7360" w14:textId="5CF8F6F5" w:rsidR="00023038" w:rsidRPr="002B5730" w:rsidRDefault="00023038">
      <w:pPr>
        <w:rPr>
          <w:color w:val="000000" w:themeColor="text1"/>
        </w:rPr>
      </w:pPr>
    </w:p>
    <w:tbl>
      <w:tblPr>
        <w:tblW w:w="10282" w:type="dxa"/>
        <w:tblCellMar>
          <w:left w:w="0" w:type="dxa"/>
          <w:right w:w="0" w:type="dxa"/>
        </w:tblCellMar>
        <w:tblLook w:val="0420" w:firstRow="1" w:lastRow="0" w:firstColumn="0" w:lastColumn="0" w:noHBand="0" w:noVBand="1"/>
      </w:tblPr>
      <w:tblGrid>
        <w:gridCol w:w="5141"/>
        <w:gridCol w:w="5141"/>
      </w:tblGrid>
      <w:tr w:rsidR="002B5730" w:rsidRPr="002B5730" w14:paraId="6386B53F" w14:textId="77777777" w:rsidTr="0068383C">
        <w:trPr>
          <w:trHeight w:val="434"/>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8754DB1" w14:textId="77777777" w:rsidR="00023038" w:rsidRPr="002B5730" w:rsidRDefault="00023038" w:rsidP="00023038">
            <w:pPr>
              <w:rPr>
                <w:color w:val="000000" w:themeColor="text1"/>
              </w:rPr>
            </w:pPr>
            <w:r w:rsidRPr="002B5730">
              <w:rPr>
                <w:b/>
                <w:bCs/>
                <w:color w:val="000000" w:themeColor="text1"/>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732662D" w14:textId="69B69D1C" w:rsidR="00023038" w:rsidRPr="002B5730" w:rsidRDefault="00023038" w:rsidP="0068383C">
            <w:pPr>
              <w:jc w:val="center"/>
              <w:rPr>
                <w:color w:val="000000" w:themeColor="text1"/>
              </w:rPr>
            </w:pPr>
            <w:r w:rsidRPr="002B5730">
              <w:rPr>
                <w:b/>
                <w:bCs/>
                <w:color w:val="000000" w:themeColor="text1"/>
              </w:rPr>
              <w:t>Investment (USD Billion)</w:t>
            </w:r>
          </w:p>
        </w:tc>
      </w:tr>
      <w:tr w:rsidR="002B5730" w:rsidRPr="002B5730" w14:paraId="4A1EF34B" w14:textId="77777777" w:rsidTr="0068383C">
        <w:trPr>
          <w:trHeight w:val="434"/>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E4171D" w14:textId="77777777" w:rsidR="00023038" w:rsidRPr="002B5730" w:rsidRDefault="00023038" w:rsidP="00023038">
            <w:pPr>
              <w:rPr>
                <w:color w:val="000000" w:themeColor="text1"/>
              </w:rPr>
            </w:pPr>
            <w:r w:rsidRPr="002B5730">
              <w:rPr>
                <w:color w:val="000000" w:themeColor="text1"/>
              </w:rPr>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579C95" w14:textId="77777777" w:rsidR="00023038" w:rsidRPr="002B5730" w:rsidRDefault="00023038" w:rsidP="0068383C">
            <w:pPr>
              <w:jc w:val="center"/>
              <w:rPr>
                <w:color w:val="000000" w:themeColor="text1"/>
              </w:rPr>
            </w:pPr>
            <w:r w:rsidRPr="002B5730">
              <w:rPr>
                <w:color w:val="000000" w:themeColor="text1"/>
              </w:rPr>
              <w:t>57</w:t>
            </w:r>
          </w:p>
        </w:tc>
      </w:tr>
      <w:tr w:rsidR="002B5730" w:rsidRPr="002B5730" w14:paraId="053B21FC" w14:textId="77777777" w:rsidTr="0068383C">
        <w:trPr>
          <w:trHeight w:val="434"/>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068650E" w14:textId="77777777" w:rsidR="00023038" w:rsidRPr="002B5730" w:rsidRDefault="00023038" w:rsidP="00023038">
            <w:pPr>
              <w:rPr>
                <w:color w:val="000000" w:themeColor="text1"/>
              </w:rPr>
            </w:pPr>
            <w:r w:rsidRPr="002B5730">
              <w:rPr>
                <w:color w:val="000000" w:themeColor="text1"/>
              </w:rPr>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F997A3" w14:textId="77777777" w:rsidR="00023038" w:rsidRPr="002B5730" w:rsidRDefault="00023038" w:rsidP="0068383C">
            <w:pPr>
              <w:jc w:val="center"/>
              <w:rPr>
                <w:color w:val="000000" w:themeColor="text1"/>
              </w:rPr>
            </w:pPr>
            <w:r w:rsidRPr="002B5730">
              <w:rPr>
                <w:color w:val="000000" w:themeColor="text1"/>
              </w:rPr>
              <w:t>28</w:t>
            </w:r>
          </w:p>
        </w:tc>
      </w:tr>
      <w:tr w:rsidR="002B5730" w:rsidRPr="002B5730" w14:paraId="592D85AB" w14:textId="77777777" w:rsidTr="0068383C">
        <w:trPr>
          <w:trHeight w:val="434"/>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9364E3" w14:textId="5B262CEB" w:rsidR="00023038" w:rsidRPr="002B5730" w:rsidRDefault="00023038" w:rsidP="00023038">
            <w:pPr>
              <w:rPr>
                <w:color w:val="000000" w:themeColor="text1"/>
              </w:rPr>
            </w:pPr>
            <w:r w:rsidRPr="002B5730">
              <w:rPr>
                <w:color w:val="000000" w:themeColor="text1"/>
              </w:rPr>
              <w:t>Netherland</w:t>
            </w:r>
            <w:r w:rsidR="008D3909" w:rsidRPr="002B5730">
              <w:rPr>
                <w:color w:val="000000" w:themeColor="text1"/>
              </w:rPr>
              <w:t>s</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99235F9" w14:textId="77777777" w:rsidR="00023038" w:rsidRPr="002B5730" w:rsidRDefault="00023038" w:rsidP="0068383C">
            <w:pPr>
              <w:jc w:val="center"/>
              <w:rPr>
                <w:color w:val="000000" w:themeColor="text1"/>
              </w:rPr>
            </w:pPr>
            <w:r w:rsidRPr="002B5730">
              <w:rPr>
                <w:color w:val="000000" w:themeColor="text1"/>
              </w:rPr>
              <w:t>14</w:t>
            </w:r>
          </w:p>
        </w:tc>
      </w:tr>
      <w:tr w:rsidR="002B5730" w:rsidRPr="002B5730" w14:paraId="1875FB76" w14:textId="77777777" w:rsidTr="0068383C">
        <w:trPr>
          <w:trHeight w:val="434"/>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26DE6C2" w14:textId="77777777" w:rsidR="00023038" w:rsidRPr="002B5730" w:rsidRDefault="00023038" w:rsidP="00023038">
            <w:pPr>
              <w:rPr>
                <w:color w:val="000000" w:themeColor="text1"/>
              </w:rPr>
            </w:pPr>
            <w:r w:rsidRPr="002B5730">
              <w:rPr>
                <w:color w:val="000000" w:themeColor="text1"/>
              </w:rPr>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D3A8110" w14:textId="77777777" w:rsidR="00023038" w:rsidRPr="002B5730" w:rsidRDefault="00023038" w:rsidP="0068383C">
            <w:pPr>
              <w:jc w:val="center"/>
              <w:rPr>
                <w:color w:val="000000" w:themeColor="text1"/>
              </w:rPr>
            </w:pPr>
            <w:r w:rsidRPr="002B5730">
              <w:rPr>
                <w:color w:val="000000" w:themeColor="text1"/>
              </w:rPr>
              <w:t>12</w:t>
            </w:r>
          </w:p>
        </w:tc>
      </w:tr>
      <w:tr w:rsidR="002B5730" w:rsidRPr="002B5730" w14:paraId="53747909" w14:textId="77777777" w:rsidTr="0068383C">
        <w:trPr>
          <w:trHeight w:val="434"/>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13C9DA3" w14:textId="77777777" w:rsidR="00023038" w:rsidRPr="002B5730" w:rsidRDefault="00023038" w:rsidP="00023038">
            <w:pPr>
              <w:rPr>
                <w:color w:val="000000" w:themeColor="text1"/>
              </w:rPr>
            </w:pPr>
            <w:r w:rsidRPr="002B5730">
              <w:rPr>
                <w:color w:val="000000" w:themeColor="text1"/>
              </w:rPr>
              <w:t>Italy</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D78196F" w14:textId="11D97390" w:rsidR="00023038" w:rsidRPr="002B5730" w:rsidRDefault="00023038" w:rsidP="0068383C">
            <w:pPr>
              <w:jc w:val="center"/>
              <w:rPr>
                <w:color w:val="000000" w:themeColor="text1"/>
              </w:rPr>
            </w:pPr>
            <w:r w:rsidRPr="002B5730">
              <w:rPr>
                <w:color w:val="000000" w:themeColor="text1"/>
              </w:rPr>
              <w:t>9</w:t>
            </w:r>
          </w:p>
        </w:tc>
      </w:tr>
    </w:tbl>
    <w:p w14:paraId="09A08E68" w14:textId="5627053F" w:rsidR="0068383C" w:rsidRDefault="0068383C">
      <w:pPr>
        <w:rPr>
          <w:color w:val="000000" w:themeColor="text1"/>
        </w:rPr>
      </w:pPr>
      <w:r w:rsidRPr="002B5730">
        <w:rPr>
          <w:noProof/>
          <w:color w:val="000000" w:themeColor="text1"/>
        </w:rPr>
        <mc:AlternateContent>
          <mc:Choice Requires="wps">
            <w:drawing>
              <wp:anchor distT="0" distB="0" distL="114300" distR="114300" simplePos="0" relativeHeight="251672576" behindDoc="0" locked="0" layoutInCell="1" allowOverlap="1" wp14:anchorId="0DAFEFDC" wp14:editId="715931E8">
                <wp:simplePos x="0" y="0"/>
                <wp:positionH relativeFrom="margin">
                  <wp:posOffset>3869690</wp:posOffset>
                </wp:positionH>
                <wp:positionV relativeFrom="paragraph">
                  <wp:posOffset>223520</wp:posOffset>
                </wp:positionV>
                <wp:extent cx="2588458" cy="200055"/>
                <wp:effectExtent l="0" t="0" r="0" b="0"/>
                <wp:wrapNone/>
                <wp:docPr id="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64EF265" w14:textId="77777777" w:rsidR="00023038" w:rsidRPr="0016073A" w:rsidRDefault="00023038" w:rsidP="00023038">
                            <w:pPr>
                              <w:jc w:val="right"/>
                              <w:textAlignment w:val="baseline"/>
                              <w:rPr>
                                <w:rFonts w:ascii="Verdana" w:eastAsia="Verdana" w:hAnsi="Verdana" w:cs="Verdana"/>
                                <w:i/>
                                <w:iCs/>
                                <w:color w:val="000000" w:themeColor="text1"/>
                                <w:kern w:val="24"/>
                                <w:sz w:val="14"/>
                                <w:szCs w:val="14"/>
                              </w:rPr>
                            </w:pPr>
                            <w:r w:rsidRPr="0016073A">
                              <w:rPr>
                                <w:rFonts w:ascii="Verdana" w:eastAsia="Verdana" w:hAnsi="Verdana" w:cs="Verdana"/>
                                <w:i/>
                                <w:iCs/>
                                <w:color w:val="000000" w:themeColor="text1"/>
                                <w:kern w:val="24"/>
                                <w:sz w:val="14"/>
                                <w:szCs w:val="14"/>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AFEFDC" id="_x0000_s1206" type="#_x0000_t202" style="position:absolute;margin-left:304.7pt;margin-top:17.6pt;width:203.8pt;height:15.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" filled="f" stroked="f">
                <v:textbox style="mso-fit-shape-to-text:t">
                  <w:txbxContent>
                    <w:p w14:paraId="464EF265" w14:textId="77777777" w:rsidR="00023038" w:rsidRPr="0016073A" w:rsidRDefault="00023038" w:rsidP="00023038">
                      <w:pPr>
                        <w:jc w:val="right"/>
                        <w:textAlignment w:val="baseline"/>
                        <w:rPr>
                          <w:rFonts w:ascii="Verdana" w:eastAsia="Verdana" w:hAnsi="Verdana" w:cs="Verdana"/>
                          <w:i/>
                          <w:iCs/>
                          <w:color w:val="000000" w:themeColor="text1"/>
                          <w:kern w:val="24"/>
                          <w:sz w:val="14"/>
                          <w:szCs w:val="14"/>
                        </w:rPr>
                      </w:pPr>
                      <w:r w:rsidRPr="0016073A">
                        <w:rPr>
                          <w:rFonts w:ascii="Verdana" w:eastAsia="Verdana" w:hAnsi="Verdana" w:cs="Verdana"/>
                          <w:i/>
                          <w:iCs/>
                          <w:color w:val="000000" w:themeColor="text1"/>
                          <w:kern w:val="24"/>
                          <w:sz w:val="14"/>
                          <w:szCs w:val="14"/>
                        </w:rPr>
                        <w:t>Source: TechSci Research</w:t>
                      </w:r>
                    </w:p>
                  </w:txbxContent>
                </v:textbox>
                <w10:wrap anchorx="margin"/>
              </v:shape>
            </w:pict>
          </mc:Fallback>
        </mc:AlternateContent>
      </w:r>
    </w:p>
    <w:p w14:paraId="2ED9D284" w14:textId="77777777" w:rsidR="0068383C" w:rsidRDefault="0068383C">
      <w:pPr>
        <w:rPr>
          <w:color w:val="000000" w:themeColor="text1"/>
        </w:rPr>
      </w:pPr>
    </w:p>
    <w:p w14:paraId="2345043A" w14:textId="32011F79" w:rsidR="0016073A" w:rsidRPr="002B5730" w:rsidRDefault="0016073A">
      <w:pPr>
        <w:rPr>
          <w:color w:val="000000" w:themeColor="text1"/>
        </w:rPr>
      </w:pPr>
    </w:p>
    <w:p w14:paraId="6D549483" w14:textId="59527237" w:rsidR="00023038" w:rsidRPr="002B5730" w:rsidRDefault="0069198A">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87968" behindDoc="0" locked="0" layoutInCell="1" allowOverlap="1" wp14:anchorId="4AF492D4" wp14:editId="38A2A8CB">
                <wp:simplePos x="0" y="0"/>
                <wp:positionH relativeFrom="margin">
                  <wp:posOffset>0</wp:posOffset>
                </wp:positionH>
                <wp:positionV relativeFrom="paragraph">
                  <wp:posOffset>-635</wp:posOffset>
                </wp:positionV>
                <wp:extent cx="8524875" cy="291465"/>
                <wp:effectExtent l="0" t="0" r="0" b="0"/>
                <wp:wrapNone/>
                <wp:docPr id="219" name="TextBox 13"/>
                <wp:cNvGraphicFramePr/>
                <a:graphic xmlns:a="http://schemas.openxmlformats.org/drawingml/2006/main">
                  <a:graphicData uri="http://schemas.microsoft.com/office/word/2010/wordprocessingShape">
                    <wps:wsp>
                      <wps:cNvSpPr txBox="1"/>
                      <wps:spPr>
                        <a:xfrm>
                          <a:off x="0" y="0"/>
                          <a:ext cx="8524875" cy="291465"/>
                        </a:xfrm>
                        <a:prstGeom prst="rect">
                          <a:avLst/>
                        </a:prstGeom>
                        <a:noFill/>
                      </wps:spPr>
                      <wps:txbx>
                        <w:txbxContent>
                          <w:p w14:paraId="6091ED88" w14:textId="4760AABA"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Demand By Application</w:t>
                            </w:r>
                          </w:p>
                        </w:txbxContent>
                      </wps:txbx>
                      <wps:bodyPr wrap="square" rtlCol="0">
                        <a:spAutoFit/>
                      </wps:bodyPr>
                    </wps:wsp>
                  </a:graphicData>
                </a:graphic>
                <wp14:sizeRelH relativeFrom="margin">
                  <wp14:pctWidth>0</wp14:pctWidth>
                </wp14:sizeRelH>
              </wp:anchor>
            </w:drawing>
          </mc:Choice>
          <mc:Fallback>
            <w:pict>
              <v:shape w14:anchorId="4AF492D4" id="_x0000_s1207" type="#_x0000_t202" style="position:absolute;margin-left:0;margin-top:-.05pt;width:671.25pt;height:22.95pt;z-index:25198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" filled="f" stroked="f">
                <v:textbox style="mso-fit-shape-to-text:t">
                  <w:txbxContent>
                    <w:p w14:paraId="6091ED88" w14:textId="4760AABA"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Demand By Application</w:t>
                      </w:r>
                    </w:p>
                  </w:txbxContent>
                </v:textbox>
                <w10:wrap anchorx="margin"/>
              </v:shape>
            </w:pict>
          </mc:Fallback>
        </mc:AlternateContent>
      </w:r>
    </w:p>
    <w:p w14:paraId="02950EB4" w14:textId="0FA980B7"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76672" behindDoc="0" locked="0" layoutInCell="1" allowOverlap="1" wp14:anchorId="0E010520" wp14:editId="53323622">
                <wp:simplePos x="0" y="0"/>
                <wp:positionH relativeFrom="margin">
                  <wp:align>left</wp:align>
                </wp:positionH>
                <wp:positionV relativeFrom="paragraph">
                  <wp:posOffset>27940</wp:posOffset>
                </wp:positionV>
                <wp:extent cx="8808720" cy="291465"/>
                <wp:effectExtent l="0" t="0" r="0" b="0"/>
                <wp:wrapNone/>
                <wp:docPr id="19" name="TextBox 13"/>
                <wp:cNvGraphicFramePr/>
                <a:graphic xmlns:a="http://schemas.openxmlformats.org/drawingml/2006/main">
                  <a:graphicData uri="http://schemas.microsoft.com/office/word/2010/wordprocessingShape">
                    <wps:wsp>
                      <wps:cNvSpPr txBox="1"/>
                      <wps:spPr>
                        <a:xfrm>
                          <a:off x="0" y="0"/>
                          <a:ext cx="8808720" cy="291465"/>
                        </a:xfrm>
                        <a:prstGeom prst="rect">
                          <a:avLst/>
                        </a:prstGeom>
                        <a:noFill/>
                      </wps:spPr>
                      <wps:txbx>
                        <w:txbxContent>
                          <w:p w14:paraId="6485C90E" w14:textId="4D257661"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25</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spAutoFit/>
                      </wps:bodyPr>
                    </wps:wsp>
                  </a:graphicData>
                </a:graphic>
              </wp:anchor>
            </w:drawing>
          </mc:Choice>
          <mc:Fallback>
            <w:pict>
              <v:shape w14:anchorId="0E010520" id="_x0000_s1208" type="#_x0000_t202" style="position:absolute;margin-left:0;margin-top:2.2pt;width:693.6pt;height:22.9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" filled="f" stroked="f">
                <v:textbox style="mso-fit-shape-to-text:t">
                  <w:txbxContent>
                    <w:p w14:paraId="6485C90E" w14:textId="4D257661"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25</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0E79939" w14:textId="765C9C9F" w:rsidR="0069198A" w:rsidRPr="002B5730" w:rsidRDefault="0062149D">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054DC78F">
                <wp:simplePos x="0" y="0"/>
                <wp:positionH relativeFrom="margin">
                  <wp:posOffset>2905125</wp:posOffset>
                </wp:positionH>
                <wp:positionV relativeFrom="paragraph">
                  <wp:posOffset>2536825</wp:posOffset>
                </wp:positionV>
                <wp:extent cx="3297555" cy="307777"/>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003767" id="_x0000_s1209" type="#_x0000_t202" style="position:absolute;margin-left:228.75pt;margin-top:199.75pt;width:259.65pt;height:24.25pt;z-index:25201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" filled="f" stroked="f">
                <v:textbox style="mso-fit-shape-to-text:t">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23038" w:rsidRPr="002B5730">
        <w:rPr>
          <w:noProof/>
          <w:color w:val="000000" w:themeColor="text1"/>
        </w:rPr>
        <w:drawing>
          <wp:inline distT="0" distB="0" distL="0" distR="0" wp14:anchorId="7E0573C7" wp14:editId="199A3619">
            <wp:extent cx="6410325" cy="296227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033955" w14:textId="77777777" w:rsidR="00214D2B" w:rsidRDefault="00214D2B" w:rsidP="00831834">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D0A8D7" w14:textId="4FC5A789" w:rsidR="005B3E2E" w:rsidRPr="002B5730" w:rsidRDefault="005B3E2E" w:rsidP="00831834">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Europe vinyl ester resin</w:t>
      </w:r>
      <w:r w:rsidR="0060224E" w:rsidRPr="002B5730">
        <w:rPr>
          <w:rFonts w:ascii="Arial" w:hAnsi="Arial" w:cs="Arial"/>
          <w:color w:val="000000" w:themeColor="text1"/>
          <w:sz w:val="24"/>
          <w:szCs w:val="24"/>
        </w:rPr>
        <w:t xml:space="preserve"> market by</w:t>
      </w:r>
      <w:r w:rsidRPr="002B5730">
        <w:rPr>
          <w:rFonts w:ascii="Arial" w:hAnsi="Arial" w:cs="Arial"/>
          <w:color w:val="000000" w:themeColor="text1"/>
          <w:sz w:val="24"/>
          <w:szCs w:val="24"/>
        </w:rPr>
        <w:t xml:space="preserve"> application is dominated by </w:t>
      </w:r>
      <w:r w:rsidR="004B55BB" w:rsidRPr="002B5730">
        <w:rPr>
          <w:rFonts w:ascii="Arial" w:hAnsi="Arial" w:cs="Arial"/>
          <w:color w:val="000000" w:themeColor="text1"/>
          <w:sz w:val="24"/>
          <w:szCs w:val="24"/>
        </w:rPr>
        <w:t xml:space="preserve">pipes and tanks with </w:t>
      </w:r>
      <w:r w:rsidR="004C1B69" w:rsidRPr="002B5730">
        <w:rPr>
          <w:rFonts w:ascii="Arial" w:hAnsi="Arial" w:cs="Arial"/>
          <w:color w:val="000000" w:themeColor="text1"/>
          <w:sz w:val="24"/>
          <w:szCs w:val="24"/>
        </w:rPr>
        <w:t>a</w:t>
      </w:r>
      <w:r w:rsidR="004B55BB" w:rsidRPr="002B5730">
        <w:rPr>
          <w:rFonts w:ascii="Arial" w:hAnsi="Arial" w:cs="Arial"/>
          <w:color w:val="000000" w:themeColor="text1"/>
          <w:sz w:val="24"/>
          <w:szCs w:val="24"/>
        </w:rPr>
        <w:t xml:space="preserve"> share of around 58%</w:t>
      </w:r>
      <w:r w:rsidR="004C1B69" w:rsidRPr="002B5730">
        <w:rPr>
          <w:rFonts w:ascii="Arial" w:hAnsi="Arial" w:cs="Arial"/>
          <w:color w:val="000000" w:themeColor="text1"/>
          <w:sz w:val="24"/>
          <w:szCs w:val="24"/>
        </w:rPr>
        <w:t>. It is</w:t>
      </w:r>
      <w:r w:rsidR="004B55BB" w:rsidRPr="002B5730">
        <w:rPr>
          <w:rFonts w:ascii="Arial" w:hAnsi="Arial" w:cs="Arial"/>
          <w:color w:val="000000" w:themeColor="text1"/>
          <w:sz w:val="24"/>
          <w:szCs w:val="24"/>
        </w:rPr>
        <w:t xml:space="preserve"> used as a coating material</w:t>
      </w:r>
      <w:r w:rsidR="004C1B69" w:rsidRPr="002B5730">
        <w:rPr>
          <w:rFonts w:ascii="Arial" w:hAnsi="Arial" w:cs="Arial"/>
          <w:color w:val="000000" w:themeColor="text1"/>
          <w:sz w:val="24"/>
          <w:szCs w:val="24"/>
        </w:rPr>
        <w:t xml:space="preserve"> that</w:t>
      </w:r>
      <w:r w:rsidR="004B55BB" w:rsidRPr="002B5730">
        <w:rPr>
          <w:rFonts w:ascii="Arial" w:hAnsi="Arial" w:cs="Arial"/>
          <w:color w:val="000000" w:themeColor="text1"/>
          <w:sz w:val="24"/>
          <w:szCs w:val="24"/>
        </w:rPr>
        <w:t xml:space="preserve"> protects the industrial pipes and tanks from various chemicals and heat.</w:t>
      </w:r>
      <w:r w:rsidR="000867E6" w:rsidRPr="002B5730">
        <w:rPr>
          <w:rFonts w:ascii="Arial" w:hAnsi="Arial" w:cs="Arial"/>
          <w:color w:val="000000" w:themeColor="text1"/>
          <w:sz w:val="24"/>
          <w:szCs w:val="24"/>
        </w:rPr>
        <w:t xml:space="preserve"> Marine components and renewables</w:t>
      </w:r>
      <w:r w:rsidR="003108A6" w:rsidRPr="002B5730">
        <w:rPr>
          <w:rFonts w:ascii="Arial" w:hAnsi="Arial" w:cs="Arial"/>
          <w:color w:val="000000" w:themeColor="text1"/>
          <w:sz w:val="24"/>
          <w:szCs w:val="24"/>
        </w:rPr>
        <w:t xml:space="preserve"> together</w:t>
      </w:r>
      <w:r w:rsidR="000867E6" w:rsidRPr="002B5730">
        <w:rPr>
          <w:rFonts w:ascii="Arial" w:hAnsi="Arial" w:cs="Arial"/>
          <w:color w:val="000000" w:themeColor="text1"/>
          <w:sz w:val="24"/>
          <w:szCs w:val="24"/>
        </w:rPr>
        <w:t xml:space="preserve"> </w:t>
      </w:r>
      <w:r w:rsidR="003108A6" w:rsidRPr="002B5730">
        <w:rPr>
          <w:rFonts w:ascii="Arial" w:hAnsi="Arial" w:cs="Arial"/>
          <w:color w:val="000000" w:themeColor="text1"/>
          <w:sz w:val="24"/>
          <w:szCs w:val="24"/>
        </w:rPr>
        <w:t>contribute</w:t>
      </w:r>
      <w:r w:rsidR="000867E6" w:rsidRPr="002B5730">
        <w:rPr>
          <w:rFonts w:ascii="Arial" w:hAnsi="Arial" w:cs="Arial"/>
          <w:color w:val="000000" w:themeColor="text1"/>
          <w:sz w:val="24"/>
          <w:szCs w:val="24"/>
        </w:rPr>
        <w:t xml:space="preserve"> </w:t>
      </w:r>
      <w:r w:rsidR="0060224E" w:rsidRPr="002B5730">
        <w:rPr>
          <w:rFonts w:ascii="Arial" w:hAnsi="Arial" w:cs="Arial"/>
          <w:color w:val="000000" w:themeColor="text1"/>
          <w:sz w:val="24"/>
          <w:szCs w:val="24"/>
        </w:rPr>
        <w:t xml:space="preserve">to </w:t>
      </w:r>
      <w:r w:rsidR="000867E6" w:rsidRPr="002B5730">
        <w:rPr>
          <w:rFonts w:ascii="Arial" w:hAnsi="Arial" w:cs="Arial"/>
          <w:color w:val="000000" w:themeColor="text1"/>
          <w:sz w:val="24"/>
          <w:szCs w:val="24"/>
        </w:rPr>
        <w:t>around 22</w:t>
      </w:r>
      <w:r w:rsidR="003108A6" w:rsidRPr="002B5730">
        <w:rPr>
          <w:rFonts w:ascii="Arial" w:hAnsi="Arial" w:cs="Arial"/>
          <w:color w:val="000000" w:themeColor="text1"/>
          <w:sz w:val="24"/>
          <w:szCs w:val="24"/>
        </w:rPr>
        <w:t>% of the total demand. Vinyl ester resin is employed as a</w:t>
      </w:r>
      <w:r w:rsidR="00831834" w:rsidRPr="002B5730">
        <w:rPr>
          <w:rFonts w:ascii="Arial" w:hAnsi="Arial" w:cs="Arial"/>
          <w:color w:val="000000" w:themeColor="text1"/>
          <w:sz w:val="24"/>
          <w:szCs w:val="24"/>
        </w:rPr>
        <w:t xml:space="preserve"> lining over marine components</w:t>
      </w:r>
      <w:r w:rsidR="00E92D9E" w:rsidRPr="002B5730">
        <w:rPr>
          <w:rFonts w:ascii="Arial" w:hAnsi="Arial" w:cs="Arial"/>
          <w:color w:val="000000" w:themeColor="text1"/>
          <w:sz w:val="24"/>
          <w:szCs w:val="24"/>
        </w:rPr>
        <w:t>,</w:t>
      </w:r>
      <w:r w:rsidR="00831834" w:rsidRPr="002B5730">
        <w:rPr>
          <w:rFonts w:ascii="Arial" w:hAnsi="Arial" w:cs="Arial"/>
          <w:color w:val="000000" w:themeColor="text1"/>
          <w:sz w:val="24"/>
          <w:szCs w:val="24"/>
        </w:rPr>
        <w:t xml:space="preserve"> p</w:t>
      </w:r>
      <w:r w:rsidR="004C1B69" w:rsidRPr="002B5730">
        <w:rPr>
          <w:rFonts w:ascii="Arial" w:hAnsi="Arial" w:cs="Arial"/>
          <w:color w:val="000000" w:themeColor="text1"/>
          <w:sz w:val="24"/>
          <w:szCs w:val="24"/>
        </w:rPr>
        <w:t>roviding</w:t>
      </w:r>
      <w:r w:rsidR="00831834" w:rsidRPr="002B5730">
        <w:rPr>
          <w:rFonts w:ascii="Arial" w:hAnsi="Arial" w:cs="Arial"/>
          <w:color w:val="000000" w:themeColor="text1"/>
          <w:sz w:val="24"/>
          <w:szCs w:val="24"/>
        </w:rPr>
        <w:t xml:space="preserve"> resistance from alkalis, acids, heat, and other chemicals. The growing investments in </w:t>
      </w:r>
      <w:r w:rsidR="004C1B69" w:rsidRPr="002B5730">
        <w:rPr>
          <w:rFonts w:ascii="Arial" w:hAnsi="Arial" w:cs="Arial"/>
          <w:color w:val="000000" w:themeColor="text1"/>
          <w:sz w:val="24"/>
          <w:szCs w:val="24"/>
        </w:rPr>
        <w:t xml:space="preserve">the </w:t>
      </w:r>
      <w:r w:rsidR="00831834" w:rsidRPr="002B5730">
        <w:rPr>
          <w:rFonts w:ascii="Arial" w:hAnsi="Arial" w:cs="Arial"/>
          <w:color w:val="000000" w:themeColor="text1"/>
          <w:sz w:val="24"/>
          <w:szCs w:val="24"/>
        </w:rPr>
        <w:t xml:space="preserve">renewable sector such as wind and solar energy in the region </w:t>
      </w:r>
      <w:r w:rsidR="00E92D9E" w:rsidRPr="002B5730">
        <w:rPr>
          <w:rFonts w:ascii="Arial" w:hAnsi="Arial" w:cs="Arial"/>
          <w:color w:val="000000" w:themeColor="text1"/>
          <w:sz w:val="24"/>
          <w:szCs w:val="24"/>
        </w:rPr>
        <w:t>ha</w:t>
      </w:r>
      <w:r w:rsidR="004C1B69" w:rsidRPr="002B5730">
        <w:rPr>
          <w:rFonts w:ascii="Arial" w:hAnsi="Arial" w:cs="Arial"/>
          <w:color w:val="000000" w:themeColor="text1"/>
          <w:sz w:val="24"/>
          <w:szCs w:val="24"/>
        </w:rPr>
        <w:t>ve</w:t>
      </w:r>
      <w:r w:rsidR="00E92D9E" w:rsidRPr="002B5730">
        <w:rPr>
          <w:rFonts w:ascii="Arial" w:hAnsi="Arial" w:cs="Arial"/>
          <w:color w:val="000000" w:themeColor="text1"/>
          <w:sz w:val="24"/>
          <w:szCs w:val="24"/>
        </w:rPr>
        <w:t xml:space="preserve"> also</w:t>
      </w:r>
      <w:r w:rsidR="00831834" w:rsidRPr="002B5730">
        <w:rPr>
          <w:rFonts w:ascii="Arial" w:hAnsi="Arial" w:cs="Arial"/>
          <w:color w:val="000000" w:themeColor="text1"/>
          <w:sz w:val="24"/>
          <w:szCs w:val="24"/>
        </w:rPr>
        <w:t xml:space="preserve"> contributed to the rising market for vinyl ester</w:t>
      </w:r>
      <w:r w:rsidR="00E92D9E" w:rsidRPr="002B5730">
        <w:rPr>
          <w:rFonts w:ascii="Arial" w:hAnsi="Arial" w:cs="Arial"/>
          <w:color w:val="000000" w:themeColor="text1"/>
          <w:sz w:val="24"/>
          <w:szCs w:val="24"/>
        </w:rPr>
        <w:t xml:space="preserve"> resin.</w:t>
      </w:r>
    </w:p>
    <w:p w14:paraId="4B3AF34C" w14:textId="51EF508F" w:rsidR="0069198A" w:rsidRPr="002B5730" w:rsidRDefault="0068383C">
      <w:pPr>
        <w:rPr>
          <w:color w:val="000000" w:themeColor="text1"/>
        </w:rPr>
      </w:pPr>
      <w:r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471AA99C">
                <wp:simplePos x="0" y="0"/>
                <wp:positionH relativeFrom="margin">
                  <wp:posOffset>2194560</wp:posOffset>
                </wp:positionH>
                <wp:positionV relativeFrom="paragraph">
                  <wp:posOffset>2752725</wp:posOffset>
                </wp:positionV>
                <wp:extent cx="4333875" cy="307340"/>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4333875" cy="307340"/>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62677D" id="_x0000_s1210" type="#_x0000_t202" style="position:absolute;margin-left:172.8pt;margin-top:216.75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" filled="f" stroked="f">
                <v:textbox style="mso-fit-shape-to-text:t">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B5730" w:rsidRPr="002B5730">
        <w:rPr>
          <w:rFonts w:ascii="Arial" w:eastAsia="Arial" w:hAnsi="Arial" w:cs="Arial"/>
          <w:noProof/>
          <w:color w:val="000000" w:themeColor="text1"/>
          <w:sz w:val="24"/>
          <w:szCs w:val="24"/>
        </w:rPr>
        <mc:AlternateContent>
          <mc:Choice Requires="wps">
            <w:drawing>
              <wp:anchor distT="0" distB="0" distL="114300" distR="114300" simplePos="0" relativeHeight="251990016" behindDoc="0" locked="0" layoutInCell="1" allowOverlap="1" wp14:anchorId="6B1C5476" wp14:editId="2D5C13CD">
                <wp:simplePos x="0" y="0"/>
                <wp:positionH relativeFrom="margin">
                  <wp:posOffset>-26670</wp:posOffset>
                </wp:positionH>
                <wp:positionV relativeFrom="paragraph">
                  <wp:posOffset>-92075</wp:posOffset>
                </wp:positionV>
                <wp:extent cx="6557010" cy="285750"/>
                <wp:effectExtent l="0" t="0" r="0" b="0"/>
                <wp:wrapNone/>
                <wp:docPr id="221" name="TextBox 13"/>
                <wp:cNvGraphicFramePr/>
                <a:graphic xmlns:a="http://schemas.openxmlformats.org/drawingml/2006/main">
                  <a:graphicData uri="http://schemas.microsoft.com/office/word/2010/wordprocessingShape">
                    <wps:wsp>
                      <wps:cNvSpPr txBox="1"/>
                      <wps:spPr>
                        <a:xfrm>
                          <a:off x="0" y="0"/>
                          <a:ext cx="6557010" cy="285750"/>
                        </a:xfrm>
                        <a:prstGeom prst="rect">
                          <a:avLst/>
                        </a:prstGeom>
                        <a:noFill/>
                      </wps:spPr>
                      <wps:txbx>
                        <w:txbxContent>
                          <w:p w14:paraId="05C29138" w14:textId="417922F5"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1C5476" id="_x0000_s1211" type="#_x0000_t202" style="position:absolute;margin-left:-2.1pt;margin-top:-7.25pt;width:516.3pt;height:2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" filled="f" stroked="f">
                <v:textbox>
                  <w:txbxContent>
                    <w:p w14:paraId="05C29138" w14:textId="417922F5"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Demand By Type</w:t>
                      </w:r>
                    </w:p>
                  </w:txbxContent>
                </v:textbox>
                <w10:wrap anchorx="margin"/>
              </v:shape>
            </w:pict>
          </mc:Fallback>
        </mc:AlternateContent>
      </w:r>
      <w:r w:rsidR="002B5730" w:rsidRPr="002B5730">
        <w:rPr>
          <w:noProof/>
          <w:color w:val="000000" w:themeColor="text1"/>
        </w:rPr>
        <mc:AlternateContent>
          <mc:Choice Requires="wps">
            <w:drawing>
              <wp:anchor distT="0" distB="0" distL="114300" distR="114300" simplePos="0" relativeHeight="251678720" behindDoc="0" locked="0" layoutInCell="1" allowOverlap="1" wp14:anchorId="03543288" wp14:editId="5A542EA9">
                <wp:simplePos x="0" y="0"/>
                <wp:positionH relativeFrom="margin">
                  <wp:posOffset>-66675</wp:posOffset>
                </wp:positionH>
                <wp:positionV relativeFrom="paragraph">
                  <wp:posOffset>160655</wp:posOffset>
                </wp:positionV>
                <wp:extent cx="6543675" cy="333375"/>
                <wp:effectExtent l="0" t="0" r="0" b="0"/>
                <wp:wrapNone/>
                <wp:docPr id="21" name="TextBox 13"/>
                <wp:cNvGraphicFramePr/>
                <a:graphic xmlns:a="http://schemas.openxmlformats.org/drawingml/2006/main">
                  <a:graphicData uri="http://schemas.microsoft.com/office/word/2010/wordprocessingShape">
                    <wps:wsp>
                      <wps:cNvSpPr txBox="1"/>
                      <wps:spPr>
                        <a:xfrm>
                          <a:off x="0" y="0"/>
                          <a:ext cx="6543675" cy="333375"/>
                        </a:xfrm>
                        <a:prstGeom prst="rect">
                          <a:avLst/>
                        </a:prstGeom>
                        <a:noFill/>
                      </wps:spPr>
                      <wps:txbx>
                        <w:txbxContent>
                          <w:p w14:paraId="558C9B9B" w14:textId="3E47C98B"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543288" id="_x0000_s1212" type="#_x0000_t202" style="position:absolute;margin-left:-5.25pt;margin-top:12.65pt;width:515.25pt;height:26.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" filled="f" stroked="f">
                <v:textbox>
                  <w:txbxContent>
                    <w:p w14:paraId="558C9B9B" w14:textId="3E47C98B"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13644D" w:rsidRPr="002B5730">
        <w:rPr>
          <w:noProof/>
          <w:color w:val="000000" w:themeColor="text1"/>
        </w:rPr>
        <w:drawing>
          <wp:inline distT="0" distB="0" distL="0" distR="0" wp14:anchorId="3EBB95C7" wp14:editId="2DF44A92">
            <wp:extent cx="6448425" cy="2828925"/>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F7AD96D" w14:textId="77777777" w:rsidR="0068383C" w:rsidRDefault="0068383C" w:rsidP="00990C86">
      <w:pPr>
        <w:spacing w:line="360" w:lineRule="auto"/>
        <w:jc w:val="both"/>
        <w:rPr>
          <w:rFonts w:ascii="Arial" w:hAnsi="Arial" w:cs="Arial"/>
          <w:color w:val="000000" w:themeColor="text1"/>
          <w:sz w:val="24"/>
          <w:szCs w:val="24"/>
        </w:rPr>
      </w:pPr>
    </w:p>
    <w:p w14:paraId="3AFEE6FD" w14:textId="77777777" w:rsidR="0068383C" w:rsidRDefault="0068383C" w:rsidP="00990C86">
      <w:pPr>
        <w:spacing w:line="360" w:lineRule="auto"/>
        <w:jc w:val="both"/>
        <w:rPr>
          <w:rFonts w:ascii="Arial" w:hAnsi="Arial" w:cs="Arial"/>
          <w:color w:val="000000" w:themeColor="text1"/>
          <w:sz w:val="24"/>
          <w:szCs w:val="24"/>
        </w:rPr>
      </w:pPr>
    </w:p>
    <w:p w14:paraId="20B6AD59" w14:textId="77777777" w:rsidR="0068383C" w:rsidRDefault="0068383C" w:rsidP="00990C86">
      <w:pPr>
        <w:spacing w:line="360" w:lineRule="auto"/>
        <w:jc w:val="both"/>
        <w:rPr>
          <w:rFonts w:ascii="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36B365B" w14:textId="11F47834" w:rsidR="0068383C" w:rsidRDefault="00F91C91" w:rsidP="00990C86">
      <w:pPr>
        <w:spacing w:line="360" w:lineRule="auto"/>
        <w:jc w:val="both"/>
        <w:rPr>
          <w:rFonts w:ascii="Arial" w:hAnsi="Arial" w:cs="Arial"/>
          <w:color w:val="000000" w:themeColor="text1"/>
          <w:sz w:val="24"/>
          <w:szCs w:val="24"/>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Europe vinyl ester resin type is dominated by Bisphenol-A, F, S due to its extensive use in the</w:t>
      </w:r>
      <w:r w:rsidR="00524A3E" w:rsidRPr="002B5730">
        <w:rPr>
          <w:rFonts w:ascii="Arial" w:hAnsi="Arial" w:cs="Arial"/>
          <w:color w:val="000000" w:themeColor="text1"/>
          <w:sz w:val="24"/>
          <w:szCs w:val="24"/>
        </w:rPr>
        <w:t xml:space="preserve"> pipes and tanks industry where </w:t>
      </w:r>
      <w:r w:rsidR="000B49B1" w:rsidRPr="002B5730">
        <w:rPr>
          <w:rFonts w:ascii="Arial" w:hAnsi="Arial" w:cs="Arial"/>
          <w:color w:val="000000" w:themeColor="text1"/>
          <w:sz w:val="24"/>
          <w:szCs w:val="24"/>
        </w:rPr>
        <w:t>it</w:t>
      </w:r>
      <w:r w:rsidR="00524A3E" w:rsidRPr="002B5730">
        <w:rPr>
          <w:rFonts w:ascii="Arial" w:hAnsi="Arial" w:cs="Arial"/>
          <w:color w:val="000000" w:themeColor="text1"/>
          <w:sz w:val="24"/>
          <w:szCs w:val="24"/>
        </w:rPr>
        <w:t xml:space="preserve"> is used as a coating material in tankers preventing them from corrosion, chemicals, and heat. </w:t>
      </w:r>
      <w:proofErr w:type="spellStart"/>
      <w:r w:rsidR="00524A3E" w:rsidRPr="002B5730">
        <w:rPr>
          <w:rFonts w:ascii="Arial" w:hAnsi="Arial" w:cs="Arial"/>
          <w:color w:val="000000" w:themeColor="text1"/>
          <w:sz w:val="24"/>
          <w:szCs w:val="24"/>
        </w:rPr>
        <w:t>Novolac</w:t>
      </w:r>
      <w:proofErr w:type="spellEnd"/>
      <w:r w:rsidR="00524A3E" w:rsidRPr="002B5730">
        <w:rPr>
          <w:rFonts w:ascii="Arial" w:hAnsi="Arial" w:cs="Arial"/>
          <w:color w:val="000000" w:themeColor="text1"/>
          <w:sz w:val="24"/>
          <w:szCs w:val="24"/>
        </w:rPr>
        <w:t xml:space="preserve"> and </w:t>
      </w:r>
      <w:r w:rsidR="00F62FF5" w:rsidRPr="002B5730">
        <w:rPr>
          <w:rFonts w:ascii="Arial" w:hAnsi="Arial" w:cs="Arial"/>
          <w:color w:val="000000" w:themeColor="text1"/>
          <w:sz w:val="24"/>
          <w:szCs w:val="24"/>
        </w:rPr>
        <w:t>B</w:t>
      </w:r>
      <w:r w:rsidR="00524A3E" w:rsidRPr="002B5730">
        <w:rPr>
          <w:rFonts w:ascii="Arial" w:hAnsi="Arial" w:cs="Arial"/>
          <w:color w:val="000000" w:themeColor="text1"/>
          <w:sz w:val="24"/>
          <w:szCs w:val="24"/>
        </w:rPr>
        <w:t xml:space="preserve">rominated vinyl ester resin </w:t>
      </w:r>
      <w:r w:rsidR="00661514" w:rsidRPr="002B5730">
        <w:rPr>
          <w:rFonts w:ascii="Arial" w:hAnsi="Arial" w:cs="Arial"/>
          <w:color w:val="000000" w:themeColor="text1"/>
          <w:sz w:val="24"/>
          <w:szCs w:val="24"/>
        </w:rPr>
        <w:t xml:space="preserve">together contributes </w:t>
      </w:r>
      <w:r w:rsidR="00F62FF5" w:rsidRPr="002B5730">
        <w:rPr>
          <w:rFonts w:ascii="Arial" w:hAnsi="Arial" w:cs="Arial"/>
          <w:color w:val="000000" w:themeColor="text1"/>
          <w:sz w:val="24"/>
          <w:szCs w:val="24"/>
        </w:rPr>
        <w:t xml:space="preserve">to </w:t>
      </w:r>
      <w:r w:rsidR="00661514" w:rsidRPr="002B5730">
        <w:rPr>
          <w:rFonts w:ascii="Arial" w:hAnsi="Arial" w:cs="Arial"/>
          <w:color w:val="000000" w:themeColor="text1"/>
          <w:sz w:val="24"/>
          <w:szCs w:val="24"/>
        </w:rPr>
        <w:t>around 35% share of the total region</w:t>
      </w:r>
      <w:r w:rsidR="00F62FF5" w:rsidRPr="002B5730">
        <w:rPr>
          <w:rFonts w:ascii="Arial" w:hAnsi="Arial" w:cs="Arial"/>
          <w:color w:val="000000" w:themeColor="text1"/>
          <w:sz w:val="24"/>
          <w:szCs w:val="24"/>
        </w:rPr>
        <w:t>al</w:t>
      </w:r>
      <w:r w:rsidR="00661514" w:rsidRPr="002B5730">
        <w:rPr>
          <w:rFonts w:ascii="Arial" w:hAnsi="Arial" w:cs="Arial"/>
          <w:color w:val="000000" w:themeColor="text1"/>
          <w:sz w:val="24"/>
          <w:szCs w:val="24"/>
        </w:rPr>
        <w:t xml:space="preserve"> demand.</w:t>
      </w:r>
      <w:r w:rsidR="00F62FF5" w:rsidRPr="002B5730">
        <w:rPr>
          <w:rFonts w:ascii="Arial" w:hAnsi="Arial" w:cs="Arial"/>
          <w:color w:val="000000" w:themeColor="text1"/>
          <w:sz w:val="24"/>
          <w:szCs w:val="24"/>
        </w:rPr>
        <w:t xml:space="preserve"> </w:t>
      </w:r>
      <w:r w:rsidR="000B49B1" w:rsidRPr="002B5730">
        <w:rPr>
          <w:rFonts w:ascii="Arial" w:hAnsi="Arial" w:cs="Arial"/>
          <w:color w:val="000000" w:themeColor="text1"/>
          <w:sz w:val="24"/>
          <w:szCs w:val="24"/>
        </w:rPr>
        <w:t xml:space="preserve">Increasing </w:t>
      </w:r>
      <w:r w:rsidR="000B49B1" w:rsidRPr="002B5730">
        <w:rPr>
          <w:rFonts w:ascii="Arial" w:hAnsi="Arial" w:cs="Arial"/>
          <w:color w:val="000000" w:themeColor="text1"/>
          <w:sz w:val="24"/>
          <w:szCs w:val="24"/>
        </w:rPr>
        <w:t>industrialization and rising investments in the renewable sector increased the market for bisphenol- A, F, S vinyl ester</w:t>
      </w:r>
      <w:r w:rsidR="00B45899" w:rsidRPr="002B5730">
        <w:rPr>
          <w:rFonts w:ascii="Arial" w:hAnsi="Arial" w:cs="Arial"/>
          <w:color w:val="000000" w:themeColor="text1"/>
          <w:sz w:val="24"/>
          <w:szCs w:val="24"/>
        </w:rPr>
        <w:t xml:space="preserve"> in the region</w:t>
      </w:r>
      <w:r w:rsidR="000B49B1" w:rsidRPr="002B5730">
        <w:rPr>
          <w:rFonts w:ascii="Arial" w:hAnsi="Arial" w:cs="Arial"/>
          <w:color w:val="000000" w:themeColor="text1"/>
          <w:sz w:val="24"/>
          <w:szCs w:val="24"/>
        </w:rPr>
        <w:t xml:space="preserve">. </w:t>
      </w:r>
      <w:r w:rsidR="00B45899" w:rsidRPr="002B5730">
        <w:rPr>
          <w:rFonts w:ascii="Arial" w:hAnsi="Arial" w:cs="Arial"/>
          <w:color w:val="000000" w:themeColor="text1"/>
          <w:sz w:val="24"/>
          <w:szCs w:val="24"/>
        </w:rPr>
        <w:t>Major vinyl ester resin</w:t>
      </w:r>
      <w:r w:rsidR="009006A2" w:rsidRPr="002B5730">
        <w:rPr>
          <w:rFonts w:ascii="Arial" w:hAnsi="Arial" w:cs="Arial"/>
          <w:color w:val="000000" w:themeColor="text1"/>
          <w:sz w:val="24"/>
          <w:szCs w:val="24"/>
        </w:rPr>
        <w:t xml:space="preserve"> producers in the region manufacture</w:t>
      </w:r>
      <w:r w:rsidR="001F4365" w:rsidRPr="002B5730">
        <w:rPr>
          <w:rFonts w:ascii="Arial" w:hAnsi="Arial" w:cs="Arial"/>
          <w:color w:val="000000" w:themeColor="text1"/>
          <w:sz w:val="24"/>
          <w:szCs w:val="24"/>
        </w:rPr>
        <w:t xml:space="preserve"> </w:t>
      </w:r>
      <w:r w:rsidR="009006A2" w:rsidRPr="002B5730">
        <w:rPr>
          <w:rFonts w:ascii="Arial" w:hAnsi="Arial" w:cs="Arial"/>
          <w:color w:val="000000" w:themeColor="text1"/>
          <w:sz w:val="24"/>
          <w:szCs w:val="24"/>
        </w:rPr>
        <w:t>Bisphenol- F</w:t>
      </w:r>
      <w:r w:rsidR="001F4365" w:rsidRPr="002B5730">
        <w:rPr>
          <w:rFonts w:ascii="Arial" w:hAnsi="Arial" w:cs="Arial"/>
          <w:color w:val="000000" w:themeColor="text1"/>
          <w:sz w:val="24"/>
          <w:szCs w:val="24"/>
        </w:rPr>
        <w:t xml:space="preserve"> because</w:t>
      </w:r>
      <w:r w:rsidR="009006A2" w:rsidRPr="002B5730">
        <w:rPr>
          <w:rFonts w:ascii="Arial" w:hAnsi="Arial" w:cs="Arial"/>
          <w:color w:val="000000" w:themeColor="text1"/>
          <w:sz w:val="24"/>
          <w:szCs w:val="24"/>
        </w:rPr>
        <w:t xml:space="preserve"> Bisphenol- A has been banned due to its carcinogenic property</w:t>
      </w:r>
    </w:p>
    <w:p w14:paraId="4E6A3C08" w14:textId="6AB423ED" w:rsidR="00023038" w:rsidRPr="002B5730" w:rsidRDefault="0068383C" w:rsidP="00990C86">
      <w:pPr>
        <w:spacing w:line="360" w:lineRule="auto"/>
        <w:jc w:val="both"/>
        <w:rPr>
          <w:rFonts w:ascii="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2064" behindDoc="0" locked="0" layoutInCell="1" allowOverlap="1" wp14:anchorId="026A9641" wp14:editId="04DDCDDD">
                <wp:simplePos x="0" y="0"/>
                <wp:positionH relativeFrom="margin">
                  <wp:posOffset>-66675</wp:posOffset>
                </wp:positionH>
                <wp:positionV relativeFrom="paragraph">
                  <wp:posOffset>81280</wp:posOffset>
                </wp:positionV>
                <wp:extent cx="6610350" cy="314325"/>
                <wp:effectExtent l="0" t="0" r="0" b="0"/>
                <wp:wrapNone/>
                <wp:docPr id="223" name="TextBox 13"/>
                <wp:cNvGraphicFramePr/>
                <a:graphic xmlns:a="http://schemas.openxmlformats.org/drawingml/2006/main">
                  <a:graphicData uri="http://schemas.microsoft.com/office/word/2010/wordprocessingShape">
                    <wps:wsp>
                      <wps:cNvSpPr txBox="1"/>
                      <wps:spPr>
                        <a:xfrm>
                          <a:off x="0" y="0"/>
                          <a:ext cx="6610350" cy="314325"/>
                        </a:xfrm>
                        <a:prstGeom prst="rect">
                          <a:avLst/>
                        </a:prstGeom>
                        <a:noFill/>
                      </wps:spPr>
                      <wps:txbx>
                        <w:txbxContent>
                          <w:p w14:paraId="3B405F91" w14:textId="78F6018F"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5</w:t>
                            </w:r>
                            <w:r w:rsidRPr="002B5730">
                              <w:rPr>
                                <w:rFonts w:ascii="Verdana" w:eastAsia="Verdana" w:hAnsi="Verdana" w:cs="Verdana"/>
                                <w:b/>
                                <w:bCs/>
                                <w:kern w:val="24"/>
                                <w:sz w:val="20"/>
                                <w:szCs w:val="20"/>
                              </w:rPr>
                              <w:t>.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26A9641" id="_x0000_s1213" type="#_x0000_t202" style="position:absolute;left:0;text-align:left;margin-left:-5.25pt;margin-top:6.4pt;width:520.5pt;height:24.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" filled="f" stroked="f">
                <v:textbox>
                  <w:txbxContent>
                    <w:p w14:paraId="3B405F91" w14:textId="78F6018F"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5</w:t>
                      </w:r>
                      <w:r w:rsidRPr="002B5730">
                        <w:rPr>
                          <w:rFonts w:ascii="Verdana" w:eastAsia="Verdana" w:hAnsi="Verdana" w:cs="Verdana"/>
                          <w:b/>
                          <w:bCs/>
                          <w:kern w:val="24"/>
                          <w:sz w:val="20"/>
                          <w:szCs w:val="20"/>
                        </w:rPr>
                        <w:t>. Demand By Sales Channel</w:t>
                      </w:r>
                    </w:p>
                  </w:txbxContent>
                </v:textbox>
                <w10:wrap anchorx="margin"/>
              </v:shape>
            </w:pict>
          </mc:Fallback>
        </mc:AlternateContent>
      </w:r>
      <w:r w:rsidR="009006A2" w:rsidRPr="002B5730">
        <w:rPr>
          <w:rFonts w:ascii="Arial" w:hAnsi="Arial" w:cs="Arial"/>
          <w:color w:val="000000" w:themeColor="text1"/>
          <w:sz w:val="24"/>
          <w:szCs w:val="24"/>
        </w:rPr>
        <w:t>.</w:t>
      </w:r>
    </w:p>
    <w:p w14:paraId="4ABAD24C" w14:textId="16566214" w:rsidR="00023038" w:rsidRDefault="00993983">
      <w:pPr>
        <w:rPr>
          <w:color w:val="000000" w:themeColor="text1"/>
        </w:rPr>
      </w:pPr>
      <w:r w:rsidRPr="002B5730">
        <w:rPr>
          <w:noProof/>
          <w:color w:val="000000" w:themeColor="text1"/>
        </w:rPr>
        <mc:AlternateContent>
          <mc:Choice Requires="wps">
            <w:drawing>
              <wp:anchor distT="0" distB="0" distL="114300" distR="114300" simplePos="0" relativeHeight="251680768" behindDoc="0" locked="0" layoutInCell="1" allowOverlap="1" wp14:anchorId="118010A7" wp14:editId="1B0DFC5F">
                <wp:simplePos x="0" y="0"/>
                <wp:positionH relativeFrom="margin">
                  <wp:posOffset>-123825</wp:posOffset>
                </wp:positionH>
                <wp:positionV relativeFrom="paragraph">
                  <wp:posOffset>129540</wp:posOffset>
                </wp:positionV>
                <wp:extent cx="6667500" cy="381000"/>
                <wp:effectExtent l="0" t="0" r="0" b="0"/>
                <wp:wrapNone/>
                <wp:docPr id="23" name="TextBox 13"/>
                <wp:cNvGraphicFramePr/>
                <a:graphic xmlns:a="http://schemas.openxmlformats.org/drawingml/2006/main">
                  <a:graphicData uri="http://schemas.microsoft.com/office/word/2010/wordprocessingShape">
                    <wps:wsp>
                      <wps:cNvSpPr txBox="1"/>
                      <wps:spPr>
                        <a:xfrm>
                          <a:off x="0" y="0"/>
                          <a:ext cx="6667500" cy="381000"/>
                        </a:xfrm>
                        <a:prstGeom prst="rect">
                          <a:avLst/>
                        </a:prstGeom>
                        <a:noFill/>
                      </wps:spPr>
                      <wps:txbx>
                        <w:txbxContent>
                          <w:p w14:paraId="0E8BD9F4" w14:textId="7944BA85"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27</w:t>
                            </w:r>
                            <w:r w:rsidRPr="002B5730">
                              <w:rPr>
                                <w:rFonts w:ascii="Verdana" w:eastAsia="Verdana" w:hAnsi="Verdana" w:cs="Verdana"/>
                                <w:b/>
                                <w:bCs/>
                                <w:kern w:val="24"/>
                                <w:sz w:val="20"/>
                                <w:szCs w:val="20"/>
                                <w:lang w:val="en-US"/>
                              </w:rPr>
                              <w:t xml:space="preserve">: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8010A7" id="_x0000_s1214" type="#_x0000_t202" style="position:absolute;margin-left:-9.75pt;margin-top:10.2pt;width:525pt;height:30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" filled="f" stroked="f">
                <v:textbox>
                  <w:txbxContent>
                    <w:p w14:paraId="0E8BD9F4" w14:textId="7944BA85"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27</w:t>
                      </w:r>
                      <w:r w:rsidRPr="002B5730">
                        <w:rPr>
                          <w:rFonts w:ascii="Verdana" w:eastAsia="Verdana" w:hAnsi="Verdana" w:cs="Verdana"/>
                          <w:b/>
                          <w:bCs/>
                          <w:kern w:val="24"/>
                          <w:sz w:val="20"/>
                          <w:szCs w:val="20"/>
                          <w:lang w:val="en-US"/>
                        </w:rPr>
                        <w:t xml:space="preserve">: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39633F52">
                <wp:simplePos x="0" y="0"/>
                <wp:positionH relativeFrom="column">
                  <wp:posOffset>4219575</wp:posOffset>
                </wp:positionH>
                <wp:positionV relativeFrom="paragraph">
                  <wp:posOffset>2434590</wp:posOffset>
                </wp:positionV>
                <wp:extent cx="1864360" cy="2000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7FF9D87" id="_x0000_s1215" type="#_x0000_t202" style="position:absolute;margin-left:332.25pt;margin-top:191.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3644D" w:rsidRPr="002B5730">
        <w:rPr>
          <w:noProof/>
          <w:color w:val="000000" w:themeColor="text1"/>
        </w:rPr>
        <w:drawing>
          <wp:inline distT="0" distB="0" distL="0" distR="0" wp14:anchorId="10E33AFE" wp14:editId="1CA6A23B">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AFD67CB" w14:textId="36839802" w:rsidR="00C77616" w:rsidRDefault="00C77616">
      <w:pPr>
        <w:rPr>
          <w:color w:val="000000" w:themeColor="text1"/>
        </w:rPr>
      </w:pPr>
    </w:p>
    <w:p w14:paraId="4B5E045D"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8784" behindDoc="0" locked="0" layoutInCell="1" allowOverlap="1" wp14:anchorId="3897CE4A" wp14:editId="32D1B976">
                <wp:simplePos x="0" y="0"/>
                <wp:positionH relativeFrom="margin">
                  <wp:posOffset>0</wp:posOffset>
                </wp:positionH>
                <wp:positionV relativeFrom="paragraph">
                  <wp:posOffset>0</wp:posOffset>
                </wp:positionV>
                <wp:extent cx="6286500" cy="266700"/>
                <wp:effectExtent l="0" t="0" r="0" b="0"/>
                <wp:wrapNone/>
                <wp:docPr id="2075"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736137FA" w14:textId="15BA4D10"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2.3.6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97CE4A" id="_x0000_s1216" type="#_x0000_t202" style="position:absolute;margin-left:0;margin-top:0;width:495pt;height:21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" filled="f" stroked="f">
                <v:textbox>
                  <w:txbxContent>
                    <w:p w14:paraId="736137FA" w14:textId="15BA4D10"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2.3.6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0DA3155"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9808" behindDoc="0" locked="0" layoutInCell="1" allowOverlap="1" wp14:anchorId="32C4AFC5" wp14:editId="3E97F27B">
                <wp:simplePos x="0" y="0"/>
                <wp:positionH relativeFrom="margin">
                  <wp:posOffset>0</wp:posOffset>
                </wp:positionH>
                <wp:positionV relativeFrom="paragraph">
                  <wp:posOffset>0</wp:posOffset>
                </wp:positionV>
                <wp:extent cx="6543675" cy="276225"/>
                <wp:effectExtent l="0" t="0" r="0" b="0"/>
                <wp:wrapNone/>
                <wp:docPr id="2076"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5D9ABD58" w14:textId="09FA7CDD"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28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C4AFC5" id="_x0000_s1217" type="#_x0000_t202" style="position:absolute;margin-left:0;margin-top:0;width:515.25pt;height:21.7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" filled="f" stroked="f">
                <v:textbox>
                  <w:txbxContent>
                    <w:p w14:paraId="5D9ABD58" w14:textId="09FA7CDD"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28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7DA38A01" w14:textId="77777777" w:rsidR="00C77616" w:rsidRDefault="00C77616" w:rsidP="00C77616">
      <w:pPr>
        <w:rPr>
          <w:rFonts w:ascii="Arial" w:eastAsia="Arial" w:hAnsi="Arial" w:cs="Arial"/>
          <w:color w:val="000000" w:themeColor="text1"/>
          <w:sz w:val="24"/>
          <w:szCs w:val="24"/>
        </w:rPr>
      </w:pPr>
    </w:p>
    <w:p w14:paraId="05F23995" w14:textId="5332696F" w:rsidR="00C77616" w:rsidRDefault="00C77616" w:rsidP="00C77616">
      <w:pPr>
        <w:rPr>
          <w:rFonts w:ascii="Arial" w:eastAsia="Arial" w:hAnsi="Arial" w:cs="Arial"/>
          <w:color w:val="000000" w:themeColor="text1"/>
          <w:sz w:val="24"/>
          <w:szCs w:val="24"/>
        </w:rPr>
      </w:pPr>
      <w:r w:rsidRPr="002B5730">
        <w:rPr>
          <w:noProof/>
          <w:color w:val="000000" w:themeColor="text1"/>
        </w:rPr>
        <w:drawing>
          <wp:inline distT="0" distB="0" distL="0" distR="0" wp14:anchorId="738A87D5" wp14:editId="4E3CE3B3">
            <wp:extent cx="6457950" cy="2038350"/>
            <wp:effectExtent l="0" t="0" r="0" b="0"/>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1C73C4E" w14:textId="5003A07D" w:rsidR="00C77616" w:rsidRDefault="0068383C">
      <w:pPr>
        <w:rPr>
          <w:color w:val="000000" w:themeColor="text1"/>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0522A562">
                <wp:simplePos x="0" y="0"/>
                <wp:positionH relativeFrom="margin">
                  <wp:posOffset>2383155</wp:posOffset>
                </wp:positionH>
                <wp:positionV relativeFrom="paragraph">
                  <wp:posOffset>33020</wp:posOffset>
                </wp:positionV>
                <wp:extent cx="4075237" cy="415498"/>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0FAE047F" w14:textId="037B96E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Reinhold </w:t>
                            </w:r>
                            <w:proofErr w:type="gram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w:t>
                            </w:r>
                            <w:proofErr w:type="gram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663E3152" id="_x0000_s1218" type="#_x0000_t202" style="position:absolute;margin-left:187.65pt;margin-top:2.6pt;width:320.9pt;height:32.7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" filled="f" stroked="f">
                <v:textbox style="mso-fit-shape-to-text:t">
                  <w:txbxContent>
                    <w:p w14:paraId="0FAE047F" w14:textId="037B96E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Reinhold </w:t>
                      </w:r>
                      <w:proofErr w:type="gram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w:t>
                      </w:r>
                      <w:proofErr w:type="gram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5E9A2AB9" w14:textId="40CDFEB2" w:rsidR="00E32EDF" w:rsidRPr="002B5730" w:rsidRDefault="00E32EDF">
      <w:pPr>
        <w:rPr>
          <w:color w:val="000000" w:themeColor="text1"/>
        </w:rPr>
      </w:pPr>
    </w:p>
    <w:p w14:paraId="5545A6D3" w14:textId="3759FBA3" w:rsidR="00A63DF1" w:rsidRPr="002B5730" w:rsidRDefault="00C77616"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6B36009E">
            <wp:simplePos x="0" y="0"/>
            <wp:positionH relativeFrom="margin">
              <wp:posOffset>-590550</wp:posOffset>
            </wp:positionH>
            <wp:positionV relativeFrom="paragraph">
              <wp:posOffset>-1083945</wp:posOffset>
            </wp:positionV>
            <wp:extent cx="7629525" cy="1084834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9525" cy="10848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DC763" w14:textId="63EDDD91"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1BBF01F1">
                <wp:simplePos x="0" y="0"/>
                <wp:positionH relativeFrom="page">
                  <wp:posOffset>1781174</wp:posOffset>
                </wp:positionH>
                <wp:positionV relativeFrom="paragraph">
                  <wp:posOffset>70485</wp:posOffset>
                </wp:positionV>
                <wp:extent cx="450532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5325" cy="2434442"/>
                        </a:xfrm>
                        <a:prstGeom prst="rect">
                          <a:avLst/>
                        </a:prstGeom>
                      </wps:spPr>
                      <wps:txbx>
                        <w:txbxContent>
                          <w:p w14:paraId="774CB842" w14:textId="4937A72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219" type="#_x0000_t202" style="position:absolute;margin-left:140.25pt;margin-top:5.55pt;width:354.75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" filled="f" stroked="f">
                <v:textbox inset="2.30908mm,1.1546mm,2.30908mm,1.1546mm">
                  <w:txbxContent>
                    <w:p w14:paraId="774CB842" w14:textId="4937A72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4D771FE5" w14:textId="77777777" w:rsidR="00A63DF1" w:rsidRPr="002B5730" w:rsidRDefault="00A63DF1" w:rsidP="00A63DF1">
      <w:pPr>
        <w:rPr>
          <w:color w:val="000000" w:themeColor="text1"/>
        </w:rPr>
      </w:pPr>
    </w:p>
    <w:p w14:paraId="6E0F62A4" w14:textId="3A4517C3" w:rsidR="00A63DF1" w:rsidRPr="002B5730" w:rsidRDefault="00A63DF1" w:rsidP="00A63DF1">
      <w:pPr>
        <w:rPr>
          <w:color w:val="000000" w:themeColor="text1"/>
        </w:rPr>
      </w:pPr>
    </w:p>
    <w:p w14:paraId="5F480E3C" w14:textId="77777777"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07A2321E" w:rsidR="00A63DF1" w:rsidRPr="002B5730" w:rsidRDefault="00A63DF1" w:rsidP="00A63DF1">
      <w:pPr>
        <w:tabs>
          <w:tab w:val="right" w:pos="9415"/>
        </w:tabs>
        <w:rPr>
          <w:color w:val="000000" w:themeColor="text1"/>
        </w:rPr>
      </w:pPr>
      <w:r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5855DC2D"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507971D9">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540D637E" w:rsidR="00A63DF1" w:rsidRPr="002B5730" w:rsidRDefault="00A63DF1" w:rsidP="00A63DF1">
      <w:pPr>
        <w:rPr>
          <w:color w:val="000000" w:themeColor="text1"/>
        </w:rPr>
      </w:pPr>
    </w:p>
    <w:p w14:paraId="0EFB90BF" w14:textId="4FA00F2A" w:rsidR="00A63DF1" w:rsidRPr="002B5730" w:rsidRDefault="00A63DF1" w:rsidP="00A63DF1">
      <w:pPr>
        <w:rPr>
          <w:color w:val="000000" w:themeColor="text1"/>
        </w:rPr>
      </w:pPr>
    </w:p>
    <w:p w14:paraId="63ECB4B2" w14:textId="1EE9ECB2" w:rsidR="00A63DF1" w:rsidRPr="002B5730" w:rsidRDefault="00A63DF1" w:rsidP="00A63DF1">
      <w:pPr>
        <w:rPr>
          <w:color w:val="000000" w:themeColor="text1"/>
        </w:rPr>
      </w:pPr>
    </w:p>
    <w:p w14:paraId="0ADCEB2E" w14:textId="68DD1CDC" w:rsidR="00A63DF1" w:rsidRPr="002B5730" w:rsidRDefault="00A63DF1" w:rsidP="00A63DF1">
      <w:pPr>
        <w:rPr>
          <w:color w:val="000000" w:themeColor="text1"/>
        </w:rPr>
      </w:pPr>
    </w:p>
    <w:p w14:paraId="5837075F" w14:textId="61C4D723" w:rsidR="00A63DF1" w:rsidRPr="002B5730" w:rsidRDefault="00A63DF1" w:rsidP="00A63DF1">
      <w:pPr>
        <w:rPr>
          <w:color w:val="000000" w:themeColor="text1"/>
        </w:rPr>
      </w:pPr>
    </w:p>
    <w:p w14:paraId="5222A22D" w14:textId="77777777" w:rsidR="00A63DF1" w:rsidRPr="002B5730" w:rsidRDefault="00A63DF1" w:rsidP="00A63DF1">
      <w:pPr>
        <w:rPr>
          <w:color w:val="000000" w:themeColor="text1"/>
        </w:rPr>
      </w:pPr>
    </w:p>
    <w:p w14:paraId="15B469F3" w14:textId="77777777" w:rsidR="00A63DF1" w:rsidRPr="002B5730" w:rsidRDefault="00A63DF1" w:rsidP="00A63DF1">
      <w:pPr>
        <w:rPr>
          <w:color w:val="000000" w:themeColor="text1"/>
        </w:rPr>
      </w:pPr>
    </w:p>
    <w:p w14:paraId="45513B56" w14:textId="77777777" w:rsidR="00A63DF1" w:rsidRPr="002B5730" w:rsidRDefault="00A63DF1" w:rsidP="00A63DF1">
      <w:pPr>
        <w:rPr>
          <w:color w:val="000000" w:themeColor="text1"/>
        </w:rPr>
      </w:pPr>
    </w:p>
    <w:p w14:paraId="585E2496" w14:textId="77777777" w:rsidR="00A63DF1" w:rsidRPr="002B5730" w:rsidRDefault="00A63DF1" w:rsidP="00A63DF1">
      <w:pPr>
        <w:rPr>
          <w:color w:val="000000" w:themeColor="text1"/>
        </w:rPr>
      </w:pPr>
    </w:p>
    <w:p w14:paraId="4EF9E15D" w14:textId="609DB12D" w:rsidR="00023038" w:rsidRPr="002B5730" w:rsidRDefault="00023038">
      <w:pPr>
        <w:rPr>
          <w:color w:val="000000" w:themeColor="text1"/>
        </w:rPr>
      </w:pPr>
    </w:p>
    <w:p w14:paraId="48BCC88A" w14:textId="0D6638F7" w:rsidR="00023038" w:rsidRPr="002B5730" w:rsidRDefault="00023038">
      <w:pPr>
        <w:rPr>
          <w:color w:val="000000" w:themeColor="text1"/>
        </w:rPr>
      </w:pPr>
    </w:p>
    <w:p w14:paraId="25A4259D" w14:textId="2543AF42" w:rsidR="00023038" w:rsidRPr="002B5730" w:rsidRDefault="00023038">
      <w:pPr>
        <w:rPr>
          <w:color w:val="000000" w:themeColor="text1"/>
        </w:rPr>
      </w:pPr>
    </w:p>
    <w:p w14:paraId="30A74BCC" w14:textId="1D139C44" w:rsidR="00023038" w:rsidRPr="002B5730" w:rsidRDefault="00023038">
      <w:pPr>
        <w:rPr>
          <w:color w:val="000000" w:themeColor="text1"/>
        </w:rPr>
      </w:pPr>
    </w:p>
    <w:p w14:paraId="145E974D" w14:textId="0BDF1A1A" w:rsidR="00023038" w:rsidRPr="002B5730" w:rsidRDefault="00023038">
      <w:pPr>
        <w:rPr>
          <w:color w:val="000000" w:themeColor="text1"/>
        </w:rPr>
      </w:pPr>
    </w:p>
    <w:p w14:paraId="08F9029C" w14:textId="53E5BFC3" w:rsidR="00023038" w:rsidRPr="002B5730" w:rsidRDefault="00023038">
      <w:pPr>
        <w:rPr>
          <w:color w:val="000000" w:themeColor="text1"/>
        </w:rPr>
      </w:pPr>
    </w:p>
    <w:p w14:paraId="03A61F4B" w14:textId="4EB73417" w:rsidR="00023038" w:rsidRPr="002B5730" w:rsidRDefault="00023038">
      <w:pPr>
        <w:rPr>
          <w:color w:val="000000" w:themeColor="text1"/>
        </w:rPr>
      </w:pPr>
    </w:p>
    <w:p w14:paraId="2394931E" w14:textId="0DAFE4A9" w:rsidR="00023038" w:rsidRPr="002B5730" w:rsidRDefault="00023038">
      <w:pPr>
        <w:rPr>
          <w:color w:val="000000" w:themeColor="text1"/>
        </w:rPr>
      </w:pPr>
    </w:p>
    <w:p w14:paraId="4D6D2D18" w14:textId="6BB5D669" w:rsidR="00023038" w:rsidRPr="002B5730" w:rsidRDefault="00023038">
      <w:pPr>
        <w:rPr>
          <w:color w:val="000000" w:themeColor="text1"/>
        </w:rPr>
      </w:pPr>
    </w:p>
    <w:p w14:paraId="4C0FD27D" w14:textId="77777777" w:rsidR="003348F6" w:rsidRDefault="003348F6">
      <w:pPr>
        <w:rPr>
          <w:color w:val="000000" w:themeColor="text1"/>
        </w:rPr>
      </w:pPr>
    </w:p>
    <w:p w14:paraId="3A2EEB68" w14:textId="77777777" w:rsidR="003348F6" w:rsidRDefault="003348F6">
      <w:pPr>
        <w:rPr>
          <w:color w:val="000000" w:themeColor="text1"/>
        </w:rPr>
      </w:pPr>
    </w:p>
    <w:p w14:paraId="28DD63AA" w14:textId="77777777" w:rsidR="003348F6" w:rsidRDefault="003348F6">
      <w:pPr>
        <w:rPr>
          <w:color w:val="000000" w:themeColor="text1"/>
        </w:rPr>
      </w:pPr>
    </w:p>
    <w:p w14:paraId="5B042715" w14:textId="3509BDB0" w:rsidR="00023038" w:rsidRPr="002B5730" w:rsidRDefault="00A05810">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94112" behindDoc="0" locked="0" layoutInCell="1" allowOverlap="1" wp14:anchorId="4B37A5D8" wp14:editId="7C0D1EED">
                <wp:simplePos x="0" y="0"/>
                <wp:positionH relativeFrom="margin">
                  <wp:posOffset>-76200</wp:posOffset>
                </wp:positionH>
                <wp:positionV relativeFrom="paragraph">
                  <wp:posOffset>-168274</wp:posOffset>
                </wp:positionV>
                <wp:extent cx="6457950" cy="247650"/>
                <wp:effectExtent l="0" t="0" r="0" b="0"/>
                <wp:wrapNone/>
                <wp:docPr id="225" name="TextBox 8"/>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518C13D" w14:textId="6C84F846"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xml:space="preserve">. </w:t>
                            </w:r>
                            <w:r w:rsidR="009D1168" w:rsidRPr="009D1168">
                              <w:rPr>
                                <w:rFonts w:ascii="Verdana" w:eastAsia="Verdana" w:hAnsi="Verdana" w:cs="Verdana"/>
                                <w:b/>
                                <w:bCs/>
                                <w:kern w:val="24"/>
                                <w:sz w:val="20"/>
                                <w:szCs w:val="20"/>
                              </w:rPr>
                              <w:t>North America Vinyl Ester Resin Demand Supply Outlook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B37A5D8" id="_x0000_s1220" type="#_x0000_t202" style="position:absolute;margin-left:-6pt;margin-top:-13.25pt;width:508.5pt;height:19.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" filled="f" stroked="f">
                <v:textbox>
                  <w:txbxContent>
                    <w:p w14:paraId="5518C13D" w14:textId="6C84F846"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xml:space="preserve">. </w:t>
                      </w:r>
                      <w:r w:rsidR="009D1168" w:rsidRPr="009D1168">
                        <w:rPr>
                          <w:rFonts w:ascii="Verdana" w:eastAsia="Verdana" w:hAnsi="Verdana" w:cs="Verdana"/>
                          <w:b/>
                          <w:bCs/>
                          <w:kern w:val="24"/>
                          <w:sz w:val="20"/>
                          <w:szCs w:val="20"/>
                        </w:rPr>
                        <w:t>North America Vinyl Ester Resin Demand Supply Outlook</w:t>
                      </w:r>
                    </w:p>
                  </w:txbxContent>
                </v:textbox>
                <w10:wrap anchorx="margin"/>
              </v:shape>
            </w:pict>
          </mc:Fallback>
        </mc:AlternateContent>
      </w:r>
      <w:r w:rsidR="00990C86" w:rsidRPr="002B5730">
        <w:rPr>
          <w:noProof/>
          <w:color w:val="000000" w:themeColor="text1"/>
        </w:rPr>
        <mc:AlternateContent>
          <mc:Choice Requires="wps">
            <w:drawing>
              <wp:anchor distT="0" distB="0" distL="114300" distR="114300" simplePos="0" relativeHeight="251684864" behindDoc="0" locked="0" layoutInCell="1" allowOverlap="1" wp14:anchorId="620C2E87" wp14:editId="3A08CEFD">
                <wp:simplePos x="0" y="0"/>
                <wp:positionH relativeFrom="margin">
                  <wp:posOffset>-76200</wp:posOffset>
                </wp:positionH>
                <wp:positionV relativeFrom="paragraph">
                  <wp:posOffset>13335</wp:posOffset>
                </wp:positionV>
                <wp:extent cx="6610350" cy="504825"/>
                <wp:effectExtent l="0" t="0" r="0" b="0"/>
                <wp:wrapNone/>
                <wp:docPr id="26" name="TextBox 8"/>
                <wp:cNvGraphicFramePr/>
                <a:graphic xmlns:a="http://schemas.openxmlformats.org/drawingml/2006/main">
                  <a:graphicData uri="http://schemas.microsoft.com/office/word/2010/wordprocessingShape">
                    <wps:wsp>
                      <wps:cNvSpPr txBox="1"/>
                      <wps:spPr>
                        <a:xfrm>
                          <a:off x="0" y="0"/>
                          <a:ext cx="6610350" cy="504825"/>
                        </a:xfrm>
                        <a:prstGeom prst="rect">
                          <a:avLst/>
                        </a:prstGeom>
                        <a:noFill/>
                      </wps:spPr>
                      <wps:txbx>
                        <w:txbxContent>
                          <w:p w14:paraId="5F9B6501" w14:textId="3057E9FF"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0C2E87" id="_x0000_s1221" type="#_x0000_t202" style="position:absolute;margin-left:-6pt;margin-top:1.05pt;width:520.5pt;height:39.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" filled="f" stroked="f">
                <v:textbox>
                  <w:txbxContent>
                    <w:p w14:paraId="5F9B6501" w14:textId="3057E9FF"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AB7B64" w:rsidRPr="002B5730">
        <w:rPr>
          <w:noProof/>
          <w:color w:val="000000" w:themeColor="text1"/>
        </w:rPr>
        <mc:AlternateContent>
          <mc:Choice Requires="wps">
            <w:drawing>
              <wp:anchor distT="0" distB="0" distL="114300" distR="114300" simplePos="0" relativeHeight="252108800" behindDoc="0" locked="0" layoutInCell="1" allowOverlap="1" wp14:anchorId="75A68F4E" wp14:editId="4FEDA59F">
                <wp:simplePos x="0" y="0"/>
                <wp:positionH relativeFrom="margin">
                  <wp:align>right</wp:align>
                </wp:positionH>
                <wp:positionV relativeFrom="paragraph">
                  <wp:posOffset>2997200</wp:posOffset>
                </wp:positionV>
                <wp:extent cx="2588458" cy="200055"/>
                <wp:effectExtent l="0" t="0" r="0" b="0"/>
                <wp:wrapNone/>
                <wp:docPr id="169"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5A68F4E" id="_x0000_s1222" type="#_x0000_t202" style="position:absolute;margin-left:152.6pt;margin-top:236pt;width:203.8pt;height:15.75pt;z-index:252108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" filled="f" stroked="f">
                <v:textbox style="mso-fit-shape-to-text:t">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7B4135F3" wp14:editId="165A09AD">
            <wp:extent cx="6410325" cy="3168015"/>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C6872D6"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DB1CB" w14:textId="669EA4AC"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demand</w:t>
      </w:r>
      <w:r w:rsidR="007C3E62" w:rsidRPr="002B5730">
        <w:rPr>
          <w:rFonts w:ascii="Arial" w:hAnsi="Arial" w:cs="Arial"/>
          <w:color w:val="000000" w:themeColor="text1"/>
          <w:sz w:val="24"/>
          <w:szCs w:val="24"/>
        </w:rPr>
        <w:t xml:space="preserve"> for</w:t>
      </w:r>
      <w:r w:rsidRPr="002B5730">
        <w:rPr>
          <w:rFonts w:ascii="Arial" w:hAnsi="Arial" w:cs="Arial"/>
          <w:color w:val="000000" w:themeColor="text1"/>
          <w:sz w:val="24"/>
          <w:szCs w:val="24"/>
        </w:rPr>
        <w:t xml:space="preserve"> vinyl ester resin stood </w:t>
      </w:r>
      <w:r w:rsidR="007C3E62" w:rsidRPr="002B5730">
        <w:rPr>
          <w:rFonts w:ascii="Arial" w:hAnsi="Arial" w:cs="Arial"/>
          <w:color w:val="000000" w:themeColor="text1"/>
          <w:sz w:val="24"/>
          <w:szCs w:val="24"/>
        </w:rPr>
        <w:t xml:space="preserve">at </w:t>
      </w:r>
      <w:r w:rsidRPr="002B5730">
        <w:rPr>
          <w:rFonts w:ascii="Arial" w:hAnsi="Arial" w:cs="Arial"/>
          <w:color w:val="000000" w:themeColor="text1"/>
          <w:sz w:val="24"/>
          <w:szCs w:val="24"/>
        </w:rPr>
        <w:t xml:space="preserve">approximately </w:t>
      </w:r>
      <w:r w:rsidR="002E71B5" w:rsidRPr="002B5730">
        <w:rPr>
          <w:rFonts w:ascii="Arial" w:hAnsi="Arial" w:cs="Arial"/>
          <w:color w:val="000000" w:themeColor="text1"/>
          <w:sz w:val="24"/>
          <w:szCs w:val="24"/>
        </w:rPr>
        <w:t>163</w:t>
      </w:r>
      <w:r w:rsidRPr="002B5730">
        <w:rPr>
          <w:rFonts w:ascii="Arial" w:hAnsi="Arial" w:cs="Arial"/>
          <w:color w:val="000000" w:themeColor="text1"/>
          <w:sz w:val="24"/>
          <w:szCs w:val="24"/>
        </w:rPr>
        <w:t xml:space="preserve"> thousand tonnes as of 2020. </w:t>
      </w:r>
      <w:r w:rsidR="007C3E62" w:rsidRPr="002B5730">
        <w:rPr>
          <w:rFonts w:ascii="Arial" w:hAnsi="Arial" w:cs="Arial"/>
          <w:color w:val="000000" w:themeColor="text1"/>
          <w:sz w:val="24"/>
          <w:szCs w:val="24"/>
        </w:rPr>
        <w:t>The d</w:t>
      </w:r>
      <w:r w:rsidRPr="002B5730">
        <w:rPr>
          <w:rFonts w:ascii="Arial" w:hAnsi="Arial" w:cs="Arial"/>
          <w:color w:val="000000" w:themeColor="text1"/>
          <w:sz w:val="24"/>
          <w:szCs w:val="24"/>
        </w:rPr>
        <w:t xml:space="preserve">emand is anticipated to increase at a CAGR of approximately </w:t>
      </w:r>
      <w:r w:rsidR="00AA4CCC">
        <w:rPr>
          <w:rFonts w:ascii="Arial" w:hAnsi="Arial" w:cs="Arial"/>
          <w:color w:val="000000" w:themeColor="text1"/>
          <w:sz w:val="24"/>
          <w:szCs w:val="24"/>
        </w:rPr>
        <w:t>5.30</w:t>
      </w:r>
      <w:r w:rsidRPr="002B5730">
        <w:rPr>
          <w:rFonts w:ascii="Arial" w:hAnsi="Arial" w:cs="Arial"/>
          <w:color w:val="000000" w:themeColor="text1"/>
          <w:sz w:val="24"/>
          <w:szCs w:val="24"/>
        </w:rPr>
        <w:t xml:space="preserve">% during the forecast period to reach around </w:t>
      </w:r>
      <w:r w:rsidR="002E71B5" w:rsidRPr="002B5730">
        <w:rPr>
          <w:rFonts w:ascii="Arial" w:hAnsi="Arial" w:cs="Arial"/>
          <w:color w:val="000000" w:themeColor="text1"/>
          <w:sz w:val="24"/>
          <w:szCs w:val="24"/>
        </w:rPr>
        <w:t>2</w:t>
      </w:r>
      <w:r w:rsidR="00AA4CCC">
        <w:rPr>
          <w:rFonts w:ascii="Arial" w:hAnsi="Arial" w:cs="Arial"/>
          <w:color w:val="000000" w:themeColor="text1"/>
          <w:sz w:val="24"/>
          <w:szCs w:val="24"/>
        </w:rPr>
        <w:t>74</w:t>
      </w:r>
      <w:r w:rsidRPr="002B5730">
        <w:rPr>
          <w:rFonts w:ascii="Arial" w:hAnsi="Arial" w:cs="Arial"/>
          <w:color w:val="000000" w:themeColor="text1"/>
          <w:sz w:val="24"/>
          <w:szCs w:val="24"/>
        </w:rPr>
        <w:t xml:space="preserve"> thousand tonnes in 2030. This increase in demand is attributed to growing infrastructure projects and increasing investment in renewable energ</w:t>
      </w:r>
      <w:r w:rsidR="006D1674" w:rsidRPr="002B5730">
        <w:rPr>
          <w:rFonts w:ascii="Arial" w:hAnsi="Arial" w:cs="Arial"/>
          <w:color w:val="000000" w:themeColor="text1"/>
          <w:sz w:val="24"/>
          <w:szCs w:val="24"/>
        </w:rPr>
        <w:t>y sector</w:t>
      </w:r>
      <w:r w:rsidRPr="002B5730">
        <w:rPr>
          <w:rFonts w:ascii="Arial" w:hAnsi="Arial" w:cs="Arial"/>
          <w:color w:val="000000" w:themeColor="text1"/>
          <w:sz w:val="24"/>
          <w:szCs w:val="24"/>
        </w:rPr>
        <w:t>. Import in 2020 stood at around 4.5 thousand tonnes while export remained approximately 3.70 thousand tonnes in the same year. Europe and Asia are major supplier</w:t>
      </w:r>
      <w:r w:rsidR="006D1674"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of vinyl </w:t>
      </w:r>
      <w:r w:rsidRPr="002B5730">
        <w:rPr>
          <w:rFonts w:ascii="Arial" w:hAnsi="Arial" w:cs="Arial"/>
          <w:color w:val="000000" w:themeColor="text1"/>
          <w:sz w:val="24"/>
          <w:szCs w:val="24"/>
        </w:rPr>
        <w:t xml:space="preserve">ester resin </w:t>
      </w:r>
      <w:r w:rsidR="006D1674" w:rsidRPr="002B5730">
        <w:rPr>
          <w:rFonts w:ascii="Arial" w:hAnsi="Arial" w:cs="Arial"/>
          <w:color w:val="000000" w:themeColor="text1"/>
          <w:sz w:val="24"/>
          <w:szCs w:val="24"/>
        </w:rPr>
        <w:t>to</w:t>
      </w:r>
      <w:r w:rsidRPr="002B5730">
        <w:rPr>
          <w:rFonts w:ascii="Arial" w:hAnsi="Arial" w:cs="Arial"/>
          <w:color w:val="000000" w:themeColor="text1"/>
          <w:sz w:val="24"/>
          <w:szCs w:val="24"/>
        </w:rPr>
        <w:t xml:space="preserve"> North America. Average operating rate in North America region varies from around 87% to 90%.</w:t>
      </w:r>
      <w:r w:rsidR="00A05810" w:rsidRPr="002B5730">
        <w:rPr>
          <w:rFonts w:ascii="Arial" w:hAnsi="Arial" w:cs="Arial"/>
          <w:color w:val="000000" w:themeColor="text1"/>
          <w:sz w:val="24"/>
          <w:szCs w:val="24"/>
        </w:rPr>
        <w:t xml:space="preserve"> In 2021, the. In 2021, the demand supply gap is in surplus with 6 thousand tonnes is anticipated to reach 74 thousand tonnes in deficit by 2030 creating an opportunity to </w:t>
      </w:r>
      <w:proofErr w:type="gramStart"/>
      <w:r w:rsidR="00A05810" w:rsidRPr="002B5730">
        <w:rPr>
          <w:rFonts w:ascii="Arial" w:hAnsi="Arial" w:cs="Arial"/>
          <w:color w:val="000000" w:themeColor="text1"/>
          <w:sz w:val="24"/>
          <w:szCs w:val="24"/>
        </w:rPr>
        <w:t>enter into</w:t>
      </w:r>
      <w:proofErr w:type="gramEnd"/>
      <w:r w:rsidR="00A05810" w:rsidRPr="002B5730">
        <w:rPr>
          <w:rFonts w:ascii="Arial" w:hAnsi="Arial" w:cs="Arial"/>
          <w:color w:val="000000" w:themeColor="text1"/>
          <w:sz w:val="24"/>
          <w:szCs w:val="24"/>
        </w:rPr>
        <w:t xml:space="preserve"> the market.</w:t>
      </w:r>
      <w:r w:rsidRPr="002B5730">
        <w:rPr>
          <w:rFonts w:ascii="Arial" w:hAnsi="Arial" w:cs="Arial"/>
          <w:color w:val="000000" w:themeColor="text1"/>
          <w:sz w:val="24"/>
          <w:szCs w:val="24"/>
        </w:rPr>
        <w:t xml:space="preserve"> However, several manufacturers are investing heavily in capacity expansion and new technology development to meet the growing demand </w:t>
      </w:r>
      <w:r w:rsidR="006D1674"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vinyl ester resin in the region.</w:t>
      </w:r>
    </w:p>
    <w:p w14:paraId="194E8260" w14:textId="5E0A4F36" w:rsidR="00023038" w:rsidRPr="002B5730" w:rsidRDefault="00023038" w:rsidP="00AB7B64">
      <w:pPr>
        <w:spacing w:line="360" w:lineRule="auto"/>
        <w:jc w:val="both"/>
        <w:rPr>
          <w:rFonts w:ascii="Arial" w:hAnsi="Arial" w:cs="Arial"/>
          <w:color w:val="000000" w:themeColor="text1"/>
          <w:sz w:val="24"/>
          <w:szCs w:val="24"/>
        </w:rPr>
      </w:pPr>
    </w:p>
    <w:p w14:paraId="5A072685" w14:textId="17F0F6C5" w:rsidR="00AB7B64" w:rsidRPr="002B5730" w:rsidRDefault="00AB7B64" w:rsidP="009E2A18">
      <w:pPr>
        <w:spacing w:line="360" w:lineRule="auto"/>
        <w:rPr>
          <w:rFonts w:ascii="Arial" w:hAnsi="Arial" w:cs="Arial"/>
          <w:color w:val="000000" w:themeColor="text1"/>
          <w:sz w:val="24"/>
          <w:szCs w:val="24"/>
        </w:rPr>
      </w:pPr>
    </w:p>
    <w:p w14:paraId="1237AC06" w14:textId="7CCF2E74" w:rsidR="00AB7B64" w:rsidRPr="002B5730" w:rsidRDefault="00AB7B64" w:rsidP="009E2A18">
      <w:pPr>
        <w:spacing w:line="360" w:lineRule="auto"/>
        <w:rPr>
          <w:rFonts w:ascii="Arial" w:hAnsi="Arial" w:cs="Arial"/>
          <w:color w:val="000000" w:themeColor="text1"/>
          <w:sz w:val="24"/>
          <w:szCs w:val="24"/>
        </w:rPr>
      </w:pPr>
    </w:p>
    <w:p w14:paraId="333614E6" w14:textId="3CCC7FAA" w:rsidR="00AB7B64" w:rsidRPr="002B5730" w:rsidRDefault="00AB7B64" w:rsidP="009E2A18">
      <w:pPr>
        <w:spacing w:line="360" w:lineRule="auto"/>
        <w:rPr>
          <w:rFonts w:ascii="Arial" w:hAnsi="Arial" w:cs="Arial"/>
          <w:color w:val="000000" w:themeColor="text1"/>
          <w:sz w:val="24"/>
          <w:szCs w:val="24"/>
        </w:rPr>
      </w:pPr>
    </w:p>
    <w:p w14:paraId="7CAF33C4" w14:textId="6861F025" w:rsidR="00AB7B64" w:rsidRPr="002B5730" w:rsidRDefault="00AB7B64" w:rsidP="009E2A18">
      <w:pPr>
        <w:spacing w:line="360" w:lineRule="auto"/>
        <w:rPr>
          <w:rFonts w:ascii="Arial" w:hAnsi="Arial" w:cs="Arial"/>
          <w:color w:val="000000" w:themeColor="text1"/>
          <w:sz w:val="24"/>
          <w:szCs w:val="24"/>
        </w:rPr>
      </w:pPr>
    </w:p>
    <w:p w14:paraId="067A3E09" w14:textId="77777777" w:rsidR="00676DE5" w:rsidRDefault="00676DE5">
      <w:pPr>
        <w:rPr>
          <w:color w:val="000000" w:themeColor="text1"/>
        </w:rPr>
      </w:pPr>
    </w:p>
    <w:p w14:paraId="504E61C5" w14:textId="74694B4A" w:rsidR="00023038" w:rsidRPr="002B5730" w:rsidRDefault="00AB7B64">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96160" behindDoc="0" locked="0" layoutInCell="1" allowOverlap="1" wp14:anchorId="1D07BCFA" wp14:editId="6A7EDDA2">
                <wp:simplePos x="0" y="0"/>
                <wp:positionH relativeFrom="margin">
                  <wp:posOffset>2658</wp:posOffset>
                </wp:positionH>
                <wp:positionV relativeFrom="paragraph">
                  <wp:posOffset>67857</wp:posOffset>
                </wp:positionV>
                <wp:extent cx="6581775" cy="255182"/>
                <wp:effectExtent l="0" t="0" r="0" b="0"/>
                <wp:wrapNone/>
                <wp:docPr id="227" name="TextBox 8"/>
                <wp:cNvGraphicFramePr/>
                <a:graphic xmlns:a="http://schemas.openxmlformats.org/drawingml/2006/main">
                  <a:graphicData uri="http://schemas.microsoft.com/office/word/2010/wordprocessingShape">
                    <wps:wsp>
                      <wps:cNvSpPr txBox="1"/>
                      <wps:spPr>
                        <a:xfrm>
                          <a:off x="0" y="0"/>
                          <a:ext cx="6581775" cy="255182"/>
                        </a:xfrm>
                        <a:prstGeom prst="rect">
                          <a:avLst/>
                        </a:prstGeom>
                        <a:noFill/>
                      </wps:spPr>
                      <wps:txbx>
                        <w:txbxContent>
                          <w:p w14:paraId="214A049D" w14:textId="2009893D" w:rsidR="0069198A" w:rsidRPr="002B5730" w:rsidRDefault="009D1168" w:rsidP="0069198A">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3.2.4.1. </w:t>
                            </w:r>
                            <w:r w:rsidR="0069198A" w:rsidRPr="002B5730">
                              <w:rPr>
                                <w:rFonts w:ascii="Verdana" w:eastAsia="Verdana" w:hAnsi="Verdana" w:cs="Verdana"/>
                                <w:b/>
                                <w:bCs/>
                                <w:kern w:val="24"/>
                                <w:sz w:val="20"/>
                                <w:szCs w:val="20"/>
                              </w:rPr>
                              <w:t xml:space="preserve">Capacity, Production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07BCFA" id="_x0000_s1223" type="#_x0000_t202" style="position:absolute;margin-left:.2pt;margin-top:5.35pt;width:518.25pt;height:20.1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" filled="f" stroked="f">
                <v:textbox>
                  <w:txbxContent>
                    <w:p w14:paraId="214A049D" w14:textId="2009893D" w:rsidR="0069198A" w:rsidRPr="002B5730" w:rsidRDefault="009D1168" w:rsidP="0069198A">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3.2.4.1. </w:t>
                      </w:r>
                      <w:r w:rsidR="0069198A" w:rsidRPr="002B5730">
                        <w:rPr>
                          <w:rFonts w:ascii="Verdana" w:eastAsia="Verdana" w:hAnsi="Verdana" w:cs="Verdana"/>
                          <w:b/>
                          <w:bCs/>
                          <w:kern w:val="24"/>
                          <w:sz w:val="20"/>
                          <w:szCs w:val="20"/>
                        </w:rPr>
                        <w:t xml:space="preserve">Capacity, Production </w:t>
                      </w:r>
                    </w:p>
                  </w:txbxContent>
                </v:textbox>
                <w10:wrap anchorx="margin"/>
              </v:shape>
            </w:pict>
          </mc:Fallback>
        </mc:AlternateContent>
      </w:r>
    </w:p>
    <w:p w14:paraId="0D211AB3" w14:textId="199AC8DA"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86912" behindDoc="0" locked="0" layoutInCell="1" allowOverlap="1" wp14:anchorId="752BAAF6" wp14:editId="1BDDCB86">
                <wp:simplePos x="0" y="0"/>
                <wp:positionH relativeFrom="margin">
                  <wp:align>right</wp:align>
                </wp:positionH>
                <wp:positionV relativeFrom="paragraph">
                  <wp:posOffset>39370</wp:posOffset>
                </wp:positionV>
                <wp:extent cx="6457950" cy="291465"/>
                <wp:effectExtent l="0" t="0" r="0" b="0"/>
                <wp:wrapNone/>
                <wp:docPr id="28" name="TextBox 7"/>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589BEFE9" w14:textId="1EABFD8D"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30</w:t>
                            </w:r>
                            <w:r w:rsidRPr="00AB7B64">
                              <w:rPr>
                                <w:rFonts w:ascii="Verdana" w:eastAsia="Verdana" w:hAnsi="Verdana" w:cs="Verdana"/>
                                <w:b/>
                                <w:bCs/>
                                <w:color w:val="000000" w:themeColor="text1"/>
                                <w:kern w:val="24"/>
                                <w:sz w:val="20"/>
                                <w:szCs w:val="20"/>
                                <w:lang w:val="en-US"/>
                              </w:rPr>
                              <w:t xml:space="preserve">: North America Vinyl Ester Resin Capacity &amp; Production (Thousand </w:t>
                            </w:r>
                            <w:proofErr w:type="spellStart"/>
                            <w:r w:rsidRPr="00AB7B64">
                              <w:rPr>
                                <w:rFonts w:ascii="Verdana" w:eastAsia="Verdana" w:hAnsi="Verdana" w:cs="Verdana"/>
                                <w:b/>
                                <w:bCs/>
                                <w:color w:val="000000" w:themeColor="text1"/>
                                <w:kern w:val="24"/>
                                <w:sz w:val="20"/>
                                <w:szCs w:val="20"/>
                                <w:lang w:val="en-US"/>
                              </w:rPr>
                              <w:t>Tonnes</w:t>
                            </w:r>
                            <w:proofErr w:type="spellEnd"/>
                            <w:r w:rsidRPr="00AB7B64">
                              <w:rPr>
                                <w:rFonts w:ascii="Verdana" w:eastAsia="Verdana" w:hAnsi="Verdana" w:cs="Verdana"/>
                                <w:b/>
                                <w:bCs/>
                                <w:color w:val="000000" w:themeColor="text1"/>
                                <w:kern w:val="24"/>
                                <w:sz w:val="20"/>
                                <w:szCs w:val="20"/>
                                <w:lang w:val="en-US"/>
                              </w:rPr>
                              <w:t>), 2015-2030F</w:t>
                            </w:r>
                          </w:p>
                        </w:txbxContent>
                      </wps:txbx>
                      <wps:bodyPr wrap="square" rtlCol="0">
                        <a:spAutoFit/>
                      </wps:bodyPr>
                    </wps:wsp>
                  </a:graphicData>
                </a:graphic>
                <wp14:sizeRelH relativeFrom="margin">
                  <wp14:pctWidth>0</wp14:pctWidth>
                </wp14:sizeRelH>
              </wp:anchor>
            </w:drawing>
          </mc:Choice>
          <mc:Fallback>
            <w:pict>
              <v:shape w14:anchorId="752BAAF6" id="_x0000_s1224" type="#_x0000_t202" style="position:absolute;margin-left:457.3pt;margin-top:3.1pt;width:508.5pt;height:22.95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" filled="f" stroked="f">
                <v:textbox style="mso-fit-shape-to-text:t">
                  <w:txbxContent>
                    <w:p w14:paraId="589BEFE9" w14:textId="1EABFD8D"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30</w:t>
                      </w:r>
                      <w:r w:rsidRPr="00AB7B64">
                        <w:rPr>
                          <w:rFonts w:ascii="Verdana" w:eastAsia="Verdana" w:hAnsi="Verdana" w:cs="Verdana"/>
                          <w:b/>
                          <w:bCs/>
                          <w:color w:val="000000" w:themeColor="text1"/>
                          <w:kern w:val="24"/>
                          <w:sz w:val="20"/>
                          <w:szCs w:val="20"/>
                          <w:lang w:val="en-US"/>
                        </w:rPr>
                        <w:t xml:space="preserve">: North America Vinyl Ester Resin Capacity &amp; Production (Thousand </w:t>
                      </w:r>
                      <w:proofErr w:type="spellStart"/>
                      <w:r w:rsidRPr="00AB7B64">
                        <w:rPr>
                          <w:rFonts w:ascii="Verdana" w:eastAsia="Verdana" w:hAnsi="Verdana" w:cs="Verdana"/>
                          <w:b/>
                          <w:bCs/>
                          <w:color w:val="000000" w:themeColor="text1"/>
                          <w:kern w:val="24"/>
                          <w:sz w:val="20"/>
                          <w:szCs w:val="20"/>
                          <w:lang w:val="en-US"/>
                        </w:rPr>
                        <w:t>Tonnes</w:t>
                      </w:r>
                      <w:proofErr w:type="spellEnd"/>
                      <w:r w:rsidRPr="00AB7B64">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7B94FE46" w14:textId="4E04DFB4" w:rsidR="00023038"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0848" behindDoc="0" locked="0" layoutInCell="1" allowOverlap="1" wp14:anchorId="6E4AE67C" wp14:editId="2C06E18C">
                <wp:simplePos x="0" y="0"/>
                <wp:positionH relativeFrom="margin">
                  <wp:align>right</wp:align>
                </wp:positionH>
                <wp:positionV relativeFrom="paragraph">
                  <wp:posOffset>2810510</wp:posOffset>
                </wp:positionV>
                <wp:extent cx="2588458" cy="200055"/>
                <wp:effectExtent l="0" t="0" r="0" b="0"/>
                <wp:wrapNone/>
                <wp:docPr id="17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E4AE67C" id="_x0000_s1225" type="#_x0000_t202" style="position:absolute;margin-left:152.6pt;margin-top:221.3pt;width:203.8pt;height:15.75pt;z-index:252110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" filled="f" stroked="f">
                <v:textbox style="mso-fit-shape-to-text:t">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58F0BD64" wp14:editId="6121DF2C">
            <wp:extent cx="6457950" cy="2945130"/>
            <wp:effectExtent l="0" t="0" r="0" b="7620"/>
            <wp:docPr id="29" name="Chart 29">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76F7E99" w14:textId="69431837" w:rsidR="00023038" w:rsidRPr="002B5730" w:rsidRDefault="00023038">
      <w:pPr>
        <w:rPr>
          <w:color w:val="000000" w:themeColor="text1"/>
        </w:rPr>
      </w:pPr>
    </w:p>
    <w:p w14:paraId="2CB5AE47"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A1B44C4" w14:textId="3782039E"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vinyl ester resin capacity stood approximately 2</w:t>
      </w:r>
      <w:r w:rsidR="002E71B5" w:rsidRPr="002B5730">
        <w:rPr>
          <w:rFonts w:ascii="Arial" w:hAnsi="Arial" w:cs="Arial"/>
          <w:color w:val="000000" w:themeColor="text1"/>
          <w:sz w:val="24"/>
          <w:szCs w:val="24"/>
        </w:rPr>
        <w:t>25</w:t>
      </w:r>
      <w:r w:rsidRPr="002B5730">
        <w:rPr>
          <w:rFonts w:ascii="Arial" w:hAnsi="Arial" w:cs="Arial"/>
          <w:color w:val="000000" w:themeColor="text1"/>
          <w:sz w:val="24"/>
          <w:szCs w:val="24"/>
        </w:rPr>
        <w:t xml:space="preserve"> thousand tonnes as of 2020 which accounts for nearly 25% of worlds capacity. These players hold close to 81% share of region’s total capacity. </w:t>
      </w:r>
      <w:proofErr w:type="spellStart"/>
      <w:r w:rsidRPr="002B5730">
        <w:rPr>
          <w:rFonts w:ascii="Arial" w:hAnsi="Arial" w:cs="Arial"/>
          <w:color w:val="000000" w:themeColor="text1"/>
          <w:sz w:val="24"/>
          <w:szCs w:val="24"/>
        </w:rPr>
        <w:t>Polynt</w:t>
      </w:r>
      <w:proofErr w:type="spellEnd"/>
      <w:r w:rsidRPr="002B5730">
        <w:rPr>
          <w:rFonts w:ascii="Arial" w:hAnsi="Arial" w:cs="Arial"/>
          <w:color w:val="000000" w:themeColor="text1"/>
          <w:sz w:val="24"/>
          <w:szCs w:val="24"/>
        </w:rPr>
        <w:t xml:space="preserve"> </w:t>
      </w:r>
      <w:r w:rsidR="00DC18DC"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after acquisition of CCP composites in 2014 made further investment to merge its business with </w:t>
      </w:r>
      <w:proofErr w:type="spellStart"/>
      <w:r w:rsidRPr="002B5730">
        <w:rPr>
          <w:rFonts w:ascii="Arial" w:hAnsi="Arial" w:cs="Arial"/>
          <w:color w:val="000000" w:themeColor="text1"/>
          <w:sz w:val="24"/>
          <w:szCs w:val="24"/>
        </w:rPr>
        <w:t>Reichold</w:t>
      </w:r>
      <w:proofErr w:type="spellEnd"/>
      <w:r w:rsidRPr="002B5730">
        <w:rPr>
          <w:rFonts w:ascii="Arial" w:hAnsi="Arial" w:cs="Arial"/>
          <w:color w:val="000000" w:themeColor="text1"/>
          <w:sz w:val="24"/>
          <w:szCs w:val="24"/>
        </w:rPr>
        <w:t xml:space="preserve"> in 2017 to become </w:t>
      </w:r>
      <w:proofErr w:type="spellStart"/>
      <w:r w:rsidRPr="002B5730">
        <w:rPr>
          <w:rFonts w:ascii="Arial" w:hAnsi="Arial" w:cs="Arial"/>
          <w:color w:val="000000" w:themeColor="text1"/>
          <w:sz w:val="24"/>
          <w:szCs w:val="24"/>
        </w:rPr>
        <w:t>Polynt-Reichold</w:t>
      </w:r>
      <w:proofErr w:type="spellEnd"/>
      <w:r w:rsidRPr="002B5730">
        <w:rPr>
          <w:rFonts w:ascii="Arial" w:hAnsi="Arial" w:cs="Arial"/>
          <w:color w:val="000000" w:themeColor="text1"/>
          <w:sz w:val="24"/>
          <w:szCs w:val="24"/>
        </w:rPr>
        <w:t xml:space="preserve">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with significant global presence in North America, Europe, and Asia </w:t>
      </w:r>
      <w:r w:rsidRPr="002B5730">
        <w:rPr>
          <w:rFonts w:ascii="Arial" w:hAnsi="Arial" w:cs="Arial"/>
          <w:color w:val="000000" w:themeColor="text1"/>
          <w:sz w:val="24"/>
          <w:szCs w:val="24"/>
        </w:rPr>
        <w:t xml:space="preserve">regions. Additionally, </w:t>
      </w:r>
      <w:proofErr w:type="spellStart"/>
      <w:r w:rsidRPr="002B5730">
        <w:rPr>
          <w:rFonts w:ascii="Arial" w:hAnsi="Arial" w:cs="Arial"/>
          <w:color w:val="000000" w:themeColor="text1"/>
          <w:sz w:val="24"/>
          <w:szCs w:val="24"/>
        </w:rPr>
        <w:t>Polynt-Reichold</w:t>
      </w:r>
      <w:proofErr w:type="spellEnd"/>
      <w:r w:rsidRPr="002B5730">
        <w:rPr>
          <w:rFonts w:ascii="Arial" w:hAnsi="Arial" w:cs="Arial"/>
          <w:color w:val="000000" w:themeColor="text1"/>
          <w:sz w:val="24"/>
          <w:szCs w:val="24"/>
        </w:rPr>
        <w:t xml:space="preserve">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is strongly investing in new technology development to meet the growing customer demand </w:t>
      </w:r>
      <w:r w:rsidR="002758F0"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its product</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Furthermore, </w:t>
      </w:r>
      <w:proofErr w:type="spellStart"/>
      <w:r w:rsidRPr="002B5730">
        <w:rPr>
          <w:rFonts w:ascii="Arial" w:hAnsi="Arial" w:cs="Arial"/>
          <w:color w:val="000000" w:themeColor="text1"/>
          <w:sz w:val="24"/>
          <w:szCs w:val="24"/>
        </w:rPr>
        <w:t>Interplastic</w:t>
      </w:r>
      <w:proofErr w:type="spellEnd"/>
      <w:r w:rsidRPr="002B5730">
        <w:rPr>
          <w:rFonts w:ascii="Arial" w:hAnsi="Arial" w:cs="Arial"/>
          <w:color w:val="000000" w:themeColor="text1"/>
          <w:sz w:val="24"/>
          <w:szCs w:val="24"/>
        </w:rPr>
        <w:t xml:space="preserve"> Corporation has been making associations with industry organization</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such as American Composites Manufactur</w:t>
      </w:r>
      <w:r w:rsidR="002758F0" w:rsidRPr="002B5730">
        <w:rPr>
          <w:rFonts w:ascii="Arial" w:hAnsi="Arial" w:cs="Arial"/>
          <w:color w:val="000000" w:themeColor="text1"/>
          <w:sz w:val="24"/>
          <w:szCs w:val="24"/>
        </w:rPr>
        <w:t>ers</w:t>
      </w:r>
      <w:r w:rsidRPr="002B5730">
        <w:rPr>
          <w:rFonts w:ascii="Arial" w:hAnsi="Arial" w:cs="Arial"/>
          <w:color w:val="000000" w:themeColor="text1"/>
          <w:sz w:val="24"/>
          <w:szCs w:val="24"/>
        </w:rPr>
        <w:t xml:space="preserve"> Association (ACMA) to gain industry expertise in the </w:t>
      </w:r>
      <w:r w:rsidR="005F220B" w:rsidRPr="002B5730">
        <w:rPr>
          <w:rFonts w:ascii="Arial" w:hAnsi="Arial" w:cs="Arial"/>
          <w:color w:val="000000" w:themeColor="text1"/>
          <w:sz w:val="24"/>
          <w:szCs w:val="24"/>
        </w:rPr>
        <w:t>vinyl ester resin</w:t>
      </w:r>
      <w:r w:rsidRPr="002B5730">
        <w:rPr>
          <w:rFonts w:ascii="Arial" w:hAnsi="Arial" w:cs="Arial"/>
          <w:color w:val="000000" w:themeColor="text1"/>
          <w:sz w:val="24"/>
          <w:szCs w:val="24"/>
        </w:rPr>
        <w:t xml:space="preserve"> business.</w:t>
      </w:r>
    </w:p>
    <w:p w14:paraId="6F509BC3" w14:textId="50EB9E0D" w:rsidR="00023038" w:rsidRPr="002B5730" w:rsidRDefault="00023038" w:rsidP="00AB7B64">
      <w:pPr>
        <w:spacing w:line="360" w:lineRule="auto"/>
        <w:jc w:val="both"/>
        <w:rPr>
          <w:rFonts w:ascii="Arial" w:hAnsi="Arial" w:cs="Arial"/>
          <w:color w:val="000000" w:themeColor="text1"/>
          <w:sz w:val="24"/>
          <w:szCs w:val="24"/>
        </w:rPr>
      </w:pPr>
    </w:p>
    <w:p w14:paraId="5A03BB5B" w14:textId="5AB62854" w:rsidR="00F112AA" w:rsidRDefault="00F112AA" w:rsidP="00F112AA">
      <w:pPr>
        <w:spacing w:line="480" w:lineRule="auto"/>
        <w:rPr>
          <w:rFonts w:ascii="Arial" w:hAnsi="Arial" w:cs="Arial"/>
          <w:color w:val="000000" w:themeColor="text1"/>
          <w:sz w:val="24"/>
          <w:szCs w:val="24"/>
        </w:rPr>
      </w:pPr>
    </w:p>
    <w:p w14:paraId="1935FA61" w14:textId="46D3293D" w:rsidR="009D1168" w:rsidRDefault="009D1168" w:rsidP="00F112AA">
      <w:pPr>
        <w:spacing w:line="480" w:lineRule="auto"/>
        <w:rPr>
          <w:rFonts w:ascii="Arial" w:hAnsi="Arial" w:cs="Arial"/>
          <w:color w:val="000000" w:themeColor="text1"/>
          <w:sz w:val="24"/>
          <w:szCs w:val="24"/>
        </w:rPr>
      </w:pPr>
    </w:p>
    <w:p w14:paraId="2DE1E65F" w14:textId="4E4FA2DA" w:rsidR="009D1168" w:rsidRDefault="009D1168" w:rsidP="00F112AA">
      <w:pPr>
        <w:spacing w:line="480" w:lineRule="auto"/>
        <w:rPr>
          <w:rFonts w:ascii="Arial" w:hAnsi="Arial" w:cs="Arial"/>
          <w:color w:val="000000" w:themeColor="text1"/>
          <w:sz w:val="24"/>
          <w:szCs w:val="24"/>
        </w:rPr>
      </w:pPr>
    </w:p>
    <w:p w14:paraId="602764F4" w14:textId="53D937B4" w:rsidR="009D1168" w:rsidRDefault="009D1168" w:rsidP="00F112AA">
      <w:pPr>
        <w:spacing w:line="480" w:lineRule="auto"/>
        <w:rPr>
          <w:rFonts w:ascii="Arial" w:hAnsi="Arial" w:cs="Arial"/>
          <w:color w:val="000000" w:themeColor="text1"/>
          <w:sz w:val="24"/>
          <w:szCs w:val="24"/>
        </w:rPr>
      </w:pPr>
    </w:p>
    <w:p w14:paraId="4F3AC756" w14:textId="77777777" w:rsidR="001E434A" w:rsidRPr="002B5730" w:rsidRDefault="001E434A" w:rsidP="00F112AA">
      <w:pPr>
        <w:spacing w:line="480" w:lineRule="auto"/>
        <w:rPr>
          <w:rFonts w:ascii="Arial" w:hAnsi="Arial" w:cs="Arial"/>
          <w:color w:val="000000" w:themeColor="text1"/>
          <w:sz w:val="24"/>
          <w:szCs w:val="24"/>
        </w:rPr>
      </w:pPr>
    </w:p>
    <w:p w14:paraId="4C62D66E" w14:textId="4F9547F8" w:rsidR="00023038" w:rsidRPr="002B5730" w:rsidRDefault="009D1168">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2401664" behindDoc="0" locked="0" layoutInCell="1" allowOverlap="1" wp14:anchorId="2CF6D78D" wp14:editId="4DA64DCA">
                <wp:simplePos x="0" y="0"/>
                <wp:positionH relativeFrom="margin">
                  <wp:posOffset>31897</wp:posOffset>
                </wp:positionH>
                <wp:positionV relativeFrom="paragraph">
                  <wp:posOffset>-11267</wp:posOffset>
                </wp:positionV>
                <wp:extent cx="6581775" cy="292068"/>
                <wp:effectExtent l="0" t="0" r="0" b="0"/>
                <wp:wrapNone/>
                <wp:docPr id="1116" name="TextBox 8"/>
                <wp:cNvGraphicFramePr/>
                <a:graphic xmlns:a="http://schemas.openxmlformats.org/drawingml/2006/main">
                  <a:graphicData uri="http://schemas.microsoft.com/office/word/2010/wordprocessingShape">
                    <wps:wsp>
                      <wps:cNvSpPr txBox="1"/>
                      <wps:spPr>
                        <a:xfrm>
                          <a:off x="0" y="0"/>
                          <a:ext cx="6581775" cy="292068"/>
                        </a:xfrm>
                        <a:prstGeom prst="rect">
                          <a:avLst/>
                        </a:prstGeom>
                        <a:noFill/>
                      </wps:spPr>
                      <wps:txbx>
                        <w:txbxContent>
                          <w:p w14:paraId="76D7D01C" w14:textId="369881FF" w:rsidR="009D1168" w:rsidRPr="002B5730" w:rsidRDefault="009D1168" w:rsidP="009D1168">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3.2.4.2. </w:t>
                            </w:r>
                            <w:r w:rsidRPr="002B5730">
                              <w:rPr>
                                <w:rFonts w:ascii="Verdana" w:eastAsia="Verdana" w:hAnsi="Verdana" w:cs="Verdana"/>
                                <w:b/>
                                <w:bCs/>
                                <w:kern w:val="24"/>
                                <w:sz w:val="20"/>
                                <w:szCs w:val="20"/>
                              </w:rPr>
                              <w:t>Operating Efficiency</w:t>
                            </w:r>
                          </w:p>
                        </w:txbxContent>
                      </wps:txbx>
                      <wps:bodyPr wrap="square" rtlCol="0">
                        <a:spAutoFit/>
                      </wps:bodyPr>
                    </wps:wsp>
                  </a:graphicData>
                </a:graphic>
                <wp14:sizeRelH relativeFrom="margin">
                  <wp14:pctWidth>0</wp14:pctWidth>
                </wp14:sizeRelH>
              </wp:anchor>
            </w:drawing>
          </mc:Choice>
          <mc:Fallback>
            <w:pict>
              <v:shape w14:anchorId="2CF6D78D" id="_x0000_s1226" type="#_x0000_t202" style="position:absolute;margin-left:2.5pt;margin-top:-.9pt;width:518.25pt;height:23pt;z-index:25240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" filled="f" stroked="f">
                <v:textbox style="mso-fit-shape-to-text:t">
                  <w:txbxContent>
                    <w:p w14:paraId="76D7D01C" w14:textId="369881FF" w:rsidR="009D1168" w:rsidRPr="002B5730" w:rsidRDefault="009D1168" w:rsidP="009D1168">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3.2.4.2. </w:t>
                      </w:r>
                      <w:r w:rsidRPr="002B5730">
                        <w:rPr>
                          <w:rFonts w:ascii="Verdana" w:eastAsia="Verdana" w:hAnsi="Verdana" w:cs="Verdana"/>
                          <w:b/>
                          <w:bCs/>
                          <w:kern w:val="24"/>
                          <w:sz w:val="20"/>
                          <w:szCs w:val="20"/>
                        </w:rPr>
                        <w:t>Operating Efficiency</w:t>
                      </w:r>
                    </w:p>
                  </w:txbxContent>
                </v:textbox>
                <w10:wrap anchorx="margin"/>
              </v:shape>
            </w:pict>
          </mc:Fallback>
        </mc:AlternateContent>
      </w:r>
    </w:p>
    <w:p w14:paraId="06A979D0" w14:textId="77777777" w:rsidR="00755D0C"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2896" behindDoc="0" locked="0" layoutInCell="1" allowOverlap="1" wp14:anchorId="27D9FAA9" wp14:editId="4AADB011">
                <wp:simplePos x="0" y="0"/>
                <wp:positionH relativeFrom="column">
                  <wp:posOffset>3781425</wp:posOffset>
                </wp:positionH>
                <wp:positionV relativeFrom="paragraph">
                  <wp:posOffset>2152650</wp:posOffset>
                </wp:positionV>
                <wp:extent cx="2588458" cy="200055"/>
                <wp:effectExtent l="0" t="0" r="0" b="0"/>
                <wp:wrapNone/>
                <wp:docPr id="171"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27D9FAA9" id="_x0000_s1227" type="#_x0000_t202" style="position:absolute;margin-left:297.75pt;margin-top:169.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2B5730">
        <w:rPr>
          <w:noProof/>
          <w:color w:val="000000" w:themeColor="text1"/>
        </w:rPr>
        <mc:AlternateContent>
          <mc:Choice Requires="wps">
            <w:drawing>
              <wp:anchor distT="0" distB="0" distL="114300" distR="114300" simplePos="0" relativeHeight="251688960" behindDoc="0" locked="0" layoutInCell="1" allowOverlap="1" wp14:anchorId="3875EDDE" wp14:editId="67C3F7C1">
                <wp:simplePos x="0" y="0"/>
                <wp:positionH relativeFrom="margin">
                  <wp:align>left</wp:align>
                </wp:positionH>
                <wp:positionV relativeFrom="paragraph">
                  <wp:posOffset>-1270</wp:posOffset>
                </wp:positionV>
                <wp:extent cx="6638925" cy="291465"/>
                <wp:effectExtent l="0" t="0" r="0" b="0"/>
                <wp:wrapNone/>
                <wp:docPr id="30" name="TextBox 9"/>
                <wp:cNvGraphicFramePr/>
                <a:graphic xmlns:a="http://schemas.openxmlformats.org/drawingml/2006/main">
                  <a:graphicData uri="http://schemas.microsoft.com/office/word/2010/wordprocessingShape">
                    <wps:wsp>
                      <wps:cNvSpPr txBox="1"/>
                      <wps:spPr>
                        <a:xfrm>
                          <a:off x="0" y="0"/>
                          <a:ext cx="6638925" cy="291465"/>
                        </a:xfrm>
                        <a:prstGeom prst="rect">
                          <a:avLst/>
                        </a:prstGeom>
                        <a:noFill/>
                      </wps:spPr>
                      <wps:txbx>
                        <w:txbxContent>
                          <w:p w14:paraId="26675D8F" w14:textId="526A2464"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31</w:t>
                            </w:r>
                            <w:r w:rsidRPr="00AB7B64">
                              <w:rPr>
                                <w:rFonts w:ascii="Verdana" w:eastAsia="Verdana" w:hAnsi="Verdana" w:cs="Verdana"/>
                                <w:b/>
                                <w:bCs/>
                                <w:color w:val="000000" w:themeColor="text1"/>
                                <w:kern w:val="24"/>
                                <w:sz w:val="20"/>
                                <w:szCs w:val="20"/>
                                <w:lang w:val="en-US"/>
                              </w:rPr>
                              <w:t xml:space="preserve">: North America Vinyl Ester Resin </w:t>
                            </w:r>
                            <w:r w:rsidR="0026260F" w:rsidRPr="0026260F">
                              <w:rPr>
                                <w:rFonts w:ascii="Verdana" w:eastAsia="Verdana" w:hAnsi="Verdana" w:cs="Verdana"/>
                                <w:b/>
                                <w:bCs/>
                                <w:color w:val="000000" w:themeColor="text1"/>
                                <w:kern w:val="24"/>
                                <w:sz w:val="20"/>
                                <w:szCs w:val="20"/>
                                <w:lang w:val="en-US"/>
                              </w:rPr>
                              <w:t xml:space="preserve">Operating Efficiency </w:t>
                            </w:r>
                            <w:r w:rsidRPr="00AB7B64">
                              <w:rPr>
                                <w:rFonts w:ascii="Verdana" w:eastAsia="Verdana" w:hAnsi="Verdana" w:cs="Verdana"/>
                                <w:b/>
                                <w:bCs/>
                                <w:color w:val="000000" w:themeColor="text1"/>
                                <w:kern w:val="24"/>
                                <w:sz w:val="20"/>
                                <w:szCs w:val="20"/>
                                <w:lang w:val="en-US"/>
                              </w:rPr>
                              <w:t>(Percentage), 2015-2030F</w:t>
                            </w:r>
                          </w:p>
                        </w:txbxContent>
                      </wps:txbx>
                      <wps:bodyPr wrap="square" rtlCol="0">
                        <a:spAutoFit/>
                      </wps:bodyPr>
                    </wps:wsp>
                  </a:graphicData>
                </a:graphic>
                <wp14:sizeRelH relativeFrom="margin">
                  <wp14:pctWidth>0</wp14:pctWidth>
                </wp14:sizeRelH>
              </wp:anchor>
            </w:drawing>
          </mc:Choice>
          <mc:Fallback>
            <w:pict>
              <v:shape w14:anchorId="3875EDDE" id="_x0000_s1228" type="#_x0000_t202" style="position:absolute;margin-left:0;margin-top:-.1pt;width:522.75pt;height:22.9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" filled="f" stroked="f">
                <v:textbox style="mso-fit-shape-to-text:t">
                  <w:txbxContent>
                    <w:p w14:paraId="26675D8F" w14:textId="526A2464"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31</w:t>
                      </w:r>
                      <w:r w:rsidRPr="00AB7B64">
                        <w:rPr>
                          <w:rFonts w:ascii="Verdana" w:eastAsia="Verdana" w:hAnsi="Verdana" w:cs="Verdana"/>
                          <w:b/>
                          <w:bCs/>
                          <w:color w:val="000000" w:themeColor="text1"/>
                          <w:kern w:val="24"/>
                          <w:sz w:val="20"/>
                          <w:szCs w:val="20"/>
                          <w:lang w:val="en-US"/>
                        </w:rPr>
                        <w:t xml:space="preserve">: North America Vinyl Ester Resin </w:t>
                      </w:r>
                      <w:r w:rsidR="0026260F" w:rsidRPr="0026260F">
                        <w:rPr>
                          <w:rFonts w:ascii="Verdana" w:eastAsia="Verdana" w:hAnsi="Verdana" w:cs="Verdana"/>
                          <w:b/>
                          <w:bCs/>
                          <w:color w:val="000000" w:themeColor="text1"/>
                          <w:kern w:val="24"/>
                          <w:sz w:val="20"/>
                          <w:szCs w:val="20"/>
                          <w:lang w:val="en-US"/>
                        </w:rPr>
                        <w:t xml:space="preserve">Operating Efficiency </w:t>
                      </w:r>
                      <w:r w:rsidRPr="00AB7B64">
                        <w:rPr>
                          <w:rFonts w:ascii="Verdana" w:eastAsia="Verdana" w:hAnsi="Verdana" w:cs="Verdana"/>
                          <w:b/>
                          <w:bCs/>
                          <w:color w:val="000000" w:themeColor="text1"/>
                          <w:kern w:val="24"/>
                          <w:sz w:val="20"/>
                          <w:szCs w:val="20"/>
                          <w:lang w:val="en-US"/>
                        </w:rPr>
                        <w:t>(Percentage), 2015-2030F</w:t>
                      </w:r>
                    </w:p>
                  </w:txbxContent>
                </v:textbox>
                <w10:wrap anchorx="margin"/>
              </v:shape>
            </w:pict>
          </mc:Fallback>
        </mc:AlternateContent>
      </w:r>
      <w:r w:rsidR="002A5D60" w:rsidRPr="002B5730">
        <w:rPr>
          <w:noProof/>
          <w:color w:val="000000" w:themeColor="text1"/>
        </w:rPr>
        <w:drawing>
          <wp:inline distT="0" distB="0" distL="0" distR="0" wp14:anchorId="58CC8384" wp14:editId="76A87813">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26211DF" w14:textId="15234F64" w:rsidR="00023038" w:rsidRPr="002B5730" w:rsidRDefault="00755D0C">
      <w:pPr>
        <w:rPr>
          <w:color w:val="000000" w:themeColor="text1"/>
        </w:rPr>
      </w:pPr>
      <w:r w:rsidRPr="002B5730">
        <w:rPr>
          <w:noProof/>
          <w:color w:val="000000" w:themeColor="text1"/>
        </w:rPr>
        <mc:AlternateContent>
          <mc:Choice Requires="wps">
            <w:drawing>
              <wp:anchor distT="0" distB="0" distL="114300" distR="114300" simplePos="0" relativeHeight="251691008" behindDoc="0" locked="0" layoutInCell="1" allowOverlap="1" wp14:anchorId="2B42808A" wp14:editId="4745DC43">
                <wp:simplePos x="0" y="0"/>
                <wp:positionH relativeFrom="margin">
                  <wp:posOffset>-95250</wp:posOffset>
                </wp:positionH>
                <wp:positionV relativeFrom="paragraph">
                  <wp:posOffset>89535</wp:posOffset>
                </wp:positionV>
                <wp:extent cx="5944173" cy="292068"/>
                <wp:effectExtent l="0" t="0" r="0" b="0"/>
                <wp:wrapNone/>
                <wp:docPr id="4" name="TextBox 3">
                  <a:extLst xmlns:a="http://schemas.openxmlformats.org/drawingml/2006/main">
                    <a:ext uri="{FF2B5EF4-FFF2-40B4-BE49-F238E27FC236}">
                      <a16:creationId xmlns:a16="http://schemas.microsoft.com/office/drawing/2014/main" id="{8F3158CF-8ECA-4598-9700-8ECF3ABF2F37}"/>
                    </a:ext>
                  </a:extLst>
                </wp:docPr>
                <wp:cNvGraphicFramePr/>
                <a:graphic xmlns:a="http://schemas.openxmlformats.org/drawingml/2006/main">
                  <a:graphicData uri="http://schemas.microsoft.com/office/word/2010/wordprocessingShape">
                    <wps:wsp>
                      <wps:cNvSpPr txBox="1"/>
                      <wps:spPr>
                        <a:xfrm>
                          <a:off x="0" y="0"/>
                          <a:ext cx="5944173" cy="292068"/>
                        </a:xfrm>
                        <a:prstGeom prst="rect">
                          <a:avLst/>
                        </a:prstGeom>
                        <a:noFill/>
                      </wps:spPr>
                      <wps:txbx>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wps:txbx>
                      <wps:bodyPr wrap="square" rtlCol="0">
                        <a:spAutoFit/>
                      </wps:bodyPr>
                    </wps:wsp>
                  </a:graphicData>
                </a:graphic>
              </wp:anchor>
            </w:drawing>
          </mc:Choice>
          <mc:Fallback>
            <w:pict>
              <v:shape w14:anchorId="2B42808A" id="TextBox 3" o:spid="_x0000_s1229" type="#_x0000_t202" style="position:absolute;margin-left:-7.5pt;margin-top:7.05pt;width:468.05pt;height:23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" filled="f" stroked="f">
                <v:textbox style="mso-fit-shape-to-text:t">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v:textbox>
                <w10:wrap anchorx="margin"/>
              </v:shape>
            </w:pict>
          </mc:Fallback>
        </mc:AlternateContent>
      </w:r>
    </w:p>
    <w:p w14:paraId="26137C08" w14:textId="5430AFCD" w:rsidR="002A5D60" w:rsidRPr="002B5730" w:rsidRDefault="002A5D60">
      <w:pPr>
        <w:rPr>
          <w:color w:val="000000" w:themeColor="text1"/>
        </w:rPr>
      </w:pPr>
    </w:p>
    <w:p w14:paraId="7FA33EB8" w14:textId="2E0444FF" w:rsidR="002A5D60" w:rsidRPr="002B5730" w:rsidRDefault="00C556F0">
      <w:pPr>
        <w:rPr>
          <w:color w:val="000000" w:themeColor="text1"/>
        </w:rPr>
      </w:pPr>
      <w:r w:rsidRPr="002B5730">
        <w:rPr>
          <w:noProof/>
          <w:color w:val="000000" w:themeColor="text1"/>
        </w:rPr>
        <w:drawing>
          <wp:inline distT="0" distB="0" distL="0" distR="0" wp14:anchorId="1B6F5805" wp14:editId="7E580E5C">
            <wp:extent cx="6457950" cy="1190625"/>
            <wp:effectExtent l="0" t="0" r="0" b="0"/>
            <wp:docPr id="35" name="Chart 35">
              <a:extLst xmlns:a="http://schemas.openxmlformats.org/drawingml/2006/main">
                <a:ext uri="{FF2B5EF4-FFF2-40B4-BE49-F238E27FC236}">
                  <a16:creationId xmlns:a16="http://schemas.microsoft.com/office/drawing/2014/main" id="{ECCCFC4C-3787-414D-89A7-359B46F9EC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1B06118" w14:textId="04486BAC" w:rsidR="0016073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4944" behindDoc="0" locked="0" layoutInCell="1" allowOverlap="1" wp14:anchorId="1C0B6ADB" wp14:editId="0C8E0990">
                <wp:simplePos x="0" y="0"/>
                <wp:positionH relativeFrom="margin">
                  <wp:align>right</wp:align>
                </wp:positionH>
                <wp:positionV relativeFrom="paragraph">
                  <wp:posOffset>8890</wp:posOffset>
                </wp:positionV>
                <wp:extent cx="2588458" cy="200055"/>
                <wp:effectExtent l="0" t="0" r="0" b="0"/>
                <wp:wrapNone/>
                <wp:docPr id="172"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wps:txbx>
                      <wps:bodyPr wrap="square" rtlCol="0">
                        <a:spAutoFit/>
                      </wps:bodyPr>
                    </wps:wsp>
                  </a:graphicData>
                </a:graphic>
              </wp:anchor>
            </w:drawing>
          </mc:Choice>
          <mc:Fallback>
            <w:pict>
              <v:shape w14:anchorId="1C0B6ADB" id="_x0000_s1230" type="#_x0000_t202" style="position:absolute;margin-left:152.6pt;margin-top:.7pt;width:203.8pt;height:15.75pt;z-index:252114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" filled="f" stroked="f">
                <v:textbox style="mso-fit-shape-to-text:t">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v:textbox>
                <w10:wrap anchorx="margin"/>
              </v:shape>
            </w:pict>
          </mc:Fallback>
        </mc:AlternateContent>
      </w:r>
    </w:p>
    <w:p w14:paraId="23DEB046" w14:textId="55DCA3A5" w:rsidR="0016073A" w:rsidRPr="002B5730" w:rsidRDefault="00AB7B64">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8208" behindDoc="0" locked="0" layoutInCell="1" allowOverlap="1" wp14:anchorId="4C69AAAB" wp14:editId="005188ED">
                <wp:simplePos x="0" y="0"/>
                <wp:positionH relativeFrom="margin">
                  <wp:align>right</wp:align>
                </wp:positionH>
                <wp:positionV relativeFrom="paragraph">
                  <wp:posOffset>12700</wp:posOffset>
                </wp:positionV>
                <wp:extent cx="6457950" cy="295275"/>
                <wp:effectExtent l="0" t="0" r="0" b="0"/>
                <wp:wrapNone/>
                <wp:docPr id="22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480F2E10" w14:textId="1F991021"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wps:txbx>
                      <wps:bodyPr wrap="square" rtlCol="0">
                        <a:noAutofit/>
                      </wps:bodyPr>
                    </wps:wsp>
                  </a:graphicData>
                </a:graphic>
                <wp14:sizeRelH relativeFrom="margin">
                  <wp14:pctWidth>0</wp14:pctWidth>
                </wp14:sizeRelH>
              </wp:anchor>
            </w:drawing>
          </mc:Choice>
          <mc:Fallback>
            <w:pict>
              <v:shape w14:anchorId="4C69AAAB" id="_x0000_s1231" type="#_x0000_t202" style="position:absolute;margin-left:457.3pt;margin-top:1pt;width:508.5pt;height:23.25pt;z-index:251998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" filled="f" stroked="f">
                <v:textbox>
                  <w:txbxContent>
                    <w:p w14:paraId="480F2E10" w14:textId="1F991021"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v:textbox>
                <w10:wrap anchorx="margin"/>
              </v:shape>
            </w:pict>
          </mc:Fallback>
        </mc:AlternateContent>
      </w:r>
    </w:p>
    <w:p w14:paraId="756A42A9" w14:textId="119F8F62" w:rsidR="00F112A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1695104" behindDoc="0" locked="0" layoutInCell="1" allowOverlap="1" wp14:anchorId="71594EB5" wp14:editId="7642C3D3">
                <wp:simplePos x="0" y="0"/>
                <wp:positionH relativeFrom="margin">
                  <wp:align>right</wp:align>
                </wp:positionH>
                <wp:positionV relativeFrom="paragraph">
                  <wp:posOffset>25400</wp:posOffset>
                </wp:positionV>
                <wp:extent cx="6457950" cy="447675"/>
                <wp:effectExtent l="0" t="0" r="0" b="0"/>
                <wp:wrapNone/>
                <wp:docPr id="38" name="TextBox 13"/>
                <wp:cNvGraphicFramePr/>
                <a:graphic xmlns:a="http://schemas.openxmlformats.org/drawingml/2006/main">
                  <a:graphicData uri="http://schemas.microsoft.com/office/word/2010/wordprocessingShape">
                    <wps:wsp>
                      <wps:cNvSpPr txBox="1"/>
                      <wps:spPr>
                        <a:xfrm>
                          <a:off x="0" y="0"/>
                          <a:ext cx="6457950" cy="447675"/>
                        </a:xfrm>
                        <a:prstGeom prst="rect">
                          <a:avLst/>
                        </a:prstGeom>
                        <a:noFill/>
                      </wps:spPr>
                      <wps:txbx>
                        <w:txbxContent>
                          <w:p w14:paraId="375CB2F0" w14:textId="53AB710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32</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594EB5" id="_x0000_s1232" type="#_x0000_t202" style="position:absolute;margin-left:457.3pt;margin-top:2pt;width:508.5pt;height:35.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" filled="f" stroked="f">
                <v:textbox>
                  <w:txbxContent>
                    <w:p w14:paraId="375CB2F0" w14:textId="53AB710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32</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1103BCEA" w14:textId="26FEA228" w:rsidR="0069198A" w:rsidRPr="002B5730" w:rsidRDefault="0069198A">
      <w:pPr>
        <w:rPr>
          <w:color w:val="000000" w:themeColor="text1"/>
        </w:rPr>
      </w:pPr>
    </w:p>
    <w:p w14:paraId="7FCA1370" w14:textId="77777777"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233"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9198A" w:rsidRPr="002B5730">
        <w:rPr>
          <w:noProof/>
          <w:color w:val="000000" w:themeColor="text1"/>
        </w:rPr>
        <w:drawing>
          <wp:inline distT="0" distB="0" distL="0" distR="0" wp14:anchorId="0C1B9794" wp14:editId="30E409AC">
            <wp:extent cx="6419850" cy="316230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4D375E6" w14:textId="77777777" w:rsidR="00E544BF" w:rsidRDefault="00E544BF" w:rsidP="006721C8">
      <w:pPr>
        <w:spacing w:line="360" w:lineRule="auto"/>
        <w:jc w:val="both"/>
        <w:rPr>
          <w:rFonts w:ascii="Arial" w:hAnsi="Arial" w:cs="Arial"/>
          <w:color w:val="000000" w:themeColor="text1"/>
          <w:sz w:val="24"/>
          <w:szCs w:val="24"/>
        </w:rPr>
      </w:pPr>
    </w:p>
    <w:p w14:paraId="3E6A9B89" w14:textId="77777777" w:rsidR="00E544BF" w:rsidRDefault="00E544BF" w:rsidP="006721C8">
      <w:pPr>
        <w:spacing w:line="360" w:lineRule="auto"/>
        <w:jc w:val="both"/>
        <w:rPr>
          <w:rFonts w:ascii="Arial" w:hAnsi="Arial" w:cs="Arial"/>
          <w:color w:val="000000" w:themeColor="text1"/>
          <w:sz w:val="24"/>
          <w:szCs w:val="24"/>
        </w:rPr>
      </w:pPr>
    </w:p>
    <w:p w14:paraId="44A50FAA" w14:textId="77777777" w:rsidR="00E544BF" w:rsidRDefault="00E544BF" w:rsidP="006721C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B5B49C4" w14:textId="77777777" w:rsidR="00E544BF" w:rsidRDefault="006721C8" w:rsidP="006721C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Pipes and Tanks emerged as the major application of vinyl ester in the region due to its property of providing resistance against various chemicals and heat to industrial tanks, pipes as well as pipes and tanks used in water and wastewater treatment. It also provides </w:t>
      </w:r>
      <w:r w:rsidR="003D0E53" w:rsidRPr="002B5730">
        <w:rPr>
          <w:rFonts w:ascii="Arial" w:hAnsi="Arial" w:cs="Arial"/>
          <w:color w:val="000000" w:themeColor="text1"/>
          <w:sz w:val="24"/>
          <w:szCs w:val="24"/>
        </w:rPr>
        <w:t>superior mechanical properties</w:t>
      </w:r>
      <w:r w:rsidR="00F867EA" w:rsidRPr="002B5730">
        <w:rPr>
          <w:rFonts w:ascii="Arial" w:hAnsi="Arial" w:cs="Arial"/>
          <w:color w:val="000000" w:themeColor="text1"/>
          <w:sz w:val="24"/>
          <w:szCs w:val="24"/>
        </w:rPr>
        <w:t xml:space="preserve"> to industrial tankers and pipes. The lining over marine components provides good surface profile reducing post cure on finished parts.</w:t>
      </w:r>
      <w:r w:rsidR="00E25B32" w:rsidRPr="002B5730">
        <w:rPr>
          <w:rFonts w:ascii="Arial" w:hAnsi="Arial" w:cs="Arial"/>
          <w:color w:val="000000" w:themeColor="text1"/>
          <w:sz w:val="24"/>
          <w:szCs w:val="24"/>
        </w:rPr>
        <w:t xml:space="preserve"> In renewable sector like wind energy it </w:t>
      </w:r>
      <w:r w:rsidR="00E25B32" w:rsidRPr="002B5730">
        <w:rPr>
          <w:rFonts w:ascii="Arial" w:hAnsi="Arial" w:cs="Arial"/>
          <w:color w:val="000000" w:themeColor="text1"/>
          <w:sz w:val="24"/>
          <w:szCs w:val="24"/>
        </w:rPr>
        <w:t>provides excellent strength, toughness</w:t>
      </w:r>
      <w:r w:rsidR="00126361" w:rsidRPr="002B5730">
        <w:rPr>
          <w:rFonts w:ascii="Arial" w:hAnsi="Arial" w:cs="Arial"/>
          <w:color w:val="000000" w:themeColor="text1"/>
          <w:sz w:val="24"/>
          <w:szCs w:val="24"/>
        </w:rPr>
        <w:t>,</w:t>
      </w:r>
      <w:r w:rsidR="00E25B32" w:rsidRPr="002B5730">
        <w:rPr>
          <w:rFonts w:ascii="Arial" w:hAnsi="Arial" w:cs="Arial"/>
          <w:color w:val="000000" w:themeColor="text1"/>
          <w:sz w:val="24"/>
          <w:szCs w:val="24"/>
        </w:rPr>
        <w:t xml:space="preserve"> and chemical resistance over a </w:t>
      </w:r>
      <w:r w:rsidR="00126361" w:rsidRPr="002B5730">
        <w:rPr>
          <w:rFonts w:ascii="Arial" w:hAnsi="Arial" w:cs="Arial"/>
          <w:color w:val="000000" w:themeColor="text1"/>
          <w:sz w:val="24"/>
          <w:szCs w:val="24"/>
        </w:rPr>
        <w:t xml:space="preserve">broad range of temperatures. Marine components and renewables together constitute around 26% of regional demand. </w:t>
      </w:r>
      <w:r w:rsidR="00540F53" w:rsidRPr="002B5730">
        <w:rPr>
          <w:rFonts w:ascii="Arial" w:hAnsi="Arial" w:cs="Arial"/>
          <w:color w:val="000000" w:themeColor="text1"/>
          <w:sz w:val="24"/>
          <w:szCs w:val="24"/>
        </w:rPr>
        <w:t>The growing</w:t>
      </w:r>
      <w:r w:rsidR="009A663C" w:rsidRPr="002B5730">
        <w:rPr>
          <w:rFonts w:ascii="Arial" w:hAnsi="Arial" w:cs="Arial"/>
          <w:color w:val="000000" w:themeColor="text1"/>
          <w:sz w:val="24"/>
          <w:szCs w:val="24"/>
        </w:rPr>
        <w:t xml:space="preserve"> marine industry</w:t>
      </w:r>
      <w:r w:rsidR="00540F53" w:rsidRPr="002B5730">
        <w:rPr>
          <w:rFonts w:ascii="Arial" w:hAnsi="Arial" w:cs="Arial"/>
          <w:color w:val="000000" w:themeColor="text1"/>
          <w:sz w:val="24"/>
          <w:szCs w:val="24"/>
        </w:rPr>
        <w:t xml:space="preserve"> and </w:t>
      </w:r>
      <w:r w:rsidR="00F81E3C" w:rsidRPr="002B5730">
        <w:rPr>
          <w:rFonts w:ascii="Arial" w:hAnsi="Arial" w:cs="Arial"/>
          <w:color w:val="000000" w:themeColor="text1"/>
          <w:sz w:val="24"/>
          <w:szCs w:val="24"/>
        </w:rPr>
        <w:t xml:space="preserve">increasing demand for </w:t>
      </w:r>
      <w:r w:rsidR="009878FF" w:rsidRPr="002B5730">
        <w:rPr>
          <w:rFonts w:ascii="Arial" w:hAnsi="Arial" w:cs="Arial"/>
          <w:color w:val="000000" w:themeColor="text1"/>
          <w:sz w:val="24"/>
          <w:szCs w:val="24"/>
        </w:rPr>
        <w:t>renewable energy</w:t>
      </w:r>
      <w:r w:rsidR="00F81E3C" w:rsidRPr="002B5730">
        <w:rPr>
          <w:rFonts w:ascii="Arial" w:hAnsi="Arial" w:cs="Arial"/>
          <w:color w:val="000000" w:themeColor="text1"/>
          <w:sz w:val="24"/>
          <w:szCs w:val="24"/>
        </w:rPr>
        <w:t xml:space="preserve"> in the region </w:t>
      </w:r>
      <w:r w:rsidR="00540F53" w:rsidRPr="002B5730">
        <w:rPr>
          <w:rFonts w:ascii="Arial" w:hAnsi="Arial" w:cs="Arial"/>
          <w:color w:val="000000" w:themeColor="text1"/>
          <w:sz w:val="24"/>
          <w:szCs w:val="24"/>
        </w:rPr>
        <w:t xml:space="preserve">has also </w:t>
      </w:r>
      <w:r w:rsidR="00F81E3C" w:rsidRPr="002B5730">
        <w:rPr>
          <w:rFonts w:ascii="Arial" w:hAnsi="Arial" w:cs="Arial"/>
          <w:color w:val="000000" w:themeColor="text1"/>
          <w:sz w:val="24"/>
          <w:szCs w:val="24"/>
        </w:rPr>
        <w:t xml:space="preserve">helped the market of the product to surge in recent years and is anticipated to further </w:t>
      </w:r>
      <w:r w:rsidR="00540F53" w:rsidRPr="002B5730">
        <w:rPr>
          <w:rFonts w:ascii="Arial" w:hAnsi="Arial" w:cs="Arial"/>
          <w:color w:val="000000" w:themeColor="text1"/>
          <w:sz w:val="24"/>
          <w:szCs w:val="24"/>
        </w:rPr>
        <w:t>boost</w:t>
      </w:r>
      <w:r w:rsidR="00F81E3C" w:rsidRPr="002B5730">
        <w:rPr>
          <w:rFonts w:ascii="Arial" w:hAnsi="Arial" w:cs="Arial"/>
          <w:color w:val="000000" w:themeColor="text1"/>
          <w:sz w:val="24"/>
          <w:szCs w:val="24"/>
        </w:rPr>
        <w:t xml:space="preserve"> the market</w:t>
      </w:r>
      <w:r w:rsidR="00540F53" w:rsidRPr="002B5730">
        <w:rPr>
          <w:rFonts w:ascii="Arial" w:hAnsi="Arial" w:cs="Arial"/>
          <w:color w:val="000000" w:themeColor="text1"/>
          <w:sz w:val="24"/>
          <w:szCs w:val="24"/>
        </w:rPr>
        <w:t xml:space="preserve"> growth </w:t>
      </w:r>
      <w:r w:rsidR="00F81E3C" w:rsidRPr="002B5730">
        <w:rPr>
          <w:rFonts w:ascii="Arial" w:hAnsi="Arial" w:cs="Arial"/>
          <w:color w:val="000000" w:themeColor="text1"/>
          <w:sz w:val="24"/>
          <w:szCs w:val="24"/>
        </w:rPr>
        <w:t>in the region.</w:t>
      </w:r>
    </w:p>
    <w:p w14:paraId="40573E7D" w14:textId="0B56C8A0" w:rsidR="006721C8" w:rsidRPr="002B5730" w:rsidRDefault="006721C8" w:rsidP="006721C8">
      <w:pPr>
        <w:spacing w:line="360" w:lineRule="auto"/>
        <w:jc w:val="both"/>
        <w:rPr>
          <w:color w:val="000000" w:themeColor="text1"/>
        </w:rPr>
      </w:pPr>
    </w:p>
    <w:p w14:paraId="56B6839E" w14:textId="77777777" w:rsidR="006721C8" w:rsidRPr="002B5730" w:rsidRDefault="006721C8" w:rsidP="00447C32">
      <w:pPr>
        <w:rPr>
          <w:rFonts w:ascii="Arial" w:hAnsi="Arial" w:cs="Arial"/>
          <w:color w:val="000000" w:themeColor="text1"/>
          <w:sz w:val="24"/>
          <w:szCs w:val="24"/>
        </w:rPr>
      </w:pPr>
    </w:p>
    <w:p w14:paraId="39D8FB87" w14:textId="6E052703" w:rsidR="00447C32" w:rsidRPr="002B5730" w:rsidRDefault="00755D0C" w:rsidP="00447C32">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0256" behindDoc="0" locked="0" layoutInCell="1" allowOverlap="1" wp14:anchorId="1FE79444" wp14:editId="3C5BA199">
                <wp:simplePos x="0" y="0"/>
                <wp:positionH relativeFrom="margin">
                  <wp:posOffset>-104775</wp:posOffset>
                </wp:positionH>
                <wp:positionV relativeFrom="paragraph">
                  <wp:posOffset>-40005</wp:posOffset>
                </wp:positionV>
                <wp:extent cx="6515100" cy="314325"/>
                <wp:effectExtent l="0" t="0" r="0" b="0"/>
                <wp:wrapNone/>
                <wp:docPr id="231" name="TextBox 13"/>
                <wp:cNvGraphicFramePr/>
                <a:graphic xmlns:a="http://schemas.openxmlformats.org/drawingml/2006/main">
                  <a:graphicData uri="http://schemas.microsoft.com/office/word/2010/wordprocessingShape">
                    <wps:wsp>
                      <wps:cNvSpPr txBox="1"/>
                      <wps:spPr>
                        <a:xfrm>
                          <a:off x="0" y="0"/>
                          <a:ext cx="6515100" cy="314325"/>
                        </a:xfrm>
                        <a:prstGeom prst="rect">
                          <a:avLst/>
                        </a:prstGeom>
                        <a:noFill/>
                      </wps:spPr>
                      <wps:txbx>
                        <w:txbxContent>
                          <w:p w14:paraId="5630B2C2" w14:textId="556A1DD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E79444" id="_x0000_s1234" type="#_x0000_t202" style="position:absolute;margin-left:-8.25pt;margin-top:-3.15pt;width:513pt;height:24.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" filled="f" stroked="f">
                <v:textbox>
                  <w:txbxContent>
                    <w:p w14:paraId="5630B2C2" w14:textId="556A1DD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03528A4C">
                <wp:simplePos x="0" y="0"/>
                <wp:positionH relativeFrom="margin">
                  <wp:posOffset>-85725</wp:posOffset>
                </wp:positionH>
                <wp:positionV relativeFrom="paragraph">
                  <wp:posOffset>165100</wp:posOffset>
                </wp:positionV>
                <wp:extent cx="6543675" cy="3895725"/>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895725"/>
                        </a:xfrm>
                        <a:prstGeom prst="rect">
                          <a:avLst/>
                        </a:prstGeom>
                        <a:noFill/>
                      </wps:spPr>
                      <wps:txbx>
                        <w:txbxContent>
                          <w:p w14:paraId="7561B164" w14:textId="764834E0"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33</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_x0000_s1235" type="#_x0000_t202" style="position:absolute;margin-left:-6.75pt;margin-top:13pt;width:515.25pt;height:306.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" filled="f" stroked="f">
                <v:textbox>
                  <w:txbxContent>
                    <w:p w14:paraId="7561B164" w14:textId="764834E0"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33</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xbxContent>
                </v:textbox>
                <w10:wrap anchorx="margin"/>
              </v:shape>
            </w:pict>
          </mc:Fallback>
        </mc:AlternateContent>
      </w:r>
    </w:p>
    <w:p w14:paraId="7807F116" w14:textId="142ACCCE" w:rsidR="00755D0C" w:rsidRPr="002B5730" w:rsidRDefault="00755D0C" w:rsidP="00447C32">
      <w:pPr>
        <w:rPr>
          <w:color w:val="000000" w:themeColor="text1"/>
        </w:rPr>
      </w:pPr>
    </w:p>
    <w:p w14:paraId="424F28EB" w14:textId="26418DFB" w:rsidR="00755D0C" w:rsidRPr="002B5730" w:rsidRDefault="00755D0C" w:rsidP="00447C32">
      <w:pPr>
        <w:rPr>
          <w:color w:val="000000" w:themeColor="text1"/>
        </w:rPr>
      </w:pP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746AACD3" w:rsidR="00755D0C" w:rsidRPr="002B5730" w:rsidRDefault="00755D0C" w:rsidP="00447C32">
      <w:pPr>
        <w:rPr>
          <w:color w:val="000000" w:themeColor="text1"/>
        </w:rPr>
      </w:pPr>
    </w:p>
    <w:p w14:paraId="2EC7979B" w14:textId="707A6D6A" w:rsidR="00755D0C" w:rsidRPr="002B5730" w:rsidRDefault="00755D0C" w:rsidP="00447C32">
      <w:pPr>
        <w:rPr>
          <w:color w:val="000000" w:themeColor="text1"/>
        </w:rPr>
      </w:pPr>
    </w:p>
    <w:p w14:paraId="0F34038B" w14:textId="61538690" w:rsidR="00755D0C" w:rsidRPr="002B5730" w:rsidRDefault="00755D0C"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7C590EDC">
                <wp:simplePos x="0" y="0"/>
                <wp:positionH relativeFrom="margin">
                  <wp:posOffset>1830705</wp:posOffset>
                </wp:positionH>
                <wp:positionV relativeFrom="paragraph">
                  <wp:posOffset>271145</wp:posOffset>
                </wp:positionV>
                <wp:extent cx="4400550" cy="30734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CA65830" id="_x0000_s1236" type="#_x0000_t202" style="position:absolute;margin-left:144.15pt;margin-top:21.35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" filled="f" stroked="f">
                <v:textbox style="mso-fit-shape-to-text:t">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132960C9" w:rsidR="00755D0C" w:rsidRPr="002B5730" w:rsidRDefault="00755D0C" w:rsidP="00447C32">
      <w:pPr>
        <w:rPr>
          <w:color w:val="000000" w:themeColor="text1"/>
        </w:rPr>
      </w:pPr>
    </w:p>
    <w:p w14:paraId="0F2E1A11" w14:textId="77777777" w:rsidR="00E544BF" w:rsidRDefault="00E544BF" w:rsidP="0026032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513B20" w14:textId="77777777" w:rsidR="00E544BF" w:rsidRDefault="00260328" w:rsidP="0026032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North America vinyl ester resin </w:t>
      </w:r>
      <w:r w:rsidR="008807FB" w:rsidRPr="002B5730">
        <w:rPr>
          <w:rFonts w:ascii="Arial" w:hAnsi="Arial" w:cs="Arial"/>
          <w:color w:val="000000" w:themeColor="text1"/>
          <w:sz w:val="24"/>
          <w:szCs w:val="24"/>
        </w:rPr>
        <w:t xml:space="preserve">market by </w:t>
      </w:r>
      <w:r w:rsidRPr="002B5730">
        <w:rPr>
          <w:rFonts w:ascii="Arial" w:hAnsi="Arial" w:cs="Arial"/>
          <w:color w:val="000000" w:themeColor="text1"/>
          <w:sz w:val="24"/>
          <w:szCs w:val="24"/>
        </w:rPr>
        <w:t>type is dominated by Bisphenol-A, F, S</w:t>
      </w:r>
      <w:r w:rsidR="00126361" w:rsidRPr="002B5730">
        <w:rPr>
          <w:rFonts w:ascii="Arial" w:hAnsi="Arial" w:cs="Arial"/>
          <w:color w:val="000000" w:themeColor="text1"/>
          <w:sz w:val="24"/>
          <w:szCs w:val="24"/>
        </w:rPr>
        <w:t xml:space="preserve"> vinyl </w:t>
      </w:r>
      <w:r w:rsidR="00126361" w:rsidRPr="002B5730">
        <w:rPr>
          <w:rFonts w:ascii="Arial" w:hAnsi="Arial" w:cs="Arial"/>
          <w:color w:val="000000" w:themeColor="text1"/>
          <w:sz w:val="24"/>
          <w:szCs w:val="24"/>
        </w:rPr>
        <w:t>ester</w:t>
      </w:r>
      <w:r w:rsidR="0072688E" w:rsidRPr="002B5730">
        <w:rPr>
          <w:rFonts w:ascii="Arial" w:hAnsi="Arial" w:cs="Arial"/>
          <w:color w:val="000000" w:themeColor="text1"/>
          <w:sz w:val="24"/>
          <w:szCs w:val="24"/>
        </w:rPr>
        <w:t xml:space="preserve"> which constitutes </w:t>
      </w:r>
      <w:r w:rsidR="008807FB" w:rsidRPr="002B5730">
        <w:rPr>
          <w:rFonts w:ascii="Arial" w:hAnsi="Arial" w:cs="Arial"/>
          <w:color w:val="000000" w:themeColor="text1"/>
          <w:sz w:val="24"/>
          <w:szCs w:val="24"/>
        </w:rPr>
        <w:t xml:space="preserve">of </w:t>
      </w:r>
      <w:r w:rsidR="0072688E" w:rsidRPr="002B5730">
        <w:rPr>
          <w:rFonts w:ascii="Arial" w:hAnsi="Arial" w:cs="Arial"/>
          <w:color w:val="000000" w:themeColor="text1"/>
          <w:sz w:val="24"/>
          <w:szCs w:val="24"/>
        </w:rPr>
        <w:t>around 50%</w:t>
      </w:r>
      <w:r w:rsidR="008807FB" w:rsidRPr="002B5730">
        <w:rPr>
          <w:rFonts w:ascii="Arial" w:hAnsi="Arial" w:cs="Arial"/>
          <w:color w:val="000000" w:themeColor="text1"/>
          <w:sz w:val="24"/>
          <w:szCs w:val="24"/>
        </w:rPr>
        <w:t xml:space="preserve"> share</w:t>
      </w:r>
      <w:r w:rsidRPr="002B5730">
        <w:rPr>
          <w:rFonts w:ascii="Arial" w:hAnsi="Arial" w:cs="Arial"/>
          <w:color w:val="000000" w:themeColor="text1"/>
          <w:sz w:val="24"/>
          <w:szCs w:val="24"/>
        </w:rPr>
        <w:t xml:space="preserve"> due to</w:t>
      </w:r>
      <w:r w:rsidR="008807FB" w:rsidRPr="002B5730">
        <w:rPr>
          <w:rFonts w:ascii="Arial" w:hAnsi="Arial" w:cs="Arial"/>
          <w:color w:val="000000" w:themeColor="text1"/>
          <w:sz w:val="24"/>
          <w:szCs w:val="24"/>
        </w:rPr>
        <w:t xml:space="preserve"> their</w:t>
      </w:r>
      <w:r w:rsidRPr="002B5730">
        <w:rPr>
          <w:rFonts w:ascii="Arial" w:hAnsi="Arial" w:cs="Arial"/>
          <w:color w:val="000000" w:themeColor="text1"/>
          <w:sz w:val="24"/>
          <w:szCs w:val="24"/>
        </w:rPr>
        <w:t xml:space="preserve"> extensive use in the pipes and </w:t>
      </w:r>
      <w:r w:rsidRPr="002B5730">
        <w:rPr>
          <w:rFonts w:ascii="Arial" w:hAnsi="Arial" w:cs="Arial"/>
          <w:color w:val="000000" w:themeColor="text1"/>
          <w:sz w:val="24"/>
          <w:szCs w:val="24"/>
        </w:rPr>
        <w:lastRenderedPageBreak/>
        <w:t>tanks industry</w:t>
      </w:r>
      <w:r w:rsidR="008807FB" w:rsidRPr="002B5730">
        <w:rPr>
          <w:rFonts w:ascii="Arial" w:hAnsi="Arial" w:cs="Arial"/>
          <w:color w:val="000000" w:themeColor="text1"/>
          <w:sz w:val="24"/>
          <w:szCs w:val="24"/>
        </w:rPr>
        <w:t>. These resins are</w:t>
      </w:r>
      <w:r w:rsidRPr="002B5730">
        <w:rPr>
          <w:rFonts w:ascii="Arial" w:hAnsi="Arial" w:cs="Arial"/>
          <w:color w:val="000000" w:themeColor="text1"/>
          <w:sz w:val="24"/>
          <w:szCs w:val="24"/>
        </w:rPr>
        <w:t xml:space="preserve"> </w:t>
      </w:r>
      <w:r w:rsidR="00126361" w:rsidRPr="002B5730">
        <w:rPr>
          <w:rFonts w:ascii="Arial" w:hAnsi="Arial" w:cs="Arial"/>
          <w:color w:val="000000" w:themeColor="text1"/>
          <w:sz w:val="24"/>
          <w:szCs w:val="24"/>
        </w:rPr>
        <w:t xml:space="preserve">employed as a coating material </w:t>
      </w:r>
      <w:r w:rsidR="008807FB" w:rsidRPr="002B5730">
        <w:rPr>
          <w:rFonts w:ascii="Arial" w:hAnsi="Arial" w:cs="Arial"/>
          <w:color w:val="000000" w:themeColor="text1"/>
          <w:sz w:val="24"/>
          <w:szCs w:val="24"/>
        </w:rPr>
        <w:t>to provide r</w:t>
      </w:r>
      <w:r w:rsidR="00126361" w:rsidRPr="002B5730">
        <w:rPr>
          <w:rFonts w:ascii="Arial" w:hAnsi="Arial" w:cs="Arial"/>
          <w:color w:val="000000" w:themeColor="text1"/>
          <w:sz w:val="24"/>
          <w:szCs w:val="24"/>
        </w:rPr>
        <w:t>esistance to</w:t>
      </w:r>
      <w:r w:rsidR="009A663C" w:rsidRPr="002B5730">
        <w:rPr>
          <w:rFonts w:ascii="Arial" w:hAnsi="Arial" w:cs="Arial"/>
          <w:color w:val="000000" w:themeColor="text1"/>
          <w:sz w:val="24"/>
          <w:szCs w:val="24"/>
        </w:rPr>
        <w:t xml:space="preserve"> corrosion,</w:t>
      </w:r>
      <w:r w:rsidR="00126361" w:rsidRPr="002B5730">
        <w:rPr>
          <w:rFonts w:ascii="Arial" w:hAnsi="Arial" w:cs="Arial"/>
          <w:color w:val="000000" w:themeColor="text1"/>
          <w:sz w:val="24"/>
          <w:szCs w:val="24"/>
        </w:rPr>
        <w:t xml:space="preserve"> various chemicals</w:t>
      </w:r>
      <w:r w:rsidR="0072688E" w:rsidRPr="002B5730">
        <w:rPr>
          <w:rFonts w:ascii="Arial" w:hAnsi="Arial" w:cs="Arial"/>
          <w:color w:val="000000" w:themeColor="text1"/>
          <w:sz w:val="24"/>
          <w:szCs w:val="24"/>
        </w:rPr>
        <w:t>,</w:t>
      </w:r>
      <w:r w:rsidR="00126361" w:rsidRPr="002B5730">
        <w:rPr>
          <w:rFonts w:ascii="Arial" w:hAnsi="Arial" w:cs="Arial"/>
          <w:color w:val="000000" w:themeColor="text1"/>
          <w:sz w:val="24"/>
          <w:szCs w:val="24"/>
        </w:rPr>
        <w:t xml:space="preserve"> and heat. </w:t>
      </w:r>
      <w:proofErr w:type="spellStart"/>
      <w:r w:rsidRPr="002B5730">
        <w:rPr>
          <w:rFonts w:ascii="Arial" w:hAnsi="Arial" w:cs="Arial"/>
          <w:color w:val="000000" w:themeColor="text1"/>
          <w:sz w:val="24"/>
          <w:szCs w:val="24"/>
        </w:rPr>
        <w:t>Novolac</w:t>
      </w:r>
      <w:proofErr w:type="spellEnd"/>
      <w:r w:rsidRPr="002B5730">
        <w:rPr>
          <w:rFonts w:ascii="Arial" w:hAnsi="Arial" w:cs="Arial"/>
          <w:color w:val="000000" w:themeColor="text1"/>
          <w:sz w:val="24"/>
          <w:szCs w:val="24"/>
        </w:rPr>
        <w:t xml:space="preserve"> and </w:t>
      </w:r>
      <w:r w:rsidR="008807FB" w:rsidRPr="002B5730">
        <w:rPr>
          <w:rFonts w:ascii="Arial" w:hAnsi="Arial" w:cs="Arial"/>
          <w:color w:val="000000" w:themeColor="text1"/>
          <w:sz w:val="24"/>
          <w:szCs w:val="24"/>
        </w:rPr>
        <w:t>B</w:t>
      </w:r>
      <w:r w:rsidRPr="002B5730">
        <w:rPr>
          <w:rFonts w:ascii="Arial" w:hAnsi="Arial" w:cs="Arial"/>
          <w:color w:val="000000" w:themeColor="text1"/>
          <w:sz w:val="24"/>
          <w:szCs w:val="24"/>
        </w:rPr>
        <w:t>rominated vinyl ester resin</w:t>
      </w:r>
      <w:r w:rsidR="008807FB"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together contribute</w:t>
      </w:r>
      <w:r w:rsidR="008807FB" w:rsidRPr="002B5730">
        <w:rPr>
          <w:rFonts w:ascii="Arial" w:hAnsi="Arial" w:cs="Arial"/>
          <w:color w:val="000000" w:themeColor="text1"/>
          <w:sz w:val="24"/>
          <w:szCs w:val="24"/>
        </w:rPr>
        <w:t xml:space="preserve"> to</w:t>
      </w:r>
      <w:r w:rsidRPr="002B5730">
        <w:rPr>
          <w:rFonts w:ascii="Arial" w:hAnsi="Arial" w:cs="Arial"/>
          <w:color w:val="000000" w:themeColor="text1"/>
          <w:sz w:val="24"/>
          <w:szCs w:val="24"/>
        </w:rPr>
        <w:t xml:space="preserve"> around 35% share of the total region</w:t>
      </w:r>
      <w:r w:rsidR="008807FB" w:rsidRPr="002B5730">
        <w:rPr>
          <w:rFonts w:ascii="Arial" w:hAnsi="Arial" w:cs="Arial"/>
          <w:color w:val="000000" w:themeColor="text1"/>
          <w:sz w:val="24"/>
          <w:szCs w:val="24"/>
        </w:rPr>
        <w:t>.</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Moreover, i</w:t>
      </w:r>
      <w:r w:rsidRPr="002B5730">
        <w:rPr>
          <w:rFonts w:ascii="Arial" w:hAnsi="Arial" w:cs="Arial"/>
          <w:color w:val="000000" w:themeColor="text1"/>
          <w:sz w:val="24"/>
          <w:szCs w:val="24"/>
        </w:rPr>
        <w:t xml:space="preserve">ncreasing industrialization and rising investments in the </w:t>
      </w:r>
      <w:r w:rsidRPr="002B5730">
        <w:rPr>
          <w:rFonts w:ascii="Arial" w:hAnsi="Arial" w:cs="Arial"/>
          <w:color w:val="000000" w:themeColor="text1"/>
          <w:sz w:val="24"/>
          <w:szCs w:val="24"/>
        </w:rPr>
        <w:t>renewable sector</w:t>
      </w:r>
      <w:r w:rsidR="008807FB" w:rsidRPr="002B5730">
        <w:rPr>
          <w:rFonts w:ascii="Arial" w:hAnsi="Arial" w:cs="Arial"/>
          <w:color w:val="000000" w:themeColor="text1"/>
          <w:sz w:val="24"/>
          <w:szCs w:val="24"/>
        </w:rPr>
        <w:t xml:space="preserve"> have</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 xml:space="preserve">contributed to the growth of </w:t>
      </w:r>
      <w:r w:rsidRPr="002B5730">
        <w:rPr>
          <w:rFonts w:ascii="Arial" w:hAnsi="Arial" w:cs="Arial"/>
          <w:color w:val="000000" w:themeColor="text1"/>
          <w:sz w:val="24"/>
          <w:szCs w:val="24"/>
        </w:rPr>
        <w:t xml:space="preserve">bisphenol- A, F, S vinyl ester </w:t>
      </w:r>
      <w:r w:rsidR="008807FB" w:rsidRPr="002B5730">
        <w:rPr>
          <w:rFonts w:ascii="Arial" w:hAnsi="Arial" w:cs="Arial"/>
          <w:color w:val="000000" w:themeColor="text1"/>
          <w:sz w:val="24"/>
          <w:szCs w:val="24"/>
        </w:rPr>
        <w:t xml:space="preserve">market </w:t>
      </w:r>
      <w:r w:rsidRPr="002B5730">
        <w:rPr>
          <w:rFonts w:ascii="Arial" w:hAnsi="Arial" w:cs="Arial"/>
          <w:color w:val="000000" w:themeColor="text1"/>
          <w:sz w:val="24"/>
          <w:szCs w:val="24"/>
        </w:rPr>
        <w:t>in the region.</w:t>
      </w:r>
      <w:r w:rsidR="003D3AD1" w:rsidRPr="002B5730">
        <w:rPr>
          <w:rFonts w:ascii="Arial" w:hAnsi="Arial" w:cs="Arial"/>
          <w:color w:val="000000" w:themeColor="text1"/>
          <w:sz w:val="24"/>
          <w:szCs w:val="24"/>
        </w:rPr>
        <w:t xml:space="preserve"> Brominated vinyl ester resin is suitable for mouldings that are subjected to particularly high static or dynamic loads.</w:t>
      </w:r>
    </w:p>
    <w:p w14:paraId="1AE270BB" w14:textId="504543B4" w:rsidR="00260328" w:rsidRPr="003348F6" w:rsidRDefault="003D3AD1" w:rsidP="003348F6">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ab/>
      </w:r>
    </w:p>
    <w:p w14:paraId="3B7E1474" w14:textId="63F2BE36" w:rsidR="00447C32" w:rsidRPr="002B5730" w:rsidRDefault="00447C32" w:rsidP="00447C32">
      <w:pPr>
        <w:rPr>
          <w:color w:val="000000" w:themeColor="text1"/>
        </w:rPr>
      </w:pPr>
      <w:r w:rsidRPr="002B5730">
        <w:rPr>
          <w:noProof/>
          <w:color w:val="000000" w:themeColor="text1"/>
        </w:rPr>
        <mc:AlternateContent>
          <mc:Choice Requires="wps">
            <w:drawing>
              <wp:anchor distT="0" distB="0" distL="114300" distR="114300" simplePos="0" relativeHeight="251699200" behindDoc="0" locked="0" layoutInCell="1" allowOverlap="1" wp14:anchorId="0398676B" wp14:editId="276156DA">
                <wp:simplePos x="0" y="0"/>
                <wp:positionH relativeFrom="margin">
                  <wp:align>left</wp:align>
                </wp:positionH>
                <wp:positionV relativeFrom="paragraph">
                  <wp:posOffset>285750</wp:posOffset>
                </wp:positionV>
                <wp:extent cx="6467475" cy="466725"/>
                <wp:effectExtent l="0" t="0" r="0" b="0"/>
                <wp:wrapNone/>
                <wp:docPr id="42" name="TextBox 13"/>
                <wp:cNvGraphicFramePr/>
                <a:graphic xmlns:a="http://schemas.openxmlformats.org/drawingml/2006/main">
                  <a:graphicData uri="http://schemas.microsoft.com/office/word/2010/wordprocessingShape">
                    <wps:wsp>
                      <wps:cNvSpPr txBox="1"/>
                      <wps:spPr>
                        <a:xfrm>
                          <a:off x="0" y="0"/>
                          <a:ext cx="6467475" cy="466725"/>
                        </a:xfrm>
                        <a:prstGeom prst="rect">
                          <a:avLst/>
                        </a:prstGeom>
                        <a:noFill/>
                      </wps:spPr>
                      <wps:txbx>
                        <w:txbxContent>
                          <w:p w14:paraId="18C294D8" w14:textId="61F66703"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34</w:t>
                            </w:r>
                            <w:r w:rsidRPr="002B5730">
                              <w:rPr>
                                <w:rFonts w:ascii="Verdana" w:eastAsia="Verdana" w:hAnsi="Verdana" w:cs="Verdana"/>
                                <w:b/>
                                <w:bCs/>
                                <w:kern w:val="24"/>
                                <w:sz w:val="20"/>
                                <w:szCs w:val="20"/>
                                <w:lang w:val="en-US"/>
                              </w:rPr>
                              <w:t xml:space="preserve">: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98676B" id="_x0000_s1237" type="#_x0000_t202" style="position:absolute;margin-left:0;margin-top:22.5pt;width:509.25pt;height:36.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" filled="f" stroked="f">
                <v:textbox>
                  <w:txbxContent>
                    <w:p w14:paraId="18C294D8" w14:textId="61F66703"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34</w:t>
                      </w:r>
                      <w:r w:rsidRPr="002B5730">
                        <w:rPr>
                          <w:rFonts w:ascii="Verdana" w:eastAsia="Verdana" w:hAnsi="Verdana" w:cs="Verdana"/>
                          <w:b/>
                          <w:bCs/>
                          <w:kern w:val="24"/>
                          <w:sz w:val="20"/>
                          <w:szCs w:val="20"/>
                          <w:lang w:val="en-US"/>
                        </w:rPr>
                        <w:t xml:space="preserve">: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2304" behindDoc="0" locked="0" layoutInCell="1" allowOverlap="1" wp14:anchorId="258CA53D" wp14:editId="7F588EB8">
                <wp:simplePos x="0" y="0"/>
                <wp:positionH relativeFrom="margin">
                  <wp:align>left</wp:align>
                </wp:positionH>
                <wp:positionV relativeFrom="paragraph">
                  <wp:posOffset>65405</wp:posOffset>
                </wp:positionV>
                <wp:extent cx="6581775" cy="266700"/>
                <wp:effectExtent l="0" t="0" r="0" b="0"/>
                <wp:wrapNone/>
                <wp:docPr id="233" name="TextBox 13"/>
                <wp:cNvGraphicFramePr/>
                <a:graphic xmlns:a="http://schemas.openxmlformats.org/drawingml/2006/main">
                  <a:graphicData uri="http://schemas.microsoft.com/office/word/2010/wordprocessingShape">
                    <wps:wsp>
                      <wps:cNvSpPr txBox="1"/>
                      <wps:spPr>
                        <a:xfrm>
                          <a:off x="0" y="0"/>
                          <a:ext cx="6581775" cy="266700"/>
                        </a:xfrm>
                        <a:prstGeom prst="rect">
                          <a:avLst/>
                        </a:prstGeom>
                        <a:noFill/>
                      </wps:spPr>
                      <wps:txbx>
                        <w:txbxContent>
                          <w:p w14:paraId="7096780C" w14:textId="33364F25"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8CA53D" id="_x0000_s1238" type="#_x0000_t202" style="position:absolute;margin-left:0;margin-top:5.15pt;width:518.25pt;height:21pt;z-index:25200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" filled="f" stroked="f">
                <v:textbox>
                  <w:txbxContent>
                    <w:p w14:paraId="7096780C" w14:textId="33364F25"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p>
                  </w:txbxContent>
                </v:textbox>
                <w10:wrap anchorx="margin"/>
              </v:shape>
            </w:pict>
          </mc:Fallback>
        </mc:AlternateContent>
      </w:r>
    </w:p>
    <w:p w14:paraId="26BA887D" w14:textId="50BE90CE" w:rsidR="00447C32" w:rsidRPr="002B5730" w:rsidRDefault="00447C32" w:rsidP="00447C32">
      <w:pPr>
        <w:rPr>
          <w:color w:val="000000" w:themeColor="text1"/>
        </w:rPr>
      </w:pPr>
    </w:p>
    <w:p w14:paraId="00FBD12E" w14:textId="7B4B3A73"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3584BA5A">
                <wp:simplePos x="0" y="0"/>
                <wp:positionH relativeFrom="margin">
                  <wp:posOffset>3676650</wp:posOffset>
                </wp:positionH>
                <wp:positionV relativeFrom="paragraph">
                  <wp:posOffset>2314575</wp:posOffset>
                </wp:positionV>
                <wp:extent cx="2588458" cy="200055"/>
                <wp:effectExtent l="0" t="0" r="0" b="0"/>
                <wp:wrapNone/>
                <wp:docPr id="173"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1E79125" id="_x0000_s1239" type="#_x0000_t202" style="position:absolute;margin-left:289.5pt;margin-top:182.2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C556F0" w:rsidRPr="002B5730">
        <w:rPr>
          <w:noProof/>
          <w:color w:val="000000" w:themeColor="text1"/>
        </w:rPr>
        <w:drawing>
          <wp:inline distT="0" distB="0" distL="0" distR="0" wp14:anchorId="32161D2E" wp14:editId="55EBD8A4">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07AC5F7" w14:textId="100E3DF3" w:rsidR="00C77616"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282880" behindDoc="0" locked="0" layoutInCell="1" allowOverlap="1" wp14:anchorId="6CB86B0C" wp14:editId="09C92D5E">
                <wp:simplePos x="0" y="0"/>
                <wp:positionH relativeFrom="margin">
                  <wp:posOffset>0</wp:posOffset>
                </wp:positionH>
                <wp:positionV relativeFrom="paragraph">
                  <wp:posOffset>95250</wp:posOffset>
                </wp:positionV>
                <wp:extent cx="6286500" cy="266700"/>
                <wp:effectExtent l="0" t="0" r="0" b="0"/>
                <wp:wrapNone/>
                <wp:docPr id="207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43DF382B" w14:textId="462FB84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2.4.6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B86B0C" id="_x0000_s1240" type="#_x0000_t202" style="position:absolute;margin-left:0;margin-top:7.5pt;width:495pt;height:21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" filled="f" stroked="f">
                <v:textbox>
                  <w:txbxContent>
                    <w:p w14:paraId="43DF382B" w14:textId="462FB84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2.4.6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1BA464A" w14:textId="5FCE39F9"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3904" behindDoc="0" locked="0" layoutInCell="1" allowOverlap="1" wp14:anchorId="762BD7F5" wp14:editId="339CCB50">
                <wp:simplePos x="0" y="0"/>
                <wp:positionH relativeFrom="margin">
                  <wp:posOffset>0</wp:posOffset>
                </wp:positionH>
                <wp:positionV relativeFrom="paragraph">
                  <wp:posOffset>81280</wp:posOffset>
                </wp:positionV>
                <wp:extent cx="6543675" cy="276225"/>
                <wp:effectExtent l="0" t="0" r="0" b="0"/>
                <wp:wrapNone/>
                <wp:docPr id="2080"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2D4532E2" w14:textId="2F9C864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35</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2BD7F5" id="_x0000_s1241" type="#_x0000_t202" style="position:absolute;margin-left:0;margin-top:6.4pt;width:515.25pt;height:21.7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" filled="f" stroked="f">
                <v:textbox>
                  <w:txbxContent>
                    <w:p w14:paraId="2D4532E2" w14:textId="2F9C864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35</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0227568F" w14:textId="2D1A457D"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5F31B857">
                <wp:simplePos x="0" y="0"/>
                <wp:positionH relativeFrom="margin">
                  <wp:posOffset>4800600</wp:posOffset>
                </wp:positionH>
                <wp:positionV relativeFrom="paragraph">
                  <wp:posOffset>2834006</wp:posOffset>
                </wp:positionV>
                <wp:extent cx="16554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1655445" cy="323850"/>
                        </a:xfrm>
                        <a:prstGeom prst="rect">
                          <a:avLst/>
                        </a:prstGeom>
                        <a:noFill/>
                      </wps:spPr>
                      <wps:txb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242" type="#_x0000_t202" style="position:absolute;margin-left:378pt;margin-top:223.15pt;width:130.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" filled="f" stroked="f">
                <v:textbo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47F33BEB" wp14:editId="0B3A7AFD">
            <wp:extent cx="6457950" cy="2834270"/>
            <wp:effectExtent l="0" t="0" r="0" b="444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A305EFA" w14:textId="132FAD8D" w:rsidR="00C77616" w:rsidRDefault="009D1168" w:rsidP="00C77616">
      <w:pPr>
        <w:rPr>
          <w:color w:val="000000" w:themeColor="text1"/>
        </w:rPr>
      </w:pPr>
      <w:r w:rsidRPr="002B5730">
        <w:rPr>
          <w:noProof/>
          <w:color w:val="000000" w:themeColor="text1"/>
        </w:rPr>
        <w:lastRenderedPageBreak/>
        <w:drawing>
          <wp:anchor distT="0" distB="0" distL="114300" distR="114300" simplePos="0" relativeHeight="251655165" behindDoc="1" locked="0" layoutInCell="1" allowOverlap="1" wp14:anchorId="3A92DBF0" wp14:editId="342D2596">
            <wp:simplePos x="0" y="0"/>
            <wp:positionH relativeFrom="page">
              <wp:posOffset>-189983</wp:posOffset>
            </wp:positionH>
            <wp:positionV relativeFrom="paragraph">
              <wp:posOffset>-1185604</wp:posOffset>
            </wp:positionV>
            <wp:extent cx="7606665" cy="10972165"/>
            <wp:effectExtent l="0" t="0" r="0" b="63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06665" cy="10972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116E5" w14:textId="3A16AE76" w:rsidR="002A5D60" w:rsidRPr="002B5730" w:rsidRDefault="002A5D60">
      <w:pPr>
        <w:rPr>
          <w:color w:val="000000" w:themeColor="text1"/>
        </w:rPr>
      </w:pPr>
    </w:p>
    <w:p w14:paraId="07E7CEC4" w14:textId="1DAE9E1F" w:rsidR="00447C32" w:rsidRPr="002B5730" w:rsidRDefault="00447C32">
      <w:pPr>
        <w:rPr>
          <w:color w:val="000000" w:themeColor="text1"/>
        </w:rPr>
      </w:pPr>
    </w:p>
    <w:p w14:paraId="265CAFC7" w14:textId="62624B21" w:rsidR="00447C32" w:rsidRPr="002B5730" w:rsidRDefault="00676DE5">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5F317868">
                <wp:simplePos x="0" y="0"/>
                <wp:positionH relativeFrom="page">
                  <wp:posOffset>2172970</wp:posOffset>
                </wp:positionH>
                <wp:positionV relativeFrom="paragraph">
                  <wp:posOffset>235585</wp:posOffset>
                </wp:positionV>
                <wp:extent cx="307530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243" type="#_x0000_t202" style="position:absolute;margin-left:171.1pt;margin-top:18.55pt;width:242.1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6BDF0F59" w14:textId="36EA32D5" w:rsidR="00447C32" w:rsidRPr="002B5730" w:rsidRDefault="00447C32">
      <w:pPr>
        <w:rPr>
          <w:color w:val="000000" w:themeColor="text1"/>
        </w:rPr>
      </w:pPr>
    </w:p>
    <w:p w14:paraId="6D3963B0" w14:textId="1382E1E5" w:rsidR="00447C32" w:rsidRPr="002B5730" w:rsidRDefault="00447C32">
      <w:pPr>
        <w:rPr>
          <w:color w:val="000000" w:themeColor="text1"/>
        </w:rPr>
      </w:pPr>
    </w:p>
    <w:p w14:paraId="4AB51535" w14:textId="4CE92B6B" w:rsidR="00447C32" w:rsidRPr="002B5730" w:rsidRDefault="00447C32">
      <w:pPr>
        <w:rPr>
          <w:color w:val="000000" w:themeColor="text1"/>
        </w:rPr>
      </w:pPr>
    </w:p>
    <w:p w14:paraId="10DB2ADD" w14:textId="7EDF6A67" w:rsidR="00260328" w:rsidRPr="002B5730" w:rsidRDefault="00260328">
      <w:pPr>
        <w:rPr>
          <w:color w:val="000000" w:themeColor="text1"/>
        </w:rPr>
      </w:pPr>
    </w:p>
    <w:p w14:paraId="26AEF29B" w14:textId="3B715929" w:rsidR="00260328" w:rsidRPr="002B5730" w:rsidRDefault="00260328">
      <w:pPr>
        <w:rPr>
          <w:color w:val="000000" w:themeColor="text1"/>
        </w:rPr>
      </w:pPr>
    </w:p>
    <w:p w14:paraId="66AD7AAD" w14:textId="2A2B8529" w:rsidR="00260328" w:rsidRPr="002B5730" w:rsidRDefault="00260328">
      <w:pPr>
        <w:rPr>
          <w:color w:val="000000" w:themeColor="text1"/>
        </w:rPr>
      </w:pPr>
    </w:p>
    <w:p w14:paraId="727D375F" w14:textId="7DC0A40C" w:rsidR="00260328" w:rsidRPr="002B5730" w:rsidRDefault="00260328">
      <w:pPr>
        <w:rPr>
          <w:color w:val="000000" w:themeColor="text1"/>
        </w:rPr>
      </w:pPr>
    </w:p>
    <w:p w14:paraId="5CF763C7" w14:textId="54825A0C" w:rsidR="00260328" w:rsidRPr="002B5730" w:rsidRDefault="00260328">
      <w:pPr>
        <w:rPr>
          <w:color w:val="000000" w:themeColor="text1"/>
        </w:rPr>
      </w:pPr>
    </w:p>
    <w:p w14:paraId="4EBBBD88" w14:textId="7662D3BC" w:rsidR="00260328" w:rsidRPr="002B5730" w:rsidRDefault="00260328">
      <w:pPr>
        <w:rPr>
          <w:color w:val="000000" w:themeColor="text1"/>
        </w:rPr>
      </w:pPr>
    </w:p>
    <w:p w14:paraId="545C70BD" w14:textId="4DF5360C" w:rsidR="00260328" w:rsidRPr="002B5730" w:rsidRDefault="00260328">
      <w:pPr>
        <w:rPr>
          <w:color w:val="000000" w:themeColor="text1"/>
        </w:rPr>
      </w:pPr>
    </w:p>
    <w:p w14:paraId="21C401F5" w14:textId="778BDACF"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5905A946" w:rsidR="00260328" w:rsidRPr="002B5730" w:rsidRDefault="00676DE5">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416955FE">
            <wp:simplePos x="0" y="0"/>
            <wp:positionH relativeFrom="column">
              <wp:posOffset>1797685</wp:posOffset>
            </wp:positionH>
            <wp:positionV relativeFrom="paragraph">
              <wp:posOffset>156210</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7EB63BC" w14:textId="6D2B89AC" w:rsidR="00260328" w:rsidRPr="002B5730" w:rsidRDefault="00260328">
      <w:pPr>
        <w:rPr>
          <w:color w:val="000000" w:themeColor="text1"/>
        </w:rPr>
      </w:pPr>
    </w:p>
    <w:p w14:paraId="6142C5BB" w14:textId="0D98C8A2" w:rsidR="00260328" w:rsidRPr="002B5730" w:rsidRDefault="00260328">
      <w:pPr>
        <w:rPr>
          <w:color w:val="000000" w:themeColor="text1"/>
        </w:rPr>
      </w:pPr>
    </w:p>
    <w:p w14:paraId="2F234048" w14:textId="4B93B8CD" w:rsidR="00260328" w:rsidRPr="002B5730" w:rsidRDefault="00676DE5" w:rsidP="00676DE5">
      <w:pPr>
        <w:tabs>
          <w:tab w:val="left" w:pos="1935"/>
          <w:tab w:val="left" w:pos="2370"/>
        </w:tabs>
        <w:rPr>
          <w:color w:val="000000" w:themeColor="text1"/>
        </w:rPr>
      </w:pPr>
      <w:r>
        <w:rPr>
          <w:color w:val="000000" w:themeColor="text1"/>
        </w:rPr>
        <w:tab/>
      </w:r>
      <w:r>
        <w:rPr>
          <w:color w:val="000000" w:themeColor="text1"/>
        </w:rPr>
        <w:tab/>
      </w:r>
    </w:p>
    <w:p w14:paraId="09945BBC" w14:textId="112B7CA5" w:rsidR="00447C32" w:rsidRPr="002B5730" w:rsidRDefault="00447C32">
      <w:pPr>
        <w:rPr>
          <w:color w:val="000000" w:themeColor="text1"/>
        </w:rPr>
      </w:pPr>
    </w:p>
    <w:p w14:paraId="7A21669C" w14:textId="2BBE65A5" w:rsidR="00447C32" w:rsidRPr="002B5730" w:rsidRDefault="00447C32">
      <w:pPr>
        <w:rPr>
          <w:color w:val="000000" w:themeColor="text1"/>
        </w:rPr>
      </w:pPr>
    </w:p>
    <w:p w14:paraId="02E787D1" w14:textId="09032741" w:rsidR="00447C32" w:rsidRPr="002B5730" w:rsidRDefault="00447C32">
      <w:pPr>
        <w:rPr>
          <w:color w:val="000000" w:themeColor="text1"/>
        </w:rPr>
      </w:pPr>
    </w:p>
    <w:p w14:paraId="6F60B2B7" w14:textId="6DC7CDA7" w:rsidR="00447C32" w:rsidRPr="002B5730" w:rsidRDefault="00447C32">
      <w:pPr>
        <w:rPr>
          <w:color w:val="000000" w:themeColor="text1"/>
        </w:rPr>
      </w:pPr>
    </w:p>
    <w:p w14:paraId="1A6DAD55" w14:textId="4048665A" w:rsidR="00447C32" w:rsidRPr="002B5730" w:rsidRDefault="00447C32">
      <w:pPr>
        <w:rPr>
          <w:color w:val="000000" w:themeColor="text1"/>
        </w:rPr>
      </w:pPr>
    </w:p>
    <w:p w14:paraId="04D6C4DB" w14:textId="478316F4" w:rsidR="00447C32" w:rsidRPr="002B5730" w:rsidRDefault="00447C32">
      <w:pPr>
        <w:rPr>
          <w:color w:val="000000" w:themeColor="text1"/>
        </w:rPr>
      </w:pPr>
    </w:p>
    <w:p w14:paraId="54F6D0F0" w14:textId="2AF9C011" w:rsidR="00447C32" w:rsidRPr="002B5730" w:rsidRDefault="00C77616" w:rsidP="00C77616">
      <w:pPr>
        <w:tabs>
          <w:tab w:val="left" w:pos="2580"/>
          <w:tab w:val="left" w:pos="3165"/>
          <w:tab w:val="left" w:pos="8280"/>
          <w:tab w:val="left" w:pos="8760"/>
        </w:tabs>
        <w:rPr>
          <w:color w:val="000000" w:themeColor="text1"/>
        </w:rPr>
      </w:pPr>
      <w:r>
        <w:rPr>
          <w:color w:val="000000" w:themeColor="text1"/>
        </w:rPr>
        <w:tab/>
      </w:r>
      <w:r>
        <w:rPr>
          <w:color w:val="000000" w:themeColor="text1"/>
        </w:rPr>
        <w:tab/>
      </w:r>
      <w:r>
        <w:rPr>
          <w:color w:val="000000" w:themeColor="text1"/>
        </w:rPr>
        <w:tab/>
      </w:r>
      <w:r>
        <w:rPr>
          <w:color w:val="000000" w:themeColor="text1"/>
        </w:rPr>
        <w:tab/>
      </w:r>
    </w:p>
    <w:p w14:paraId="5B31384C" w14:textId="674CBF7A" w:rsidR="00447C32" w:rsidRPr="002B5730" w:rsidRDefault="00447C32">
      <w:pPr>
        <w:rPr>
          <w:color w:val="000000" w:themeColor="text1"/>
        </w:rPr>
      </w:pPr>
    </w:p>
    <w:p w14:paraId="43E02F7C" w14:textId="0A538C5E" w:rsidR="00447C32" w:rsidRPr="002B5730" w:rsidRDefault="00447C32">
      <w:pPr>
        <w:rPr>
          <w:color w:val="000000" w:themeColor="text1"/>
        </w:rPr>
      </w:pPr>
    </w:p>
    <w:p w14:paraId="27A92295" w14:textId="20174D45" w:rsidR="009F5B91" w:rsidRPr="002B5730" w:rsidRDefault="009F5B91" w:rsidP="009F5B91">
      <w:pPr>
        <w:rPr>
          <w:color w:val="000000" w:themeColor="text1"/>
        </w:rPr>
      </w:pPr>
    </w:p>
    <w:p w14:paraId="1EA084C0" w14:textId="163F352C" w:rsidR="009F5B91" w:rsidRPr="002B5730" w:rsidRDefault="009F5B91" w:rsidP="009F5B91">
      <w:pPr>
        <w:rPr>
          <w:color w:val="000000" w:themeColor="text1"/>
        </w:rPr>
      </w:pPr>
    </w:p>
    <w:p w14:paraId="11D2A9EC" w14:textId="19232A34" w:rsidR="002A5D60" w:rsidRPr="002B5730" w:rsidRDefault="002A5D60" w:rsidP="00C77616">
      <w:pPr>
        <w:tabs>
          <w:tab w:val="left" w:pos="8685"/>
          <w:tab w:val="left" w:pos="9360"/>
        </w:tabs>
        <w:rPr>
          <w:color w:val="000000" w:themeColor="text1"/>
        </w:rPr>
      </w:pPr>
    </w:p>
    <w:p w14:paraId="3B2B5C8E" w14:textId="55BD359F" w:rsidR="002A5D60" w:rsidRPr="002B5730" w:rsidRDefault="00E077DA">
      <w:pPr>
        <w:rPr>
          <w:color w:val="000000" w:themeColor="text1"/>
        </w:rPr>
      </w:pPr>
      <w:r w:rsidRPr="002B5730">
        <w:rPr>
          <w:noProof/>
          <w:color w:val="000000" w:themeColor="text1"/>
        </w:rPr>
        <w:lastRenderedPageBreak/>
        <mc:AlternateContent>
          <mc:Choice Requires="wps">
            <w:drawing>
              <wp:anchor distT="0" distB="0" distL="114300" distR="114300" simplePos="0" relativeHeight="251703296" behindDoc="0" locked="0" layoutInCell="1" allowOverlap="1" wp14:anchorId="692F0CA7" wp14:editId="75F3FA31">
                <wp:simplePos x="0" y="0"/>
                <wp:positionH relativeFrom="margin">
                  <wp:align>left</wp:align>
                </wp:positionH>
                <wp:positionV relativeFrom="paragraph">
                  <wp:posOffset>317500</wp:posOffset>
                </wp:positionV>
                <wp:extent cx="6553200" cy="561975"/>
                <wp:effectExtent l="0" t="0" r="0" b="0"/>
                <wp:wrapNone/>
                <wp:docPr id="45" name="TextBox 8"/>
                <wp:cNvGraphicFramePr/>
                <a:graphic xmlns:a="http://schemas.openxmlformats.org/drawingml/2006/main">
                  <a:graphicData uri="http://schemas.microsoft.com/office/word/2010/wordprocessingShape">
                    <wps:wsp>
                      <wps:cNvSpPr txBox="1"/>
                      <wps:spPr>
                        <a:xfrm>
                          <a:off x="0" y="0"/>
                          <a:ext cx="6553200" cy="561975"/>
                        </a:xfrm>
                        <a:prstGeom prst="rect">
                          <a:avLst/>
                        </a:prstGeom>
                        <a:noFill/>
                      </wps:spPr>
                      <wps:txbx>
                        <w:txbxContent>
                          <w:p w14:paraId="0E95EE4B" w14:textId="4C3F1698"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2F0CA7" id="_x0000_s1244" type="#_x0000_t202" style="position:absolute;margin-left:0;margin-top:25pt;width:516pt;height:44.2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" filled="f" stroked="f">
                <v:textbox>
                  <w:txbxContent>
                    <w:p w14:paraId="0E95EE4B" w14:textId="4C3F1698"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447C32"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44AF98F1">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245"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" filled="f" stroked="f" strokeweight="1pt">
                <v:textbo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v:textbox>
              </v:rect>
            </w:pict>
          </mc:Fallback>
        </mc:AlternateContent>
      </w:r>
      <w:r w:rsidR="00447C32"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246"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" filled="f" stroked="f" strokeweight="1pt">
                <v:textbo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v:textbox>
              </v:rect>
            </w:pict>
          </mc:Fallback>
        </mc:AlternateContent>
      </w:r>
      <w:r w:rsidR="00C556F0" w:rsidRPr="002B5730">
        <w:rPr>
          <w:noProof/>
          <w:color w:val="000000" w:themeColor="text1"/>
        </w:rPr>
        <w:drawing>
          <wp:inline distT="0" distB="0" distL="0" distR="0" wp14:anchorId="27A356F6" wp14:editId="4D8FF3C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3BF3346" w14:textId="56BEEF6D" w:rsidR="00C556F0" w:rsidRPr="002B5730" w:rsidRDefault="00687E98" w:rsidP="00C556F0">
      <w:pPr>
        <w:jc w:val="both"/>
        <w:rPr>
          <w:rFonts w:ascii="Verdana" w:hAnsi="Verdana" w:cs="Arial"/>
          <w:color w:val="000000" w:themeColor="text1"/>
          <w:sz w:val="24"/>
          <w:szCs w:val="24"/>
          <w:lang w:val="en-US"/>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108BDB1F">
                <wp:simplePos x="0" y="0"/>
                <wp:positionH relativeFrom="column">
                  <wp:posOffset>4650740</wp:posOffset>
                </wp:positionH>
                <wp:positionV relativeFrom="paragraph">
                  <wp:posOffset>38735</wp:posOffset>
                </wp:positionV>
                <wp:extent cx="1864360" cy="200025"/>
                <wp:effectExtent l="0" t="0" r="0" b="0"/>
                <wp:wrapNone/>
                <wp:docPr id="21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440ED88" id="_x0000_s1247" type="#_x0000_t202" style="position:absolute;left:0;text-align:left;margin-left:366.2pt;margin-top:3.0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93D1C11" w14:textId="77777777" w:rsidR="0068383C" w:rsidRDefault="0068383C" w:rsidP="00471D9E">
      <w:pPr>
        <w:spacing w:line="360" w:lineRule="auto"/>
        <w:jc w:val="both"/>
        <w:rPr>
          <w:rFonts w:ascii="Arial" w:hAnsi="Arial" w:cs="Arial"/>
          <w:color w:val="000000" w:themeColor="text1"/>
          <w:sz w:val="24"/>
          <w:szCs w:val="24"/>
        </w:rPr>
        <w:sectPr w:rsidR="0068383C"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4232293" w14:textId="10F81B54" w:rsidR="008C5DB0" w:rsidRPr="002B5730" w:rsidRDefault="003723C4" w:rsidP="00471D9E">
      <w:pPr>
        <w:spacing w:line="360" w:lineRule="auto"/>
        <w:jc w:val="both"/>
        <w:rPr>
          <w:rFonts w:ascii="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12544" behindDoc="0" locked="0" layoutInCell="1" allowOverlap="1" wp14:anchorId="176E3F95" wp14:editId="7FCBE5FA">
                <wp:simplePos x="0" y="0"/>
                <wp:positionH relativeFrom="margin">
                  <wp:posOffset>-125730</wp:posOffset>
                </wp:positionH>
                <wp:positionV relativeFrom="paragraph">
                  <wp:posOffset>2644140</wp:posOffset>
                </wp:positionV>
                <wp:extent cx="6588760" cy="295275"/>
                <wp:effectExtent l="0" t="0" r="0" b="0"/>
                <wp:wrapNone/>
                <wp:docPr id="243" name="TextBox 8"/>
                <wp:cNvGraphicFramePr/>
                <a:graphic xmlns:a="http://schemas.openxmlformats.org/drawingml/2006/main">
                  <a:graphicData uri="http://schemas.microsoft.com/office/word/2010/wordprocessingShape">
                    <wps:wsp>
                      <wps:cNvSpPr txBox="1"/>
                      <wps:spPr>
                        <a:xfrm>
                          <a:off x="0" y="0"/>
                          <a:ext cx="6588760" cy="295275"/>
                        </a:xfrm>
                        <a:prstGeom prst="rect">
                          <a:avLst/>
                        </a:prstGeom>
                        <a:noFill/>
                      </wps:spPr>
                      <wps:txbx>
                        <w:txbxContent>
                          <w:p w14:paraId="7771C263" w14:textId="28D35418" w:rsidR="00326B72" w:rsidRPr="002B5730" w:rsidRDefault="009D1168" w:rsidP="00447C32">
                            <w:pPr>
                              <w:rPr>
                                <w:rFonts w:ascii="Verdana" w:hAnsi="Verdana"/>
                                <w:b/>
                                <w:bCs/>
                                <w:noProof/>
                                <w:sz w:val="20"/>
                                <w:szCs w:val="20"/>
                              </w:rPr>
                            </w:pPr>
                            <w:r>
                              <w:rPr>
                                <w:rFonts w:ascii="Verdana" w:hAnsi="Verdana"/>
                                <w:b/>
                                <w:bCs/>
                                <w:noProof/>
                                <w:sz w:val="20"/>
                                <w:szCs w:val="20"/>
                              </w:rPr>
                              <w:t xml:space="preserve">3.2.5.1. </w:t>
                            </w:r>
                            <w:r w:rsidR="00326B72" w:rsidRPr="002B5730">
                              <w:rPr>
                                <w:rFonts w:ascii="Verdana" w:hAnsi="Verdana"/>
                                <w:b/>
                                <w:bCs/>
                                <w:noProof/>
                                <w:sz w:val="20"/>
                                <w:szCs w:val="20"/>
                              </w:rPr>
                              <w:t xml:space="preserve">Capacity, Production </w:t>
                            </w:r>
                          </w:p>
                        </w:txbxContent>
                      </wps:txbx>
                      <wps:bodyPr wrap="square" rtlCol="0">
                        <a:noAutofit/>
                      </wps:bodyPr>
                    </wps:wsp>
                  </a:graphicData>
                </a:graphic>
                <wp14:sizeRelH relativeFrom="margin">
                  <wp14:pctWidth>0</wp14:pctWidth>
                </wp14:sizeRelH>
              </wp:anchor>
            </w:drawing>
          </mc:Choice>
          <mc:Fallback>
            <w:pict>
              <v:shape w14:anchorId="176E3F95" id="_x0000_s1248" type="#_x0000_t202" style="position:absolute;left:0;text-align:left;margin-left:-9.9pt;margin-top:208.2pt;width:518.8pt;height:23.25pt;z-index:252012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" filled="f" stroked="f">
                <v:textbox>
                  <w:txbxContent>
                    <w:p w14:paraId="7771C263" w14:textId="28D35418" w:rsidR="00326B72" w:rsidRPr="002B5730" w:rsidRDefault="009D1168" w:rsidP="00447C32">
                      <w:pPr>
                        <w:rPr>
                          <w:rFonts w:ascii="Verdana" w:hAnsi="Verdana"/>
                          <w:b/>
                          <w:bCs/>
                          <w:noProof/>
                          <w:sz w:val="20"/>
                          <w:szCs w:val="20"/>
                        </w:rPr>
                      </w:pPr>
                      <w:r>
                        <w:rPr>
                          <w:rFonts w:ascii="Verdana" w:hAnsi="Verdana"/>
                          <w:b/>
                          <w:bCs/>
                          <w:noProof/>
                          <w:sz w:val="20"/>
                          <w:szCs w:val="20"/>
                        </w:rPr>
                        <w:t xml:space="preserve">3.2.5.1. </w:t>
                      </w:r>
                      <w:r w:rsidR="00326B72" w:rsidRPr="002B5730">
                        <w:rPr>
                          <w:rFonts w:ascii="Verdana" w:hAnsi="Verdana"/>
                          <w:b/>
                          <w:bCs/>
                          <w:noProof/>
                          <w:sz w:val="20"/>
                          <w:szCs w:val="20"/>
                        </w:rPr>
                        <w:t xml:space="preserve">Capacity, Production </w:t>
                      </w:r>
                    </w:p>
                  </w:txbxContent>
                </v:textbox>
                <w10:wrap anchorx="margin"/>
              </v:shape>
            </w:pict>
          </mc:Fallback>
        </mc:AlternateContent>
      </w:r>
      <w:r w:rsidR="00C556F0" w:rsidRPr="002B5730">
        <w:rPr>
          <w:rFonts w:ascii="Arial" w:hAnsi="Arial" w:cs="Arial"/>
          <w:color w:val="000000" w:themeColor="text1"/>
          <w:sz w:val="24"/>
          <w:szCs w:val="24"/>
        </w:rPr>
        <w:t xml:space="preserve">South America’s vinyl ester resin demand is anticipated to increase at a CAGR of approximately </w:t>
      </w:r>
      <w:r>
        <w:rPr>
          <w:rFonts w:ascii="Arial" w:hAnsi="Arial" w:cs="Arial"/>
          <w:color w:val="000000" w:themeColor="text1"/>
          <w:sz w:val="24"/>
          <w:szCs w:val="24"/>
        </w:rPr>
        <w:t>4.31</w:t>
      </w:r>
      <w:r w:rsidR="00C556F0" w:rsidRPr="002B5730">
        <w:rPr>
          <w:rFonts w:ascii="Arial" w:hAnsi="Arial" w:cs="Arial"/>
          <w:color w:val="000000" w:themeColor="text1"/>
          <w:sz w:val="24"/>
          <w:szCs w:val="24"/>
        </w:rPr>
        <w:t>% and reac</w:t>
      </w:r>
      <w:r>
        <w:rPr>
          <w:rFonts w:ascii="Arial" w:hAnsi="Arial" w:cs="Arial"/>
          <w:color w:val="000000" w:themeColor="text1"/>
          <w:sz w:val="24"/>
          <w:szCs w:val="24"/>
        </w:rPr>
        <w:t>h 30</w:t>
      </w:r>
      <w:r w:rsidR="00C556F0" w:rsidRPr="002B5730">
        <w:rPr>
          <w:rFonts w:ascii="Arial" w:hAnsi="Arial" w:cs="Arial"/>
          <w:color w:val="000000" w:themeColor="text1"/>
          <w:sz w:val="24"/>
          <w:szCs w:val="24"/>
        </w:rPr>
        <w:t xml:space="preserve"> thousand tonnes by 2030 from </w:t>
      </w:r>
      <w:r w:rsidR="0054043B" w:rsidRPr="002B5730">
        <w:rPr>
          <w:rFonts w:ascii="Arial" w:hAnsi="Arial" w:cs="Arial"/>
          <w:color w:val="000000" w:themeColor="text1"/>
          <w:sz w:val="24"/>
          <w:szCs w:val="24"/>
        </w:rPr>
        <w:t>20.28</w:t>
      </w:r>
      <w:r w:rsidR="00C556F0" w:rsidRPr="002B5730">
        <w:rPr>
          <w:rFonts w:ascii="Arial" w:hAnsi="Arial" w:cs="Arial"/>
          <w:color w:val="000000" w:themeColor="text1"/>
          <w:sz w:val="24"/>
          <w:szCs w:val="24"/>
        </w:rPr>
        <w:t xml:space="preserve"> thousand tonnes in 2020. This increase in demand is led by strong demand growth in </w:t>
      </w:r>
      <w:proofErr w:type="spellStart"/>
      <w:r w:rsidR="00C556F0" w:rsidRPr="002B5730">
        <w:rPr>
          <w:rFonts w:ascii="Arial" w:hAnsi="Arial" w:cs="Arial"/>
          <w:color w:val="000000" w:themeColor="text1"/>
          <w:sz w:val="24"/>
          <w:szCs w:val="24"/>
        </w:rPr>
        <w:t>fibe</w:t>
      </w:r>
      <w:r w:rsidR="00430014" w:rsidRPr="002B5730">
        <w:rPr>
          <w:rFonts w:ascii="Arial" w:hAnsi="Arial" w:cs="Arial"/>
          <w:color w:val="000000" w:themeColor="text1"/>
          <w:sz w:val="24"/>
          <w:szCs w:val="24"/>
        </w:rPr>
        <w:t>r</w:t>
      </w:r>
      <w:proofErr w:type="spellEnd"/>
      <w:r w:rsidR="00C556F0" w:rsidRPr="002B5730">
        <w:rPr>
          <w:rFonts w:ascii="Arial" w:hAnsi="Arial" w:cs="Arial"/>
          <w:color w:val="000000" w:themeColor="text1"/>
          <w:sz w:val="24"/>
          <w:szCs w:val="24"/>
        </w:rPr>
        <w:t xml:space="preserve"> reinforced plastics (FRP), marine components and wind energy</w:t>
      </w:r>
      <w:r w:rsidR="00430014" w:rsidRPr="002B5730">
        <w:rPr>
          <w:rFonts w:ascii="Arial" w:hAnsi="Arial" w:cs="Arial"/>
          <w:color w:val="000000" w:themeColor="text1"/>
          <w:sz w:val="24"/>
          <w:szCs w:val="24"/>
        </w:rPr>
        <w:t xml:space="preserve"> sector</w:t>
      </w:r>
      <w:r w:rsidR="00C556F0" w:rsidRPr="002B5730">
        <w:rPr>
          <w:rFonts w:ascii="Arial" w:hAnsi="Arial" w:cs="Arial"/>
          <w:color w:val="000000" w:themeColor="text1"/>
          <w:sz w:val="24"/>
          <w:szCs w:val="24"/>
        </w:rPr>
        <w:t>.</w:t>
      </w:r>
      <w:r w:rsidR="00D34477" w:rsidRPr="002B5730">
        <w:rPr>
          <w:rFonts w:ascii="Arial" w:hAnsi="Arial" w:cs="Arial"/>
          <w:color w:val="000000" w:themeColor="text1"/>
          <w:sz w:val="24"/>
          <w:szCs w:val="24"/>
        </w:rPr>
        <w:t xml:space="preserve"> </w:t>
      </w:r>
      <w:r w:rsidR="00C556F0" w:rsidRPr="002B5730">
        <w:rPr>
          <w:rFonts w:ascii="Arial" w:hAnsi="Arial" w:cs="Arial"/>
          <w:color w:val="000000" w:themeColor="text1"/>
          <w:sz w:val="24"/>
          <w:szCs w:val="24"/>
        </w:rPr>
        <w:t xml:space="preserve">Rising industrialization and urbanization </w:t>
      </w:r>
      <w:r w:rsidR="007E5877" w:rsidRPr="002B5730">
        <w:rPr>
          <w:rFonts w:ascii="Arial" w:hAnsi="Arial" w:cs="Arial"/>
          <w:color w:val="000000" w:themeColor="text1"/>
          <w:sz w:val="24"/>
          <w:szCs w:val="24"/>
        </w:rPr>
        <w:t>have also</w:t>
      </w:r>
      <w:r w:rsidR="00C556F0" w:rsidRPr="002B5730">
        <w:rPr>
          <w:rFonts w:ascii="Arial" w:hAnsi="Arial" w:cs="Arial"/>
          <w:color w:val="000000" w:themeColor="text1"/>
          <w:sz w:val="24"/>
          <w:szCs w:val="24"/>
        </w:rPr>
        <w:t xml:space="preserve"> contributed to the rising demand of the product</w:t>
      </w:r>
      <w:r w:rsidR="007E5877" w:rsidRPr="002B5730">
        <w:rPr>
          <w:rFonts w:ascii="Arial" w:hAnsi="Arial" w:cs="Arial"/>
          <w:color w:val="000000" w:themeColor="text1"/>
          <w:sz w:val="24"/>
          <w:szCs w:val="24"/>
        </w:rPr>
        <w:t xml:space="preserve"> in the region</w:t>
      </w:r>
      <w:r w:rsidR="00C556F0" w:rsidRPr="002B5730">
        <w:rPr>
          <w:rFonts w:ascii="Arial" w:hAnsi="Arial" w:cs="Arial"/>
          <w:color w:val="000000" w:themeColor="text1"/>
          <w:sz w:val="24"/>
          <w:szCs w:val="24"/>
        </w:rPr>
        <w:t xml:space="preserve">. </w:t>
      </w:r>
      <w:r w:rsidR="00C556F0" w:rsidRPr="002B5730">
        <w:rPr>
          <w:rFonts w:ascii="Arial" w:hAnsi="Arial" w:cs="Arial"/>
          <w:color w:val="000000" w:themeColor="text1"/>
          <w:sz w:val="24"/>
          <w:szCs w:val="24"/>
        </w:rPr>
        <w:t>The increase in demand in industrial applications where it is used as a lining system for water treatment, air pollution, chemical processing and mineral processing providing resistance from corrosion</w:t>
      </w:r>
      <w:r w:rsidR="005F220B" w:rsidRPr="002B5730">
        <w:rPr>
          <w:rFonts w:ascii="Arial" w:hAnsi="Arial" w:cs="Arial"/>
          <w:color w:val="000000" w:themeColor="text1"/>
          <w:sz w:val="24"/>
          <w:szCs w:val="24"/>
        </w:rPr>
        <w:t xml:space="preserve"> stimulated the market of vinyl ester resin in the region</w:t>
      </w:r>
      <w:r w:rsidR="00E077DA"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The gap between demand and supply </w:t>
      </w:r>
      <w:r w:rsidR="0011489A" w:rsidRPr="002B5730">
        <w:rPr>
          <w:rFonts w:ascii="Arial" w:hAnsi="Arial" w:cs="Arial"/>
          <w:color w:val="000000" w:themeColor="text1"/>
          <w:sz w:val="24"/>
          <w:szCs w:val="24"/>
        </w:rPr>
        <w:t xml:space="preserve">has gradually been increasing year by year to </w:t>
      </w:r>
      <w:r w:rsidR="005F220B" w:rsidRPr="002B5730">
        <w:rPr>
          <w:rFonts w:ascii="Arial" w:hAnsi="Arial" w:cs="Arial"/>
          <w:color w:val="000000" w:themeColor="text1"/>
          <w:sz w:val="24"/>
          <w:szCs w:val="24"/>
        </w:rPr>
        <w:t>10</w:t>
      </w:r>
      <w:r w:rsidR="0011489A" w:rsidRPr="002B5730">
        <w:rPr>
          <w:rFonts w:ascii="Arial" w:hAnsi="Arial" w:cs="Arial"/>
          <w:color w:val="000000" w:themeColor="text1"/>
          <w:sz w:val="24"/>
          <w:szCs w:val="24"/>
        </w:rPr>
        <w:t xml:space="preserve"> thousand tonnes in 2030 due to no major capacity expansions in the region.</w:t>
      </w:r>
    </w:p>
    <w:p w14:paraId="0709A7D3" w14:textId="77777777" w:rsidR="0068383C" w:rsidRDefault="0068383C">
      <w:pPr>
        <w:rPr>
          <w:color w:val="000000" w:themeColor="text1"/>
        </w:rPr>
        <w:sectPr w:rsidR="0068383C" w:rsidSect="0068383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82422A5" w14:textId="586A74A4" w:rsidR="008C5DB0"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0464" behindDoc="0" locked="0" layoutInCell="1" allowOverlap="1" wp14:anchorId="10B43E3C" wp14:editId="6027D075">
                <wp:simplePos x="0" y="0"/>
                <wp:positionH relativeFrom="margin">
                  <wp:posOffset>-97790</wp:posOffset>
                </wp:positionH>
                <wp:positionV relativeFrom="paragraph">
                  <wp:posOffset>221615</wp:posOffset>
                </wp:positionV>
                <wp:extent cx="6610350" cy="485775"/>
                <wp:effectExtent l="0" t="0" r="0" b="0"/>
                <wp:wrapNone/>
                <wp:docPr id="51" name="TextBox 7"/>
                <wp:cNvGraphicFramePr/>
                <a:graphic xmlns:a="http://schemas.openxmlformats.org/drawingml/2006/main">
                  <a:graphicData uri="http://schemas.microsoft.com/office/word/2010/wordprocessingShape">
                    <wps:wsp>
                      <wps:cNvSpPr txBox="1"/>
                      <wps:spPr>
                        <a:xfrm>
                          <a:off x="0" y="0"/>
                          <a:ext cx="6610350" cy="485775"/>
                        </a:xfrm>
                        <a:prstGeom prst="rect">
                          <a:avLst/>
                        </a:prstGeom>
                        <a:noFill/>
                      </wps:spPr>
                      <wps:txbx>
                        <w:txbxContent>
                          <w:p w14:paraId="7FEE1E81" w14:textId="1C594C5D"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7</w:t>
                            </w:r>
                            <w:r w:rsidRPr="00447C32">
                              <w:rPr>
                                <w:rFonts w:ascii="Verdana" w:eastAsia="Verdana" w:hAnsi="Verdana" w:cs="Verdana"/>
                                <w:b/>
                                <w:bCs/>
                                <w:color w:val="000000" w:themeColor="text1"/>
                                <w:kern w:val="24"/>
                                <w:sz w:val="20"/>
                                <w:szCs w:val="20"/>
                                <w:lang w:val="en-US"/>
                              </w:rPr>
                              <w:t xml:space="preserve">: South America Vinyl Ester Resin Capacity &amp; Production (Thousand </w:t>
                            </w:r>
                            <w:proofErr w:type="spellStart"/>
                            <w:r w:rsidRPr="00447C32">
                              <w:rPr>
                                <w:rFonts w:ascii="Verdana" w:eastAsia="Verdana" w:hAnsi="Verdana" w:cs="Verdana"/>
                                <w:b/>
                                <w:bCs/>
                                <w:color w:val="000000" w:themeColor="text1"/>
                                <w:kern w:val="24"/>
                                <w:sz w:val="20"/>
                                <w:szCs w:val="20"/>
                                <w:lang w:val="en-US"/>
                              </w:rPr>
                              <w:t>Tonnes</w:t>
                            </w:r>
                            <w:proofErr w:type="spellEnd"/>
                            <w:r w:rsidRPr="00447C32">
                              <w:rPr>
                                <w:rFonts w:ascii="Verdana" w:eastAsia="Verdana" w:hAnsi="Verdana" w:cs="Verdana"/>
                                <w:b/>
                                <w:bCs/>
                                <w:color w:val="000000" w:themeColor="text1"/>
                                <w:kern w:val="24"/>
                                <w:sz w:val="20"/>
                                <w:szCs w:val="20"/>
                                <w:lang w:val="en-US"/>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B43E3C" id="_x0000_s1249" type="#_x0000_t202" style="position:absolute;margin-left:-7.7pt;margin-top:17.45pt;width:520.5pt;height:38.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" filled="f" stroked="f">
                <v:textbox>
                  <w:txbxContent>
                    <w:p w14:paraId="7FEE1E81" w14:textId="1C594C5D"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7</w:t>
                      </w:r>
                      <w:r w:rsidRPr="00447C32">
                        <w:rPr>
                          <w:rFonts w:ascii="Verdana" w:eastAsia="Verdana" w:hAnsi="Verdana" w:cs="Verdana"/>
                          <w:b/>
                          <w:bCs/>
                          <w:color w:val="000000" w:themeColor="text1"/>
                          <w:kern w:val="24"/>
                          <w:sz w:val="20"/>
                          <w:szCs w:val="20"/>
                          <w:lang w:val="en-US"/>
                        </w:rPr>
                        <w:t xml:space="preserve">: South America Vinyl Ester Resin Capacity &amp; Production (Thousand </w:t>
                      </w:r>
                      <w:proofErr w:type="spellStart"/>
                      <w:r w:rsidRPr="00447C32">
                        <w:rPr>
                          <w:rFonts w:ascii="Verdana" w:eastAsia="Verdana" w:hAnsi="Verdana" w:cs="Verdana"/>
                          <w:b/>
                          <w:bCs/>
                          <w:color w:val="000000" w:themeColor="text1"/>
                          <w:kern w:val="24"/>
                          <w:sz w:val="20"/>
                          <w:szCs w:val="20"/>
                          <w:lang w:val="en-US"/>
                        </w:rPr>
                        <w:t>Tonnes</w:t>
                      </w:r>
                      <w:proofErr w:type="spellEnd"/>
                      <w:r w:rsidRPr="00447C32">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63CBF059" w14:textId="2222B50E" w:rsidR="008C5DB0" w:rsidRPr="002B5730" w:rsidRDefault="008C5DB0">
      <w:pPr>
        <w:rPr>
          <w:color w:val="000000" w:themeColor="text1"/>
        </w:rPr>
      </w:pPr>
    </w:p>
    <w:p w14:paraId="3A248308" w14:textId="308494E4" w:rsidR="00F112AA" w:rsidRPr="002B5730" w:rsidRDefault="00687E98" w:rsidP="00F112AA">
      <w:pPr>
        <w:rPr>
          <w:noProof/>
          <w:color w:val="000000" w:themeColor="text1"/>
        </w:rPr>
      </w:pPr>
      <w:r w:rsidRPr="002B5730">
        <w:rPr>
          <w:noProof/>
          <w:color w:val="000000" w:themeColor="text1"/>
        </w:rPr>
        <mc:AlternateContent>
          <mc:Choice Requires="wps">
            <w:drawing>
              <wp:anchor distT="0" distB="0" distL="114300" distR="114300" simplePos="0" relativeHeight="252197888" behindDoc="0" locked="0" layoutInCell="1" allowOverlap="1" wp14:anchorId="636E5B6F" wp14:editId="53AE0120">
                <wp:simplePos x="0" y="0"/>
                <wp:positionH relativeFrom="column">
                  <wp:posOffset>4603115</wp:posOffset>
                </wp:positionH>
                <wp:positionV relativeFrom="paragraph">
                  <wp:posOffset>1953260</wp:posOffset>
                </wp:positionV>
                <wp:extent cx="1864360" cy="200025"/>
                <wp:effectExtent l="0" t="0" r="0" b="0"/>
                <wp:wrapNone/>
                <wp:docPr id="211"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6E5B6F" id="_x0000_s1250" type="#_x0000_t202" style="position:absolute;margin-left:362.45pt;margin-top:153.8pt;width:146.8pt;height:15.7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" filled="f" stroked="f">
                <v:textbox style="mso-fit-shape-to-text:t">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039EA" w:rsidRPr="002B5730">
        <w:rPr>
          <w:noProof/>
          <w:color w:val="000000" w:themeColor="text1"/>
        </w:rPr>
        <w:drawing>
          <wp:inline distT="0" distB="0" distL="0" distR="0" wp14:anchorId="03E10057" wp14:editId="10EA9DBE">
            <wp:extent cx="6467475" cy="1885950"/>
            <wp:effectExtent l="0" t="0" r="0" b="0"/>
            <wp:docPr id="52" name="Chart 5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80370CE" w14:textId="20106878" w:rsidR="00E077DA" w:rsidRPr="002B5730" w:rsidRDefault="00E077DA">
      <w:pPr>
        <w:rPr>
          <w:color w:val="000000" w:themeColor="text1"/>
        </w:rPr>
      </w:pPr>
    </w:p>
    <w:p w14:paraId="31C8D9E1" w14:textId="2EEB96E6" w:rsidR="00E20B48" w:rsidRPr="002B5730" w:rsidRDefault="009D1168">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403712" behindDoc="0" locked="0" layoutInCell="1" allowOverlap="1" wp14:anchorId="1F08B300" wp14:editId="2BC7B861">
                <wp:simplePos x="0" y="0"/>
                <wp:positionH relativeFrom="margin">
                  <wp:posOffset>0</wp:posOffset>
                </wp:positionH>
                <wp:positionV relativeFrom="paragraph">
                  <wp:posOffset>0</wp:posOffset>
                </wp:positionV>
                <wp:extent cx="6588760" cy="295275"/>
                <wp:effectExtent l="0" t="0" r="0" b="0"/>
                <wp:wrapNone/>
                <wp:docPr id="1117" name="TextBox 8"/>
                <wp:cNvGraphicFramePr/>
                <a:graphic xmlns:a="http://schemas.openxmlformats.org/drawingml/2006/main">
                  <a:graphicData uri="http://schemas.microsoft.com/office/word/2010/wordprocessingShape">
                    <wps:wsp>
                      <wps:cNvSpPr txBox="1"/>
                      <wps:spPr>
                        <a:xfrm>
                          <a:off x="0" y="0"/>
                          <a:ext cx="6588760" cy="295275"/>
                        </a:xfrm>
                        <a:prstGeom prst="rect">
                          <a:avLst/>
                        </a:prstGeom>
                        <a:noFill/>
                      </wps:spPr>
                      <wps:txbx>
                        <w:txbxContent>
                          <w:p w14:paraId="30A17D61" w14:textId="5FF1DE91" w:rsidR="009D1168" w:rsidRPr="002B5730" w:rsidRDefault="009D1168" w:rsidP="009D1168">
                            <w:pPr>
                              <w:rPr>
                                <w:rFonts w:ascii="Verdana" w:hAnsi="Verdana"/>
                                <w:b/>
                                <w:bCs/>
                                <w:noProof/>
                                <w:sz w:val="20"/>
                                <w:szCs w:val="20"/>
                              </w:rPr>
                            </w:pPr>
                            <w:r>
                              <w:rPr>
                                <w:rFonts w:ascii="Verdana" w:hAnsi="Verdana"/>
                                <w:b/>
                                <w:bCs/>
                                <w:noProof/>
                                <w:sz w:val="20"/>
                                <w:szCs w:val="20"/>
                              </w:rPr>
                              <w:t xml:space="preserve">3.2.5.2. </w:t>
                            </w:r>
                            <w:r w:rsidRPr="002B5730">
                              <w:rPr>
                                <w:rFonts w:ascii="Verdana" w:hAnsi="Verdana"/>
                                <w:b/>
                                <w:bCs/>
                                <w:noProof/>
                                <w:sz w:val="20"/>
                                <w:szCs w:val="20"/>
                              </w:rPr>
                              <w:t>Operating Efficiency</w:t>
                            </w:r>
                          </w:p>
                        </w:txbxContent>
                      </wps:txbx>
                      <wps:bodyPr wrap="square" rtlCol="0">
                        <a:noAutofit/>
                      </wps:bodyPr>
                    </wps:wsp>
                  </a:graphicData>
                </a:graphic>
                <wp14:sizeRelH relativeFrom="margin">
                  <wp14:pctWidth>0</wp14:pctWidth>
                </wp14:sizeRelH>
              </wp:anchor>
            </w:drawing>
          </mc:Choice>
          <mc:Fallback>
            <w:pict>
              <v:shape w14:anchorId="1F08B300" id="_x0000_s1251" type="#_x0000_t202" style="position:absolute;margin-left:0;margin-top:0;width:518.8pt;height:23.25pt;z-index:25240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" filled="f" stroked="f">
                <v:textbox>
                  <w:txbxContent>
                    <w:p w14:paraId="30A17D61" w14:textId="5FF1DE91" w:rsidR="009D1168" w:rsidRPr="002B5730" w:rsidRDefault="009D1168" w:rsidP="009D1168">
                      <w:pPr>
                        <w:rPr>
                          <w:rFonts w:ascii="Verdana" w:hAnsi="Verdana"/>
                          <w:b/>
                          <w:bCs/>
                          <w:noProof/>
                          <w:sz w:val="20"/>
                          <w:szCs w:val="20"/>
                        </w:rPr>
                      </w:pPr>
                      <w:r>
                        <w:rPr>
                          <w:rFonts w:ascii="Verdana" w:hAnsi="Verdana"/>
                          <w:b/>
                          <w:bCs/>
                          <w:noProof/>
                          <w:sz w:val="20"/>
                          <w:szCs w:val="20"/>
                        </w:rPr>
                        <w:t xml:space="preserve">3.2.5.2. </w:t>
                      </w:r>
                      <w:r w:rsidRPr="002B5730">
                        <w:rPr>
                          <w:rFonts w:ascii="Verdana" w:hAnsi="Verdana"/>
                          <w:b/>
                          <w:bCs/>
                          <w:noProof/>
                          <w:sz w:val="20"/>
                          <w:szCs w:val="20"/>
                        </w:rPr>
                        <w:t>Operating Efficiency</w:t>
                      </w:r>
                    </w:p>
                  </w:txbxContent>
                </v:textbox>
                <w10:wrap anchorx="margin"/>
              </v:shape>
            </w:pict>
          </mc:Fallback>
        </mc:AlternateContent>
      </w:r>
    </w:p>
    <w:p w14:paraId="71BFCF7C" w14:textId="348A0B47"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1F9F2C1D">
                <wp:simplePos x="0" y="0"/>
                <wp:positionH relativeFrom="column">
                  <wp:posOffset>4352925</wp:posOffset>
                </wp:positionH>
                <wp:positionV relativeFrom="paragraph">
                  <wp:posOffset>2060575</wp:posOffset>
                </wp:positionV>
                <wp:extent cx="1864360" cy="200025"/>
                <wp:effectExtent l="0" t="0" r="0" b="0"/>
                <wp:wrapNone/>
                <wp:docPr id="21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1B09740" id="_x0000_s1252"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D34477" w:rsidRPr="002B5730">
        <w:rPr>
          <w:noProof/>
          <w:color w:val="000000" w:themeColor="text1"/>
        </w:rPr>
        <mc:AlternateContent>
          <mc:Choice Requires="wps">
            <w:drawing>
              <wp:anchor distT="0" distB="0" distL="114300" distR="114300" simplePos="0" relativeHeight="251712512" behindDoc="0" locked="0" layoutInCell="1" allowOverlap="1" wp14:anchorId="28B9A2CE" wp14:editId="7F7DB5CA">
                <wp:simplePos x="0" y="0"/>
                <wp:positionH relativeFrom="margin">
                  <wp:align>left</wp:align>
                </wp:positionH>
                <wp:positionV relativeFrom="paragraph">
                  <wp:posOffset>8890</wp:posOffset>
                </wp:positionV>
                <wp:extent cx="6553200" cy="291465"/>
                <wp:effectExtent l="0" t="0" r="0" b="0"/>
                <wp:wrapNone/>
                <wp:docPr id="53" name="TextBox 9"/>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2C2BBCB1" w14:textId="647CB74D"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8</w:t>
                            </w:r>
                            <w:r w:rsidRPr="008C5DB0">
                              <w:rPr>
                                <w:rFonts w:ascii="Verdana" w:eastAsia="Verdana" w:hAnsi="Verdana" w:cs="Verdana"/>
                                <w:b/>
                                <w:bCs/>
                                <w:color w:val="000000" w:themeColor="text1"/>
                                <w:kern w:val="24"/>
                                <w:sz w:val="20"/>
                                <w:szCs w:val="20"/>
                                <w:lang w:val="en-US"/>
                              </w:rPr>
                              <w:t xml:space="preserve">: South America Vinyl Ester Resin </w:t>
                            </w:r>
                            <w:r w:rsidR="0026260F" w:rsidRPr="0026260F">
                              <w:rPr>
                                <w:rFonts w:ascii="Verdana" w:eastAsia="Verdana" w:hAnsi="Verdana" w:cs="Verdana"/>
                                <w:b/>
                                <w:bCs/>
                                <w:color w:val="000000" w:themeColor="text1"/>
                                <w:kern w:val="24"/>
                                <w:sz w:val="20"/>
                                <w:szCs w:val="20"/>
                                <w:lang w:val="en-US"/>
                              </w:rPr>
                              <w:t xml:space="preserve">Operating Efficiency </w:t>
                            </w:r>
                            <w:r w:rsidRPr="008C5DB0">
                              <w:rPr>
                                <w:rFonts w:ascii="Verdana" w:eastAsia="Verdana" w:hAnsi="Verdana" w:cs="Verdana"/>
                                <w:b/>
                                <w:bCs/>
                                <w:color w:val="000000" w:themeColor="text1"/>
                                <w:kern w:val="24"/>
                                <w:sz w:val="20"/>
                                <w:szCs w:val="20"/>
                                <w:lang w:val="en-US"/>
                              </w:rPr>
                              <w:t>(Percentage), 2015-2030F</w:t>
                            </w:r>
                          </w:p>
                        </w:txbxContent>
                      </wps:txbx>
                      <wps:bodyPr wrap="square" rtlCol="0">
                        <a:spAutoFit/>
                      </wps:bodyPr>
                    </wps:wsp>
                  </a:graphicData>
                </a:graphic>
                <wp14:sizeRelH relativeFrom="margin">
                  <wp14:pctWidth>0</wp14:pctWidth>
                </wp14:sizeRelH>
              </wp:anchor>
            </w:drawing>
          </mc:Choice>
          <mc:Fallback>
            <w:pict>
              <v:shape w14:anchorId="28B9A2CE" id="_x0000_s1253" type="#_x0000_t202" style="position:absolute;margin-left:0;margin-top:.7pt;width:516pt;height:22.9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" filled="f" stroked="f">
                <v:textbox style="mso-fit-shape-to-text:t">
                  <w:txbxContent>
                    <w:p w14:paraId="2C2BBCB1" w14:textId="647CB74D"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8</w:t>
                      </w:r>
                      <w:r w:rsidRPr="008C5DB0">
                        <w:rPr>
                          <w:rFonts w:ascii="Verdana" w:eastAsia="Verdana" w:hAnsi="Verdana" w:cs="Verdana"/>
                          <w:b/>
                          <w:bCs/>
                          <w:color w:val="000000" w:themeColor="text1"/>
                          <w:kern w:val="24"/>
                          <w:sz w:val="20"/>
                          <w:szCs w:val="20"/>
                          <w:lang w:val="en-US"/>
                        </w:rPr>
                        <w:t xml:space="preserve">: South America Vinyl Ester Resin </w:t>
                      </w:r>
                      <w:r w:rsidR="0026260F" w:rsidRPr="0026260F">
                        <w:rPr>
                          <w:rFonts w:ascii="Verdana" w:eastAsia="Verdana" w:hAnsi="Verdana" w:cs="Verdana"/>
                          <w:b/>
                          <w:bCs/>
                          <w:color w:val="000000" w:themeColor="text1"/>
                          <w:kern w:val="24"/>
                          <w:sz w:val="20"/>
                          <w:szCs w:val="20"/>
                          <w:lang w:val="en-US"/>
                        </w:rPr>
                        <w:t xml:space="preserve">Operating Efficiency </w:t>
                      </w:r>
                      <w:r w:rsidRPr="008C5DB0">
                        <w:rPr>
                          <w:rFonts w:ascii="Verdana" w:eastAsia="Verdana" w:hAnsi="Verdana" w:cs="Verdana"/>
                          <w:b/>
                          <w:bCs/>
                          <w:color w:val="000000" w:themeColor="text1"/>
                          <w:kern w:val="24"/>
                          <w:sz w:val="20"/>
                          <w:szCs w:val="20"/>
                          <w:lang w:val="en-US"/>
                        </w:rPr>
                        <w:t>(Percentage), 2015-2030F</w:t>
                      </w:r>
                    </w:p>
                  </w:txbxContent>
                </v:textbox>
                <w10:wrap anchorx="margin"/>
              </v:shape>
            </w:pict>
          </mc:Fallback>
        </mc:AlternateContent>
      </w:r>
      <w:r w:rsidR="008C5DB0" w:rsidRPr="002B5730">
        <w:rPr>
          <w:noProof/>
          <w:color w:val="000000" w:themeColor="text1"/>
        </w:rPr>
        <mc:AlternateContent>
          <mc:Choice Requires="wps">
            <w:drawing>
              <wp:anchor distT="0" distB="0" distL="114300" distR="114300" simplePos="0" relativeHeight="251714560" behindDoc="0" locked="0" layoutInCell="1" allowOverlap="1" wp14:anchorId="69400D9C" wp14:editId="3FE8C139">
                <wp:simplePos x="0" y="0"/>
                <wp:positionH relativeFrom="margin">
                  <wp:align>right</wp:align>
                </wp:positionH>
                <wp:positionV relativeFrom="paragraph">
                  <wp:posOffset>2279650</wp:posOffset>
                </wp:positionV>
                <wp:extent cx="6505575" cy="400050"/>
                <wp:effectExtent l="0" t="0" r="0" b="0"/>
                <wp:wrapNone/>
                <wp:docPr id="55" name="TextBox 14"/>
                <wp:cNvGraphicFramePr/>
                <a:graphic xmlns:a="http://schemas.openxmlformats.org/drawingml/2006/main">
                  <a:graphicData uri="http://schemas.microsoft.com/office/word/2010/wordprocessingShape">
                    <wps:wsp>
                      <wps:cNvSpPr txBox="1"/>
                      <wps:spPr>
                        <a:xfrm>
                          <a:off x="0" y="0"/>
                          <a:ext cx="6505575" cy="400050"/>
                        </a:xfrm>
                        <a:prstGeom prst="rect">
                          <a:avLst/>
                        </a:prstGeom>
                        <a:noFill/>
                      </wps:spPr>
                      <wps:txb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400D9C" id="TextBox 14" o:spid="_x0000_s1254" type="#_x0000_t202" style="position:absolute;margin-left:461.05pt;margin-top:179.5pt;width:512.25pt;height:31.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" filled="f" stroked="f">
                <v:textbo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v:textbox>
                <w10:wrap anchorx="margin"/>
              </v:shape>
            </w:pict>
          </mc:Fallback>
        </mc:AlternateContent>
      </w:r>
      <w:r w:rsidR="00F112AA" w:rsidRPr="002B5730">
        <w:rPr>
          <w:noProof/>
          <w:color w:val="000000" w:themeColor="text1"/>
        </w:rPr>
        <w:drawing>
          <wp:inline distT="0" distB="0" distL="0" distR="0" wp14:anchorId="336CE2FA" wp14:editId="7A58B66A">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02027C3" w14:textId="26DE2DA6" w:rsidR="002A5D60" w:rsidRPr="002B5730" w:rsidRDefault="002A5D60">
      <w:pPr>
        <w:rPr>
          <w:color w:val="000000" w:themeColor="text1"/>
        </w:rPr>
      </w:pPr>
    </w:p>
    <w:p w14:paraId="5293B7AB" w14:textId="1C7B8F02" w:rsidR="00E077DA"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8656" behindDoc="0" locked="0" layoutInCell="1" allowOverlap="1" wp14:anchorId="0D7C3347" wp14:editId="3F13EEEF">
                <wp:simplePos x="0" y="0"/>
                <wp:positionH relativeFrom="margin">
                  <wp:posOffset>-95250</wp:posOffset>
                </wp:positionH>
                <wp:positionV relativeFrom="paragraph">
                  <wp:posOffset>2336800</wp:posOffset>
                </wp:positionV>
                <wp:extent cx="6600825" cy="522900"/>
                <wp:effectExtent l="0" t="0" r="0" b="0"/>
                <wp:wrapNone/>
                <wp:docPr id="11" name="TextBox 10">
                  <a:extLst xmlns:a="http://schemas.openxmlformats.org/drawingml/2006/main">
                    <a:ext uri="{FF2B5EF4-FFF2-40B4-BE49-F238E27FC236}">
                      <a16:creationId xmlns:a16="http://schemas.microsoft.com/office/drawing/2014/main" id="{5FC17F40-947B-4A01-AF2A-9A4625AB59F2}"/>
                    </a:ext>
                  </a:extLst>
                </wp:docPr>
                <wp:cNvGraphicFramePr/>
                <a:graphic xmlns:a="http://schemas.openxmlformats.org/drawingml/2006/main">
                  <a:graphicData uri="http://schemas.microsoft.com/office/word/2010/wordprocessingShape">
                    <wps:wsp>
                      <wps:cNvSpPr txBox="1"/>
                      <wps:spPr>
                        <a:xfrm>
                          <a:off x="0" y="0"/>
                          <a:ext cx="6600825" cy="522900"/>
                        </a:xfrm>
                        <a:prstGeom prst="rect">
                          <a:avLst/>
                        </a:prstGeom>
                        <a:noFill/>
                      </wps:spPr>
                      <wps:txbx>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7C3347" id="_x0000_s1255" type="#_x0000_t202" style="position:absolute;margin-left:-7.5pt;margin-top:184pt;width:519.75pt;height:41.1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" filled="f" stroked="f">
                <v:textbox style="mso-fit-shape-to-text:t">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v:textbox>
                <w10:wrap anchorx="margin"/>
              </v:shape>
            </w:pict>
          </mc:Fallback>
        </mc:AlternateContent>
      </w:r>
      <w:r w:rsidR="008C5DB0" w:rsidRPr="002B5730">
        <w:rPr>
          <w:noProof/>
          <w:color w:val="000000" w:themeColor="text1"/>
        </w:rPr>
        <w:drawing>
          <wp:inline distT="0" distB="0" distL="0" distR="0" wp14:anchorId="6423A603" wp14:editId="7C12FF16">
            <wp:extent cx="6362700" cy="2185035"/>
            <wp:effectExtent l="0" t="0" r="0" b="5715"/>
            <wp:docPr id="62" name="Chart 62">
              <a:extLst xmlns:a="http://schemas.openxmlformats.org/drawingml/2006/main">
                <a:ext uri="{FF2B5EF4-FFF2-40B4-BE49-F238E27FC236}">
                  <a16:creationId xmlns:a16="http://schemas.microsoft.com/office/drawing/2014/main" id="{8424AD3E-A004-4514-9EF4-CBBC69D1E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9DB82B1" w14:textId="505B3CBD" w:rsidR="00E077DA" w:rsidRPr="002B5730" w:rsidRDefault="00E077DA">
      <w:pPr>
        <w:rPr>
          <w:color w:val="000000" w:themeColor="text1"/>
        </w:rPr>
      </w:pPr>
    </w:p>
    <w:p w14:paraId="52F72A03" w14:textId="77777777" w:rsidR="00341154" w:rsidRPr="002B5730" w:rsidRDefault="00B912CD">
      <w:pPr>
        <w:rPr>
          <w:color w:val="000000" w:themeColor="text1"/>
        </w:rPr>
      </w:pPr>
      <w:r w:rsidRPr="002B5730">
        <w:rPr>
          <w:color w:val="000000" w:themeColor="text1"/>
        </w:rPr>
        <w:t xml:space="preserve">                                                                                                                                                                                                                 </w:t>
      </w:r>
    </w:p>
    <w:p w14:paraId="6E69DEFE" w14:textId="7CA14C40" w:rsidR="002A5D60" w:rsidRPr="002B5730" w:rsidRDefault="00B912CD">
      <w:pPr>
        <w:rPr>
          <w:color w:val="000000" w:themeColor="text1"/>
        </w:rPr>
      </w:pPr>
      <w:r w:rsidRPr="002B5730">
        <w:rPr>
          <w:color w:val="000000" w:themeColor="text1"/>
        </w:rPr>
        <w:t xml:space="preserve">                                                                                                   </w:t>
      </w:r>
    </w:p>
    <w:tbl>
      <w:tblPr>
        <w:tblW w:w="10166" w:type="dxa"/>
        <w:tblCellMar>
          <w:left w:w="0" w:type="dxa"/>
          <w:right w:w="0" w:type="dxa"/>
        </w:tblCellMar>
        <w:tblLook w:val="0420" w:firstRow="1" w:lastRow="0" w:firstColumn="0" w:lastColumn="0" w:noHBand="0" w:noVBand="1"/>
      </w:tblPr>
      <w:tblGrid>
        <w:gridCol w:w="5083"/>
        <w:gridCol w:w="5083"/>
      </w:tblGrid>
      <w:tr w:rsidR="002B5730" w:rsidRPr="002B5730" w14:paraId="70F14CCC"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70AD47"/>
            <w:tcMar>
              <w:top w:w="72" w:type="dxa"/>
              <w:left w:w="144" w:type="dxa"/>
              <w:bottom w:w="72" w:type="dxa"/>
              <w:right w:w="144" w:type="dxa"/>
            </w:tcMar>
            <w:vAlign w:val="center"/>
            <w:hideMark/>
          </w:tcPr>
          <w:p w14:paraId="0289B5F1" w14:textId="5D808836"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Segment</w:t>
            </w:r>
          </w:p>
        </w:tc>
        <w:tc>
          <w:tcPr>
            <w:tcW w:w="5083" w:type="dxa"/>
            <w:tcBorders>
              <w:top w:val="single" w:sz="4" w:space="0" w:color="70AD47"/>
              <w:left w:val="nil"/>
              <w:bottom w:val="single" w:sz="4" w:space="0" w:color="70AD47"/>
              <w:right w:val="single" w:sz="4" w:space="0" w:color="70AD47"/>
            </w:tcBorders>
            <w:shd w:val="clear" w:color="auto" w:fill="70AD47"/>
            <w:tcMar>
              <w:top w:w="72" w:type="dxa"/>
              <w:left w:w="144" w:type="dxa"/>
              <w:bottom w:w="72" w:type="dxa"/>
              <w:right w:w="144" w:type="dxa"/>
            </w:tcMar>
            <w:vAlign w:val="center"/>
            <w:hideMark/>
          </w:tcPr>
          <w:p w14:paraId="7815A1E9" w14:textId="0F12F95E"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2025F</w:t>
            </w:r>
          </w:p>
        </w:tc>
      </w:tr>
      <w:tr w:rsidR="002B5730" w:rsidRPr="002B5730" w14:paraId="6DFDF7E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741C274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771B50F6" w14:textId="2E25BCE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328.0</w:t>
            </w:r>
          </w:p>
        </w:tc>
      </w:tr>
      <w:tr w:rsidR="002B5730" w:rsidRPr="002B5730" w14:paraId="3A7F7532"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31C79F0" w14:textId="187514F8"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367ED35D" w14:textId="36365A0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47.5</w:t>
            </w:r>
          </w:p>
        </w:tc>
      </w:tr>
      <w:tr w:rsidR="002B5730" w:rsidRPr="002B5730" w14:paraId="27B68B1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6BFD3E8" w14:textId="5B9A5E45"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483155D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34.0</w:t>
            </w:r>
          </w:p>
        </w:tc>
      </w:tr>
      <w:tr w:rsidR="002B5730" w:rsidRPr="002B5730" w14:paraId="44D8D14B"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2102F2D5" w14:textId="6581D73B"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092AAA6D" w14:textId="58F57150"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3.9</w:t>
            </w:r>
          </w:p>
        </w:tc>
      </w:tr>
    </w:tbl>
    <w:p w14:paraId="0AA45401" w14:textId="2AF3BB5E"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201984" behindDoc="0" locked="0" layoutInCell="1" allowOverlap="1" wp14:anchorId="3BAD6E35" wp14:editId="50481C0C">
                <wp:simplePos x="0" y="0"/>
                <wp:positionH relativeFrom="column">
                  <wp:posOffset>4536440</wp:posOffset>
                </wp:positionH>
                <wp:positionV relativeFrom="paragraph">
                  <wp:posOffset>142240</wp:posOffset>
                </wp:positionV>
                <wp:extent cx="1864360" cy="200025"/>
                <wp:effectExtent l="0" t="0" r="0" b="0"/>
                <wp:wrapNone/>
                <wp:docPr id="214"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BAD6E35" id="_x0000_s1256" type="#_x0000_t202" style="position:absolute;margin-left:357.2pt;margin-top:11.2pt;width:146.8pt;height:15.75pt;z-index:25220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" filled="f" stroked="f">
                <v:textbox style="mso-fit-shape-to-text:t">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7A47770" w14:textId="36A9CB94" w:rsidR="008C5DB0" w:rsidRPr="002B5730" w:rsidRDefault="008C5DB0">
      <w:pPr>
        <w:rPr>
          <w:color w:val="000000" w:themeColor="text1"/>
        </w:rPr>
      </w:pPr>
    </w:p>
    <w:p w14:paraId="3A6261D4" w14:textId="408B82EC" w:rsidR="00E077DA" w:rsidRPr="002B5730" w:rsidRDefault="00E077DA">
      <w:pPr>
        <w:rPr>
          <w:color w:val="000000" w:themeColor="text1"/>
        </w:rPr>
      </w:pPr>
    </w:p>
    <w:p w14:paraId="3B271871" w14:textId="21B29055" w:rsidR="003D3AD1" w:rsidRPr="002B5730" w:rsidRDefault="00341154">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75360" behindDoc="0" locked="0" layoutInCell="1" allowOverlap="1" wp14:anchorId="5A57C0A7" wp14:editId="5729D33C">
                <wp:simplePos x="0" y="0"/>
                <wp:positionH relativeFrom="margin">
                  <wp:posOffset>0</wp:posOffset>
                </wp:positionH>
                <wp:positionV relativeFrom="paragraph">
                  <wp:posOffset>75565</wp:posOffset>
                </wp:positionV>
                <wp:extent cx="6457950" cy="295275"/>
                <wp:effectExtent l="0" t="0" r="0" b="0"/>
                <wp:wrapNone/>
                <wp:docPr id="18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32BB6E44" w14:textId="57ECD5E9"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w:t>
                            </w:r>
                            <w:r w:rsidR="009D1168">
                              <w:rPr>
                                <w:rFonts w:ascii="Verdana" w:eastAsia="Verdana" w:hAnsi="Verdana" w:cs="Verdana"/>
                                <w:b/>
                                <w:bCs/>
                                <w:color w:val="000000" w:themeColor="text1"/>
                                <w:kern w:val="24"/>
                                <w:sz w:val="20"/>
                                <w:szCs w:val="20"/>
                                <w:lang w:val="en-US"/>
                              </w:rPr>
                              <w:t>5</w:t>
                            </w:r>
                            <w:r w:rsidRPr="00AB7B64">
                              <w:rPr>
                                <w:rFonts w:ascii="Verdana" w:eastAsia="Verdana" w:hAnsi="Verdana" w:cs="Verdana"/>
                                <w:b/>
                                <w:bCs/>
                                <w:color w:val="000000" w:themeColor="text1"/>
                                <w:kern w:val="24"/>
                                <w:sz w:val="20"/>
                                <w:szCs w:val="20"/>
                                <w:lang w:val="en-US"/>
                              </w:rPr>
                              <w:t>.</w:t>
                            </w:r>
                            <w:r w:rsidR="009D1168">
                              <w:rPr>
                                <w:rFonts w:ascii="Verdana" w:eastAsia="Verdana" w:hAnsi="Verdana" w:cs="Verdana"/>
                                <w:b/>
                                <w:bCs/>
                                <w:color w:val="000000" w:themeColor="text1"/>
                                <w:kern w:val="24"/>
                                <w:sz w:val="20"/>
                                <w:szCs w:val="20"/>
                                <w:lang w:val="en-US"/>
                              </w:rPr>
                              <w:t>3</w:t>
                            </w:r>
                            <w:r w:rsidRPr="00AB7B64">
                              <w:rPr>
                                <w:rFonts w:ascii="Verdana" w:eastAsia="Verdana" w:hAnsi="Verdana" w:cs="Verdana"/>
                                <w:b/>
                                <w:bCs/>
                                <w:color w:val="000000" w:themeColor="text1"/>
                                <w:kern w:val="24"/>
                                <w:sz w:val="20"/>
                                <w:szCs w:val="20"/>
                                <w:lang w:val="en-US"/>
                              </w:rPr>
                              <w:t>. Demand By Application</w:t>
                            </w:r>
                          </w:p>
                        </w:txbxContent>
                      </wps:txbx>
                      <wps:bodyPr wrap="square" rtlCol="0">
                        <a:noAutofit/>
                      </wps:bodyPr>
                    </wps:wsp>
                  </a:graphicData>
                </a:graphic>
                <wp14:sizeRelH relativeFrom="margin">
                  <wp14:pctWidth>0</wp14:pctWidth>
                </wp14:sizeRelH>
              </wp:anchor>
            </w:drawing>
          </mc:Choice>
          <mc:Fallback>
            <w:pict>
              <v:shape w14:anchorId="5A57C0A7" id="_x0000_s1257" type="#_x0000_t202" style="position:absolute;margin-left:0;margin-top:5.95pt;width:508.5pt;height:23.25pt;z-index:252175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" filled="f" stroked="f">
                <v:textbox>
                  <w:txbxContent>
                    <w:p w14:paraId="32BB6E44" w14:textId="57ECD5E9"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w:t>
                      </w:r>
                      <w:r w:rsidR="009D1168">
                        <w:rPr>
                          <w:rFonts w:ascii="Verdana" w:eastAsia="Verdana" w:hAnsi="Verdana" w:cs="Verdana"/>
                          <w:b/>
                          <w:bCs/>
                          <w:color w:val="000000" w:themeColor="text1"/>
                          <w:kern w:val="24"/>
                          <w:sz w:val="20"/>
                          <w:szCs w:val="20"/>
                          <w:lang w:val="en-US"/>
                        </w:rPr>
                        <w:t>5</w:t>
                      </w:r>
                      <w:r w:rsidRPr="00AB7B64">
                        <w:rPr>
                          <w:rFonts w:ascii="Verdana" w:eastAsia="Verdana" w:hAnsi="Verdana" w:cs="Verdana"/>
                          <w:b/>
                          <w:bCs/>
                          <w:color w:val="000000" w:themeColor="text1"/>
                          <w:kern w:val="24"/>
                          <w:sz w:val="20"/>
                          <w:szCs w:val="20"/>
                          <w:lang w:val="en-US"/>
                        </w:rPr>
                        <w:t>.</w:t>
                      </w:r>
                      <w:r w:rsidR="009D1168">
                        <w:rPr>
                          <w:rFonts w:ascii="Verdana" w:eastAsia="Verdana" w:hAnsi="Verdana" w:cs="Verdana"/>
                          <w:b/>
                          <w:bCs/>
                          <w:color w:val="000000" w:themeColor="text1"/>
                          <w:kern w:val="24"/>
                          <w:sz w:val="20"/>
                          <w:szCs w:val="20"/>
                          <w:lang w:val="en-US"/>
                        </w:rPr>
                        <w:t>3</w:t>
                      </w:r>
                      <w:r w:rsidRPr="00AB7B64">
                        <w:rPr>
                          <w:rFonts w:ascii="Verdana" w:eastAsia="Verdana" w:hAnsi="Verdana" w:cs="Verdana"/>
                          <w:b/>
                          <w:bCs/>
                          <w:color w:val="000000" w:themeColor="text1"/>
                          <w:kern w:val="24"/>
                          <w:sz w:val="20"/>
                          <w:szCs w:val="20"/>
                          <w:lang w:val="en-US"/>
                        </w:rPr>
                        <w:t>. Demand By Application</w:t>
                      </w:r>
                    </w:p>
                  </w:txbxContent>
                </v:textbox>
                <w10:wrap anchorx="margin"/>
              </v:shape>
            </w:pict>
          </mc:Fallback>
        </mc:AlternateContent>
      </w:r>
    </w:p>
    <w:p w14:paraId="49CC2287" w14:textId="085C5ECB" w:rsidR="003D3AD1" w:rsidRPr="002B5730" w:rsidRDefault="000D1A88">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2F5BAE31">
                <wp:simplePos x="0" y="0"/>
                <wp:positionH relativeFrom="margin">
                  <wp:posOffset>2809875</wp:posOffset>
                </wp:positionH>
                <wp:positionV relativeFrom="paragraph">
                  <wp:posOffset>3413760</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include </w:t>
                            </w:r>
                            <w:r w:rsidRPr="00C363DD">
                              <w:rPr>
                                <w:rFonts w:ascii="Verdana" w:eastAsia="Verdana" w:hAnsi="Verdana" w:cs="Verdana"/>
                                <w:i/>
                                <w:iCs/>
                                <w:color w:val="FF0000"/>
                                <w:kern w:val="24"/>
                                <w:sz w:val="12"/>
                                <w:szCs w:val="12"/>
                              </w:rPr>
                              <w:t>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258" type="#_x0000_t202" style="position:absolute;margin-left:221.25pt;margin-top:268.8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include </w:t>
                      </w:r>
                      <w:r w:rsidRPr="00C363DD">
                        <w:rPr>
                          <w:rFonts w:ascii="Verdana" w:eastAsia="Verdana" w:hAnsi="Verdana" w:cs="Verdana"/>
                          <w:i/>
                          <w:iCs/>
                          <w:color w:val="FF0000"/>
                          <w:kern w:val="24"/>
                          <w:sz w:val="12"/>
                          <w:szCs w:val="12"/>
                        </w:rPr>
                        <w:t>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341154" w:rsidRPr="002B5730">
        <w:rPr>
          <w:noProof/>
          <w:color w:val="000000" w:themeColor="text1"/>
        </w:rPr>
        <mc:AlternateContent>
          <mc:Choice Requires="wps">
            <w:drawing>
              <wp:anchor distT="0" distB="0" distL="114300" distR="114300" simplePos="0" relativeHeight="252118016" behindDoc="0" locked="0" layoutInCell="1" allowOverlap="1" wp14:anchorId="63D68314" wp14:editId="6822BE8C">
                <wp:simplePos x="0" y="0"/>
                <wp:positionH relativeFrom="margin">
                  <wp:posOffset>0</wp:posOffset>
                </wp:positionH>
                <wp:positionV relativeFrom="paragraph">
                  <wp:posOffset>10795</wp:posOffset>
                </wp:positionV>
                <wp:extent cx="6286500" cy="495300"/>
                <wp:effectExtent l="0" t="0" r="0" b="0"/>
                <wp:wrapNone/>
                <wp:docPr id="64" name="TextBox 13"/>
                <wp:cNvGraphicFramePr/>
                <a:graphic xmlns:a="http://schemas.openxmlformats.org/drawingml/2006/main">
                  <a:graphicData uri="http://schemas.microsoft.com/office/word/2010/wordprocessingShape">
                    <wps:wsp>
                      <wps:cNvSpPr txBox="1"/>
                      <wps:spPr>
                        <a:xfrm>
                          <a:off x="0" y="0"/>
                          <a:ext cx="6286500" cy="495300"/>
                        </a:xfrm>
                        <a:prstGeom prst="rect">
                          <a:avLst/>
                        </a:prstGeom>
                        <a:noFill/>
                      </wps:spPr>
                      <wps:txbx>
                        <w:txbxContent>
                          <w:p w14:paraId="022F394D" w14:textId="164A4602"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D68314" id="_x0000_s1259" type="#_x0000_t202" style="position:absolute;margin-left:0;margin-top:.85pt;width:495pt;height:39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" filled="f" stroked="f">
                <v:textbox>
                  <w:txbxContent>
                    <w:p w14:paraId="022F394D" w14:textId="164A4602"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r w:rsidR="001039EA" w:rsidRPr="002B5730">
        <w:rPr>
          <w:noProof/>
          <w:color w:val="000000" w:themeColor="text1"/>
        </w:rPr>
        <w:drawing>
          <wp:inline distT="0" distB="0" distL="0" distR="0" wp14:anchorId="0B0ED8D7" wp14:editId="6F138B2E">
            <wp:extent cx="6381750" cy="3838575"/>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BC87C7A" w14:textId="77777777" w:rsidR="001C74F9" w:rsidRDefault="001C74F9" w:rsidP="00990C86">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7EBBF9" w14:textId="77777777" w:rsidR="001C74F9" w:rsidRDefault="00F81E3C" w:rsidP="00990C86">
      <w:pPr>
        <w:spacing w:line="360" w:lineRule="auto"/>
        <w:jc w:val="both"/>
        <w:rPr>
          <w:rFonts w:ascii="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The </w:t>
      </w:r>
      <w:r w:rsidR="009878FF" w:rsidRPr="002B5730">
        <w:rPr>
          <w:rFonts w:ascii="Arial" w:hAnsi="Arial" w:cs="Arial"/>
          <w:color w:val="000000" w:themeColor="text1"/>
          <w:sz w:val="24"/>
          <w:szCs w:val="24"/>
        </w:rPr>
        <w:t>pipes and tanks</w:t>
      </w:r>
      <w:r w:rsidRPr="002B5730">
        <w:rPr>
          <w:rFonts w:ascii="Arial" w:hAnsi="Arial" w:cs="Arial"/>
          <w:color w:val="000000" w:themeColor="text1"/>
          <w:sz w:val="24"/>
          <w:szCs w:val="24"/>
        </w:rPr>
        <w:t xml:space="preserve"> </w:t>
      </w:r>
      <w:r w:rsidR="000322CD" w:rsidRPr="002B5730">
        <w:rPr>
          <w:rFonts w:ascii="Arial" w:hAnsi="Arial" w:cs="Arial"/>
          <w:color w:val="000000" w:themeColor="text1"/>
          <w:sz w:val="24"/>
          <w:szCs w:val="24"/>
        </w:rPr>
        <w:t>are</w:t>
      </w:r>
      <w:r w:rsidRPr="002B5730">
        <w:rPr>
          <w:rFonts w:ascii="Arial" w:hAnsi="Arial" w:cs="Arial"/>
          <w:color w:val="000000" w:themeColor="text1"/>
          <w:sz w:val="24"/>
          <w:szCs w:val="24"/>
        </w:rPr>
        <w:t xml:space="preserve"> the major demanding application in the region due to increas</w:t>
      </w:r>
      <w:r w:rsidR="009878FF" w:rsidRPr="002B5730">
        <w:rPr>
          <w:rFonts w:ascii="Arial" w:hAnsi="Arial" w:cs="Arial"/>
          <w:color w:val="000000" w:themeColor="text1"/>
          <w:sz w:val="24"/>
          <w:szCs w:val="24"/>
        </w:rPr>
        <w:t xml:space="preserve">ing demand from industries </w:t>
      </w:r>
      <w:r w:rsidR="001B754E" w:rsidRPr="002B5730">
        <w:rPr>
          <w:rFonts w:ascii="Arial" w:hAnsi="Arial" w:cs="Arial"/>
          <w:color w:val="000000" w:themeColor="text1"/>
          <w:sz w:val="24"/>
          <w:szCs w:val="24"/>
        </w:rPr>
        <w:t>where it is used as lining over tankers or chimneys</w:t>
      </w:r>
      <w:r w:rsidRPr="002B5730">
        <w:rPr>
          <w:rFonts w:ascii="Arial" w:hAnsi="Arial" w:cs="Arial"/>
          <w:color w:val="000000" w:themeColor="text1"/>
          <w:sz w:val="24"/>
          <w:szCs w:val="24"/>
        </w:rPr>
        <w:t xml:space="preserve">. The increasing demand for </w:t>
      </w:r>
      <w:r w:rsidR="001B754E" w:rsidRPr="002B5730">
        <w:rPr>
          <w:rFonts w:ascii="Arial" w:hAnsi="Arial" w:cs="Arial"/>
          <w:color w:val="000000" w:themeColor="text1"/>
          <w:sz w:val="24"/>
          <w:szCs w:val="24"/>
        </w:rPr>
        <w:t>renewable energy like wind and solar energy</w:t>
      </w:r>
      <w:r w:rsidRPr="002B5730">
        <w:rPr>
          <w:rFonts w:ascii="Arial" w:hAnsi="Arial" w:cs="Arial"/>
          <w:color w:val="000000" w:themeColor="text1"/>
          <w:sz w:val="24"/>
          <w:szCs w:val="24"/>
        </w:rPr>
        <w:t xml:space="preserve"> in the region helped the market of the product to surge in recent years and is anticipated to further increase the market in the region. Furthermore, the demand from the marine sector stimulated </w:t>
      </w:r>
      <w:r w:rsidRPr="002B5730">
        <w:rPr>
          <w:rFonts w:ascii="Arial" w:hAnsi="Arial" w:cs="Arial"/>
          <w:color w:val="000000" w:themeColor="text1"/>
          <w:sz w:val="24"/>
          <w:szCs w:val="24"/>
        </w:rPr>
        <w:t xml:space="preserve">the market for the product in the region. </w:t>
      </w:r>
      <w:r w:rsidR="001B754E" w:rsidRPr="002B5730">
        <w:rPr>
          <w:rFonts w:ascii="Arial" w:hAnsi="Arial" w:cs="Arial"/>
          <w:color w:val="000000" w:themeColor="text1"/>
          <w:sz w:val="24"/>
          <w:szCs w:val="24"/>
        </w:rPr>
        <w:t>South America</w:t>
      </w:r>
      <w:r w:rsidRPr="002B5730">
        <w:rPr>
          <w:rFonts w:ascii="Arial" w:hAnsi="Arial" w:cs="Arial"/>
          <w:color w:val="000000" w:themeColor="text1"/>
          <w:sz w:val="24"/>
          <w:szCs w:val="24"/>
        </w:rPr>
        <w:t xml:space="preserve"> market has been observing growing demand from the </w:t>
      </w:r>
      <w:r w:rsidR="001B754E" w:rsidRPr="002B5730">
        <w:rPr>
          <w:rFonts w:ascii="Arial" w:hAnsi="Arial" w:cs="Arial"/>
          <w:color w:val="000000" w:themeColor="text1"/>
          <w:sz w:val="24"/>
          <w:szCs w:val="24"/>
        </w:rPr>
        <w:t xml:space="preserve">marine industry </w:t>
      </w:r>
      <w:r w:rsidRPr="002B5730">
        <w:rPr>
          <w:rFonts w:ascii="Arial" w:hAnsi="Arial" w:cs="Arial"/>
          <w:color w:val="000000" w:themeColor="text1"/>
          <w:sz w:val="24"/>
          <w:szCs w:val="24"/>
        </w:rPr>
        <w:t>aided by upcoming new projects with energy efficient solutions</w:t>
      </w:r>
      <w:r w:rsidR="00990C86"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Further, growing investments in renewables </w:t>
      </w:r>
      <w:r w:rsidR="00BC0708" w:rsidRPr="002B5730">
        <w:rPr>
          <w:rFonts w:ascii="Arial" w:hAnsi="Arial" w:cs="Arial"/>
          <w:color w:val="000000" w:themeColor="text1"/>
          <w:sz w:val="24"/>
          <w:szCs w:val="24"/>
        </w:rPr>
        <w:t xml:space="preserve">has contributed to the growth of the </w:t>
      </w:r>
      <w:r w:rsidR="000322CD" w:rsidRPr="002B5730">
        <w:rPr>
          <w:rFonts w:ascii="Arial" w:hAnsi="Arial" w:cs="Arial"/>
          <w:color w:val="000000" w:themeColor="text1"/>
          <w:sz w:val="24"/>
          <w:szCs w:val="24"/>
        </w:rPr>
        <w:t>market for vinyl ester resin</w:t>
      </w:r>
      <w:r w:rsidR="00BC0708" w:rsidRPr="002B5730">
        <w:rPr>
          <w:rFonts w:ascii="Arial" w:hAnsi="Arial" w:cs="Arial"/>
          <w:color w:val="000000" w:themeColor="text1"/>
          <w:sz w:val="24"/>
          <w:szCs w:val="24"/>
        </w:rPr>
        <w:t>s</w:t>
      </w:r>
      <w:r w:rsidR="000322CD" w:rsidRPr="002B5730">
        <w:rPr>
          <w:rFonts w:ascii="Arial" w:hAnsi="Arial" w:cs="Arial"/>
          <w:color w:val="000000" w:themeColor="text1"/>
          <w:sz w:val="24"/>
          <w:szCs w:val="24"/>
        </w:rPr>
        <w:t xml:space="preserve">. Due to its property of low water absorption, </w:t>
      </w:r>
      <w:r w:rsidR="00BC0708" w:rsidRPr="002B5730">
        <w:rPr>
          <w:rFonts w:ascii="Arial" w:hAnsi="Arial" w:cs="Arial"/>
          <w:color w:val="000000" w:themeColor="text1"/>
          <w:sz w:val="24"/>
          <w:szCs w:val="24"/>
        </w:rPr>
        <w:t>vinyl ester resin</w:t>
      </w:r>
      <w:r w:rsidR="000322CD" w:rsidRPr="002B5730">
        <w:rPr>
          <w:rFonts w:ascii="Arial" w:hAnsi="Arial" w:cs="Arial"/>
          <w:color w:val="000000" w:themeColor="text1"/>
          <w:sz w:val="24"/>
          <w:szCs w:val="24"/>
        </w:rPr>
        <w:t xml:space="preserve"> is preferred over unsaturated polyester resin in the </w:t>
      </w:r>
      <w:r w:rsidR="001C74F9" w:rsidRPr="002B5730">
        <w:rPr>
          <w:rFonts w:ascii="Arial" w:hAnsi="Arial" w:cs="Arial"/>
          <w:color w:val="000000" w:themeColor="text1"/>
          <w:sz w:val="24"/>
          <w:szCs w:val="24"/>
        </w:rPr>
        <w:t>region’s</w:t>
      </w:r>
    </w:p>
    <w:p w14:paraId="59A3CE3C" w14:textId="255C0028" w:rsidR="00990C86" w:rsidRPr="002B5730" w:rsidRDefault="00990C86" w:rsidP="00990C86">
      <w:pPr>
        <w:spacing w:line="360" w:lineRule="auto"/>
        <w:jc w:val="both"/>
        <w:rPr>
          <w:rFonts w:ascii="Arial" w:hAnsi="Arial" w:cs="Arial"/>
          <w:color w:val="000000" w:themeColor="text1"/>
          <w:sz w:val="24"/>
          <w:szCs w:val="24"/>
        </w:rPr>
      </w:pPr>
    </w:p>
    <w:p w14:paraId="5B4DB596" w14:textId="7494EA01" w:rsidR="00023038" w:rsidRPr="002B5730" w:rsidRDefault="005F220B">
      <w:pPr>
        <w:rPr>
          <w:color w:val="000000" w:themeColor="text1"/>
        </w:rPr>
      </w:pPr>
      <w:r w:rsidRPr="002B5730">
        <w:rPr>
          <w:bCs/>
          <w:noProof/>
          <w:color w:val="000000" w:themeColor="text1"/>
        </w:rPr>
        <w:lastRenderedPageBreak/>
        <mc:AlternateContent>
          <mc:Choice Requires="wps">
            <w:drawing>
              <wp:anchor distT="0" distB="0" distL="114300" distR="114300" simplePos="0" relativeHeight="252028928" behindDoc="0" locked="0" layoutInCell="1" allowOverlap="1" wp14:anchorId="78933423" wp14:editId="6CA2A8C2">
                <wp:simplePos x="0" y="0"/>
                <wp:positionH relativeFrom="margin">
                  <wp:posOffset>2533650</wp:posOffset>
                </wp:positionH>
                <wp:positionV relativeFrom="paragraph">
                  <wp:posOffset>3184525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260" type="#_x0000_t202" style="position:absolute;margin-left:199.5pt;margin-top:250.7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722752" behindDoc="0" locked="0" layoutInCell="1" allowOverlap="1" wp14:anchorId="6D6936A3" wp14:editId="53F9C971">
                <wp:simplePos x="0" y="0"/>
                <wp:positionH relativeFrom="margin">
                  <wp:posOffset>43180</wp:posOffset>
                </wp:positionH>
                <wp:positionV relativeFrom="paragraph">
                  <wp:posOffset>202565</wp:posOffset>
                </wp:positionV>
                <wp:extent cx="6353175" cy="466725"/>
                <wp:effectExtent l="0" t="0" r="0" b="0"/>
                <wp:wrapNone/>
                <wp:docPr id="66" name="TextBox 13"/>
                <wp:cNvGraphicFramePr/>
                <a:graphic xmlns:a="http://schemas.openxmlformats.org/drawingml/2006/main">
                  <a:graphicData uri="http://schemas.microsoft.com/office/word/2010/wordprocessingShape">
                    <wps:wsp>
                      <wps:cNvSpPr txBox="1"/>
                      <wps:spPr>
                        <a:xfrm>
                          <a:off x="0" y="0"/>
                          <a:ext cx="6353175" cy="466725"/>
                        </a:xfrm>
                        <a:prstGeom prst="rect">
                          <a:avLst/>
                        </a:prstGeom>
                        <a:noFill/>
                      </wps:spPr>
                      <wps:txbx>
                        <w:txbxContent>
                          <w:p w14:paraId="1C9BAA6D" w14:textId="25C20C80"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40</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6936A3" id="_x0000_s1261" type="#_x0000_t202" style="position:absolute;margin-left:3.4pt;margin-top:15.95pt;width:500.25pt;height:36.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" filled="f" stroked="f">
                <v:textbox>
                  <w:txbxContent>
                    <w:p w14:paraId="1C9BAA6D" w14:textId="25C20C80"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40</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1039EA" w:rsidRPr="002B5730">
        <w:rPr>
          <w:noProof/>
          <w:color w:val="000000" w:themeColor="text1"/>
        </w:rPr>
        <w:drawing>
          <wp:inline distT="0" distB="0" distL="0" distR="0" wp14:anchorId="03570095" wp14:editId="69D6F1FD">
            <wp:extent cx="6381750" cy="381000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3CCCDE8" w14:textId="77777777" w:rsidR="001C74F9" w:rsidRDefault="001C74F9" w:rsidP="0011489A">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720ED2" w14:textId="79FE1732" w:rsidR="000322CD" w:rsidRPr="002B5730" w:rsidRDefault="0011489A" w:rsidP="0011489A">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The demand </w:t>
      </w:r>
      <w:r w:rsidR="00C34E60"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 xml:space="preserve">Bisphenol- A, F, S dominates the vinyl ester resin market in South America due to </w:t>
      </w:r>
      <w:r w:rsidR="00300302" w:rsidRPr="002B5730">
        <w:rPr>
          <w:rFonts w:ascii="Arial" w:hAnsi="Arial" w:cs="Arial"/>
          <w:color w:val="000000" w:themeColor="text1"/>
          <w:sz w:val="24"/>
          <w:szCs w:val="24"/>
        </w:rPr>
        <w:t xml:space="preserve">their </w:t>
      </w:r>
      <w:r w:rsidRPr="002B5730">
        <w:rPr>
          <w:rFonts w:ascii="Arial" w:hAnsi="Arial" w:cs="Arial"/>
          <w:color w:val="000000" w:themeColor="text1"/>
          <w:sz w:val="24"/>
          <w:szCs w:val="24"/>
        </w:rPr>
        <w:t xml:space="preserve">increasing demand in chemical industry. </w:t>
      </w:r>
      <w:r w:rsidR="00341154" w:rsidRPr="002B5730">
        <w:rPr>
          <w:rFonts w:ascii="Arial" w:hAnsi="Arial" w:cs="Arial"/>
          <w:color w:val="000000" w:themeColor="text1"/>
          <w:sz w:val="24"/>
          <w:szCs w:val="24"/>
        </w:rPr>
        <w:t xml:space="preserve">Bisphenol- A, </w:t>
      </w:r>
      <w:r w:rsidR="00341154" w:rsidRPr="002B5730">
        <w:rPr>
          <w:rFonts w:ascii="Arial" w:hAnsi="Arial" w:cs="Arial"/>
          <w:color w:val="000000" w:themeColor="text1"/>
          <w:sz w:val="24"/>
          <w:szCs w:val="24"/>
        </w:rPr>
        <w:t xml:space="preserve">F, S </w:t>
      </w:r>
      <w:r w:rsidRPr="002B5730">
        <w:rPr>
          <w:rFonts w:ascii="Arial" w:hAnsi="Arial" w:cs="Arial"/>
          <w:color w:val="000000" w:themeColor="text1"/>
          <w:sz w:val="24"/>
          <w:szCs w:val="24"/>
        </w:rPr>
        <w:t>cover approximately 5</w:t>
      </w:r>
      <w:r w:rsidR="00341154" w:rsidRPr="002B5730">
        <w:rPr>
          <w:rFonts w:ascii="Arial" w:hAnsi="Arial" w:cs="Arial"/>
          <w:color w:val="000000" w:themeColor="text1"/>
          <w:sz w:val="24"/>
          <w:szCs w:val="24"/>
        </w:rPr>
        <w:t>0</w:t>
      </w:r>
      <w:r w:rsidRPr="002B5730">
        <w:rPr>
          <w:rFonts w:ascii="Arial" w:hAnsi="Arial" w:cs="Arial"/>
          <w:color w:val="000000" w:themeColor="text1"/>
          <w:sz w:val="24"/>
          <w:szCs w:val="24"/>
        </w:rPr>
        <w:t xml:space="preserve">% of the total demand </w:t>
      </w:r>
      <w:r w:rsidR="005E0302" w:rsidRPr="002B5730">
        <w:rPr>
          <w:rFonts w:ascii="Arial" w:hAnsi="Arial" w:cs="Arial"/>
          <w:color w:val="000000" w:themeColor="text1"/>
          <w:sz w:val="24"/>
          <w:szCs w:val="24"/>
        </w:rPr>
        <w:t xml:space="preserve">for </w:t>
      </w:r>
      <w:r w:rsidR="00341154" w:rsidRPr="002B5730">
        <w:rPr>
          <w:rFonts w:ascii="Arial" w:hAnsi="Arial" w:cs="Arial"/>
          <w:color w:val="000000" w:themeColor="text1"/>
          <w:sz w:val="24"/>
          <w:szCs w:val="24"/>
        </w:rPr>
        <w:t>vinyl ester resin</w:t>
      </w:r>
      <w:r w:rsidR="005E0302"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in South America followed by </w:t>
      </w:r>
      <w:proofErr w:type="spellStart"/>
      <w:r w:rsidR="00341154" w:rsidRPr="002B5730">
        <w:rPr>
          <w:rFonts w:ascii="Arial" w:hAnsi="Arial" w:cs="Arial"/>
          <w:color w:val="000000" w:themeColor="text1"/>
          <w:sz w:val="24"/>
          <w:szCs w:val="24"/>
        </w:rPr>
        <w:t>Novolac</w:t>
      </w:r>
      <w:proofErr w:type="spellEnd"/>
      <w:r w:rsidR="00341154" w:rsidRPr="002B5730">
        <w:rPr>
          <w:rFonts w:ascii="Arial" w:hAnsi="Arial" w:cs="Arial"/>
          <w:color w:val="000000" w:themeColor="text1"/>
          <w:sz w:val="24"/>
          <w:szCs w:val="24"/>
        </w:rPr>
        <w:t xml:space="preserve"> vinyl ester resin.</w:t>
      </w:r>
    </w:p>
    <w:p w14:paraId="49381426" w14:textId="77777777" w:rsidR="001C74F9" w:rsidRDefault="001C74F9">
      <w:pPr>
        <w:rPr>
          <w:color w:val="000000" w:themeColor="text1"/>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BDD1BDA" w14:textId="0B81AC67" w:rsidR="00C77616" w:rsidRPr="00967807"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5C55D1CB">
                <wp:simplePos x="0" y="0"/>
                <wp:positionH relativeFrom="margin">
                  <wp:posOffset>3962400</wp:posOffset>
                </wp:positionH>
                <wp:positionV relativeFrom="paragraph">
                  <wp:posOffset>3705225</wp:posOffset>
                </wp:positionV>
                <wp:extent cx="2337955" cy="200055"/>
                <wp:effectExtent l="0" t="0" r="0" b="0"/>
                <wp:wrapNone/>
                <wp:docPr id="17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F232A19" id="_x0000_s1262"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" filled="f" stroked="f">
                <v:textbox style="mso-fit-shape-to-text:t">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326B72" w:rsidRPr="002B5730">
        <w:rPr>
          <w:noProof/>
          <w:color w:val="000000" w:themeColor="text1"/>
        </w:rPr>
        <mc:AlternateContent>
          <mc:Choice Requires="wps">
            <w:drawing>
              <wp:anchor distT="0" distB="0" distL="114300" distR="114300" simplePos="0" relativeHeight="251724800" behindDoc="0" locked="0" layoutInCell="1" allowOverlap="1" wp14:anchorId="6DD207B2" wp14:editId="546B9F97">
                <wp:simplePos x="0" y="0"/>
                <wp:positionH relativeFrom="margin">
                  <wp:align>right</wp:align>
                </wp:positionH>
                <wp:positionV relativeFrom="paragraph">
                  <wp:posOffset>284480</wp:posOffset>
                </wp:positionV>
                <wp:extent cx="6457950" cy="495300"/>
                <wp:effectExtent l="0" t="0" r="0" b="0"/>
                <wp:wrapNone/>
                <wp:docPr id="69" name="TextBox 13"/>
                <wp:cNvGraphicFramePr/>
                <a:graphic xmlns:a="http://schemas.openxmlformats.org/drawingml/2006/main">
                  <a:graphicData uri="http://schemas.microsoft.com/office/word/2010/wordprocessingShape">
                    <wps:wsp>
                      <wps:cNvSpPr txBox="1"/>
                      <wps:spPr>
                        <a:xfrm>
                          <a:off x="0" y="0"/>
                          <a:ext cx="6457950" cy="495300"/>
                        </a:xfrm>
                        <a:prstGeom prst="rect">
                          <a:avLst/>
                        </a:prstGeom>
                        <a:noFill/>
                      </wps:spPr>
                      <wps:txbx>
                        <w:txbxContent>
                          <w:p w14:paraId="3877E3D9" w14:textId="49C1FB0D"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41</w:t>
                            </w:r>
                            <w:r w:rsidRPr="002B5730">
                              <w:rPr>
                                <w:rFonts w:ascii="Verdana" w:eastAsia="Verdana" w:hAnsi="Verdana" w:cs="Verdana"/>
                                <w:b/>
                                <w:bCs/>
                                <w:kern w:val="24"/>
                                <w:sz w:val="20"/>
                                <w:szCs w:val="20"/>
                                <w:lang w:val="en-US"/>
                              </w:rPr>
                              <w:t>: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D207B2" id="_x0000_s1263" type="#_x0000_t202" style="position:absolute;margin-left:457.3pt;margin-top:22.4pt;width:508.5pt;height:39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" filled="f" stroked="f">
                <v:textbox>
                  <w:txbxContent>
                    <w:p w14:paraId="3877E3D9" w14:textId="49C1FB0D"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41</w:t>
                      </w:r>
                      <w:r w:rsidRPr="002B5730">
                        <w:rPr>
                          <w:rFonts w:ascii="Verdana" w:eastAsia="Verdana" w:hAnsi="Verdana" w:cs="Verdana"/>
                          <w:b/>
                          <w:bCs/>
                          <w:kern w:val="24"/>
                          <w:sz w:val="20"/>
                          <w:szCs w:val="20"/>
                          <w:lang w:val="en-US"/>
                        </w:rPr>
                        <w:t>: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001039EA" w:rsidRPr="002B5730">
        <w:rPr>
          <w:noProof/>
          <w:color w:val="000000" w:themeColor="text1"/>
        </w:rPr>
        <w:drawing>
          <wp:inline distT="0" distB="0" distL="0" distR="0" wp14:anchorId="54F4E152" wp14:editId="25018339">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7FC42E88" w14:textId="77777777" w:rsidR="00C77616" w:rsidRPr="002B5730" w:rsidRDefault="00C77616">
      <w:pPr>
        <w:rPr>
          <w:color w:val="000000" w:themeColor="text1"/>
        </w:rPr>
      </w:pPr>
    </w:p>
    <w:p w14:paraId="7A1092D3" w14:textId="03DBE329" w:rsidR="001039EA" w:rsidRPr="002B5730" w:rsidRDefault="00967807">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35372A25">
            <wp:simplePos x="0" y="0"/>
            <wp:positionH relativeFrom="page">
              <wp:posOffset>0</wp:posOffset>
            </wp:positionH>
            <wp:positionV relativeFrom="paragraph">
              <wp:posOffset>-1083310</wp:posOffset>
            </wp:positionV>
            <wp:extent cx="7621121" cy="1080325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1121" cy="10803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CB26B" w14:textId="296431EC" w:rsidR="001039EA" w:rsidRPr="002B5730" w:rsidRDefault="001039EA">
      <w:pPr>
        <w:rPr>
          <w:color w:val="000000" w:themeColor="text1"/>
        </w:rPr>
      </w:pPr>
    </w:p>
    <w:p w14:paraId="179AB271" w14:textId="24BC5DB0" w:rsidR="001039EA" w:rsidRPr="002B5730" w:rsidRDefault="001039EA">
      <w:pPr>
        <w:rPr>
          <w:color w:val="000000" w:themeColor="text1"/>
        </w:rPr>
      </w:pPr>
    </w:p>
    <w:p w14:paraId="6962EB19" w14:textId="1C54BEEC" w:rsidR="001039EA" w:rsidRPr="002B5730" w:rsidRDefault="001039EA">
      <w:pPr>
        <w:rPr>
          <w:color w:val="000000" w:themeColor="text1"/>
        </w:rPr>
      </w:pPr>
    </w:p>
    <w:p w14:paraId="042CF0AD" w14:textId="7A82F70C" w:rsidR="001039EA" w:rsidRPr="002B5730" w:rsidRDefault="003723C4">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4CCC2573">
                <wp:simplePos x="0" y="0"/>
                <wp:positionH relativeFrom="margin">
                  <wp:posOffset>1648460</wp:posOffset>
                </wp:positionH>
                <wp:positionV relativeFrom="paragraph">
                  <wp:posOffset>165735</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264" type="#_x0000_t202" style="position:absolute;margin-left:129.8pt;margin-top:13.05pt;width:242.15pt;height:238.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margin"/>
              </v:shape>
            </w:pict>
          </mc:Fallback>
        </mc:AlternateContent>
      </w:r>
    </w:p>
    <w:p w14:paraId="361DCB90" w14:textId="6159A70F" w:rsidR="001039EA" w:rsidRPr="002B5730" w:rsidRDefault="001039EA">
      <w:pPr>
        <w:rPr>
          <w:color w:val="000000" w:themeColor="text1"/>
        </w:rPr>
      </w:pPr>
    </w:p>
    <w:p w14:paraId="59516729" w14:textId="16F9456F" w:rsidR="00E077DA" w:rsidRPr="002B5730" w:rsidRDefault="00E077DA">
      <w:pPr>
        <w:rPr>
          <w:color w:val="000000" w:themeColor="text1"/>
        </w:rPr>
      </w:pPr>
    </w:p>
    <w:p w14:paraId="55FC599E" w14:textId="40AF5FD9" w:rsidR="00E077DA" w:rsidRPr="002B5730" w:rsidRDefault="00E077DA">
      <w:pPr>
        <w:rPr>
          <w:color w:val="000000" w:themeColor="text1"/>
        </w:rPr>
      </w:pPr>
    </w:p>
    <w:p w14:paraId="1BAEDCA9" w14:textId="1C6A2DFB" w:rsidR="00E077DA" w:rsidRPr="002B5730" w:rsidRDefault="00E077DA">
      <w:pPr>
        <w:rPr>
          <w:color w:val="000000" w:themeColor="text1"/>
        </w:rPr>
      </w:pPr>
    </w:p>
    <w:p w14:paraId="4C877317" w14:textId="77E503F6" w:rsidR="00E077DA" w:rsidRPr="002B5730" w:rsidRDefault="00E077DA">
      <w:pPr>
        <w:rPr>
          <w:color w:val="000000" w:themeColor="text1"/>
        </w:rPr>
      </w:pPr>
    </w:p>
    <w:p w14:paraId="110E8ED2" w14:textId="366BC1B2" w:rsidR="00E077DA" w:rsidRPr="002B5730" w:rsidRDefault="00E077DA">
      <w:pPr>
        <w:rPr>
          <w:color w:val="000000" w:themeColor="text1"/>
        </w:rPr>
      </w:pPr>
    </w:p>
    <w:p w14:paraId="13FA0EC0" w14:textId="12D28993" w:rsidR="00E077DA" w:rsidRPr="002B5730" w:rsidRDefault="00E077DA">
      <w:pPr>
        <w:rPr>
          <w:color w:val="000000" w:themeColor="text1"/>
        </w:rPr>
      </w:pPr>
    </w:p>
    <w:p w14:paraId="5D3DA775" w14:textId="0F9065DA" w:rsidR="00E077DA" w:rsidRPr="002B5730" w:rsidRDefault="00E077DA">
      <w:pPr>
        <w:rPr>
          <w:color w:val="000000" w:themeColor="text1"/>
        </w:rPr>
      </w:pPr>
    </w:p>
    <w:p w14:paraId="4E734BD3" w14:textId="7C4B943E" w:rsidR="00E077DA" w:rsidRPr="002B5730" w:rsidRDefault="008664DB">
      <w:pPr>
        <w:rPr>
          <w:color w:val="000000" w:themeColor="text1"/>
        </w:rPr>
      </w:pPr>
      <w:r w:rsidRPr="002B5730">
        <w:rPr>
          <w:noProof/>
          <w:color w:val="000000" w:themeColor="text1"/>
        </w:rPr>
        <mc:AlternateContent>
          <mc:Choice Requires="wps">
            <w:drawing>
              <wp:anchor distT="0" distB="0" distL="114300" distR="114300" simplePos="0" relativeHeight="252157952" behindDoc="0" locked="0" layoutInCell="1" allowOverlap="1" wp14:anchorId="305B27A7" wp14:editId="2E04CABE">
                <wp:simplePos x="0" y="0"/>
                <wp:positionH relativeFrom="column">
                  <wp:posOffset>4095115</wp:posOffset>
                </wp:positionH>
                <wp:positionV relativeFrom="paragraph">
                  <wp:posOffset>13335</wp:posOffset>
                </wp:positionV>
                <wp:extent cx="2009140"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3332F" id="Straight Connector 197" o:spid="_x0000_s1026" style="position:absolute;z-index:252157952;visibility:visible;mso-wrap-style:square;mso-wrap-distance-left:9pt;mso-wrap-distance-top:0;mso-wrap-distance-right:9pt;mso-wrap-distance-bottom:0;mso-position-horizontal:absolute;mso-position-horizontal-relative:text;mso-position-vertical:absolute;mso-position-vertical-relative:text" from="322.45pt,1.05pt" to="480.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" strokecolor="white [3212]" strokeweight=".5pt">
                <v:stroke joinstyle="miter"/>
              </v:line>
            </w:pict>
          </mc:Fallback>
        </mc:AlternateContent>
      </w:r>
      <w:r w:rsidRPr="002B5730">
        <w:rPr>
          <w:noProof/>
          <w:color w:val="000000" w:themeColor="text1"/>
        </w:rPr>
        <mc:AlternateContent>
          <mc:Choice Requires="wps">
            <w:drawing>
              <wp:anchor distT="0" distB="0" distL="114300" distR="114300" simplePos="0" relativeHeight="252156928" behindDoc="0" locked="0" layoutInCell="1" allowOverlap="1" wp14:anchorId="7023D290" wp14:editId="219212D1">
                <wp:simplePos x="0" y="0"/>
                <wp:positionH relativeFrom="column">
                  <wp:posOffset>232410</wp:posOffset>
                </wp:positionH>
                <wp:positionV relativeFrom="paragraph">
                  <wp:posOffset>13335</wp:posOffset>
                </wp:positionV>
                <wp:extent cx="2009140"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C07D50" id="Straight Connector 198" o:spid="_x0000_s1026" style="position:absolute;z-index:252156928;visibility:visible;mso-wrap-style:square;mso-wrap-distance-left:9pt;mso-wrap-distance-top:0;mso-wrap-distance-right:9pt;mso-wrap-distance-bottom:0;mso-position-horizontal:absolute;mso-position-horizontal-relative:text;mso-position-vertical:absolute;mso-position-vertical-relative:text" from="18.3pt,1.05pt" to="17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" strokecolor="white [3212]" strokeweight=".5pt">
                <v:stroke joinstyle="miter"/>
              </v:line>
            </w:pict>
          </mc:Fallback>
        </mc:AlternateContent>
      </w:r>
    </w:p>
    <w:p w14:paraId="4091A7B8" w14:textId="66A2A361" w:rsidR="00E077DA" w:rsidRPr="002B5730" w:rsidRDefault="00E077DA">
      <w:pPr>
        <w:rPr>
          <w:color w:val="000000" w:themeColor="text1"/>
        </w:rPr>
      </w:pPr>
    </w:p>
    <w:p w14:paraId="4ED58B9B" w14:textId="518A0190" w:rsidR="00E077DA" w:rsidRPr="002B5730" w:rsidRDefault="00E077DA">
      <w:pPr>
        <w:rPr>
          <w:color w:val="000000" w:themeColor="text1"/>
        </w:rPr>
      </w:pPr>
    </w:p>
    <w:p w14:paraId="139FF3CB" w14:textId="08A38394" w:rsidR="00E077DA" w:rsidRPr="002B5730" w:rsidRDefault="003723C4">
      <w:pPr>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1D6DDDA5">
            <wp:simplePos x="0" y="0"/>
            <wp:positionH relativeFrom="margin">
              <wp:posOffset>1647825</wp:posOffset>
            </wp:positionH>
            <wp:positionV relativeFrom="paragraph">
              <wp:posOffset>106680</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BB5A3D7" w14:textId="0BB5D429" w:rsidR="009F5B91" w:rsidRPr="002B5730" w:rsidRDefault="009F5B91" w:rsidP="009F5B91">
      <w:pPr>
        <w:rPr>
          <w:color w:val="000000" w:themeColor="text1"/>
        </w:rPr>
      </w:pPr>
    </w:p>
    <w:p w14:paraId="625B64D1" w14:textId="2FBAE1C8" w:rsidR="009F5B91" w:rsidRPr="002B5730" w:rsidRDefault="009F5B91" w:rsidP="009F5B91">
      <w:pPr>
        <w:rPr>
          <w:color w:val="000000" w:themeColor="text1"/>
        </w:rPr>
      </w:pPr>
    </w:p>
    <w:p w14:paraId="593B5C35" w14:textId="4A8A33CD" w:rsidR="009F5B91" w:rsidRPr="002B5730" w:rsidRDefault="000D1A88" w:rsidP="000D1A88">
      <w:pPr>
        <w:tabs>
          <w:tab w:val="left" w:pos="1485"/>
          <w:tab w:val="left" w:pos="1545"/>
        </w:tabs>
        <w:rPr>
          <w:color w:val="000000" w:themeColor="text1"/>
        </w:rPr>
      </w:pPr>
      <w:r w:rsidRPr="002B5730">
        <w:rPr>
          <w:color w:val="000000" w:themeColor="text1"/>
        </w:rPr>
        <w:tab/>
      </w:r>
    </w:p>
    <w:p w14:paraId="554D43C1" w14:textId="47BC0B88" w:rsidR="009F5B91" w:rsidRPr="002B5730" w:rsidRDefault="009F5B91" w:rsidP="009F5B91">
      <w:pPr>
        <w:rPr>
          <w:color w:val="000000" w:themeColor="text1"/>
        </w:rPr>
      </w:pPr>
    </w:p>
    <w:p w14:paraId="102D2F8A" w14:textId="697D7A11" w:rsidR="009F5B91" w:rsidRPr="002B5730" w:rsidRDefault="009F5B91" w:rsidP="009F5B91">
      <w:pPr>
        <w:rPr>
          <w:color w:val="000000" w:themeColor="text1"/>
        </w:rPr>
      </w:pPr>
    </w:p>
    <w:p w14:paraId="30856E3E" w14:textId="6FDD9222" w:rsidR="009F5B91" w:rsidRPr="002B5730" w:rsidRDefault="009F5B91" w:rsidP="009F5B91">
      <w:pPr>
        <w:rPr>
          <w:color w:val="000000" w:themeColor="text1"/>
        </w:rPr>
      </w:pPr>
    </w:p>
    <w:p w14:paraId="09E30157" w14:textId="54AA9817" w:rsidR="009F5B91" w:rsidRPr="002B5730" w:rsidRDefault="008664DB" w:rsidP="008664DB">
      <w:pPr>
        <w:tabs>
          <w:tab w:val="left" w:pos="1620"/>
        </w:tabs>
        <w:rPr>
          <w:color w:val="000000" w:themeColor="text1"/>
        </w:rPr>
      </w:pPr>
      <w:r w:rsidRPr="002B5730">
        <w:rPr>
          <w:color w:val="000000" w:themeColor="text1"/>
        </w:rPr>
        <w:tab/>
      </w:r>
    </w:p>
    <w:p w14:paraId="64B71EA6" w14:textId="43EEDB32"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3F6E619C" w:rsidR="009F5B91" w:rsidRPr="002B5730" w:rsidRDefault="009F5B91" w:rsidP="009F5B91">
      <w:pPr>
        <w:rPr>
          <w:color w:val="000000" w:themeColor="text1"/>
        </w:rPr>
      </w:pPr>
    </w:p>
    <w:p w14:paraId="3D4BC3B1" w14:textId="0E1AFDDC"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3214A3FA" w:rsidR="009F5B91" w:rsidRPr="002B5730" w:rsidRDefault="009F5B91" w:rsidP="009F5B91">
      <w:pPr>
        <w:rPr>
          <w:color w:val="000000" w:themeColor="text1"/>
        </w:rPr>
      </w:pPr>
    </w:p>
    <w:p w14:paraId="5EC25E59" w14:textId="53F8C1E5" w:rsidR="009F5B91" w:rsidRPr="002B5730" w:rsidRDefault="009F5B91" w:rsidP="009F5B91">
      <w:pPr>
        <w:rPr>
          <w:color w:val="000000" w:themeColor="text1"/>
        </w:rPr>
      </w:pPr>
    </w:p>
    <w:p w14:paraId="61AA77BD" w14:textId="49B0E427" w:rsidR="009F5B91" w:rsidRPr="002B5730" w:rsidRDefault="009F5B91" w:rsidP="009F5B91">
      <w:pPr>
        <w:rPr>
          <w:color w:val="000000" w:themeColor="text1"/>
        </w:rPr>
      </w:pPr>
    </w:p>
    <w:p w14:paraId="63C06DB7" w14:textId="6902CE9D" w:rsidR="009F5B91" w:rsidRPr="002B5730" w:rsidRDefault="009F5B91" w:rsidP="009F5B91">
      <w:pPr>
        <w:rPr>
          <w:color w:val="000000" w:themeColor="text1"/>
        </w:rPr>
      </w:pPr>
    </w:p>
    <w:p w14:paraId="55496054" w14:textId="77777777" w:rsidR="00D4440C" w:rsidRPr="002B5730" w:rsidRDefault="00D4440C" w:rsidP="00A14586">
      <w:pPr>
        <w:rPr>
          <w:rFonts w:ascii="Arial" w:eastAsia="Arial" w:hAnsi="Arial" w:cs="Arial"/>
          <w:color w:val="000000" w:themeColor="text1"/>
          <w:sz w:val="24"/>
          <w:szCs w:val="24"/>
        </w:rPr>
      </w:pPr>
    </w:p>
    <w:p w14:paraId="6125457B" w14:textId="5CFCB695" w:rsidR="00A14586" w:rsidRPr="002B5730" w:rsidRDefault="00E077DA"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69856" behindDoc="0" locked="0" layoutInCell="1" allowOverlap="1" wp14:anchorId="4FBDCE0D" wp14:editId="0D80A4F2">
                <wp:simplePos x="0" y="0"/>
                <wp:positionH relativeFrom="column">
                  <wp:posOffset>4370705</wp:posOffset>
                </wp:positionH>
                <wp:positionV relativeFrom="paragraph">
                  <wp:posOffset>2042795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265" style="position:absolute;margin-left:344.15pt;margin-top:160.8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7808" behindDoc="0" locked="0" layoutInCell="1" allowOverlap="1" wp14:anchorId="73ADA594" wp14:editId="2628198B">
                <wp:simplePos x="0" y="0"/>
                <wp:positionH relativeFrom="margin">
                  <wp:align>right</wp:align>
                </wp:positionH>
                <wp:positionV relativeFrom="paragraph">
                  <wp:posOffset>318135</wp:posOffset>
                </wp:positionV>
                <wp:extent cx="6461760" cy="504825"/>
                <wp:effectExtent l="0" t="0" r="0" b="0"/>
                <wp:wrapNone/>
                <wp:docPr id="613" name="TextBox 8"/>
                <wp:cNvGraphicFramePr/>
                <a:graphic xmlns:a="http://schemas.openxmlformats.org/drawingml/2006/main">
                  <a:graphicData uri="http://schemas.microsoft.com/office/word/2010/wordprocessingShape">
                    <wps:wsp>
                      <wps:cNvSpPr txBox="1"/>
                      <wps:spPr>
                        <a:xfrm>
                          <a:off x="0" y="0"/>
                          <a:ext cx="6461760" cy="504825"/>
                        </a:xfrm>
                        <a:prstGeom prst="rect">
                          <a:avLst/>
                        </a:prstGeom>
                        <a:noFill/>
                      </wps:spPr>
                      <wps:txbx>
                        <w:txbxContent>
                          <w:p w14:paraId="4CAF5A41" w14:textId="3200E227"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42</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ADA594" id="_x0000_s1266" type="#_x0000_t202" style="position:absolute;margin-left:457.6pt;margin-top:25.05pt;width:508.8pt;height:39.7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" filled="f" stroked="f">
                <v:textbox>
                  <w:txbxContent>
                    <w:p w14:paraId="4CAF5A41" w14:textId="3200E227"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42</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A2687E"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707B3037">
                <wp:simplePos x="0" y="0"/>
                <wp:positionH relativeFrom="column">
                  <wp:posOffset>913765</wp:posOffset>
                </wp:positionH>
                <wp:positionV relativeFrom="paragraph">
                  <wp:posOffset>2083848</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267" style="position:absolute;margin-left:71.95pt;margin-top:164.1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347D3774">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E76236" w14:textId="3F2B351E" w:rsidR="00A14586" w:rsidRPr="002B5730" w:rsidRDefault="004644A7"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2AE1A154">
                <wp:simplePos x="0" y="0"/>
                <wp:positionH relativeFrom="margin">
                  <wp:posOffset>4088130</wp:posOffset>
                </wp:positionH>
                <wp:positionV relativeFrom="paragraph">
                  <wp:posOffset>257175</wp:posOffset>
                </wp:positionV>
                <wp:extent cx="2337955" cy="200055"/>
                <wp:effectExtent l="0" t="0" r="0" b="0"/>
                <wp:wrapNone/>
                <wp:docPr id="61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689E140D" id="_x0000_s1268" type="#_x0000_t202" style="position:absolute;margin-left:321.9pt;margin-top:20.2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" filled="f" stroked="f">
                <v:textbox style="mso-fit-shape-to-text:t">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0AFAC59" w14:textId="42151DF6" w:rsidR="00A14586" w:rsidRPr="002B5730" w:rsidRDefault="00A14586" w:rsidP="00A14586">
      <w:pPr>
        <w:rPr>
          <w:rFonts w:ascii="Arial" w:eastAsia="Arial" w:hAnsi="Arial" w:cs="Arial"/>
          <w:color w:val="000000" w:themeColor="text1"/>
          <w:sz w:val="24"/>
          <w:szCs w:val="24"/>
        </w:rPr>
      </w:pPr>
    </w:p>
    <w:p w14:paraId="013E9665" w14:textId="77777777" w:rsidR="001C74F9" w:rsidRDefault="001C74F9" w:rsidP="00974A90">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73C08D" w14:textId="1B0508BB"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hAnsi="Arial" w:cs="Arial"/>
          <w:color w:val="000000" w:themeColor="text1"/>
          <w:sz w:val="24"/>
          <w:szCs w:val="24"/>
        </w:rPr>
        <w:t>MEA vinyl ester resin</w:t>
      </w:r>
      <w:r w:rsidR="005F220B" w:rsidRPr="002B5730">
        <w:rPr>
          <w:rFonts w:ascii="Arial" w:hAnsi="Arial" w:cs="Arial"/>
          <w:color w:val="000000" w:themeColor="text1"/>
          <w:sz w:val="24"/>
          <w:szCs w:val="24"/>
        </w:rPr>
        <w:t xml:space="preserve"> market</w:t>
      </w:r>
      <w:r w:rsidRPr="002B5730">
        <w:rPr>
          <w:rFonts w:ascii="Arial" w:hAnsi="Arial" w:cs="Arial"/>
          <w:color w:val="000000" w:themeColor="text1"/>
          <w:sz w:val="24"/>
          <w:szCs w:val="24"/>
        </w:rPr>
        <w:t xml:space="preserve"> is expected to grow at a CAGR of approximately </w:t>
      </w:r>
      <w:r w:rsidR="003723C4">
        <w:rPr>
          <w:rFonts w:ascii="Arial" w:hAnsi="Arial" w:cs="Arial"/>
          <w:color w:val="000000" w:themeColor="text1"/>
          <w:sz w:val="24"/>
          <w:szCs w:val="24"/>
        </w:rPr>
        <w:t>5.05</w:t>
      </w:r>
      <w:r w:rsidRPr="002B5730">
        <w:rPr>
          <w:rFonts w:ascii="Arial" w:hAnsi="Arial" w:cs="Arial"/>
          <w:color w:val="000000" w:themeColor="text1"/>
          <w:sz w:val="24"/>
          <w:szCs w:val="24"/>
        </w:rPr>
        <w:t xml:space="preserve">% during the forecast period and </w:t>
      </w:r>
      <w:r w:rsidR="00341873" w:rsidRPr="002B5730">
        <w:rPr>
          <w:rFonts w:ascii="Arial" w:hAnsi="Arial" w:cs="Arial"/>
          <w:color w:val="000000" w:themeColor="text1"/>
          <w:sz w:val="24"/>
          <w:szCs w:val="24"/>
        </w:rPr>
        <w:t xml:space="preserve">is </w:t>
      </w:r>
      <w:r w:rsidRPr="002B5730">
        <w:rPr>
          <w:rFonts w:ascii="Arial" w:hAnsi="Arial" w:cs="Arial"/>
          <w:color w:val="000000" w:themeColor="text1"/>
          <w:sz w:val="24"/>
          <w:szCs w:val="24"/>
        </w:rPr>
        <w:t xml:space="preserve">expected to reach around </w:t>
      </w:r>
      <w:r w:rsidR="003723C4">
        <w:rPr>
          <w:rFonts w:ascii="Arial" w:hAnsi="Arial" w:cs="Arial"/>
          <w:color w:val="000000" w:themeColor="text1"/>
          <w:sz w:val="24"/>
          <w:szCs w:val="24"/>
        </w:rPr>
        <w:t>91</w:t>
      </w:r>
      <w:r w:rsidRPr="002B5730">
        <w:rPr>
          <w:rFonts w:ascii="Arial" w:hAnsi="Arial" w:cs="Arial"/>
          <w:color w:val="000000" w:themeColor="text1"/>
          <w:sz w:val="24"/>
          <w:szCs w:val="24"/>
        </w:rPr>
        <w:t xml:space="preserve"> thousand tonnes in 2030 from</w:t>
      </w:r>
      <w:r w:rsidR="00341873" w:rsidRPr="002B5730">
        <w:rPr>
          <w:rFonts w:ascii="Arial" w:hAnsi="Arial" w:cs="Arial"/>
          <w:color w:val="000000" w:themeColor="text1"/>
          <w:sz w:val="24"/>
          <w:szCs w:val="24"/>
        </w:rPr>
        <w:t xml:space="preserve"> around</w:t>
      </w:r>
      <w:r w:rsidRPr="002B5730">
        <w:rPr>
          <w:rFonts w:ascii="Arial" w:hAnsi="Arial" w:cs="Arial"/>
          <w:color w:val="000000" w:themeColor="text1"/>
          <w:sz w:val="24"/>
          <w:szCs w:val="24"/>
        </w:rPr>
        <w:t xml:space="preserve"> 55 thousand tonnes in 2020. Since very small number of players are manufacturing vinyl ester resin in MEA, imports are higher than exports. Total import in 2020 stood at around 2.15 thousand tonnes while total export stood at around 0.30 thousand tonnes. However, there was </w:t>
      </w:r>
      <w:r w:rsidRPr="002B5730">
        <w:rPr>
          <w:rFonts w:ascii="Arial" w:hAnsi="Arial" w:cs="Arial"/>
          <w:color w:val="000000" w:themeColor="text1"/>
          <w:sz w:val="24"/>
          <w:szCs w:val="24"/>
        </w:rPr>
        <w:t>decrease in import demand in 2020 as compared</w:t>
      </w:r>
      <w:r w:rsidRPr="002B5730">
        <w:rPr>
          <w:rFonts w:ascii="Arial" w:eastAsia="Arial" w:hAnsi="Arial" w:cs="Arial"/>
          <w:color w:val="000000" w:themeColor="text1"/>
          <w:sz w:val="24"/>
          <w:szCs w:val="24"/>
        </w:rPr>
        <w:t xml:space="preserve"> to 2019 due to </w:t>
      </w:r>
      <w:r w:rsidR="00341873"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COVID-19 pandemic. Average operating rate in MEA region varies from around 79% to 80% and is expected to reach 93% in 2030. Though demand supply gap is expected to reach approximately </w:t>
      </w:r>
      <w:r w:rsidR="003723C4">
        <w:rPr>
          <w:rFonts w:ascii="Arial" w:eastAsia="Arial" w:hAnsi="Arial" w:cs="Arial"/>
          <w:color w:val="000000" w:themeColor="text1"/>
          <w:sz w:val="24"/>
          <w:szCs w:val="24"/>
        </w:rPr>
        <w:t>13</w:t>
      </w:r>
      <w:r w:rsidRPr="002B5730">
        <w:rPr>
          <w:rFonts w:ascii="Arial" w:eastAsia="Arial" w:hAnsi="Arial" w:cs="Arial"/>
          <w:color w:val="000000" w:themeColor="text1"/>
          <w:sz w:val="24"/>
          <w:szCs w:val="24"/>
        </w:rPr>
        <w:t xml:space="preserve"> thousand tonnes in 2030</w:t>
      </w:r>
      <w:r w:rsidR="005F220B" w:rsidRPr="002B5730">
        <w:rPr>
          <w:rFonts w:ascii="Arial" w:eastAsia="Arial" w:hAnsi="Arial" w:cs="Arial"/>
          <w:color w:val="000000" w:themeColor="text1"/>
          <w:sz w:val="24"/>
          <w:szCs w:val="24"/>
        </w:rPr>
        <w:t xml:space="preserve"> as</w:t>
      </w:r>
      <w:r w:rsidRPr="002B5730">
        <w:rPr>
          <w:rFonts w:ascii="Arial" w:eastAsia="Arial" w:hAnsi="Arial" w:cs="Arial"/>
          <w:color w:val="000000" w:themeColor="text1"/>
          <w:sz w:val="24"/>
          <w:szCs w:val="24"/>
        </w:rPr>
        <w:t xml:space="preserve"> companies are ramping up production and investing into capacity addition to meet the demand supply gap in the region.</w:t>
      </w:r>
    </w:p>
    <w:p w14:paraId="311D4D0B" w14:textId="77777777" w:rsidR="001C74F9" w:rsidRDefault="001C74F9" w:rsidP="009E2A18">
      <w:pPr>
        <w:spacing w:line="360" w:lineRule="auto"/>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03C06EA" w14:textId="4BEE11A3" w:rsidR="009E2A18" w:rsidRPr="002B5730" w:rsidRDefault="0026260F" w:rsidP="009E2A18">
      <w:pPr>
        <w:spacing w:line="360" w:lineRule="auto"/>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04352" behindDoc="0" locked="0" layoutInCell="1" allowOverlap="1" wp14:anchorId="3D631919" wp14:editId="5E4C19D9">
                <wp:simplePos x="0" y="0"/>
                <wp:positionH relativeFrom="margin">
                  <wp:align>left</wp:align>
                </wp:positionH>
                <wp:positionV relativeFrom="paragraph">
                  <wp:posOffset>9525</wp:posOffset>
                </wp:positionV>
                <wp:extent cx="6496050" cy="255181"/>
                <wp:effectExtent l="0" t="0" r="0" b="0"/>
                <wp:wrapNone/>
                <wp:docPr id="235" name="TextBox 8"/>
                <wp:cNvGraphicFramePr/>
                <a:graphic xmlns:a="http://schemas.openxmlformats.org/drawingml/2006/main">
                  <a:graphicData uri="http://schemas.microsoft.com/office/word/2010/wordprocessingShape">
                    <wps:wsp>
                      <wps:cNvSpPr txBox="1"/>
                      <wps:spPr>
                        <a:xfrm>
                          <a:off x="0" y="0"/>
                          <a:ext cx="6496050" cy="255181"/>
                        </a:xfrm>
                        <a:prstGeom prst="rect">
                          <a:avLst/>
                        </a:prstGeom>
                        <a:noFill/>
                      </wps:spPr>
                      <wps:txbx>
                        <w:txbxContent>
                          <w:p w14:paraId="0F9884F9" w14:textId="19BC4FBA" w:rsidR="00326B72" w:rsidRPr="002B5730" w:rsidRDefault="003D084E" w:rsidP="00326B72">
                            <w:pPr>
                              <w:spacing w:line="360" w:lineRule="auto"/>
                              <w:textAlignment w:val="baseline"/>
                              <w:rPr>
                                <w:rFonts w:ascii="Verdana" w:eastAsia="Verdana" w:hAnsi="Verdana" w:cs="Verdana"/>
                                <w:b/>
                                <w:bCs/>
                                <w:kern w:val="24"/>
                                <w:sz w:val="20"/>
                                <w:szCs w:val="20"/>
                                <w:lang w:val="en-US"/>
                              </w:rPr>
                            </w:pPr>
                            <w:r>
                              <w:rPr>
                                <w:rFonts w:ascii="Verdana" w:eastAsia="Verdana" w:hAnsi="Verdana" w:cs="Verdana"/>
                                <w:b/>
                                <w:bCs/>
                                <w:kern w:val="24"/>
                                <w:sz w:val="20"/>
                                <w:szCs w:val="20"/>
                                <w:lang w:val="en-US"/>
                              </w:rPr>
                              <w:t xml:space="preserve">3.2.6.1. </w:t>
                            </w:r>
                            <w:r w:rsidR="00326B72" w:rsidRPr="002B5730">
                              <w:rPr>
                                <w:rFonts w:ascii="Verdana" w:eastAsia="Verdana" w:hAnsi="Verdana" w:cs="Verdana"/>
                                <w:b/>
                                <w:bCs/>
                                <w:kern w:val="24"/>
                                <w:sz w:val="20"/>
                                <w:szCs w:val="20"/>
                                <w:lang w:val="en-US"/>
                              </w:rPr>
                              <w:t xml:space="preserve">Capacity, Production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631919" id="_x0000_s1269" type="#_x0000_t202" style="position:absolute;margin-left:0;margin-top:.75pt;width:511.5pt;height:20.1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" filled="f" stroked="f">
                <v:textbox>
                  <w:txbxContent>
                    <w:p w14:paraId="0F9884F9" w14:textId="19BC4FBA" w:rsidR="00326B72" w:rsidRPr="002B5730" w:rsidRDefault="003D084E" w:rsidP="00326B72">
                      <w:pPr>
                        <w:spacing w:line="360" w:lineRule="auto"/>
                        <w:textAlignment w:val="baseline"/>
                        <w:rPr>
                          <w:rFonts w:ascii="Verdana" w:eastAsia="Verdana" w:hAnsi="Verdana" w:cs="Verdana"/>
                          <w:b/>
                          <w:bCs/>
                          <w:kern w:val="24"/>
                          <w:sz w:val="20"/>
                          <w:szCs w:val="20"/>
                          <w:lang w:val="en-US"/>
                        </w:rPr>
                      </w:pPr>
                      <w:r>
                        <w:rPr>
                          <w:rFonts w:ascii="Verdana" w:eastAsia="Verdana" w:hAnsi="Verdana" w:cs="Verdana"/>
                          <w:b/>
                          <w:bCs/>
                          <w:kern w:val="24"/>
                          <w:sz w:val="20"/>
                          <w:szCs w:val="20"/>
                          <w:lang w:val="en-US"/>
                        </w:rPr>
                        <w:t xml:space="preserve">3.2.6.1. </w:t>
                      </w:r>
                      <w:r w:rsidR="00326B72" w:rsidRPr="002B5730">
                        <w:rPr>
                          <w:rFonts w:ascii="Verdana" w:eastAsia="Verdana" w:hAnsi="Verdana" w:cs="Verdana"/>
                          <w:b/>
                          <w:bCs/>
                          <w:kern w:val="24"/>
                          <w:sz w:val="20"/>
                          <w:szCs w:val="20"/>
                          <w:lang w:val="en-US"/>
                        </w:rPr>
                        <w:t xml:space="preserve">Capacity, Production </w:t>
                      </w:r>
                    </w:p>
                  </w:txbxContent>
                </v:textbox>
                <w10:wrap anchorx="margin"/>
              </v:shape>
            </w:pict>
          </mc:Fallback>
        </mc:AlternateContent>
      </w:r>
      <w:r w:rsidR="00974A90" w:rsidRPr="002B5730">
        <w:rPr>
          <w:rFonts w:ascii="Arial" w:eastAsia="Arial" w:hAnsi="Arial" w:cs="Arial"/>
          <w:noProof/>
          <w:color w:val="000000" w:themeColor="text1"/>
          <w:sz w:val="24"/>
          <w:szCs w:val="24"/>
        </w:rPr>
        <mc:AlternateContent>
          <mc:Choice Requires="wps">
            <w:drawing>
              <wp:anchor distT="0" distB="0" distL="114300" distR="114300" simplePos="0" relativeHeight="251771904" behindDoc="0" locked="0" layoutInCell="1" allowOverlap="1" wp14:anchorId="6C85D29A" wp14:editId="0231A29B">
                <wp:simplePos x="0" y="0"/>
                <wp:positionH relativeFrom="margin">
                  <wp:align>right</wp:align>
                </wp:positionH>
                <wp:positionV relativeFrom="paragraph">
                  <wp:posOffset>257175</wp:posOffset>
                </wp:positionV>
                <wp:extent cx="6461760" cy="291465"/>
                <wp:effectExtent l="0" t="0" r="0" b="0"/>
                <wp:wrapNone/>
                <wp:docPr id="617" name="TextBox 7"/>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59338DA2" w14:textId="0CBF1604"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43</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Capacity &amp; Production (Thousand </w:t>
                            </w:r>
                            <w:proofErr w:type="spellStart"/>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spAutoFit/>
                      </wps:bodyPr>
                    </wps:wsp>
                  </a:graphicData>
                </a:graphic>
                <wp14:sizeRelH relativeFrom="margin">
                  <wp14:pctWidth>0</wp14:pctWidth>
                </wp14:sizeRelH>
              </wp:anchor>
            </w:drawing>
          </mc:Choice>
          <mc:Fallback>
            <w:pict>
              <v:shape w14:anchorId="6C85D29A" id="_x0000_s1270" type="#_x0000_t202" style="position:absolute;margin-left:457.6pt;margin-top:20.25pt;width:508.8pt;height:22.95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" filled="f" stroked="f">
                <v:textbox style="mso-fit-shape-to-text:t">
                  <w:txbxContent>
                    <w:p w14:paraId="59338DA2" w14:textId="0CBF1604"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43</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Capacity &amp; Production (Thousand </w:t>
                      </w:r>
                      <w:proofErr w:type="spellStart"/>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p>
    <w:p w14:paraId="49AEC27B" w14:textId="7D820344" w:rsidR="00A14586" w:rsidRPr="002B5730" w:rsidRDefault="00A14586" w:rsidP="00A14586">
      <w:pPr>
        <w:spacing w:line="480" w:lineRule="auto"/>
        <w:rPr>
          <w:rFonts w:ascii="Arial" w:eastAsia="Arial" w:hAnsi="Arial" w:cs="Arial"/>
          <w:color w:val="000000" w:themeColor="text1"/>
          <w:sz w:val="24"/>
          <w:szCs w:val="24"/>
        </w:rPr>
      </w:pPr>
    </w:p>
    <w:p w14:paraId="5067B9AE" w14:textId="77777777"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2928" behindDoc="0" locked="0" layoutInCell="1" allowOverlap="1" wp14:anchorId="01614835" wp14:editId="6202FE8B">
                <wp:simplePos x="0" y="0"/>
                <wp:positionH relativeFrom="margin">
                  <wp:posOffset>3756660</wp:posOffset>
                </wp:positionH>
                <wp:positionV relativeFrom="paragraph">
                  <wp:posOffset>1931035</wp:posOffset>
                </wp:positionV>
                <wp:extent cx="2588458" cy="200055"/>
                <wp:effectExtent l="0" t="0" r="0" b="0"/>
                <wp:wrapNone/>
                <wp:docPr id="6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1614835" id="_x0000_s1271" type="#_x0000_t202" style="position:absolute;margin-left:295.8pt;margin-top:152.05pt;width:203.8pt;height:15.7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" filled="f" stroked="f">
                <v:textbox style="mso-fit-shape-to-text:t">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2284085B" wp14:editId="594715CB">
            <wp:extent cx="6362700" cy="2038350"/>
            <wp:effectExtent l="0" t="0" r="0" b="0"/>
            <wp:docPr id="632" name="Chart 63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5E6A3188" w14:textId="77777777" w:rsidR="001C74F9" w:rsidRDefault="001C74F9" w:rsidP="00974A90">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6E66FC" w14:textId="65CBCE1C"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Total capacity of vinyl ester resin in MEA region stood at around 83 thousand tonnes as of 2020. The major vinyl ester resin producer</w:t>
      </w:r>
      <w:r w:rsidR="00B57E9B" w:rsidRPr="002B5730">
        <w:rPr>
          <w:rFonts w:ascii="Arial" w:eastAsia="Arial" w:hAnsi="Arial" w:cs="Arial"/>
          <w:color w:val="000000" w:themeColor="text1"/>
          <w:sz w:val="24"/>
          <w:szCs w:val="24"/>
        </w:rPr>
        <w:t xml:space="preserve">s </w:t>
      </w:r>
      <w:r w:rsidRPr="002B5730">
        <w:rPr>
          <w:rFonts w:ascii="Arial" w:eastAsia="Arial" w:hAnsi="Arial" w:cs="Arial"/>
          <w:color w:val="000000" w:themeColor="text1"/>
          <w:sz w:val="24"/>
          <w:szCs w:val="24"/>
        </w:rPr>
        <w:t xml:space="preserve">include Scott Bader Company Ltd., Saudi Arabia </w:t>
      </w:r>
      <w:r w:rsidR="005F220B" w:rsidRPr="002B5730">
        <w:rPr>
          <w:rFonts w:ascii="Arial" w:eastAsia="Arial" w:hAnsi="Arial" w:cs="Arial"/>
          <w:color w:val="000000" w:themeColor="text1"/>
          <w:sz w:val="24"/>
          <w:szCs w:val="24"/>
        </w:rPr>
        <w:t>Industrial</w:t>
      </w:r>
      <w:r w:rsidRPr="002B5730">
        <w:rPr>
          <w:rFonts w:ascii="Arial" w:eastAsia="Arial" w:hAnsi="Arial" w:cs="Arial"/>
          <w:color w:val="000000" w:themeColor="text1"/>
          <w:sz w:val="24"/>
          <w:szCs w:val="24"/>
        </w:rPr>
        <w:t xml:space="preserve"> Resins Ltd., and </w:t>
      </w:r>
      <w:proofErr w:type="spellStart"/>
      <w:r w:rsidRPr="002B5730">
        <w:rPr>
          <w:rFonts w:ascii="Arial" w:eastAsia="Arial" w:hAnsi="Arial" w:cs="Arial"/>
          <w:color w:val="000000" w:themeColor="text1"/>
          <w:sz w:val="24"/>
          <w:szCs w:val="24"/>
        </w:rPr>
        <w:t>Poliya</w:t>
      </w:r>
      <w:proofErr w:type="spellEnd"/>
      <w:r w:rsidR="00C1766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These companies hold 66% share of total capacity in MEA region. Scott Bader is market leader in composite business with customer base in Middle East, North Africa, Central &amp; West Africa, and the Far East Regions. There </w:t>
      </w:r>
      <w:r w:rsidR="00E66BA4" w:rsidRPr="002B5730">
        <w:rPr>
          <w:rFonts w:ascii="Arial" w:eastAsia="Arial" w:hAnsi="Arial" w:cs="Arial"/>
          <w:color w:val="000000" w:themeColor="text1"/>
          <w:sz w:val="24"/>
          <w:szCs w:val="24"/>
        </w:rPr>
        <w:t xml:space="preserve">has been </w:t>
      </w:r>
      <w:r w:rsidRPr="002B5730">
        <w:rPr>
          <w:rFonts w:ascii="Arial" w:eastAsia="Arial" w:hAnsi="Arial" w:cs="Arial"/>
          <w:color w:val="000000" w:themeColor="text1"/>
          <w:sz w:val="24"/>
          <w:szCs w:val="24"/>
        </w:rPr>
        <w:t xml:space="preserve">no major capacity expansion in MEA region as of 2020 </w:t>
      </w:r>
      <w:r w:rsidRPr="002B5730">
        <w:rPr>
          <w:rFonts w:ascii="Arial" w:eastAsia="Arial" w:hAnsi="Arial" w:cs="Arial"/>
          <w:color w:val="000000" w:themeColor="text1"/>
          <w:sz w:val="24"/>
          <w:szCs w:val="24"/>
        </w:rPr>
        <w:t>however, many new players are expected to invest into capacity addition to tap the growing demand of vinyl ester resin</w:t>
      </w:r>
      <w:r w:rsidR="00E66BA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led by strong growth in automotive</w:t>
      </w:r>
      <w:r w:rsidR="00E66BA4" w:rsidRPr="002B5730">
        <w:rPr>
          <w:rFonts w:ascii="Arial" w:eastAsia="Arial" w:hAnsi="Arial" w:cs="Arial"/>
          <w:color w:val="000000" w:themeColor="text1"/>
          <w:sz w:val="24"/>
          <w:szCs w:val="24"/>
        </w:rPr>
        <w:t xml:space="preserve"> and</w:t>
      </w:r>
      <w:r w:rsidRPr="002B5730">
        <w:rPr>
          <w:rFonts w:ascii="Arial" w:eastAsia="Arial" w:hAnsi="Arial" w:cs="Arial"/>
          <w:color w:val="000000" w:themeColor="text1"/>
          <w:sz w:val="24"/>
          <w:szCs w:val="24"/>
        </w:rPr>
        <w:t xml:space="preserve"> renewable sectors. The major demand in the region comes from pipes and tanks applications where it is used as a lining system </w:t>
      </w:r>
      <w:r w:rsidR="00E66BA4" w:rsidRPr="002B5730">
        <w:rPr>
          <w:rFonts w:ascii="Arial" w:eastAsia="Arial" w:hAnsi="Arial" w:cs="Arial"/>
          <w:color w:val="000000" w:themeColor="text1"/>
          <w:sz w:val="24"/>
          <w:szCs w:val="24"/>
        </w:rPr>
        <w:t>as it is</w:t>
      </w:r>
      <w:r w:rsidRPr="002B5730">
        <w:rPr>
          <w:rFonts w:ascii="Arial" w:eastAsia="Arial" w:hAnsi="Arial" w:cs="Arial"/>
          <w:color w:val="000000" w:themeColor="text1"/>
          <w:sz w:val="24"/>
          <w:szCs w:val="24"/>
        </w:rPr>
        <w:t xml:space="preserve"> chemical, corrosion and thermal resistance. The demand from renewables and marine </w:t>
      </w:r>
      <w:r w:rsidR="000308F6" w:rsidRPr="002B5730">
        <w:rPr>
          <w:rFonts w:ascii="Arial" w:eastAsia="Arial" w:hAnsi="Arial" w:cs="Arial"/>
          <w:color w:val="000000" w:themeColor="text1"/>
          <w:sz w:val="24"/>
          <w:szCs w:val="24"/>
        </w:rPr>
        <w:t xml:space="preserve">industry </w:t>
      </w:r>
      <w:r w:rsidRPr="002B5730">
        <w:rPr>
          <w:rFonts w:ascii="Arial" w:eastAsia="Arial" w:hAnsi="Arial" w:cs="Arial"/>
          <w:color w:val="000000" w:themeColor="text1"/>
          <w:sz w:val="24"/>
          <w:szCs w:val="24"/>
        </w:rPr>
        <w:t>also contributes to the increasing demand</w:t>
      </w:r>
      <w:r w:rsidR="00DE1E8C" w:rsidRPr="002B5730">
        <w:rPr>
          <w:rFonts w:ascii="Arial" w:eastAsia="Arial" w:hAnsi="Arial" w:cs="Arial"/>
          <w:color w:val="000000" w:themeColor="text1"/>
          <w:sz w:val="24"/>
          <w:szCs w:val="24"/>
        </w:rPr>
        <w:t xml:space="preserve"> for </w:t>
      </w:r>
      <w:r w:rsidRPr="002B5730">
        <w:rPr>
          <w:rFonts w:ascii="Arial" w:eastAsia="Arial" w:hAnsi="Arial" w:cs="Arial"/>
          <w:color w:val="000000" w:themeColor="text1"/>
          <w:sz w:val="24"/>
          <w:szCs w:val="24"/>
        </w:rPr>
        <w:t>vinyl ester resin</w:t>
      </w:r>
      <w:r w:rsidR="008D4A61"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w:t>
      </w:r>
    </w:p>
    <w:p w14:paraId="7CC59B8E" w14:textId="77777777" w:rsidR="001C74F9" w:rsidRDefault="001C74F9" w:rsidP="00A14586">
      <w:pPr>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2362BC" w14:textId="1BE32572" w:rsidR="009F5EE3" w:rsidRPr="002B5730" w:rsidRDefault="0068383C"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6000" behindDoc="0" locked="0" layoutInCell="1" allowOverlap="1" wp14:anchorId="06E1F648" wp14:editId="160FB5E6">
                <wp:simplePos x="0" y="0"/>
                <wp:positionH relativeFrom="margin">
                  <wp:posOffset>-4445</wp:posOffset>
                </wp:positionH>
                <wp:positionV relativeFrom="paragraph">
                  <wp:posOffset>2433320</wp:posOffset>
                </wp:positionV>
                <wp:extent cx="6455410" cy="291465"/>
                <wp:effectExtent l="0" t="0" r="0" b="0"/>
                <wp:wrapNone/>
                <wp:docPr id="621" name="TextBox 27"/>
                <wp:cNvGraphicFramePr/>
                <a:graphic xmlns:a="http://schemas.openxmlformats.org/drawingml/2006/main">
                  <a:graphicData uri="http://schemas.microsoft.com/office/word/2010/wordprocessingShape">
                    <wps:wsp>
                      <wps:cNvSpPr txBox="1"/>
                      <wps:spPr>
                        <a:xfrm>
                          <a:off x="0" y="0"/>
                          <a:ext cx="6455410" cy="291465"/>
                        </a:xfrm>
                        <a:prstGeom prst="rect">
                          <a:avLst/>
                        </a:prstGeom>
                        <a:noFill/>
                      </wps:spPr>
                      <wps:txbx>
                        <w:txbxContent>
                          <w:p w14:paraId="49B5B770" w14:textId="5748E8A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wps:txbx>
                      <wps:bodyPr wrap="square" rtlCol="0">
                        <a:spAutoFit/>
                      </wps:bodyPr>
                    </wps:wsp>
                  </a:graphicData>
                </a:graphic>
                <wp14:sizeRelH relativeFrom="margin">
                  <wp14:pctWidth>0</wp14:pctWidth>
                </wp14:sizeRelH>
              </wp:anchor>
            </w:drawing>
          </mc:Choice>
          <mc:Fallback>
            <w:pict>
              <v:shape w14:anchorId="06E1F648" id="_x0000_s1272" type="#_x0000_t202" style="position:absolute;margin-left:-.35pt;margin-top:191.6pt;width:508.3pt;height:22.95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" filled="f" stroked="f">
                <v:textbox style="mso-fit-shape-to-text:t">
                  <w:txbxContent>
                    <w:p w14:paraId="49B5B770" w14:textId="5748E8A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v:textbox>
                <w10:wrap anchorx="margin"/>
              </v:shape>
            </w:pict>
          </mc:Fallback>
        </mc:AlternateContent>
      </w:r>
      <w:r w:rsidR="00BF7CF2" w:rsidRPr="002B5730">
        <w:rPr>
          <w:rFonts w:ascii="Arial" w:eastAsia="Arial" w:hAnsi="Arial" w:cs="Arial"/>
          <w:noProof/>
          <w:color w:val="000000" w:themeColor="text1"/>
          <w:sz w:val="24"/>
          <w:szCs w:val="24"/>
        </w:rPr>
        <mc:AlternateContent>
          <mc:Choice Requires="wps">
            <w:drawing>
              <wp:anchor distT="0" distB="0" distL="114300" distR="114300" simplePos="0" relativeHeight="251773952" behindDoc="0" locked="0" layoutInCell="1" allowOverlap="1" wp14:anchorId="6D73D10A" wp14:editId="0B7E48C6">
                <wp:simplePos x="0" y="0"/>
                <wp:positionH relativeFrom="margin">
                  <wp:posOffset>-26035</wp:posOffset>
                </wp:positionH>
                <wp:positionV relativeFrom="paragraph">
                  <wp:posOffset>185700</wp:posOffset>
                </wp:positionV>
                <wp:extent cx="6477000" cy="291465"/>
                <wp:effectExtent l="0" t="0" r="0" b="0"/>
                <wp:wrapNone/>
                <wp:docPr id="619" name="TextBox 9"/>
                <wp:cNvGraphicFramePr/>
                <a:graphic xmlns:a="http://schemas.openxmlformats.org/drawingml/2006/main">
                  <a:graphicData uri="http://schemas.microsoft.com/office/word/2010/wordprocessingShape">
                    <wps:wsp>
                      <wps:cNvSpPr txBox="1"/>
                      <wps:spPr>
                        <a:xfrm>
                          <a:off x="0" y="0"/>
                          <a:ext cx="6477000" cy="291465"/>
                        </a:xfrm>
                        <a:prstGeom prst="rect">
                          <a:avLst/>
                        </a:prstGeom>
                        <a:noFill/>
                      </wps:spPr>
                      <wps:txbx>
                        <w:txbxContent>
                          <w:p w14:paraId="21D988F2" w14:textId="31D189D4"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26260F" w:rsidRPr="0026260F">
                              <w:rPr>
                                <w:rFonts w:ascii="Verdana" w:eastAsia="Verdana" w:hAnsi="Verdana" w:cs="Verdana"/>
                                <w:b/>
                                <w:bCs/>
                                <w:color w:val="3B3838"/>
                                <w:kern w:val="24"/>
                                <w:sz w:val="20"/>
                                <w:szCs w:val="20"/>
                                <w:lang w:val="en-US"/>
                                <w14:textFill>
                                  <w14:solidFill>
                                    <w14:srgbClr w14:val="3B3838">
                                      <w14:lumMod w14:val="25000"/>
                                    </w14:srgbClr>
                                  </w14:solidFill>
                                </w14:textFill>
                              </w:rPr>
                              <w:t>Operating Efficiency</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(Percentage), 2015-2030F</w:t>
                            </w:r>
                          </w:p>
                        </w:txbxContent>
                      </wps:txbx>
                      <wps:bodyPr wrap="square" rtlCol="0">
                        <a:spAutoFit/>
                      </wps:bodyPr>
                    </wps:wsp>
                  </a:graphicData>
                </a:graphic>
                <wp14:sizeRelH relativeFrom="margin">
                  <wp14:pctWidth>0</wp14:pctWidth>
                </wp14:sizeRelH>
              </wp:anchor>
            </w:drawing>
          </mc:Choice>
          <mc:Fallback>
            <w:pict>
              <v:shape w14:anchorId="6D73D10A" id="_x0000_s1273" type="#_x0000_t202" style="position:absolute;margin-left:-2.05pt;margin-top:14.6pt;width:510pt;height:22.9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" filled="f" stroked="f">
                <v:textbox style="mso-fit-shape-to-text:t">
                  <w:txbxContent>
                    <w:p w14:paraId="21D988F2" w14:textId="31D189D4"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26260F" w:rsidRPr="0026260F">
                        <w:rPr>
                          <w:rFonts w:ascii="Verdana" w:eastAsia="Verdana" w:hAnsi="Verdana" w:cs="Verdana"/>
                          <w:b/>
                          <w:bCs/>
                          <w:color w:val="3B3838"/>
                          <w:kern w:val="24"/>
                          <w:sz w:val="20"/>
                          <w:szCs w:val="20"/>
                          <w:lang w:val="en-US"/>
                          <w14:textFill>
                            <w14:solidFill>
                              <w14:srgbClr w14:val="3B3838">
                                <w14:lumMod w14:val="25000"/>
                              </w14:srgbClr>
                            </w14:solidFill>
                          </w14:textFill>
                        </w:rPr>
                        <w:t>Operating Efficiency</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(Percentage), 2015-2030F</w:t>
                      </w:r>
                    </w:p>
                  </w:txbxContent>
                </v:textbox>
                <w10:wrap anchorx="margin"/>
              </v:shape>
            </w:pict>
          </mc:Fallback>
        </mc:AlternateContent>
      </w:r>
      <w:r w:rsidR="00974A90"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309924CB">
                <wp:simplePos x="0" y="0"/>
                <wp:positionH relativeFrom="margin">
                  <wp:align>right</wp:align>
                </wp:positionH>
                <wp:positionV relativeFrom="paragraph">
                  <wp:posOffset>2235835</wp:posOffset>
                </wp:positionV>
                <wp:extent cx="2588458" cy="200055"/>
                <wp:effectExtent l="0" t="0" r="0" b="0"/>
                <wp:wrapNone/>
                <wp:docPr id="62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A30B871" id="_x0000_s1274" type="#_x0000_t202" style="position:absolute;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1E19BBF2">
            <wp:extent cx="6448425" cy="2423795"/>
            <wp:effectExtent l="0" t="0" r="9525"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9EAC2B5" w14:textId="4B58773C" w:rsidR="00A14586" w:rsidRPr="002B5730" w:rsidRDefault="00A14586" w:rsidP="00A14586">
      <w:pPr>
        <w:rPr>
          <w:rFonts w:ascii="Arial" w:eastAsia="Arial" w:hAnsi="Arial" w:cs="Arial"/>
          <w:color w:val="000000" w:themeColor="text1"/>
          <w:sz w:val="24"/>
          <w:szCs w:val="24"/>
        </w:rPr>
      </w:pPr>
    </w:p>
    <w:p w14:paraId="5E3C5BD7" w14:textId="04B675CD" w:rsidR="00A14586" w:rsidRPr="002B5730" w:rsidRDefault="00A14586" w:rsidP="00A14586">
      <w:pPr>
        <w:rPr>
          <w:rFonts w:ascii="Arial" w:eastAsia="Arial" w:hAnsi="Arial" w:cs="Arial"/>
          <w:color w:val="000000" w:themeColor="text1"/>
          <w:sz w:val="24"/>
          <w:szCs w:val="24"/>
        </w:rPr>
      </w:pPr>
    </w:p>
    <w:tbl>
      <w:tblPr>
        <w:tblW w:w="10222" w:type="dxa"/>
        <w:tblCellMar>
          <w:left w:w="0" w:type="dxa"/>
          <w:right w:w="0" w:type="dxa"/>
        </w:tblCellMar>
        <w:tblLook w:val="0420" w:firstRow="1" w:lastRow="0" w:firstColumn="0" w:lastColumn="0" w:noHBand="0" w:noVBand="1"/>
      </w:tblPr>
      <w:tblGrid>
        <w:gridCol w:w="1160"/>
        <w:gridCol w:w="4140"/>
        <w:gridCol w:w="4922"/>
      </w:tblGrid>
      <w:tr w:rsidR="002B5730" w:rsidRPr="002B5730" w14:paraId="2C0625D2" w14:textId="77777777" w:rsidTr="0068383C">
        <w:trPr>
          <w:trHeight w:val="574"/>
        </w:trPr>
        <w:tc>
          <w:tcPr>
            <w:tcW w:w="11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C9C28E3" w14:textId="0F5EBF28"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S. No.</w:t>
            </w:r>
          </w:p>
        </w:tc>
        <w:tc>
          <w:tcPr>
            <w:tcW w:w="41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DD967E1"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Sector</w:t>
            </w:r>
          </w:p>
        </w:tc>
        <w:tc>
          <w:tcPr>
            <w:tcW w:w="492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872ED4B"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Value (USD Million)</w:t>
            </w:r>
          </w:p>
        </w:tc>
      </w:tr>
      <w:tr w:rsidR="002B5730" w:rsidRPr="002B5730" w14:paraId="2067401D" w14:textId="77777777" w:rsidTr="0068383C">
        <w:trPr>
          <w:trHeight w:val="574"/>
        </w:trPr>
        <w:tc>
          <w:tcPr>
            <w:tcW w:w="116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E5BF6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1.</w:t>
            </w:r>
          </w:p>
        </w:tc>
        <w:tc>
          <w:tcPr>
            <w:tcW w:w="41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2EBE120"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Construction</w:t>
            </w:r>
          </w:p>
        </w:tc>
        <w:tc>
          <w:tcPr>
            <w:tcW w:w="492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287040"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80,080</w:t>
            </w:r>
          </w:p>
        </w:tc>
      </w:tr>
      <w:tr w:rsidR="002B5730" w:rsidRPr="002B5730" w14:paraId="249F2E72" w14:textId="77777777" w:rsidTr="0068383C">
        <w:trPr>
          <w:trHeight w:val="574"/>
        </w:trPr>
        <w:tc>
          <w:tcPr>
            <w:tcW w:w="1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4134B9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w:t>
            </w:r>
          </w:p>
        </w:tc>
        <w:tc>
          <w:tcPr>
            <w:tcW w:w="41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346A189" w14:textId="72750C1E"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Oil &amp; Gas</w:t>
            </w:r>
          </w:p>
        </w:tc>
        <w:tc>
          <w:tcPr>
            <w:tcW w:w="49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7AFF6E3"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67,036</w:t>
            </w:r>
          </w:p>
        </w:tc>
      </w:tr>
      <w:tr w:rsidR="002B5730" w:rsidRPr="002B5730" w14:paraId="4E1C4930" w14:textId="77777777" w:rsidTr="0068383C">
        <w:trPr>
          <w:trHeight w:val="574"/>
        </w:trPr>
        <w:tc>
          <w:tcPr>
            <w:tcW w:w="11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9C585F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3.</w:t>
            </w:r>
          </w:p>
        </w:tc>
        <w:tc>
          <w:tcPr>
            <w:tcW w:w="41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9AFF657"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Power</w:t>
            </w:r>
          </w:p>
        </w:tc>
        <w:tc>
          <w:tcPr>
            <w:tcW w:w="49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8A639C"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29,019</w:t>
            </w:r>
          </w:p>
        </w:tc>
      </w:tr>
      <w:tr w:rsidR="002B5730" w:rsidRPr="002B5730" w14:paraId="28FA9874" w14:textId="77777777" w:rsidTr="0068383C">
        <w:trPr>
          <w:trHeight w:val="574"/>
        </w:trPr>
        <w:tc>
          <w:tcPr>
            <w:tcW w:w="1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E30977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4.</w:t>
            </w:r>
          </w:p>
        </w:tc>
        <w:tc>
          <w:tcPr>
            <w:tcW w:w="41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92FB90D"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Water</w:t>
            </w:r>
          </w:p>
        </w:tc>
        <w:tc>
          <w:tcPr>
            <w:tcW w:w="49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6DAF51F" w14:textId="77777777" w:rsidR="00A14586" w:rsidRPr="002B5730" w:rsidRDefault="00A14586" w:rsidP="0068383C">
            <w:pPr>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8,732</w:t>
            </w:r>
          </w:p>
        </w:tc>
      </w:tr>
    </w:tbl>
    <w:p w14:paraId="505867F8" w14:textId="6EAFA756" w:rsidR="00D03E35" w:rsidRDefault="00D03E35"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4032" behindDoc="0" locked="0" layoutInCell="1" allowOverlap="1" wp14:anchorId="671548D4" wp14:editId="7C720D0D">
                <wp:simplePos x="0" y="0"/>
                <wp:positionH relativeFrom="column">
                  <wp:posOffset>4608830</wp:posOffset>
                </wp:positionH>
                <wp:positionV relativeFrom="paragraph">
                  <wp:posOffset>57785</wp:posOffset>
                </wp:positionV>
                <wp:extent cx="1864360" cy="200025"/>
                <wp:effectExtent l="0" t="0" r="0" b="0"/>
                <wp:wrapNone/>
                <wp:docPr id="21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71548D4" id="_x0000_s1275" type="#_x0000_t202" style="position:absolute;margin-left:362.9pt;margin-top:4.55pt;width:146.8pt;height:15.7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" filled="f" stroked="f">
                <v:textbox style="mso-fit-shape-to-text:t">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A4783C0" w14:textId="7AEA9F8A" w:rsidR="00D03E35" w:rsidRDefault="00D03E35" w:rsidP="00A14586">
      <w:pPr>
        <w:rPr>
          <w:rFonts w:ascii="Arial" w:eastAsia="Arial" w:hAnsi="Arial" w:cs="Arial"/>
          <w:color w:val="000000" w:themeColor="text1"/>
          <w:sz w:val="24"/>
          <w:szCs w:val="24"/>
        </w:rPr>
      </w:pPr>
    </w:p>
    <w:p w14:paraId="4DE4DCA0" w14:textId="0BB89C93" w:rsidR="00D03E35" w:rsidRDefault="00D03E35" w:rsidP="00A14586">
      <w:pPr>
        <w:rPr>
          <w:rFonts w:ascii="Arial" w:eastAsia="Arial" w:hAnsi="Arial" w:cs="Arial"/>
          <w:color w:val="000000" w:themeColor="text1"/>
          <w:sz w:val="24"/>
          <w:szCs w:val="24"/>
        </w:rPr>
      </w:pPr>
    </w:p>
    <w:p w14:paraId="2695F16D" w14:textId="176A93AA" w:rsidR="00A2687E"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006400" behindDoc="0" locked="0" layoutInCell="1" allowOverlap="1" wp14:anchorId="0EAECBDF" wp14:editId="0E9A7D38">
                <wp:simplePos x="0" y="0"/>
                <wp:positionH relativeFrom="margin">
                  <wp:posOffset>-13970</wp:posOffset>
                </wp:positionH>
                <wp:positionV relativeFrom="paragraph">
                  <wp:posOffset>31750</wp:posOffset>
                </wp:positionV>
                <wp:extent cx="6457950" cy="285750"/>
                <wp:effectExtent l="0" t="0" r="0" b="0"/>
                <wp:wrapNone/>
                <wp:docPr id="237" name="TextBox 13"/>
                <wp:cNvGraphicFramePr/>
                <a:graphic xmlns:a="http://schemas.openxmlformats.org/drawingml/2006/main">
                  <a:graphicData uri="http://schemas.microsoft.com/office/word/2010/wordprocessingShape">
                    <wps:wsp>
                      <wps:cNvSpPr txBox="1"/>
                      <wps:spPr>
                        <a:xfrm>
                          <a:off x="0" y="0"/>
                          <a:ext cx="6457950" cy="285750"/>
                        </a:xfrm>
                        <a:prstGeom prst="rect">
                          <a:avLst/>
                        </a:prstGeom>
                        <a:noFill/>
                      </wps:spPr>
                      <wps:txbx>
                        <w:txbxContent>
                          <w:p w14:paraId="13943197" w14:textId="6D9CE20A"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AECBDF" id="_x0000_s1276" type="#_x0000_t202" style="position:absolute;margin-left:-1.1pt;margin-top:2.5pt;width:508.5pt;height:2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" filled="f" stroked="f">
                <v:textbox>
                  <w:txbxContent>
                    <w:p w14:paraId="13943197" w14:textId="6D9CE20A"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v:textbox>
                <w10:wrap anchorx="margin"/>
              </v:shape>
            </w:pict>
          </mc:Fallback>
        </mc:AlternateContent>
      </w:r>
    </w:p>
    <w:p w14:paraId="6297A377" w14:textId="7FC421C7" w:rsidR="00B912CD"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7024" behindDoc="0" locked="0" layoutInCell="1" allowOverlap="1" wp14:anchorId="314C9E28" wp14:editId="12D6ACC0">
                <wp:simplePos x="0" y="0"/>
                <wp:positionH relativeFrom="margin">
                  <wp:posOffset>0</wp:posOffset>
                </wp:positionH>
                <wp:positionV relativeFrom="paragraph">
                  <wp:posOffset>55880</wp:posOffset>
                </wp:positionV>
                <wp:extent cx="6477000" cy="523875"/>
                <wp:effectExtent l="0" t="0" r="0" b="0"/>
                <wp:wrapNone/>
                <wp:docPr id="622" name="TextBox 13"/>
                <wp:cNvGraphicFramePr/>
                <a:graphic xmlns:a="http://schemas.openxmlformats.org/drawingml/2006/main">
                  <a:graphicData uri="http://schemas.microsoft.com/office/word/2010/wordprocessingShape">
                    <wps:wsp>
                      <wps:cNvSpPr txBox="1"/>
                      <wps:spPr>
                        <a:xfrm>
                          <a:off x="0" y="0"/>
                          <a:ext cx="6477000" cy="523875"/>
                        </a:xfrm>
                        <a:prstGeom prst="rect">
                          <a:avLst/>
                        </a:prstGeom>
                        <a:noFill/>
                      </wps:spPr>
                      <wps:txbx>
                        <w:txbxContent>
                          <w:p w14:paraId="6D50C359" w14:textId="138A8E9B"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5</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4C9E28" id="_x0000_s1277" type="#_x0000_t202" style="position:absolute;margin-left:0;margin-top:4.4pt;width:510pt;height:41.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" filled="f" stroked="f">
                <v:textbox>
                  <w:txbxContent>
                    <w:p w14:paraId="6D50C359" w14:textId="138A8E9B"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5</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C9A827F" w14:textId="41060FDD" w:rsidR="00A14586" w:rsidRPr="002B5730" w:rsidRDefault="00A14586" w:rsidP="00A14586">
      <w:pPr>
        <w:rPr>
          <w:rFonts w:ascii="Arial" w:eastAsia="Arial" w:hAnsi="Arial" w:cs="Arial"/>
          <w:color w:val="000000" w:themeColor="text1"/>
          <w:sz w:val="24"/>
          <w:szCs w:val="24"/>
        </w:rPr>
      </w:pPr>
    </w:p>
    <w:p w14:paraId="77404E70" w14:textId="6FC76539" w:rsidR="00A14586" w:rsidRPr="002B5730" w:rsidRDefault="000D1A88"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28316907">
                <wp:simplePos x="0" y="0"/>
                <wp:positionH relativeFrom="margin">
                  <wp:posOffset>3031490</wp:posOffset>
                </wp:positionH>
                <wp:positionV relativeFrom="paragraph">
                  <wp:posOffset>2712720</wp:posOffset>
                </wp:positionV>
                <wp:extent cx="3169285" cy="307777"/>
                <wp:effectExtent l="0" t="0" r="0" b="0"/>
                <wp:wrapNone/>
                <wp:docPr id="623"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984247" id="_x0000_s1278" type="#_x0000_t202" style="position:absolute;margin-left:238.7pt;margin-top:213.6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" filled="f" stroked="f">
                <v:textbox style="mso-fit-shape-to-text:t">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4A7A3E9F">
            <wp:extent cx="6410325" cy="3305175"/>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F3C6F12"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CD21B3" w14:textId="4279A1AE" w:rsidR="00117792" w:rsidRPr="002B5730" w:rsidRDefault="00E46286" w:rsidP="00117792">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Vinyl ester resin is used for variety of applications including industrial tanks and pipes, pultruded profiles</w:t>
      </w:r>
      <w:r w:rsidR="00FD46C6"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and corrosion resistant. It is also used </w:t>
      </w:r>
      <w:r w:rsidR="00756FA1" w:rsidRPr="002B5730">
        <w:rPr>
          <w:rFonts w:ascii="Arial" w:eastAsia="Arial" w:hAnsi="Arial" w:cs="Arial"/>
          <w:color w:val="000000" w:themeColor="text1"/>
          <w:sz w:val="24"/>
          <w:szCs w:val="24"/>
        </w:rPr>
        <w:t xml:space="preserve">in marine </w:t>
      </w:r>
      <w:r w:rsidR="00846D5B" w:rsidRPr="002B5730">
        <w:rPr>
          <w:rFonts w:ascii="Arial" w:eastAsia="Arial" w:hAnsi="Arial" w:cs="Arial"/>
          <w:color w:val="000000" w:themeColor="text1"/>
          <w:sz w:val="24"/>
          <w:szCs w:val="24"/>
        </w:rPr>
        <w:t xml:space="preserve">components </w:t>
      </w:r>
      <w:r w:rsidR="00756FA1" w:rsidRPr="002B5730">
        <w:rPr>
          <w:rFonts w:ascii="Arial" w:eastAsia="Arial" w:hAnsi="Arial" w:cs="Arial"/>
          <w:color w:val="000000" w:themeColor="text1"/>
          <w:sz w:val="24"/>
          <w:szCs w:val="24"/>
        </w:rPr>
        <w:t xml:space="preserve">and automotive vehicles. Pipes and tanks application dominates the vinyl ester </w:t>
      </w:r>
      <w:r w:rsidR="00FD46C6" w:rsidRPr="002B5730">
        <w:rPr>
          <w:rFonts w:ascii="Arial" w:eastAsia="Arial" w:hAnsi="Arial" w:cs="Arial"/>
          <w:color w:val="000000" w:themeColor="text1"/>
          <w:sz w:val="24"/>
          <w:szCs w:val="24"/>
        </w:rPr>
        <w:t xml:space="preserve">resin market due to its usage as a coating material over industrial tanks, pipes, and </w:t>
      </w:r>
      <w:r w:rsidR="00073ECE" w:rsidRPr="002B5730">
        <w:rPr>
          <w:rFonts w:ascii="Arial" w:eastAsia="Arial" w:hAnsi="Arial" w:cs="Arial"/>
          <w:color w:val="000000" w:themeColor="text1"/>
          <w:sz w:val="24"/>
          <w:szCs w:val="24"/>
        </w:rPr>
        <w:t xml:space="preserve">chimneys. With the increasing </w:t>
      </w:r>
      <w:r w:rsidR="00073ECE" w:rsidRPr="002B5730">
        <w:rPr>
          <w:rFonts w:ascii="Arial" w:eastAsia="Arial" w:hAnsi="Arial" w:cs="Arial"/>
          <w:color w:val="000000" w:themeColor="text1"/>
          <w:sz w:val="24"/>
          <w:szCs w:val="24"/>
        </w:rPr>
        <w:t xml:space="preserve">industrialization and rising investment in construction sector, the demand for vinyl ester resin </w:t>
      </w:r>
      <w:r w:rsidR="001332E1" w:rsidRPr="002B5730">
        <w:rPr>
          <w:rFonts w:ascii="Arial" w:eastAsia="Arial" w:hAnsi="Arial" w:cs="Arial"/>
          <w:color w:val="000000" w:themeColor="text1"/>
          <w:sz w:val="24"/>
          <w:szCs w:val="24"/>
        </w:rPr>
        <w:t xml:space="preserve">has </w:t>
      </w:r>
      <w:r w:rsidR="00073ECE" w:rsidRPr="002B5730">
        <w:rPr>
          <w:rFonts w:ascii="Arial" w:eastAsia="Arial" w:hAnsi="Arial" w:cs="Arial"/>
          <w:color w:val="000000" w:themeColor="text1"/>
          <w:sz w:val="24"/>
          <w:szCs w:val="24"/>
        </w:rPr>
        <w:t>increased and is anticipated to further surge</w:t>
      </w:r>
      <w:r w:rsidR="001332E1" w:rsidRPr="002B5730">
        <w:rPr>
          <w:rFonts w:ascii="Arial" w:eastAsia="Arial" w:hAnsi="Arial" w:cs="Arial"/>
          <w:color w:val="000000" w:themeColor="text1"/>
          <w:sz w:val="24"/>
          <w:szCs w:val="24"/>
        </w:rPr>
        <w:t xml:space="preserve"> in</w:t>
      </w:r>
      <w:r w:rsidR="00073ECE" w:rsidRPr="002B5730">
        <w:rPr>
          <w:rFonts w:ascii="Arial" w:eastAsia="Arial" w:hAnsi="Arial" w:cs="Arial"/>
          <w:color w:val="000000" w:themeColor="text1"/>
          <w:sz w:val="24"/>
          <w:szCs w:val="24"/>
        </w:rPr>
        <w:t xml:space="preserve"> the forecast period. The rising marine industry and rising investment in renewable energy like wind and solar </w:t>
      </w:r>
      <w:r w:rsidR="001332E1" w:rsidRPr="002B5730">
        <w:rPr>
          <w:rFonts w:ascii="Arial" w:eastAsia="Arial" w:hAnsi="Arial" w:cs="Arial"/>
          <w:color w:val="000000" w:themeColor="text1"/>
          <w:sz w:val="24"/>
          <w:szCs w:val="24"/>
        </w:rPr>
        <w:t>is also expected to contribute to the market growth</w:t>
      </w:r>
      <w:r w:rsidR="00073ECE" w:rsidRPr="002B5730">
        <w:rPr>
          <w:rFonts w:ascii="Arial" w:eastAsia="Arial" w:hAnsi="Arial" w:cs="Arial"/>
          <w:color w:val="000000" w:themeColor="text1"/>
          <w:sz w:val="24"/>
          <w:szCs w:val="24"/>
        </w:rPr>
        <w:t>.</w:t>
      </w:r>
    </w:p>
    <w:p w14:paraId="63B020C1"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7022F92" w14:textId="63B3927D" w:rsidR="00117792" w:rsidRDefault="00117792" w:rsidP="00117792">
      <w:pPr>
        <w:spacing w:line="360" w:lineRule="auto"/>
        <w:jc w:val="both"/>
        <w:rPr>
          <w:rFonts w:ascii="Arial" w:eastAsia="Arial" w:hAnsi="Arial" w:cs="Arial"/>
          <w:color w:val="000000" w:themeColor="text1"/>
          <w:sz w:val="24"/>
          <w:szCs w:val="24"/>
        </w:rPr>
      </w:pPr>
    </w:p>
    <w:p w14:paraId="7B07B62D" w14:textId="77777777" w:rsidR="00D03E35" w:rsidRPr="002B5730" w:rsidRDefault="00D03E35" w:rsidP="00117792">
      <w:pPr>
        <w:spacing w:line="360" w:lineRule="auto"/>
        <w:jc w:val="both"/>
        <w:rPr>
          <w:rFonts w:ascii="Arial" w:eastAsia="Arial" w:hAnsi="Arial" w:cs="Arial"/>
          <w:color w:val="000000" w:themeColor="text1"/>
          <w:sz w:val="24"/>
          <w:szCs w:val="24"/>
        </w:rPr>
      </w:pPr>
    </w:p>
    <w:p w14:paraId="38772891" w14:textId="2DF37475" w:rsidR="00A14586" w:rsidRPr="002B5730" w:rsidRDefault="000D1A88"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78048" behindDoc="0" locked="0" layoutInCell="1" allowOverlap="1" wp14:anchorId="4796FA27" wp14:editId="5DD61803">
                <wp:simplePos x="0" y="0"/>
                <wp:positionH relativeFrom="margin">
                  <wp:posOffset>0</wp:posOffset>
                </wp:positionH>
                <wp:positionV relativeFrom="paragraph">
                  <wp:posOffset>85725</wp:posOffset>
                </wp:positionV>
                <wp:extent cx="6496050" cy="466725"/>
                <wp:effectExtent l="0" t="0" r="0" b="0"/>
                <wp:wrapNone/>
                <wp:docPr id="624" name="TextBox 13"/>
                <wp:cNvGraphicFramePr/>
                <a:graphic xmlns:a="http://schemas.openxmlformats.org/drawingml/2006/main">
                  <a:graphicData uri="http://schemas.microsoft.com/office/word/2010/wordprocessingShape">
                    <wps:wsp>
                      <wps:cNvSpPr txBox="1"/>
                      <wps:spPr>
                        <a:xfrm>
                          <a:off x="0" y="0"/>
                          <a:ext cx="6496050" cy="466725"/>
                        </a:xfrm>
                        <a:prstGeom prst="rect">
                          <a:avLst/>
                        </a:prstGeom>
                        <a:noFill/>
                      </wps:spPr>
                      <wps:txbx>
                        <w:txbxContent>
                          <w:p w14:paraId="52188090" w14:textId="611F6687"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96FA27" id="_x0000_s1279" type="#_x0000_t202" style="position:absolute;margin-left:0;margin-top:6.75pt;width:511.5pt;height:36.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" filled="f" stroked="f">
                <v:textbox>
                  <w:txbxContent>
                    <w:p w14:paraId="52188090" w14:textId="611F6687"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08448" behindDoc="0" locked="0" layoutInCell="1" allowOverlap="1" wp14:anchorId="4D483502" wp14:editId="4DD9C298">
                <wp:simplePos x="0" y="0"/>
                <wp:positionH relativeFrom="margin">
                  <wp:posOffset>0</wp:posOffset>
                </wp:positionH>
                <wp:positionV relativeFrom="paragraph">
                  <wp:posOffset>-88900</wp:posOffset>
                </wp:positionV>
                <wp:extent cx="6457950" cy="266700"/>
                <wp:effectExtent l="0" t="0" r="0" b="0"/>
                <wp:wrapNone/>
                <wp:docPr id="239" name="TextBox 13"/>
                <wp:cNvGraphicFramePr/>
                <a:graphic xmlns:a="http://schemas.openxmlformats.org/drawingml/2006/main">
                  <a:graphicData uri="http://schemas.microsoft.com/office/word/2010/wordprocessingShape">
                    <wps:wsp>
                      <wps:cNvSpPr txBox="1"/>
                      <wps:spPr>
                        <a:xfrm>
                          <a:off x="0" y="0"/>
                          <a:ext cx="6457950" cy="266700"/>
                        </a:xfrm>
                        <a:prstGeom prst="rect">
                          <a:avLst/>
                        </a:prstGeom>
                        <a:noFill/>
                      </wps:spPr>
                      <wps:txbx>
                        <w:txbxContent>
                          <w:p w14:paraId="128EA3DE" w14:textId="5E7EF70A"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483502" id="_x0000_s1280" type="#_x0000_t202" style="position:absolute;margin-left:0;margin-top:-7pt;width:508.5pt;height:21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" filled="f" stroked="f">
                <v:textbox>
                  <w:txbxContent>
                    <w:p w14:paraId="128EA3DE" w14:textId="5E7EF70A"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v:textbox>
                <w10:wrap anchorx="margin"/>
              </v:shape>
            </w:pict>
          </mc:Fallback>
        </mc:AlternateContent>
      </w:r>
      <w:r w:rsidR="00A14586"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0E1B1C3F">
                <wp:simplePos x="0" y="0"/>
                <wp:positionH relativeFrom="margin">
                  <wp:posOffset>2705100</wp:posOffset>
                </wp:positionH>
                <wp:positionV relativeFrom="paragraph">
                  <wp:posOffset>3070225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_x0000_s1281" type="#_x0000_t202" style="position:absolute;margin-left:213pt;margin-top:241.7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523C7172" wp14:editId="3CE22A62">
            <wp:extent cx="6448425" cy="3629025"/>
            <wp:effectExtent l="0" t="0" r="0" b="0"/>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B8A7C08" w14:textId="77777777" w:rsidR="001C74F9" w:rsidRDefault="001C74F9" w:rsidP="00523848">
      <w:pPr>
        <w:tabs>
          <w:tab w:val="left" w:pos="1275"/>
        </w:tabs>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A18FD9B" w14:textId="7633BAAA" w:rsidR="001C74F9" w:rsidRDefault="004F2F72" w:rsidP="00FC0117">
      <w:pPr>
        <w:tabs>
          <w:tab w:val="left" w:pos="1275"/>
        </w:tabs>
        <w:spacing w:line="360" w:lineRule="auto"/>
        <w:jc w:val="both"/>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The most demanding vinyl ester resin type is Bisphenol- A, F, S due to its extensive use in industrial tanks, pipes and chimneys, water and wastewater treatment plant pipes and tanks. The Bisphenol- A, F, S holds the maximum share of approximately 52% followed by </w:t>
      </w:r>
      <w:proofErr w:type="spellStart"/>
      <w:r w:rsidR="00FC68EF"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ovolac</w:t>
      </w:r>
      <w:proofErr w:type="spellEnd"/>
      <w:r w:rsidRPr="002B5730">
        <w:rPr>
          <w:rFonts w:ascii="Arial" w:eastAsia="Arial" w:hAnsi="Arial" w:cs="Arial"/>
          <w:color w:val="000000" w:themeColor="text1"/>
          <w:sz w:val="24"/>
          <w:szCs w:val="24"/>
        </w:rPr>
        <w:t xml:space="preserve"> and </w:t>
      </w:r>
      <w:r w:rsidR="00FC68EF" w:rsidRPr="002B5730">
        <w:rPr>
          <w:rFonts w:ascii="Arial" w:eastAsia="Arial" w:hAnsi="Arial" w:cs="Arial"/>
          <w:color w:val="000000" w:themeColor="text1"/>
          <w:sz w:val="24"/>
          <w:szCs w:val="24"/>
        </w:rPr>
        <w:t>B</w:t>
      </w:r>
      <w:r w:rsidRPr="002B5730">
        <w:rPr>
          <w:rFonts w:ascii="Arial" w:eastAsia="Arial" w:hAnsi="Arial" w:cs="Arial"/>
          <w:color w:val="000000" w:themeColor="text1"/>
          <w:sz w:val="24"/>
          <w:szCs w:val="24"/>
        </w:rPr>
        <w:t xml:space="preserve">rominated vinyl </w:t>
      </w:r>
      <w:r w:rsidRPr="002B5730">
        <w:rPr>
          <w:rFonts w:ascii="Arial" w:eastAsia="Arial" w:hAnsi="Arial" w:cs="Arial"/>
          <w:color w:val="000000" w:themeColor="text1"/>
          <w:sz w:val="24"/>
          <w:szCs w:val="24"/>
        </w:rPr>
        <w:t xml:space="preserve">ester </w:t>
      </w:r>
      <w:r w:rsidR="00FC68EF" w:rsidRPr="002B5730">
        <w:rPr>
          <w:rFonts w:ascii="Arial" w:eastAsia="Arial" w:hAnsi="Arial" w:cs="Arial"/>
          <w:color w:val="000000" w:themeColor="text1"/>
          <w:sz w:val="24"/>
          <w:szCs w:val="24"/>
        </w:rPr>
        <w:t xml:space="preserve">resins, which hold </w:t>
      </w:r>
      <w:r w:rsidR="00523848" w:rsidRPr="002B5730">
        <w:rPr>
          <w:rFonts w:ascii="Arial" w:eastAsia="Arial" w:hAnsi="Arial" w:cs="Arial"/>
          <w:color w:val="000000" w:themeColor="text1"/>
          <w:sz w:val="24"/>
          <w:szCs w:val="24"/>
        </w:rPr>
        <w:t>the share of around 28% and 9%, respectively.</w:t>
      </w:r>
      <w:r w:rsidR="003008F2" w:rsidRPr="002B5730">
        <w:rPr>
          <w:rFonts w:ascii="Arial" w:eastAsia="Arial" w:hAnsi="Arial" w:cs="Arial"/>
          <w:color w:val="000000" w:themeColor="text1"/>
          <w:sz w:val="24"/>
          <w:szCs w:val="24"/>
        </w:rPr>
        <w:t xml:space="preserve"> With the increase in industrial activities and growing investment in infrastructure development and renewable energy</w:t>
      </w:r>
      <w:r w:rsidR="00FC68EF" w:rsidRPr="002B5730">
        <w:rPr>
          <w:rFonts w:ascii="Arial" w:eastAsia="Arial" w:hAnsi="Arial" w:cs="Arial"/>
          <w:color w:val="000000" w:themeColor="text1"/>
          <w:sz w:val="24"/>
          <w:szCs w:val="24"/>
        </w:rPr>
        <w:t xml:space="preserve">, there has been an increase in the growth of </w:t>
      </w:r>
      <w:r w:rsidR="003008F2" w:rsidRPr="002B5730">
        <w:rPr>
          <w:rFonts w:ascii="Arial" w:eastAsia="Arial" w:hAnsi="Arial" w:cs="Arial"/>
          <w:color w:val="000000" w:themeColor="text1"/>
          <w:sz w:val="24"/>
          <w:szCs w:val="24"/>
        </w:rPr>
        <w:t xml:space="preserve">bisphenol- A and </w:t>
      </w:r>
      <w:proofErr w:type="spellStart"/>
      <w:r w:rsidR="003008F2" w:rsidRPr="002B5730">
        <w:rPr>
          <w:rFonts w:ascii="Arial" w:eastAsia="Arial" w:hAnsi="Arial" w:cs="Arial"/>
          <w:color w:val="000000" w:themeColor="text1"/>
          <w:sz w:val="24"/>
          <w:szCs w:val="24"/>
        </w:rPr>
        <w:t>novolac</w:t>
      </w:r>
      <w:proofErr w:type="spellEnd"/>
      <w:r w:rsidR="00FC68EF" w:rsidRPr="002B5730">
        <w:rPr>
          <w:rFonts w:ascii="Arial" w:eastAsia="Arial" w:hAnsi="Arial" w:cs="Arial"/>
          <w:color w:val="000000" w:themeColor="text1"/>
          <w:sz w:val="24"/>
          <w:szCs w:val="24"/>
        </w:rPr>
        <w:t xml:space="preserve"> market</w:t>
      </w:r>
      <w:r w:rsidR="003008F2" w:rsidRPr="002B5730">
        <w:rPr>
          <w:rFonts w:ascii="Arial" w:eastAsia="Arial" w:hAnsi="Arial" w:cs="Arial"/>
          <w:color w:val="000000" w:themeColor="text1"/>
          <w:sz w:val="24"/>
          <w:szCs w:val="24"/>
        </w:rPr>
        <w:t>.</w:t>
      </w:r>
    </w:p>
    <w:p w14:paraId="77847F1F" w14:textId="77777777" w:rsidR="00967807" w:rsidRDefault="00967807" w:rsidP="00A14586">
      <w:pPr>
        <w:tabs>
          <w:tab w:val="left" w:pos="1275"/>
        </w:tabs>
        <w:rPr>
          <w:rFonts w:ascii="Arial" w:eastAsia="Arial" w:hAnsi="Arial" w:cs="Arial"/>
          <w:color w:val="000000" w:themeColor="text1"/>
          <w:sz w:val="24"/>
          <w:szCs w:val="24"/>
        </w:rPr>
      </w:pPr>
    </w:p>
    <w:p w14:paraId="0975F322" w14:textId="0346B0BC" w:rsidR="00967807" w:rsidRDefault="00967807" w:rsidP="00A14586">
      <w:pPr>
        <w:tabs>
          <w:tab w:val="left" w:pos="1275"/>
        </w:tabs>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010496" behindDoc="0" locked="0" layoutInCell="1" allowOverlap="1" wp14:anchorId="66F3AA47" wp14:editId="00CA2ECD">
                <wp:simplePos x="0" y="0"/>
                <wp:positionH relativeFrom="margin">
                  <wp:posOffset>0</wp:posOffset>
                </wp:positionH>
                <wp:positionV relativeFrom="paragraph">
                  <wp:posOffset>-15875</wp:posOffset>
                </wp:positionV>
                <wp:extent cx="6553200" cy="295275"/>
                <wp:effectExtent l="0" t="0" r="0" b="0"/>
                <wp:wrapNone/>
                <wp:docPr id="241" name="TextBox 13"/>
                <wp:cNvGraphicFramePr/>
                <a:graphic xmlns:a="http://schemas.openxmlformats.org/drawingml/2006/main">
                  <a:graphicData uri="http://schemas.microsoft.com/office/word/2010/wordprocessingShape">
                    <wps:wsp>
                      <wps:cNvSpPr txBox="1"/>
                      <wps:spPr>
                        <a:xfrm>
                          <a:off x="0" y="0"/>
                          <a:ext cx="6553200" cy="295275"/>
                        </a:xfrm>
                        <a:prstGeom prst="rect">
                          <a:avLst/>
                        </a:prstGeom>
                        <a:noFill/>
                      </wps:spPr>
                      <wps:txbx>
                        <w:txbxContent>
                          <w:p w14:paraId="24FE2F0D" w14:textId="5A75361C"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r w:rsidRPr="002B5730">
                              <w:rPr>
                                <w:rFonts w:ascii="Arial" w:eastAsia="Arial" w:hAnsi="Arial"/>
                                <w:b/>
                                <w:bCs/>
                                <w:sz w:val="24"/>
                                <w:szCs w:val="24"/>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F3AA47" id="_x0000_s1282" type="#_x0000_t202" style="position:absolute;margin-left:0;margin-top:-1.25pt;width:516pt;height:23.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" filled="f" stroked="f">
                <v:textbox>
                  <w:txbxContent>
                    <w:p w14:paraId="24FE2F0D" w14:textId="5A75361C"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r w:rsidRPr="002B5730">
                        <w:rPr>
                          <w:rFonts w:ascii="Arial" w:eastAsia="Arial" w:hAnsi="Arial"/>
                          <w:b/>
                          <w:bCs/>
                          <w:sz w:val="24"/>
                          <w:szCs w:val="24"/>
                        </w:rPr>
                        <w:t xml:space="preserve"> </w:t>
                      </w:r>
                    </w:p>
                  </w:txbxContent>
                </v:textbox>
                <w10:wrap anchorx="margin"/>
              </v:shape>
            </w:pict>
          </mc:Fallback>
        </mc:AlternateContent>
      </w:r>
    </w:p>
    <w:p w14:paraId="390A1B6A" w14:textId="4FCD139B" w:rsidR="00A14586" w:rsidRPr="002B5730" w:rsidRDefault="009F5EE3" w:rsidP="00A14586">
      <w:pPr>
        <w:tabs>
          <w:tab w:val="left" w:pos="12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1120" behindDoc="0" locked="0" layoutInCell="1" allowOverlap="1" wp14:anchorId="66AE1725" wp14:editId="528C8F9F">
                <wp:simplePos x="0" y="0"/>
                <wp:positionH relativeFrom="margin">
                  <wp:align>left</wp:align>
                </wp:positionH>
                <wp:positionV relativeFrom="paragraph">
                  <wp:posOffset>10160</wp:posOffset>
                </wp:positionV>
                <wp:extent cx="6477000" cy="514350"/>
                <wp:effectExtent l="0" t="0" r="0" b="0"/>
                <wp:wrapNone/>
                <wp:docPr id="625" name="TextBox 13"/>
                <wp:cNvGraphicFramePr/>
                <a:graphic xmlns:a="http://schemas.openxmlformats.org/drawingml/2006/main">
                  <a:graphicData uri="http://schemas.microsoft.com/office/word/2010/wordprocessingShape">
                    <wps:wsp>
                      <wps:cNvSpPr txBox="1"/>
                      <wps:spPr>
                        <a:xfrm>
                          <a:off x="0" y="0"/>
                          <a:ext cx="6477000" cy="514350"/>
                        </a:xfrm>
                        <a:prstGeom prst="rect">
                          <a:avLst/>
                        </a:prstGeom>
                        <a:noFill/>
                      </wps:spPr>
                      <wps:txbx>
                        <w:txbxContent>
                          <w:p w14:paraId="7FD02DB5" w14:textId="693FA859"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4</w:t>
                            </w:r>
                            <w:r w:rsidR="0026260F">
                              <w:rPr>
                                <w:rFonts w:ascii="Verdana" w:eastAsia="Verdana" w:hAnsi="Verdana" w:cs="Verdana"/>
                                <w:b/>
                                <w:bCs/>
                                <w:kern w:val="24"/>
                                <w:sz w:val="20"/>
                                <w:szCs w:val="20"/>
                                <w:lang w:val="en-US"/>
                              </w:rPr>
                              <w:t>7</w:t>
                            </w:r>
                            <w:r w:rsidRPr="002B5730">
                              <w:rPr>
                                <w:rFonts w:ascii="Verdana" w:eastAsia="Verdana" w:hAnsi="Verdana" w:cs="Verdana"/>
                                <w:b/>
                                <w:bCs/>
                                <w:kern w:val="24"/>
                                <w:sz w:val="20"/>
                                <w:szCs w:val="20"/>
                                <w:lang w:val="en-US"/>
                              </w:rPr>
                              <w:t xml:space="preserve">: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AE1725" id="_x0000_s1283" type="#_x0000_t202" style="position:absolute;margin-left:0;margin-top:.8pt;width:510pt;height:40.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" filled="f" stroked="f">
                <v:textbox>
                  <w:txbxContent>
                    <w:p w14:paraId="7FD02DB5" w14:textId="693FA859"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4</w:t>
                      </w:r>
                      <w:r w:rsidR="0026260F">
                        <w:rPr>
                          <w:rFonts w:ascii="Verdana" w:eastAsia="Verdana" w:hAnsi="Verdana" w:cs="Verdana"/>
                          <w:b/>
                          <w:bCs/>
                          <w:kern w:val="24"/>
                          <w:sz w:val="20"/>
                          <w:szCs w:val="20"/>
                          <w:lang w:val="en-US"/>
                        </w:rPr>
                        <w:t>7</w:t>
                      </w:r>
                      <w:r w:rsidRPr="002B5730">
                        <w:rPr>
                          <w:rFonts w:ascii="Verdana" w:eastAsia="Verdana" w:hAnsi="Verdana" w:cs="Verdana"/>
                          <w:b/>
                          <w:bCs/>
                          <w:kern w:val="24"/>
                          <w:sz w:val="20"/>
                          <w:szCs w:val="20"/>
                          <w:lang w:val="en-US"/>
                        </w:rPr>
                        <w:t xml:space="preserve">: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v:textbox>
                <w10:wrap anchorx="margin"/>
              </v:shape>
            </w:pict>
          </mc:Fallback>
        </mc:AlternateContent>
      </w:r>
    </w:p>
    <w:p w14:paraId="7A5AF8D5" w14:textId="7D1B4426"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011DA2D0">
                <wp:simplePos x="0" y="0"/>
                <wp:positionH relativeFrom="margin">
                  <wp:posOffset>3600450</wp:posOffset>
                </wp:positionH>
                <wp:positionV relativeFrom="paragraph">
                  <wp:posOffset>2437130</wp:posOffset>
                </wp:positionV>
                <wp:extent cx="2588260" cy="219075"/>
                <wp:effectExtent l="0" t="0" r="0" b="0"/>
                <wp:wrapNone/>
                <wp:docPr id="175"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1072F07E" id="_x0000_s1284" type="#_x0000_t202" style="position:absolute;margin-left:283.5pt;margin-top:191.9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6CC51168">
            <wp:extent cx="6353175" cy="228600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sidR="00A14586" w:rsidRPr="002B5730">
        <w:rPr>
          <w:rFonts w:ascii="Arial" w:eastAsia="Arial" w:hAnsi="Arial" w:cs="Arial"/>
          <w:color w:val="000000" w:themeColor="text1"/>
          <w:sz w:val="24"/>
          <w:szCs w:val="24"/>
        </w:rPr>
        <w:tab/>
      </w:r>
    </w:p>
    <w:p w14:paraId="04EEBEBE" w14:textId="77777777" w:rsidR="00967807" w:rsidRDefault="00967807" w:rsidP="009F5EE3">
      <w:pPr>
        <w:rPr>
          <w:rFonts w:ascii="Arial" w:eastAsia="Arial" w:hAnsi="Arial" w:cs="Arial"/>
          <w:color w:val="000000" w:themeColor="text1"/>
          <w:sz w:val="24"/>
          <w:szCs w:val="24"/>
        </w:rPr>
      </w:pPr>
    </w:p>
    <w:p w14:paraId="599A555B" w14:textId="77777777" w:rsidR="00C77616" w:rsidRPr="002B5730" w:rsidRDefault="00C77616" w:rsidP="00C77616">
      <w:pPr>
        <w:rPr>
          <w:color w:val="000000" w:themeColor="text1"/>
        </w:rPr>
      </w:pPr>
      <w:r w:rsidRPr="002B5730">
        <w:rPr>
          <w:noProof/>
          <w:color w:val="000000" w:themeColor="text1"/>
        </w:rPr>
        <w:lastRenderedPageBreak/>
        <mc:AlternateContent>
          <mc:Choice Requires="wps">
            <w:drawing>
              <wp:anchor distT="0" distB="0" distL="114300" distR="114300" simplePos="0" relativeHeight="252291072" behindDoc="0" locked="0" layoutInCell="1" allowOverlap="1" wp14:anchorId="33FA9217" wp14:editId="2EC3402B">
                <wp:simplePos x="0" y="0"/>
                <wp:positionH relativeFrom="margin">
                  <wp:posOffset>0</wp:posOffset>
                </wp:positionH>
                <wp:positionV relativeFrom="paragraph">
                  <wp:posOffset>95250</wp:posOffset>
                </wp:positionV>
                <wp:extent cx="6286500" cy="266700"/>
                <wp:effectExtent l="0" t="0" r="0" b="0"/>
                <wp:wrapNone/>
                <wp:docPr id="2087"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9BAD03A" w14:textId="126AFEB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3D084E">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FA9217" id="_x0000_s1285" type="#_x0000_t202" style="position:absolute;margin-left:0;margin-top:7.5pt;width:495pt;height:2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" filled="f" stroked="f">
                <v:textbox>
                  <w:txbxContent>
                    <w:p w14:paraId="19BAD03A" w14:textId="126AFEB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3D084E">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10C9585B"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2096" behindDoc="0" locked="0" layoutInCell="1" allowOverlap="1" wp14:anchorId="138173DC" wp14:editId="68468846">
                <wp:simplePos x="0" y="0"/>
                <wp:positionH relativeFrom="margin">
                  <wp:posOffset>0</wp:posOffset>
                </wp:positionH>
                <wp:positionV relativeFrom="paragraph">
                  <wp:posOffset>81280</wp:posOffset>
                </wp:positionV>
                <wp:extent cx="6543675" cy="276225"/>
                <wp:effectExtent l="0" t="0" r="0" b="0"/>
                <wp:wrapNone/>
                <wp:docPr id="2088"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6FFC1982" w14:textId="68DFF843"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48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8173DC" id="_x0000_s1286" type="#_x0000_t202" style="position:absolute;margin-left:0;margin-top:6.4pt;width:515.25pt;height:21.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" filled="f" stroked="f">
                <v:textbox>
                  <w:txbxContent>
                    <w:p w14:paraId="6FFC1982" w14:textId="68DFF843"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48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0B508C92">
                <wp:simplePos x="0" y="0"/>
                <wp:positionH relativeFrom="margin">
                  <wp:posOffset>4371975</wp:posOffset>
                </wp:positionH>
                <wp:positionV relativeFrom="paragraph">
                  <wp:posOffset>2916555</wp:posOffset>
                </wp:positionV>
                <wp:extent cx="2084070" cy="28067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2084070" cy="280670"/>
                        </a:xfrm>
                        <a:prstGeom prst="rect">
                          <a:avLst/>
                        </a:prstGeom>
                        <a:noFill/>
                      </wps:spPr>
                      <wps:txbx>
                        <w:txbxContent>
                          <w:p w14:paraId="4E4AE88C" w14:textId="4850B5A5"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287" type="#_x0000_t202" style="position:absolute;margin-left:344.25pt;margin-top:229.65pt;width:164.1pt;height:22.1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" filled="f" stroked="f">
                <v:textbox>
                  <w:txbxContent>
                    <w:p w14:paraId="4E4AE88C" w14:textId="4850B5A5"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3E0AA2E0" wp14:editId="1A3ED9F5">
            <wp:extent cx="6457950" cy="2834270"/>
            <wp:effectExtent l="0" t="0" r="0" b="4445"/>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07E52724" w14:textId="77777777" w:rsidR="00967807" w:rsidRPr="002B5730" w:rsidRDefault="00967807" w:rsidP="009F5EE3">
      <w:pPr>
        <w:rPr>
          <w:rFonts w:ascii="Arial" w:eastAsia="Arial" w:hAnsi="Arial" w:cs="Arial"/>
          <w:color w:val="000000" w:themeColor="text1"/>
          <w:sz w:val="24"/>
          <w:szCs w:val="24"/>
        </w:rPr>
      </w:pPr>
    </w:p>
    <w:p w14:paraId="4AF765A1" w14:textId="66A41AD6" w:rsidR="00A14586" w:rsidRPr="002B5730" w:rsidRDefault="004C5239"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 xml:space="preserve">3.3. </w:t>
      </w:r>
      <w:r w:rsidR="00A14586" w:rsidRPr="002B5730">
        <w:rPr>
          <w:rFonts w:ascii="Verdana" w:eastAsia="Verdana" w:hAnsi="Verdana" w:cs="Verdana"/>
          <w:b/>
          <w:bCs/>
          <w:color w:val="000000" w:themeColor="text1"/>
          <w:kern w:val="24"/>
          <w:sz w:val="20"/>
          <w:szCs w:val="20"/>
          <w:lang w:val="en-US"/>
        </w:rPr>
        <w:t>MARKET DYNAMICS</w:t>
      </w:r>
    </w:p>
    <w:p w14:paraId="1002A809" w14:textId="586CA29A" w:rsidR="00A14586" w:rsidRPr="002B5730" w:rsidRDefault="00A14586"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Drivers</w:t>
      </w:r>
    </w:p>
    <w:p w14:paraId="5AA6C277" w14:textId="77777777" w:rsidR="00B912CD" w:rsidRPr="002B5730" w:rsidRDefault="00B912CD" w:rsidP="00A14586">
      <w:pPr>
        <w:tabs>
          <w:tab w:val="left" w:pos="1095"/>
        </w:tabs>
        <w:rPr>
          <w:rFonts w:ascii="Arial" w:eastAsia="Arial" w:hAnsi="Arial" w:cs="Arial"/>
          <w:b/>
          <w:bCs/>
          <w:color w:val="000000" w:themeColor="text1"/>
          <w:sz w:val="28"/>
          <w:szCs w:val="28"/>
        </w:rPr>
      </w:pPr>
    </w:p>
    <w:p w14:paraId="0520F0E0" w14:textId="77777777" w:rsidR="00812E3E" w:rsidRDefault="00812E3E" w:rsidP="00A14586">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F50CE1" w14:textId="31C8F30C" w:rsidR="00A14586" w:rsidRPr="002B5730" w:rsidRDefault="00A14586" w:rsidP="00A14586">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Government support in India to increase per capita consumption of FRP composites</w:t>
      </w:r>
    </w:p>
    <w:p w14:paraId="63FBE2A3" w14:textId="3EFF094B"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transportation, electrical and electronics, </w:t>
      </w:r>
      <w:proofErr w:type="spellStart"/>
      <w:r w:rsidRPr="002B5730">
        <w:rPr>
          <w:rFonts w:ascii="Arial" w:eastAsia="Arial" w:hAnsi="Arial" w:cs="Arial"/>
          <w:color w:val="000000" w:themeColor="text1"/>
          <w:sz w:val="24"/>
          <w:szCs w:val="24"/>
        </w:rPr>
        <w:t>defense</w:t>
      </w:r>
      <w:proofErr w:type="spellEnd"/>
      <w:r w:rsidRPr="002B5730">
        <w:rPr>
          <w:rFonts w:ascii="Arial" w:eastAsia="Arial" w:hAnsi="Arial" w:cs="Arial"/>
          <w:color w:val="000000" w:themeColor="text1"/>
          <w:sz w:val="24"/>
          <w:szCs w:val="24"/>
        </w:rPr>
        <w:t xml:space="preserve">, aerospace, pipes and tanks, construction and marine, the composite industry, also known as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-reinforced </w:t>
      </w:r>
      <w:r w:rsidRPr="002B5730">
        <w:rPr>
          <w:rFonts w:ascii="Arial" w:eastAsia="Arial" w:hAnsi="Arial" w:cs="Arial"/>
          <w:color w:val="000000" w:themeColor="text1"/>
          <w:sz w:val="24"/>
          <w:szCs w:val="24"/>
        </w:rPr>
        <w:t xml:space="preserve">plastics (FRP) industry, will also be 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3F54B58F" w14:textId="77777777" w:rsidR="00812E3E" w:rsidRDefault="00812E3E" w:rsidP="00A14586">
      <w:pPr>
        <w:tabs>
          <w:tab w:val="left" w:pos="1095"/>
        </w:tabs>
        <w:spacing w:line="480" w:lineRule="auto"/>
        <w:rPr>
          <w:rFonts w:ascii="Arial" w:eastAsia="Arial" w:hAnsi="Arial" w:cs="Arial"/>
          <w:b/>
          <w:bCs/>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326B51" w14:textId="5BC568DC" w:rsidR="00A14586" w:rsidRPr="002B5730" w:rsidRDefault="00A14586" w:rsidP="00A14586">
      <w:pPr>
        <w:tabs>
          <w:tab w:val="left" w:pos="1095"/>
        </w:tabs>
        <w:spacing w:line="480" w:lineRule="auto"/>
        <w:rPr>
          <w:rFonts w:ascii="Arial" w:eastAsia="Arial" w:hAnsi="Arial" w:cs="Arial"/>
          <w:b/>
          <w:bCs/>
          <w:color w:val="000000" w:themeColor="text1"/>
          <w:sz w:val="24"/>
          <w:szCs w:val="24"/>
        </w:rPr>
      </w:pPr>
    </w:p>
    <w:p w14:paraId="5C4EB36A" w14:textId="77777777" w:rsidR="00812E3E" w:rsidRDefault="00812E3E" w:rsidP="000304B9">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4BF60B" w14:textId="2FC60F88" w:rsidR="00A14586" w:rsidRPr="002B5730" w:rsidRDefault="00A14586" w:rsidP="000304B9">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Growing usage as Lining System in Industrial Applications</w:t>
      </w:r>
    </w:p>
    <w:p w14:paraId="34556EC2" w14:textId="658D4F69" w:rsidR="00A14586" w:rsidRPr="002B5730" w:rsidRDefault="009D1165"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 </w:t>
      </w:r>
      <w:proofErr w:type="gramStart"/>
      <w:r w:rsidRPr="002B5730">
        <w:rPr>
          <w:rFonts w:ascii="Arial" w:eastAsia="Arial" w:hAnsi="Arial" w:cs="Arial"/>
          <w:color w:val="000000" w:themeColor="text1"/>
          <w:sz w:val="24"/>
          <w:szCs w:val="24"/>
        </w:rPr>
        <w:t>a number of</w:t>
      </w:r>
      <w:proofErr w:type="gramEnd"/>
      <w:r w:rsidRPr="002B5730">
        <w:rPr>
          <w:rFonts w:ascii="Arial" w:eastAsia="Arial" w:hAnsi="Arial" w:cs="Arial"/>
          <w:color w:val="000000" w:themeColor="text1"/>
          <w:sz w:val="24"/>
          <w:szCs w:val="24"/>
        </w:rPr>
        <w:t xml:space="preserve">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stacks &amp; chimneys, scrubbers, pipes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w:t>
      </w:r>
      <w:r w:rsidR="00A14586" w:rsidRPr="002B5730">
        <w:rPr>
          <w:rFonts w:ascii="Arial" w:eastAsia="Arial" w:hAnsi="Arial" w:cs="Arial"/>
          <w:color w:val="000000" w:themeColor="text1"/>
          <w:sz w:val="24"/>
          <w:szCs w:val="24"/>
        </w:rPr>
        <w:lastRenderedPageBreak/>
        <w:t xml:space="preserve">exceptional </w:t>
      </w:r>
      <w:proofErr w:type="gramStart"/>
      <w:r w:rsidR="00A14586" w:rsidRPr="002B5730">
        <w:rPr>
          <w:rFonts w:ascii="Arial" w:eastAsia="Arial" w:hAnsi="Arial" w:cs="Arial"/>
          <w:color w:val="000000" w:themeColor="text1"/>
          <w:sz w:val="24"/>
          <w:szCs w:val="24"/>
        </w:rPr>
        <w:t>durability</w:t>
      </w:r>
      <w:proofErr w:type="gramEnd"/>
      <w:r w:rsidR="00A14586" w:rsidRPr="002B5730">
        <w:rPr>
          <w:rFonts w:ascii="Arial" w:eastAsia="Arial" w:hAnsi="Arial" w:cs="Arial"/>
          <w:color w:val="000000" w:themeColor="text1"/>
          <w:sz w:val="24"/>
          <w:szCs w:val="24"/>
        </w:rPr>
        <w:t xml:space="preserve"> and minimal maintenance requirements.</w:t>
      </w:r>
    </w:p>
    <w:p w14:paraId="5B3B69CB"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C4114EC" w14:textId="5245CFA2" w:rsidR="009E2A18" w:rsidRPr="002B5730" w:rsidRDefault="009E2A18" w:rsidP="00A14586">
      <w:pPr>
        <w:tabs>
          <w:tab w:val="left" w:pos="1095"/>
        </w:tabs>
        <w:spacing w:line="480" w:lineRule="auto"/>
        <w:rPr>
          <w:rFonts w:ascii="Arial" w:eastAsia="Arial" w:hAnsi="Arial" w:cs="Arial"/>
          <w:color w:val="000000" w:themeColor="text1"/>
          <w:sz w:val="24"/>
          <w:szCs w:val="24"/>
        </w:rPr>
      </w:pPr>
    </w:p>
    <w:p w14:paraId="3D65F598" w14:textId="77777777" w:rsidR="00812E3E" w:rsidRDefault="00812E3E"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6C505" w14:textId="115678D3" w:rsidR="00A14586" w:rsidRPr="002B5730" w:rsidRDefault="00A14586"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w:t>
      </w:r>
      <w:r w:rsidRPr="002B5730">
        <w:rPr>
          <w:rFonts w:ascii="Arial" w:eastAsia="Arial" w:hAnsi="Arial" w:cs="Arial"/>
          <w:color w:val="000000" w:themeColor="text1"/>
          <w:sz w:val="24"/>
          <w:szCs w:val="24"/>
        </w:rPr>
        <w:t xml:space="preserve">years owing to their varied Types including </w:t>
      </w:r>
      <w:r w:rsidR="00560A96" w:rsidRPr="002B5730">
        <w:rPr>
          <w:rFonts w:ascii="Arial" w:eastAsia="Arial" w:hAnsi="Arial" w:cs="Arial"/>
          <w:color w:val="000000" w:themeColor="text1"/>
          <w:sz w:val="24"/>
          <w:szCs w:val="24"/>
        </w:rPr>
        <w:t xml:space="preserve">Bisphenol, </w:t>
      </w:r>
      <w:proofErr w:type="spellStart"/>
      <w:r w:rsidR="00560A96" w:rsidRPr="002B5730">
        <w:rPr>
          <w:rFonts w:ascii="Arial" w:eastAsia="Arial" w:hAnsi="Arial" w:cs="Arial"/>
          <w:color w:val="000000" w:themeColor="text1"/>
          <w:sz w:val="24"/>
          <w:szCs w:val="24"/>
        </w:rPr>
        <w:t>Novolac</w:t>
      </w:r>
      <w:proofErr w:type="spellEnd"/>
      <w:r w:rsidR="00560A96" w:rsidRPr="002B5730">
        <w:rPr>
          <w:rFonts w:ascii="Arial" w:eastAsia="Arial" w:hAnsi="Arial" w:cs="Arial"/>
          <w:color w:val="000000" w:themeColor="text1"/>
          <w:sz w:val="24"/>
          <w:szCs w:val="24"/>
        </w:rPr>
        <w:t xml:space="preserve">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404EC22" w14:textId="3AB6DABC" w:rsidR="00B912CD" w:rsidRPr="002B5730" w:rsidRDefault="000304B9"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2144" behindDoc="0" locked="0" layoutInCell="1" allowOverlap="1" wp14:anchorId="7F0C36AA" wp14:editId="1AEC2B27">
                <wp:simplePos x="0" y="0"/>
                <wp:positionH relativeFrom="margin">
                  <wp:align>left</wp:align>
                </wp:positionH>
                <wp:positionV relativeFrom="paragraph">
                  <wp:posOffset>454660</wp:posOffset>
                </wp:positionV>
                <wp:extent cx="6296025" cy="522900"/>
                <wp:effectExtent l="0" t="0" r="0" b="0"/>
                <wp:wrapNone/>
                <wp:docPr id="626" name="TextBox 1"/>
                <wp:cNvGraphicFramePr/>
                <a:graphic xmlns:a="http://schemas.openxmlformats.org/drawingml/2006/main">
                  <a:graphicData uri="http://schemas.microsoft.com/office/word/2010/wordprocessingShape">
                    <wps:wsp>
                      <wps:cNvSpPr txBox="1"/>
                      <wps:spPr>
                        <a:xfrm>
                          <a:off x="0" y="0"/>
                          <a:ext cx="6296025" cy="522900"/>
                        </a:xfrm>
                        <a:prstGeom prst="rect">
                          <a:avLst/>
                        </a:prstGeom>
                        <a:noFill/>
                      </wps:spPr>
                      <wps:txbx>
                        <w:txbxContent>
                          <w:p w14:paraId="0E19292A" w14:textId="73441833"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APAC Construction Sector Contribution to GDP, 2013-2019, (%)</w:t>
                            </w:r>
                          </w:p>
                        </w:txbxContent>
                      </wps:txbx>
                      <wps:bodyPr wrap="square" rtlCol="0">
                        <a:noAutofit/>
                      </wps:bodyPr>
                    </wps:wsp>
                  </a:graphicData>
                </a:graphic>
                <wp14:sizeRelH relativeFrom="margin">
                  <wp14:pctWidth>0</wp14:pctWidth>
                </wp14:sizeRelH>
              </wp:anchor>
            </w:drawing>
          </mc:Choice>
          <mc:Fallback>
            <w:pict>
              <v:shape w14:anchorId="7F0C36AA" id="_x0000_s1288" type="#_x0000_t202" style="position:absolute;margin-left:0;margin-top:35.8pt;width:495.75pt;height:41.15pt;z-index:25178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" filled="f" stroked="f">
                <v:textbox>
                  <w:txbxContent>
                    <w:p w14:paraId="0E19292A" w14:textId="73441833"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APAC Construction Sector Contribution to GDP, 2013-2019, (%)</w:t>
                      </w:r>
                    </w:p>
                  </w:txbxContent>
                </v:textbox>
                <w10:wrap anchorx="margin"/>
              </v:shape>
            </w:pict>
          </mc:Fallback>
        </mc:AlternateContent>
      </w:r>
    </w:p>
    <w:p w14:paraId="02B5503A" w14:textId="1DCA17B3" w:rsidR="00A14586" w:rsidRPr="002B5730" w:rsidRDefault="00A14586"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color w:val="000000" w:themeColor="text1"/>
          <w:sz w:val="24"/>
          <w:szCs w:val="24"/>
        </w:rPr>
        <w:tab/>
      </w:r>
    </w:p>
    <w:p w14:paraId="00D36FE8" w14:textId="09ED9727" w:rsidR="00A14586"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3168" behindDoc="0" locked="0" layoutInCell="1" allowOverlap="1" wp14:anchorId="3B205AED" wp14:editId="39ECE6CA">
                <wp:simplePos x="0" y="0"/>
                <wp:positionH relativeFrom="column">
                  <wp:posOffset>4876800</wp:posOffset>
                </wp:positionH>
                <wp:positionV relativeFrom="paragraph">
                  <wp:posOffset>2150745</wp:posOffset>
                </wp:positionV>
                <wp:extent cx="1470025" cy="266700"/>
                <wp:effectExtent l="0" t="0" r="0" b="0"/>
                <wp:wrapNone/>
                <wp:docPr id="627" name="TextBox 6"/>
                <wp:cNvGraphicFramePr/>
                <a:graphic xmlns:a="http://schemas.openxmlformats.org/drawingml/2006/main">
                  <a:graphicData uri="http://schemas.microsoft.com/office/word/2010/wordprocessingShape">
                    <wps:wsp>
                      <wps:cNvSpPr txBox="1"/>
                      <wps:spPr>
                        <a:xfrm>
                          <a:off x="0" y="0"/>
                          <a:ext cx="1470025" cy="266700"/>
                        </a:xfrm>
                        <a:prstGeom prst="rect">
                          <a:avLst/>
                        </a:prstGeom>
                        <a:noFill/>
                      </wps:spPr>
                      <wps:txb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B205AED" id="_x0000_s1289" type="#_x0000_t202" style="position:absolute;margin-left:384pt;margin-top:169.35pt;width:115.7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" filled="f" stroked="f">
                <v:textbo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1F2F92F0" wp14:editId="352FA3C1">
            <wp:extent cx="6324600" cy="2168525"/>
            <wp:effectExtent l="0" t="0" r="0" b="3175"/>
            <wp:docPr id="637" name="Chart 637">
              <a:extLst xmlns:a="http://schemas.openxmlformats.org/drawingml/2006/main">
                <a:ext uri="{FF2B5EF4-FFF2-40B4-BE49-F238E27FC236}">
                  <a16:creationId xmlns:a16="http://schemas.microsoft.com/office/drawing/2014/main" id="{B69FBB41-3C89-4EED-86EC-3A69F80A15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EBC2494" w14:textId="10001992" w:rsidR="0062149D" w:rsidRPr="002B5730" w:rsidRDefault="0062149D" w:rsidP="00A14586">
      <w:pPr>
        <w:tabs>
          <w:tab w:val="left" w:pos="1755"/>
        </w:tabs>
        <w:rPr>
          <w:rFonts w:ascii="Arial" w:eastAsia="Arial" w:hAnsi="Arial" w:cs="Arial"/>
          <w:color w:val="000000" w:themeColor="text1"/>
          <w:sz w:val="24"/>
          <w:szCs w:val="24"/>
        </w:rPr>
      </w:pPr>
    </w:p>
    <w:p w14:paraId="63B6B497" w14:textId="5F0A47EC" w:rsidR="00A14586" w:rsidRPr="002B5730" w:rsidRDefault="00B912CD" w:rsidP="00A14586">
      <w:pPr>
        <w:tabs>
          <w:tab w:val="left" w:pos="175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4192" behindDoc="0" locked="0" layoutInCell="1" allowOverlap="1" wp14:anchorId="4183A947" wp14:editId="4FBC0362">
                <wp:simplePos x="0" y="0"/>
                <wp:positionH relativeFrom="margin">
                  <wp:align>right</wp:align>
                </wp:positionH>
                <wp:positionV relativeFrom="paragraph">
                  <wp:posOffset>45587</wp:posOffset>
                </wp:positionV>
                <wp:extent cx="6457950" cy="522900"/>
                <wp:effectExtent l="0" t="0" r="0" b="0"/>
                <wp:wrapNone/>
                <wp:docPr id="628" name="TextBox 15"/>
                <wp:cNvGraphicFramePr/>
                <a:graphic xmlns:a="http://schemas.openxmlformats.org/drawingml/2006/main">
                  <a:graphicData uri="http://schemas.microsoft.com/office/word/2010/wordprocessingShape">
                    <wps:wsp>
                      <wps:cNvSpPr txBox="1"/>
                      <wps:spPr>
                        <a:xfrm>
                          <a:off x="0" y="0"/>
                          <a:ext cx="6457950" cy="522900"/>
                        </a:xfrm>
                        <a:prstGeom prst="rect">
                          <a:avLst/>
                        </a:prstGeom>
                        <a:noFill/>
                      </wps:spPr>
                      <wps:txbx>
                        <w:txbxContent>
                          <w:p w14:paraId="39116E75" w14:textId="16615205"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Japan Total Construction Investments, By Value (USD Million), 2015-2019</w:t>
                            </w:r>
                          </w:p>
                        </w:txbxContent>
                      </wps:txbx>
                      <wps:bodyPr wrap="square" rtlCol="0">
                        <a:spAutoFit/>
                      </wps:bodyPr>
                    </wps:wsp>
                  </a:graphicData>
                </a:graphic>
                <wp14:sizeRelH relativeFrom="margin">
                  <wp14:pctWidth>0</wp14:pctWidth>
                </wp14:sizeRelH>
              </wp:anchor>
            </w:drawing>
          </mc:Choice>
          <mc:Fallback>
            <w:pict>
              <v:shape w14:anchorId="4183A947" id="_x0000_s1290" type="#_x0000_t202" style="position:absolute;margin-left:457.3pt;margin-top:3.6pt;width:508.5pt;height:41.15pt;z-index:2517841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" filled="f" stroked="f">
                <v:textbox style="mso-fit-shape-to-text:t">
                  <w:txbxContent>
                    <w:p w14:paraId="39116E75" w14:textId="16615205"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Japan Total Construction Investments, By Value (USD Million), 2015-2019</w:t>
                      </w:r>
                    </w:p>
                  </w:txbxContent>
                </v:textbox>
                <w10:wrap anchorx="margin"/>
              </v:shape>
            </w:pict>
          </mc:Fallback>
        </mc:AlternateContent>
      </w:r>
    </w:p>
    <w:p w14:paraId="34A66287" w14:textId="29348620" w:rsidR="00A14586" w:rsidRPr="002B5730" w:rsidRDefault="00A14586" w:rsidP="00A14586">
      <w:pPr>
        <w:tabs>
          <w:tab w:val="left" w:pos="1755"/>
        </w:tabs>
        <w:rPr>
          <w:rFonts w:ascii="Arial" w:eastAsia="Arial" w:hAnsi="Arial" w:cs="Arial"/>
          <w:color w:val="000000" w:themeColor="text1"/>
          <w:sz w:val="24"/>
          <w:szCs w:val="24"/>
        </w:rPr>
      </w:pPr>
    </w:p>
    <w:p w14:paraId="4B00403A" w14:textId="7B1A7EAC" w:rsidR="00A14586" w:rsidRPr="002B5730" w:rsidRDefault="00A14586" w:rsidP="0062149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5216" behindDoc="0" locked="0" layoutInCell="1" allowOverlap="1" wp14:anchorId="2C1ADE9C" wp14:editId="585E3CA5">
                <wp:simplePos x="0" y="0"/>
                <wp:positionH relativeFrom="column">
                  <wp:posOffset>4657725</wp:posOffset>
                </wp:positionH>
                <wp:positionV relativeFrom="paragraph">
                  <wp:posOffset>1353820</wp:posOffset>
                </wp:positionV>
                <wp:extent cx="1689100" cy="209550"/>
                <wp:effectExtent l="0" t="0" r="0" b="0"/>
                <wp:wrapNone/>
                <wp:docPr id="629" name="TextBox 16"/>
                <wp:cNvGraphicFramePr/>
                <a:graphic xmlns:a="http://schemas.openxmlformats.org/drawingml/2006/main">
                  <a:graphicData uri="http://schemas.microsoft.com/office/word/2010/wordprocessingShape">
                    <wps:wsp>
                      <wps:cNvSpPr txBox="1"/>
                      <wps:spPr>
                        <a:xfrm>
                          <a:off x="0" y="0"/>
                          <a:ext cx="1689100" cy="209550"/>
                        </a:xfrm>
                        <a:prstGeom prst="rect">
                          <a:avLst/>
                        </a:prstGeom>
                        <a:noFill/>
                      </wps:spPr>
                      <wps:txb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1ADE9C" id="TextBox 16" o:spid="_x0000_s1291" type="#_x0000_t202" style="position:absolute;margin-left:366.75pt;margin-top:106.6pt;width:133pt;height:1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" filled="f" stroked="f">
                <v:textbo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v:textbox>
              </v:shape>
            </w:pict>
          </mc:Fallback>
        </mc:AlternateContent>
      </w:r>
      <w:r w:rsidRPr="002B5730">
        <w:rPr>
          <w:rFonts w:ascii="Arial" w:eastAsia="Arial" w:hAnsi="Arial" w:cs="Arial"/>
          <w:noProof/>
          <w:color w:val="000000" w:themeColor="text1"/>
          <w:sz w:val="24"/>
          <w:szCs w:val="24"/>
        </w:rPr>
        <w:drawing>
          <wp:inline distT="0" distB="0" distL="0" distR="0" wp14:anchorId="6DB377FD" wp14:editId="08F62059">
            <wp:extent cx="6457950" cy="1428750"/>
            <wp:effectExtent l="0" t="0" r="0" b="0"/>
            <wp:docPr id="638" name="Chart 638">
              <a:extLst xmlns:a="http://schemas.openxmlformats.org/drawingml/2006/main">
                <a:ext uri="{FF2B5EF4-FFF2-40B4-BE49-F238E27FC236}">
                  <a16:creationId xmlns:a16="http://schemas.microsoft.com/office/drawing/2014/main" id="{9CFD5BD5-3AAF-4E15-8391-8FDA6F878B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427A7EC0" w14:textId="77777777" w:rsidR="0062149D" w:rsidRPr="002B5730" w:rsidRDefault="0062149D" w:rsidP="0062149D">
      <w:pPr>
        <w:rPr>
          <w:rFonts w:ascii="Arial" w:eastAsia="Arial" w:hAnsi="Arial" w:cs="Arial"/>
          <w:color w:val="000000" w:themeColor="text1"/>
          <w:sz w:val="24"/>
          <w:szCs w:val="24"/>
        </w:rPr>
      </w:pPr>
    </w:p>
    <w:p w14:paraId="42035D05" w14:textId="77777777" w:rsidR="00E84733" w:rsidRDefault="00E84733" w:rsidP="00A14586">
      <w:pPr>
        <w:tabs>
          <w:tab w:val="left" w:pos="990"/>
        </w:tabs>
        <w:rPr>
          <w:rFonts w:ascii="Verdana" w:eastAsia="Verdana" w:hAnsi="Verdana" w:cs="Verdana"/>
          <w:b/>
          <w:bCs/>
          <w:i/>
          <w:iCs/>
          <w:color w:val="000000" w:themeColor="text1"/>
          <w:kern w:val="24"/>
          <w:sz w:val="20"/>
          <w:szCs w:val="20"/>
          <w:u w:val="single"/>
          <w:lang w:val="en-US"/>
        </w:rPr>
      </w:pPr>
    </w:p>
    <w:p w14:paraId="73374E5C" w14:textId="5F39A888" w:rsidR="00FC0117" w:rsidRDefault="00FC0117" w:rsidP="00A14586">
      <w:pPr>
        <w:tabs>
          <w:tab w:val="left" w:pos="990"/>
        </w:tabs>
        <w:rPr>
          <w:rFonts w:ascii="Verdana" w:eastAsia="Verdana" w:hAnsi="Verdana" w:cs="Verdana"/>
          <w:b/>
          <w:bCs/>
          <w:i/>
          <w:iCs/>
          <w:color w:val="000000" w:themeColor="text1"/>
          <w:kern w:val="24"/>
          <w:sz w:val="20"/>
          <w:szCs w:val="20"/>
          <w:u w:val="single"/>
          <w:lang w:val="en-US"/>
        </w:rPr>
        <w:sectPr w:rsidR="00FC0117"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95FEDB" w14:textId="77777777" w:rsidR="00D03E35" w:rsidRDefault="00D03E35" w:rsidP="00A14586">
      <w:pPr>
        <w:tabs>
          <w:tab w:val="left" w:pos="990"/>
        </w:tabs>
        <w:rPr>
          <w:rFonts w:ascii="Verdana" w:eastAsia="Verdana" w:hAnsi="Verdana" w:cs="Verdana"/>
          <w:b/>
          <w:bCs/>
          <w:i/>
          <w:iCs/>
          <w:color w:val="000000" w:themeColor="text1"/>
          <w:kern w:val="24"/>
          <w:sz w:val="20"/>
          <w:szCs w:val="20"/>
          <w:u w:val="single"/>
          <w:lang w:val="en-US"/>
        </w:rPr>
      </w:pPr>
    </w:p>
    <w:p w14:paraId="63ACBD92" w14:textId="5262A663" w:rsidR="00A14586" w:rsidRPr="002B5730" w:rsidRDefault="00A14586" w:rsidP="00A14586">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The aging infrastructure is driving opportunities for building materials including VER based FRP tanks. Most of the </w:t>
      </w:r>
      <w:r w:rsidRPr="002B5730">
        <w:rPr>
          <w:rFonts w:ascii="Arial" w:eastAsia="Arial" w:hAnsi="Arial" w:cs="Arial"/>
          <w:color w:val="000000" w:themeColor="text1"/>
          <w:sz w:val="24"/>
          <w:szCs w:val="24"/>
        </w:rPr>
        <w:t>infrastructure such as roads, water supply 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13D6D630" w14:textId="1CF05E36" w:rsidR="00A14586" w:rsidRPr="002B5730" w:rsidRDefault="00B912CD" w:rsidP="00A14586">
      <w:pPr>
        <w:tabs>
          <w:tab w:val="left" w:pos="990"/>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6240" behindDoc="0" locked="0" layoutInCell="1" allowOverlap="1" wp14:anchorId="7229FCA5" wp14:editId="372F3E71">
                <wp:simplePos x="0" y="0"/>
                <wp:positionH relativeFrom="margin">
                  <wp:align>left</wp:align>
                </wp:positionH>
                <wp:positionV relativeFrom="paragraph">
                  <wp:posOffset>183855</wp:posOffset>
                </wp:positionV>
                <wp:extent cx="6553200" cy="291465"/>
                <wp:effectExtent l="0" t="0" r="0" b="0"/>
                <wp:wrapNone/>
                <wp:docPr id="3" name="TextBox 2">
                  <a:extLst xmlns:a="http://schemas.openxmlformats.org/drawingml/2006/main">
                    <a:ext uri="{FF2B5EF4-FFF2-40B4-BE49-F238E27FC236}">
                      <a16:creationId xmlns:a16="http://schemas.microsoft.com/office/drawing/2014/main" id="{B6C917B7-0DDE-4E81-9C2E-9302184B7CFB}"/>
                    </a:ext>
                  </a:extLst>
                </wp:docPr>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1C68BCE1" w14:textId="2E94361A"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Europe Percentage of Infrastructure that is minimum 50 years old, 2018, 2023 &amp; 2033</w:t>
                            </w:r>
                          </w:p>
                        </w:txbxContent>
                      </wps:txbx>
                      <wps:bodyPr wrap="square" rtlCol="0">
                        <a:spAutoFit/>
                      </wps:bodyPr>
                    </wps:wsp>
                  </a:graphicData>
                </a:graphic>
                <wp14:sizeRelH relativeFrom="margin">
                  <wp14:pctWidth>0</wp14:pctWidth>
                </wp14:sizeRelH>
              </wp:anchor>
            </w:drawing>
          </mc:Choice>
          <mc:Fallback>
            <w:pict>
              <v:shape w14:anchorId="7229FCA5" id="TextBox 2" o:spid="_x0000_s1292" type="#_x0000_t202" style="position:absolute;margin-left:0;margin-top:14.5pt;width:516pt;height:22.95pt;z-index:251786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" filled="f" stroked="f">
                <v:textbox style="mso-fit-shape-to-text:t">
                  <w:txbxContent>
                    <w:p w14:paraId="1C68BCE1" w14:textId="2E94361A"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Europe Percentage of Infrastructure that is minimum 50 years old, 2018, 2023 &amp; 2033</w:t>
                      </w:r>
                    </w:p>
                  </w:txbxContent>
                </v:textbox>
                <w10:wrap anchorx="margin"/>
              </v:shape>
            </w:pict>
          </mc:Fallback>
        </mc:AlternateContent>
      </w:r>
    </w:p>
    <w:p w14:paraId="33E3AF21" w14:textId="19729EC1" w:rsidR="00A14586" w:rsidRPr="002B5730" w:rsidRDefault="00A14586" w:rsidP="00A14586">
      <w:pPr>
        <w:tabs>
          <w:tab w:val="left" w:pos="990"/>
        </w:tabs>
        <w:rPr>
          <w:rFonts w:ascii="Arial" w:eastAsia="Arial" w:hAnsi="Arial" w:cs="Arial"/>
          <w:color w:val="000000" w:themeColor="text1"/>
          <w:sz w:val="24"/>
          <w:szCs w:val="24"/>
        </w:rPr>
      </w:pP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360A8B">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DA539ED" id="_x0000_s1293"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" filled="f" stroked="f">
                <v:textbox style="mso-fit-shape-to-text:t">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2B5730" w:rsidRDefault="00A14586" w:rsidP="00A14586">
      <w:pPr>
        <w:tabs>
          <w:tab w:val="left" w:pos="94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2B5730" w:rsidRDefault="00A14586" w:rsidP="000304B9">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Also, the lack of awareness among end- user </w:t>
      </w:r>
      <w:r w:rsidRPr="002B5730">
        <w:rPr>
          <w:rFonts w:ascii="Arial" w:eastAsia="Arial" w:hAnsi="Arial" w:cs="Arial"/>
          <w:color w:val="000000" w:themeColor="text1"/>
          <w:sz w:val="24"/>
          <w:szCs w:val="24"/>
        </w:rPr>
        <w:t>industries is the major challenge for the 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37D8FD1C" w14:textId="77777777" w:rsidR="00E84733" w:rsidRPr="002B5730" w:rsidRDefault="00E84733" w:rsidP="00A14586">
      <w:pPr>
        <w:tabs>
          <w:tab w:val="left" w:pos="945"/>
        </w:tabs>
        <w:spacing w:line="480" w:lineRule="auto"/>
        <w:jc w:val="both"/>
        <w:rPr>
          <w:rFonts w:ascii="Arial" w:eastAsia="Arial" w:hAnsi="Arial" w:cs="Arial"/>
          <w:color w:val="000000" w:themeColor="text1"/>
          <w:sz w:val="24"/>
          <w:szCs w:val="24"/>
        </w:rPr>
      </w:pPr>
    </w:p>
    <w:p w14:paraId="5022B989" w14:textId="64B9272E" w:rsidR="00A14586" w:rsidRPr="002B5730" w:rsidRDefault="004644A7" w:rsidP="00A14586">
      <w:pPr>
        <w:tabs>
          <w:tab w:val="left" w:pos="945"/>
        </w:tabs>
        <w:spacing w:line="480" w:lineRule="auto"/>
        <w:jc w:val="both"/>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8128" behindDoc="0" locked="0" layoutInCell="1" allowOverlap="1" wp14:anchorId="6F7DFF70" wp14:editId="3DF19F12">
                <wp:simplePos x="0" y="0"/>
                <wp:positionH relativeFrom="column">
                  <wp:posOffset>4638675</wp:posOffset>
                </wp:positionH>
                <wp:positionV relativeFrom="paragraph">
                  <wp:posOffset>66675</wp:posOffset>
                </wp:positionV>
                <wp:extent cx="1864360" cy="200025"/>
                <wp:effectExtent l="0" t="0" r="0" b="0"/>
                <wp:wrapNone/>
                <wp:docPr id="22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A4175D8"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F7DFF70" id="_x0000_s1294" type="#_x0000_t202" style="position:absolute;left:0;text-align:left;margin-left:365.25pt;margin-top:5.25pt;width:146.8pt;height:15.7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" filled="f" stroked="f">
                <v:textbox style="mso-fit-shape-to-text:t">
                  <w:txbxContent>
                    <w:p w14:paraId="6A4175D8"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2B5730" w:rsidRDefault="00A14586"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High Volatility in Raw Material Prices</w:t>
      </w:r>
    </w:p>
    <w:p w14:paraId="46EF7576" w14:textId="16146D13"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w:t>
      </w:r>
      <w:r w:rsidRPr="002B5730">
        <w:rPr>
          <w:rFonts w:ascii="Arial" w:eastAsia="Arial" w:hAnsi="Arial" w:cs="Arial"/>
          <w:color w:val="000000" w:themeColor="text1"/>
          <w:sz w:val="24"/>
          <w:szCs w:val="24"/>
        </w:rPr>
        <w:t>the years, raw materials used in sealants industry have observed price fluctuations globally. Diligently working on product selling prices to react to changes in raw material cost and simultaneously maintaining market share is a key challenge for construction sealants producers</w:t>
      </w:r>
    </w:p>
    <w:p w14:paraId="0F35BA34" w14:textId="1B351E88" w:rsidR="00FC0117" w:rsidRPr="00FC0117" w:rsidRDefault="00FC0117" w:rsidP="00FC0117">
      <w:pPr>
        <w:tabs>
          <w:tab w:val="left" w:pos="945"/>
        </w:tabs>
        <w:spacing w:line="48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7264" behindDoc="0" locked="0" layoutInCell="1" allowOverlap="1" wp14:anchorId="36BC32BF" wp14:editId="2E2C3512">
                <wp:simplePos x="0" y="0"/>
                <wp:positionH relativeFrom="column">
                  <wp:posOffset>0</wp:posOffset>
                </wp:positionH>
                <wp:positionV relativeFrom="paragraph">
                  <wp:posOffset>13335</wp:posOffset>
                </wp:positionV>
                <wp:extent cx="6073145" cy="246221"/>
                <wp:effectExtent l="0" t="0" r="0" b="0"/>
                <wp:wrapNone/>
                <wp:docPr id="630" name="Rectangle 7"/>
                <wp:cNvGraphicFramePr/>
                <a:graphic xmlns:a="http://schemas.openxmlformats.org/drawingml/2006/main">
                  <a:graphicData uri="http://schemas.microsoft.com/office/word/2010/wordprocessingShape">
                    <wps:wsp>
                      <wps:cNvSpPr/>
                      <wps:spPr>
                        <a:xfrm>
                          <a:off x="0" y="0"/>
                          <a:ext cx="6073145" cy="246221"/>
                        </a:xfrm>
                        <a:prstGeom prst="rect">
                          <a:avLst/>
                        </a:prstGeom>
                      </wps:spPr>
                      <wps:txbx>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wps:txbx>
                      <wps:bodyPr wrap="square">
                        <a:spAutoFit/>
                      </wps:bodyPr>
                    </wps:wsp>
                  </a:graphicData>
                </a:graphic>
              </wp:anchor>
            </w:drawing>
          </mc:Choice>
          <mc:Fallback>
            <w:pict>
              <v:rect w14:anchorId="36BC32BF" id="Rectangle 7" o:spid="_x0000_s1295" style="position:absolute;left:0;text-align:left;margin-left:0;margin-top:1.05pt;width:478.2pt;height:19.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" filled="f" stroked="f">
                <v:textbox style="mso-fit-shape-to-text:t">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v:textbox>
              </v:rect>
            </w:pict>
          </mc:Fallback>
        </mc:AlternateContent>
      </w:r>
    </w:p>
    <w:p w14:paraId="6A7F23BA" w14:textId="2E734855" w:rsidR="00A14586"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36676258">
                <wp:simplePos x="0" y="0"/>
                <wp:positionH relativeFrom="column">
                  <wp:posOffset>4495800</wp:posOffset>
                </wp:positionH>
                <wp:positionV relativeFrom="paragraph">
                  <wp:posOffset>2200910</wp:posOffset>
                </wp:positionV>
                <wp:extent cx="1864360" cy="200025"/>
                <wp:effectExtent l="0" t="0" r="0" b="0"/>
                <wp:wrapNone/>
                <wp:docPr id="22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C3B7B60" id="_x0000_s1296" type="#_x0000_t202" style="position:absolute;margin-left:354pt;margin-top:173.3pt;width:146.8pt;height:15.7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" filled="f" stroked="f">
                <v:textbox style="mso-fit-shape-to-text:t">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55EA065C" wp14:editId="6F101FC0">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410803B" w14:textId="682F9930" w:rsidR="000304B9" w:rsidRPr="002B5730"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77A36ACF" w:rsidR="00A14586" w:rsidRPr="002B5730" w:rsidRDefault="004C5239" w:rsidP="004C5239">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4</w:t>
      </w:r>
      <w:r w:rsidRPr="002B5730">
        <w:rPr>
          <w:rFonts w:ascii="Verdana" w:eastAsia="Verdana" w:hAnsi="Verdana" w:cs="Verdana"/>
          <w:b/>
          <w:bCs/>
          <w:color w:val="000000" w:themeColor="text1"/>
          <w:kern w:val="24"/>
          <w:sz w:val="20"/>
          <w:szCs w:val="20"/>
          <w:lang w:val="en-US"/>
        </w:rPr>
        <w:t xml:space="preserve">. </w:t>
      </w:r>
      <w:r w:rsidR="00A14586" w:rsidRPr="002B5730">
        <w:rPr>
          <w:rFonts w:ascii="Verdana" w:eastAsia="Verdana" w:hAnsi="Verdana" w:cs="Verdana"/>
          <w:b/>
          <w:bCs/>
          <w:color w:val="000000" w:themeColor="text1"/>
          <w:kern w:val="24"/>
          <w:sz w:val="20"/>
          <w:szCs w:val="20"/>
          <w:lang w:val="en-US"/>
        </w:rPr>
        <w:t xml:space="preserve">MARKET TRENDS &amp; DEVELOPMENTS </w:t>
      </w:r>
    </w:p>
    <w:p w14:paraId="090F03B7" w14:textId="2CB9C6B8" w:rsidR="00A14586" w:rsidRPr="002B5730" w:rsidRDefault="00A14586" w:rsidP="00A14586">
      <w:pPr>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 xml:space="preserve">Capacity Expansion by </w:t>
      </w:r>
      <w:r w:rsidR="009230A7" w:rsidRPr="002B5730">
        <w:rPr>
          <w:rFonts w:ascii="Verdana" w:eastAsia="Verdana" w:hAnsi="Verdana" w:cs="Verdana"/>
          <w:b/>
          <w:bCs/>
          <w:i/>
          <w:iCs/>
          <w:color w:val="000000" w:themeColor="text1"/>
          <w:kern w:val="24"/>
          <w:sz w:val="20"/>
          <w:szCs w:val="20"/>
          <w:u w:val="single"/>
          <w:lang w:val="en-US"/>
        </w:rPr>
        <w:t>E</w:t>
      </w:r>
      <w:r w:rsidRPr="002B5730">
        <w:rPr>
          <w:rFonts w:ascii="Verdana" w:eastAsia="Verdana" w:hAnsi="Verdana" w:cs="Verdana"/>
          <w:b/>
          <w:bCs/>
          <w:i/>
          <w:iCs/>
          <w:color w:val="000000" w:themeColor="text1"/>
          <w:kern w:val="24"/>
          <w:sz w:val="20"/>
          <w:szCs w:val="20"/>
          <w:u w:val="single"/>
          <w:lang w:val="en-US"/>
        </w:rPr>
        <w:t xml:space="preserve">xisting </w:t>
      </w:r>
      <w:r w:rsidR="009230A7" w:rsidRPr="002B5730">
        <w:rPr>
          <w:rFonts w:ascii="Verdana" w:eastAsia="Verdana" w:hAnsi="Verdana" w:cs="Verdana"/>
          <w:b/>
          <w:bCs/>
          <w:i/>
          <w:iCs/>
          <w:color w:val="000000" w:themeColor="text1"/>
          <w:kern w:val="24"/>
          <w:sz w:val="20"/>
          <w:szCs w:val="20"/>
          <w:u w:val="single"/>
          <w:lang w:val="en-US"/>
        </w:rPr>
        <w:t>P</w:t>
      </w:r>
      <w:r w:rsidRPr="002B5730">
        <w:rPr>
          <w:rFonts w:ascii="Verdana" w:eastAsia="Verdana" w:hAnsi="Verdana" w:cs="Verdana"/>
          <w:b/>
          <w:bCs/>
          <w:i/>
          <w:iCs/>
          <w:color w:val="000000" w:themeColor="text1"/>
          <w:kern w:val="24"/>
          <w:sz w:val="20"/>
          <w:szCs w:val="20"/>
          <w:u w:val="single"/>
          <w:lang w:val="en-US"/>
        </w:rPr>
        <w:t xml:space="preserve">layers in APAC </w:t>
      </w:r>
      <w:r w:rsidR="005B0E7E" w:rsidRPr="002B5730">
        <w:rPr>
          <w:rFonts w:ascii="Verdana" w:eastAsia="Verdana" w:hAnsi="Verdana" w:cs="Verdana"/>
          <w:b/>
          <w:bCs/>
          <w:i/>
          <w:iCs/>
          <w:color w:val="000000" w:themeColor="text1"/>
          <w:kern w:val="24"/>
          <w:sz w:val="20"/>
          <w:szCs w:val="20"/>
          <w:u w:val="single"/>
          <w:lang w:val="en-US"/>
        </w:rPr>
        <w:t>R</w:t>
      </w:r>
      <w:r w:rsidRPr="002B5730">
        <w:rPr>
          <w:rFonts w:ascii="Verdana" w:eastAsia="Verdana" w:hAnsi="Verdana" w:cs="Verdana"/>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3875DE9E"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w:t>
      </w:r>
      <w:proofErr w:type="spellStart"/>
      <w:r w:rsidRPr="002B5730">
        <w:rPr>
          <w:rFonts w:ascii="Arial" w:eastAsia="Arial" w:hAnsi="Arial" w:cs="Arial"/>
          <w:color w:val="000000" w:themeColor="text1"/>
          <w:sz w:val="24"/>
          <w:szCs w:val="24"/>
        </w:rPr>
        <w:t>defense</w:t>
      </w:r>
      <w:proofErr w:type="spellEnd"/>
      <w:r w:rsidRPr="002B5730">
        <w:rPr>
          <w:rFonts w:ascii="Arial" w:eastAsia="Arial" w:hAnsi="Arial" w:cs="Arial"/>
          <w:color w:val="000000" w:themeColor="text1"/>
          <w:sz w:val="24"/>
          <w:szCs w:val="24"/>
        </w:rPr>
        <w:t xml:space="preserve">, aerospace, pipes and tanks, construction and marine, companies have started investing in expanding manufacturing facilities. Moreover, companies are </w:t>
      </w:r>
      <w:r w:rsidRPr="002B5730">
        <w:rPr>
          <w:rFonts w:ascii="Arial" w:eastAsia="Arial" w:hAnsi="Arial" w:cs="Arial"/>
          <w:color w:val="000000" w:themeColor="text1"/>
          <w:sz w:val="24"/>
          <w:szCs w:val="24"/>
        </w:rPr>
        <w:t>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w:t>
      </w:r>
      <w:proofErr w:type="spellStart"/>
      <w:r w:rsidRPr="002B5730">
        <w:rPr>
          <w:rFonts w:ascii="Arial" w:eastAsia="Arial" w:hAnsi="Arial" w:cs="Arial"/>
          <w:color w:val="000000" w:themeColor="text1"/>
          <w:sz w:val="24"/>
          <w:szCs w:val="24"/>
        </w:rPr>
        <w:t>labor</w:t>
      </w:r>
      <w:proofErr w:type="spellEnd"/>
      <w:r w:rsidRPr="002B5730">
        <w:rPr>
          <w:rFonts w:ascii="Arial" w:eastAsia="Arial" w:hAnsi="Arial" w:cs="Arial"/>
          <w:color w:val="000000" w:themeColor="text1"/>
          <w:sz w:val="24"/>
          <w:szCs w:val="24"/>
        </w:rPr>
        <w:t xml:space="preserve">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r instance, Showa Denko Group completes expansion of lines to produce vinyl ester in Shanghai due to increasing demand of the product in electronic parts such as Liquid Crystal Displays (LCDs) and touch panels on account of the progress in telecommunication technologies.</w:t>
      </w:r>
    </w:p>
    <w:p w14:paraId="52672F20" w14:textId="77777777" w:rsidR="000304B9" w:rsidRPr="002B5730" w:rsidRDefault="000304B9" w:rsidP="009E2A18">
      <w:pPr>
        <w:spacing w:line="360" w:lineRule="auto"/>
        <w:jc w:val="both"/>
        <w:rPr>
          <w:rFonts w:ascii="Arial" w:eastAsia="Arial" w:hAnsi="Arial" w:cs="Arial"/>
          <w:color w:val="000000" w:themeColor="text1"/>
          <w:sz w:val="24"/>
          <w:szCs w:val="24"/>
        </w:rPr>
      </w:pPr>
    </w:p>
    <w:p w14:paraId="377AAD12" w14:textId="77777777" w:rsidR="00E84733" w:rsidRDefault="00E84733" w:rsidP="00A14586">
      <w:pPr>
        <w:spacing w:line="480" w:lineRule="auto"/>
        <w:jc w:val="both"/>
        <w:rPr>
          <w:rFonts w:ascii="Verdana" w:eastAsia="Verdana" w:hAnsi="Verdana" w:cs="Verdana"/>
          <w:b/>
          <w:bCs/>
          <w:i/>
          <w:iCs/>
          <w:color w:val="000000" w:themeColor="text1"/>
          <w:kern w:val="24"/>
          <w:sz w:val="20"/>
          <w:szCs w:val="20"/>
          <w:u w:val="single"/>
          <w:lang w:val="en-US"/>
        </w:rPr>
      </w:pPr>
    </w:p>
    <w:p w14:paraId="713572B0" w14:textId="77777777" w:rsidR="00D03E35" w:rsidRDefault="00D03E35" w:rsidP="00A14586">
      <w:pPr>
        <w:spacing w:line="480" w:lineRule="auto"/>
        <w:jc w:val="both"/>
        <w:rPr>
          <w:rFonts w:ascii="Verdana" w:eastAsia="Verdana" w:hAnsi="Verdana" w:cs="Verdana"/>
          <w:b/>
          <w:bCs/>
          <w:i/>
          <w:iCs/>
          <w:color w:val="000000" w:themeColor="text1"/>
          <w:kern w:val="24"/>
          <w:sz w:val="20"/>
          <w:szCs w:val="20"/>
          <w:u w:val="single"/>
          <w:lang w:val="en-US"/>
        </w:rPr>
      </w:pPr>
    </w:p>
    <w:p w14:paraId="17806C4C" w14:textId="784E5C3C" w:rsidR="00D03E35" w:rsidRDefault="00D03E35" w:rsidP="00A14586">
      <w:pPr>
        <w:spacing w:line="480" w:lineRule="auto"/>
        <w:jc w:val="both"/>
        <w:rPr>
          <w:rFonts w:ascii="Verdana" w:eastAsia="Verdana" w:hAnsi="Verdana" w:cs="Verdana"/>
          <w:b/>
          <w:bCs/>
          <w:i/>
          <w:iCs/>
          <w:color w:val="000000" w:themeColor="text1"/>
          <w:kern w:val="24"/>
          <w:sz w:val="20"/>
          <w:szCs w:val="20"/>
          <w:u w:val="single"/>
          <w:lang w:val="en-US"/>
        </w:rPr>
        <w:sectPr w:rsidR="00D03E35"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952EAB1" w14:textId="4898584D" w:rsidR="000304B9"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Emerging applications</w:t>
      </w:r>
    </w:p>
    <w:p w14:paraId="62183321" w14:textId="77777777"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rapidly increasing in APAC region mainly in China. Moreover, its application in pipes and tanks, marine </w:t>
      </w:r>
      <w:r w:rsidRPr="002B5730">
        <w:rPr>
          <w:rFonts w:ascii="Arial" w:eastAsia="Arial" w:hAnsi="Arial" w:cs="Arial"/>
          <w:color w:val="000000" w:themeColor="text1"/>
          <w:sz w:val="24"/>
          <w:szCs w:val="24"/>
        </w:rPr>
        <w:t xml:space="preserve">industry, </w:t>
      </w:r>
      <w:proofErr w:type="spellStart"/>
      <w:r w:rsidRPr="002B5730">
        <w:rPr>
          <w:rFonts w:ascii="Arial" w:eastAsia="Arial" w:hAnsi="Arial" w:cs="Arial"/>
          <w:color w:val="000000" w:themeColor="text1"/>
          <w:sz w:val="24"/>
          <w:szCs w:val="24"/>
        </w:rPr>
        <w:t>defen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e</w:t>
      </w:r>
      <w:proofErr w:type="spellEnd"/>
      <w:r w:rsidRPr="002B5730">
        <w:rPr>
          <w:rFonts w:ascii="Arial" w:eastAsia="Arial" w:hAnsi="Arial" w:cs="Arial"/>
          <w:color w:val="000000" w:themeColor="text1"/>
          <w:sz w:val="24"/>
          <w:szCs w:val="24"/>
        </w:rPr>
        <w:t>,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etc. has 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91D155F" w14:textId="1A637D2C" w:rsidR="00395063" w:rsidRPr="002B5730" w:rsidRDefault="006439A1"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28F79C54">
            <wp:simplePos x="0" y="0"/>
            <wp:positionH relativeFrom="page">
              <wp:align>center</wp:align>
            </wp:positionH>
            <wp:positionV relativeFrom="paragraph">
              <wp:posOffset>264795</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D6F90" w:rsidRPr="002B5730">
        <w:rPr>
          <w:rFonts w:ascii="Arial" w:eastAsia="Arial" w:hAnsi="Arial" w:cs="Arial"/>
          <w:noProof/>
          <w:color w:val="000000" w:themeColor="text1"/>
          <w:sz w:val="24"/>
          <w:szCs w:val="24"/>
        </w:rPr>
        <mc:AlternateContent>
          <mc:Choice Requires="wps">
            <w:drawing>
              <wp:anchor distT="0" distB="0" distL="114300" distR="114300" simplePos="0" relativeHeight="252230656" behindDoc="0" locked="0" layoutInCell="1" allowOverlap="1" wp14:anchorId="2FC06AD9" wp14:editId="0972EE87">
                <wp:simplePos x="0" y="0"/>
                <wp:positionH relativeFrom="margin">
                  <wp:posOffset>-123825</wp:posOffset>
                </wp:positionH>
                <wp:positionV relativeFrom="paragraph">
                  <wp:posOffset>19050</wp:posOffset>
                </wp:positionV>
                <wp:extent cx="6553200" cy="514350"/>
                <wp:effectExtent l="0" t="0" r="0" b="0"/>
                <wp:wrapNone/>
                <wp:docPr id="242" name="TextBox 2"/>
                <wp:cNvGraphicFramePr/>
                <a:graphic xmlns:a="http://schemas.openxmlformats.org/drawingml/2006/main">
                  <a:graphicData uri="http://schemas.microsoft.com/office/word/2010/wordprocessingShape">
                    <wps:wsp>
                      <wps:cNvSpPr txBox="1"/>
                      <wps:spPr>
                        <a:xfrm>
                          <a:off x="0" y="0"/>
                          <a:ext cx="6553200" cy="514350"/>
                        </a:xfrm>
                        <a:prstGeom prst="rect">
                          <a:avLst/>
                        </a:prstGeom>
                        <a:noFill/>
                      </wps:spPr>
                      <wps:txb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C06AD9" id="_x0000_s1297" type="#_x0000_t202" style="position:absolute;left:0;text-align:left;margin-left:-9.75pt;margin-top:1.5pt;width:516pt;height:40.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" filled="f" stroked="f">
                <v:textbo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v:textbox>
                <w10:wrap anchorx="margin"/>
              </v:shape>
            </w:pict>
          </mc:Fallback>
        </mc:AlternateContent>
      </w:r>
    </w:p>
    <w:p w14:paraId="5101E868" w14:textId="6521D0E4" w:rsidR="00395063" w:rsidRPr="002B5730" w:rsidRDefault="008D6F90" w:rsidP="009E2A18">
      <w:pPr>
        <w:spacing w:line="360" w:lineRule="auto"/>
        <w:jc w:val="both"/>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F0145"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 xml:space="preserve">s to </w:t>
      </w:r>
      <w:r w:rsidRPr="002B5730">
        <w:rPr>
          <w:rFonts w:ascii="Arial" w:eastAsia="Arial" w:hAnsi="Arial" w:cs="Arial"/>
          <w:color w:val="000000" w:themeColor="text1"/>
          <w:sz w:val="24"/>
          <w:szCs w:val="24"/>
        </w:rPr>
        <w:t>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88210E5" w14:textId="219896A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298"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299"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300"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301"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302"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EC5F3D" w14:textId="0FE6BFBF" w:rsidR="00A14586"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Mergers and Acquisitions</w:t>
      </w:r>
    </w:p>
    <w:p w14:paraId="398320FC" w14:textId="2A7DC4BF" w:rsidR="006439A1" w:rsidRDefault="00A14586"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w:t>
      </w:r>
      <w:proofErr w:type="spellStart"/>
      <w:r w:rsidRPr="002B5730">
        <w:rPr>
          <w:rFonts w:ascii="Arial" w:eastAsia="Arial" w:hAnsi="Arial" w:cs="Arial"/>
          <w:color w:val="000000" w:themeColor="text1"/>
          <w:sz w:val="24"/>
          <w:szCs w:val="24"/>
        </w:rPr>
        <w:t>Polynt</w:t>
      </w:r>
      <w:proofErr w:type="spellEnd"/>
      <w:r w:rsidRPr="002B5730">
        <w:rPr>
          <w:rFonts w:ascii="Arial" w:eastAsia="Arial" w:hAnsi="Arial" w:cs="Arial"/>
          <w:color w:val="000000" w:themeColor="text1"/>
          <w:sz w:val="24"/>
          <w:szCs w:val="24"/>
        </w:rPr>
        <w:t xml:space="preserve"> and </w:t>
      </w:r>
      <w:proofErr w:type="spellStart"/>
      <w:r w:rsidRPr="002B5730">
        <w:rPr>
          <w:rFonts w:ascii="Arial" w:eastAsia="Arial" w:hAnsi="Arial" w:cs="Arial"/>
          <w:color w:val="000000" w:themeColor="text1"/>
          <w:sz w:val="24"/>
          <w:szCs w:val="24"/>
        </w:rPr>
        <w:t>Reichhold</w:t>
      </w:r>
      <w:proofErr w:type="spellEnd"/>
      <w:r w:rsidRPr="002B5730">
        <w:rPr>
          <w:rFonts w:ascii="Arial" w:eastAsia="Arial" w:hAnsi="Arial" w:cs="Arial"/>
          <w:color w:val="000000" w:themeColor="text1"/>
          <w:sz w:val="24"/>
          <w:szCs w:val="24"/>
        </w:rPr>
        <w:t xml:space="preserve"> also had a merger in the same year to expand and increase </w:t>
      </w:r>
      <w:r w:rsidR="000308F6" w:rsidRPr="002B5730">
        <w:rPr>
          <w:rFonts w:ascii="Arial" w:eastAsia="Arial" w:hAnsi="Arial" w:cs="Arial"/>
          <w:color w:val="000000" w:themeColor="text1"/>
          <w:sz w:val="24"/>
          <w:szCs w:val="24"/>
        </w:rPr>
        <w:t>their</w:t>
      </w:r>
      <w:r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 xml:space="preserve">a prominent </w:t>
      </w:r>
      <w:r w:rsidR="00884E69" w:rsidRPr="002B5730">
        <w:rPr>
          <w:rFonts w:ascii="Arial" w:eastAsia="Arial" w:hAnsi="Arial" w:cs="Arial"/>
          <w:color w:val="000000" w:themeColor="text1"/>
          <w:sz w:val="24"/>
          <w:szCs w:val="24"/>
        </w:rPr>
        <w:t>player</w:t>
      </w:r>
      <w:r w:rsidRPr="002B5730">
        <w:rPr>
          <w:rFonts w:ascii="Arial" w:eastAsia="Arial" w:hAnsi="Arial" w:cs="Arial"/>
          <w:color w:val="000000" w:themeColor="text1"/>
          <w:sz w:val="24"/>
          <w:szCs w:val="24"/>
        </w:rPr>
        <w:t xml:space="preserve"> in the vinyl ester resin</w:t>
      </w:r>
      <w:r w:rsidR="00BB2DD7"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proofErr w:type="spellStart"/>
            <w:r w:rsidRPr="002B5730">
              <w:rPr>
                <w:rFonts w:ascii="Verdana" w:hAnsi="Verdana"/>
                <w:b/>
                <w:bCs/>
                <w:color w:val="000000" w:themeColor="text1"/>
                <w:sz w:val="20"/>
                <w:szCs w:val="20"/>
              </w:rPr>
              <w:t>S.No</w:t>
            </w:r>
            <w:proofErr w:type="spellEnd"/>
            <w:r w:rsidRPr="002B5730">
              <w:rPr>
                <w:rFonts w:ascii="Verdana" w:hAnsi="Verdana"/>
                <w:b/>
                <w:bCs/>
                <w:color w:val="000000" w:themeColor="text1"/>
                <w:sz w:val="20"/>
                <w:szCs w:val="20"/>
              </w:rPr>
              <w:t>.</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Aliancys</w:t>
            </w:r>
            <w:proofErr w:type="spellEnd"/>
            <w:r w:rsidRPr="002B5730">
              <w:rPr>
                <w:rFonts w:ascii="Verdana" w:hAnsi="Verdana"/>
                <w:color w:val="000000" w:themeColor="text1"/>
                <w:sz w:val="20"/>
                <w:szCs w:val="20"/>
              </w:rPr>
              <w:t xml:space="preserve">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Polynt</w:t>
            </w:r>
            <w:proofErr w:type="spellEnd"/>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Reichhold</w:t>
            </w:r>
            <w:proofErr w:type="spellEnd"/>
            <w:r w:rsidRPr="002B5730">
              <w:rPr>
                <w:rFonts w:ascii="Verdana" w:hAnsi="Verdana"/>
                <w:color w:val="000000" w:themeColor="text1"/>
                <w:sz w:val="20"/>
                <w:szCs w:val="20"/>
              </w:rPr>
              <w:t xml:space="preserve">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Kemrock</w:t>
            </w:r>
            <w:proofErr w:type="spellEnd"/>
            <w:r w:rsidRPr="002B5730">
              <w:rPr>
                <w:rFonts w:ascii="Verdana" w:hAnsi="Verdana"/>
                <w:color w:val="000000" w:themeColor="text1"/>
                <w:sz w:val="20"/>
                <w:szCs w:val="20"/>
              </w:rPr>
              <w:t xml:space="preserve">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4D7C57FC" w:rsidR="00A14586" w:rsidRPr="002B5730" w:rsidRDefault="009E10C0" w:rsidP="00F25B3D">
      <w:pPr>
        <w:rPr>
          <w:rFonts w:ascii="Calibri" w:hAnsi="Calibri" w:cs="Calibri"/>
          <w:color w:val="000000" w:themeColor="text1"/>
        </w:rPr>
      </w:pPr>
      <w:r w:rsidRPr="002B5730">
        <w:rPr>
          <w:noProof/>
          <w:color w:val="000000" w:themeColor="text1"/>
        </w:rPr>
        <mc:AlternateContent>
          <mc:Choice Requires="wps">
            <w:drawing>
              <wp:anchor distT="0" distB="0" distL="114300" distR="114300" simplePos="0" relativeHeight="252224512" behindDoc="0" locked="0" layoutInCell="1" allowOverlap="1" wp14:anchorId="5C3B0A4B" wp14:editId="067B9A04">
                <wp:simplePos x="0" y="0"/>
                <wp:positionH relativeFrom="column">
                  <wp:posOffset>4688840</wp:posOffset>
                </wp:positionH>
                <wp:positionV relativeFrom="paragraph">
                  <wp:posOffset>42545</wp:posOffset>
                </wp:positionV>
                <wp:extent cx="1864360" cy="2000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C3B0A4B" id="_x0000_s1303" type="#_x0000_t202" style="position:absolute;margin-left:369.2pt;margin-top:3.35pt;width:146.8pt;height:15.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" filled="f" stroked="f">
                <v:textbox style="mso-fit-shape-to-text:t">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EE9A4F8" w14:textId="2CE26C0B" w:rsidR="00A14586" w:rsidRPr="002B5730" w:rsidRDefault="00A14586" w:rsidP="000304B9">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Growing Focus towards Research &amp; Development</w:t>
      </w:r>
    </w:p>
    <w:p w14:paraId="7C5D4F9C" w14:textId="25029AB6" w:rsidR="004C5239" w:rsidRPr="002B5730" w:rsidRDefault="000308F6" w:rsidP="000304B9">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Vinyl ester resin</w:t>
      </w:r>
      <w:r w:rsidR="00A14586" w:rsidRPr="002B5730">
        <w:rPr>
          <w:rFonts w:ascii="Arial" w:eastAsia="Arial" w:hAnsi="Arial" w:cs="Arial"/>
          <w:color w:val="000000" w:themeColor="text1"/>
          <w:sz w:val="24"/>
          <w:szCs w:val="24"/>
        </w:rPr>
        <w:t xml:space="preserve"> market is witnessing</w:t>
      </w:r>
      <w:r w:rsidR="006111A4" w:rsidRPr="002B5730">
        <w:rPr>
          <w:rFonts w:ascii="Arial" w:eastAsia="Arial" w:hAnsi="Arial" w:cs="Arial"/>
          <w:color w:val="000000" w:themeColor="text1"/>
          <w:sz w:val="24"/>
          <w:szCs w:val="24"/>
        </w:rPr>
        <w:t xml:space="preserve"> the</w:t>
      </w:r>
      <w:r w:rsidR="00A14586" w:rsidRPr="002B5730">
        <w:rPr>
          <w:rFonts w:ascii="Arial" w:eastAsia="Arial" w:hAnsi="Arial" w:cs="Arial"/>
          <w:color w:val="000000" w:themeColor="text1"/>
          <w:sz w:val="24"/>
          <w:szCs w:val="24"/>
        </w:rPr>
        <w:t xml:space="preserve"> presence of various market players</w:t>
      </w:r>
      <w:r w:rsidR="006111A4" w:rsidRPr="002B5730">
        <w:rPr>
          <w:rFonts w:ascii="Arial" w:eastAsia="Arial" w:hAnsi="Arial" w:cs="Arial"/>
          <w:color w:val="000000" w:themeColor="text1"/>
          <w:sz w:val="24"/>
          <w:szCs w:val="24"/>
        </w:rPr>
        <w:t>,</w:t>
      </w:r>
      <w:r w:rsidR="00A14586" w:rsidRPr="002B5730">
        <w:rPr>
          <w:rFonts w:ascii="Arial" w:eastAsia="Arial" w:hAnsi="Arial" w:cs="Arial"/>
          <w:color w:val="000000" w:themeColor="text1"/>
          <w:sz w:val="24"/>
          <w:szCs w:val="24"/>
        </w:rPr>
        <w:t xml:space="preserve"> which has resulted in growing focus towards the research and development activities for new applications such as pipes and tanks and marine. For instance, </w:t>
      </w:r>
      <w:proofErr w:type="spellStart"/>
      <w:r w:rsidR="00A14586" w:rsidRPr="002B5730">
        <w:rPr>
          <w:rFonts w:ascii="Arial" w:eastAsia="Arial" w:hAnsi="Arial" w:cs="Arial"/>
          <w:color w:val="000000" w:themeColor="text1"/>
          <w:sz w:val="24"/>
          <w:szCs w:val="24"/>
        </w:rPr>
        <w:t>Swancor</w:t>
      </w:r>
      <w:proofErr w:type="spellEnd"/>
      <w:r w:rsidR="00A14586" w:rsidRPr="002B5730">
        <w:rPr>
          <w:rFonts w:ascii="Arial" w:eastAsia="Arial" w:hAnsi="Arial" w:cs="Arial"/>
          <w:color w:val="000000" w:themeColor="text1"/>
          <w:sz w:val="24"/>
          <w:szCs w:val="24"/>
        </w:rPr>
        <w:t xml:space="preserve"> Holdings </w:t>
      </w:r>
      <w:r w:rsidR="00A14586" w:rsidRPr="002B5730">
        <w:rPr>
          <w:rFonts w:ascii="Arial" w:eastAsia="Arial" w:hAnsi="Arial" w:cs="Arial"/>
          <w:color w:val="000000" w:themeColor="text1"/>
          <w:sz w:val="24"/>
          <w:szCs w:val="24"/>
        </w:rPr>
        <w:t>Ltd.</w:t>
      </w:r>
      <w:r w:rsidR="006111A4" w:rsidRPr="002B5730">
        <w:rPr>
          <w:rFonts w:ascii="Arial" w:eastAsia="Arial" w:hAnsi="Arial" w:cs="Arial"/>
          <w:color w:val="000000" w:themeColor="text1"/>
          <w:sz w:val="24"/>
          <w:szCs w:val="24"/>
        </w:rPr>
        <w:t>’s</w:t>
      </w:r>
      <w:r w:rsidR="00A14586" w:rsidRPr="002B5730">
        <w:rPr>
          <w:rFonts w:ascii="Arial" w:eastAsia="Arial" w:hAnsi="Arial" w:cs="Arial"/>
          <w:color w:val="000000" w:themeColor="text1"/>
          <w:sz w:val="24"/>
          <w:szCs w:val="24"/>
        </w:rPr>
        <w:t xml:space="preserve"> product SWANCOR 901 is a Bisphenol-A type epoxy vinyl ester resin </w:t>
      </w:r>
      <w:r w:rsidR="006111A4" w:rsidRPr="002B5730">
        <w:rPr>
          <w:rFonts w:ascii="Arial" w:eastAsia="Arial" w:hAnsi="Arial" w:cs="Arial"/>
          <w:color w:val="000000" w:themeColor="text1"/>
          <w:sz w:val="24"/>
          <w:szCs w:val="24"/>
        </w:rPr>
        <w:t>that</w:t>
      </w:r>
      <w:r w:rsidR="00A14586" w:rsidRPr="002B5730">
        <w:rPr>
          <w:rFonts w:ascii="Arial" w:eastAsia="Arial" w:hAnsi="Arial" w:cs="Arial"/>
          <w:color w:val="000000" w:themeColor="text1"/>
          <w:sz w:val="24"/>
          <w:szCs w:val="24"/>
        </w:rPr>
        <w:t xml:space="preserve"> is currently being researched for new applications. Vinyl ester resin</w:t>
      </w:r>
      <w:r w:rsidR="006111A4" w:rsidRPr="002B5730">
        <w:rPr>
          <w:rFonts w:ascii="Arial" w:eastAsia="Arial" w:hAnsi="Arial" w:cs="Arial"/>
          <w:color w:val="000000" w:themeColor="text1"/>
          <w:sz w:val="24"/>
          <w:szCs w:val="24"/>
        </w:rPr>
        <w:t>s’</w:t>
      </w:r>
      <w:r w:rsidR="00A14586" w:rsidRPr="002B5730">
        <w:rPr>
          <w:rFonts w:ascii="Arial" w:eastAsia="Arial" w:hAnsi="Arial" w:cs="Arial"/>
          <w:color w:val="000000" w:themeColor="text1"/>
          <w:sz w:val="24"/>
          <w:szCs w:val="24"/>
        </w:rPr>
        <w:t xml:space="preserve"> properties of corrosion resistance and thermal resistance make them the best fit for industrial applications</w:t>
      </w:r>
      <w:r w:rsidR="006111A4" w:rsidRPr="002B5730">
        <w:rPr>
          <w:rFonts w:ascii="Arial" w:eastAsia="Arial" w:hAnsi="Arial" w:cs="Arial"/>
          <w:color w:val="000000" w:themeColor="text1"/>
          <w:sz w:val="24"/>
          <w:szCs w:val="24"/>
        </w:rPr>
        <w:t xml:space="preserve">, such </w:t>
      </w:r>
      <w:r w:rsidR="00A14586" w:rsidRPr="002B5730">
        <w:rPr>
          <w:rFonts w:ascii="Arial" w:eastAsia="Arial" w:hAnsi="Arial" w:cs="Arial"/>
          <w:color w:val="000000" w:themeColor="text1"/>
          <w:sz w:val="24"/>
          <w:szCs w:val="24"/>
        </w:rPr>
        <w:t>as lining system for tanks and pipes.</w:t>
      </w:r>
    </w:p>
    <w:p w14:paraId="24B599C6" w14:textId="77777777" w:rsidR="006439A1" w:rsidRDefault="006439A1">
      <w:pPr>
        <w:rPr>
          <w:rFonts w:ascii="Verdana" w:eastAsia="Verdana" w:hAnsi="Verdana" w:cs="Verdana"/>
          <w:b/>
          <w:bCs/>
          <w:color w:val="000000" w:themeColor="text1"/>
          <w:kern w:val="24"/>
          <w:sz w:val="20"/>
          <w:szCs w:val="20"/>
          <w:lang w:val="en-US"/>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9CF6A23" w14:textId="35F1A223" w:rsidR="00DB283B" w:rsidRDefault="00DB283B">
      <w:pPr>
        <w:rPr>
          <w:rFonts w:ascii="Verdana" w:eastAsia="Verdana" w:hAnsi="Verdana" w:cs="Verdana"/>
          <w:b/>
          <w:bCs/>
          <w:color w:val="000000" w:themeColor="text1"/>
          <w:kern w:val="24"/>
          <w:sz w:val="20"/>
          <w:szCs w:val="20"/>
          <w:lang w:val="en-US"/>
        </w:rPr>
      </w:pPr>
    </w:p>
    <w:p w14:paraId="11E5EEE3" w14:textId="77777777" w:rsidR="00D03E35" w:rsidRDefault="00D03E35">
      <w:pPr>
        <w:rPr>
          <w:rFonts w:ascii="Verdana" w:eastAsia="Verdana" w:hAnsi="Verdana" w:cs="Verdana"/>
          <w:b/>
          <w:bCs/>
          <w:color w:val="000000" w:themeColor="text1"/>
          <w:kern w:val="24"/>
          <w:sz w:val="20"/>
          <w:szCs w:val="20"/>
          <w:lang w:val="en-US"/>
        </w:rPr>
      </w:pPr>
    </w:p>
    <w:p w14:paraId="49EA8FB9" w14:textId="77777777" w:rsidR="00D03E35" w:rsidRDefault="00D03E35" w:rsidP="007A7901">
      <w:pPr>
        <w:spacing w:line="480" w:lineRule="auto"/>
        <w:rPr>
          <w:rFonts w:ascii="Verdana" w:eastAsia="Verdana" w:hAnsi="Verdana" w:cs="Verdana"/>
          <w:b/>
          <w:bCs/>
          <w:color w:val="000000" w:themeColor="text1"/>
          <w:kern w:val="24"/>
          <w:sz w:val="20"/>
          <w:szCs w:val="20"/>
          <w:lang w:val="en-US"/>
        </w:rPr>
      </w:pPr>
    </w:p>
    <w:p w14:paraId="5C4EFC0C" w14:textId="77777777" w:rsidR="00D03E35" w:rsidRDefault="00D03E35" w:rsidP="007A7901">
      <w:pPr>
        <w:spacing w:line="480" w:lineRule="auto"/>
        <w:rPr>
          <w:rFonts w:ascii="Verdana" w:eastAsia="Verdana" w:hAnsi="Verdana" w:cs="Verdana"/>
          <w:b/>
          <w:bCs/>
          <w:color w:val="000000" w:themeColor="text1"/>
          <w:kern w:val="24"/>
          <w:sz w:val="20"/>
          <w:szCs w:val="20"/>
          <w:lang w:val="en-US"/>
        </w:rPr>
      </w:pPr>
    </w:p>
    <w:p w14:paraId="45654CEC" w14:textId="659D3D8B" w:rsidR="004C5239" w:rsidRPr="00E9548B" w:rsidRDefault="004C5239" w:rsidP="007A7901">
      <w:pPr>
        <w:spacing w:line="480" w:lineRule="auto"/>
        <w:rPr>
          <w:rFonts w:ascii="Verdana" w:eastAsia="Verdana" w:hAnsi="Verdana" w:cs="Verdana"/>
          <w:b/>
          <w:bCs/>
          <w:color w:val="000000" w:themeColor="text1"/>
          <w:kern w:val="24"/>
          <w:sz w:val="20"/>
          <w:szCs w:val="20"/>
          <w:lang w:val="en-US"/>
          <w14:textOutline w14:w="9525" w14:cap="rnd" w14:cmpd="sng" w14:algn="ctr">
            <w14:noFill/>
            <w14:prstDash w14:val="solid"/>
            <w14:bevel/>
          </w14:textOutline>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5</w:t>
      </w:r>
      <w:r w:rsidRPr="002B5730">
        <w:rPr>
          <w:rFonts w:ascii="Verdana" w:eastAsia="Verdana" w:hAnsi="Verdana" w:cs="Verdana"/>
          <w:b/>
          <w:bCs/>
          <w:color w:val="000000" w:themeColor="text1"/>
          <w:kern w:val="24"/>
          <w:sz w:val="20"/>
          <w:szCs w:val="20"/>
          <w:lang w:val="en-US"/>
        </w:rPr>
        <w:t>. Pricing Analysis</w:t>
      </w:r>
    </w:p>
    <w:p w14:paraId="4B11E754" w14:textId="7A753B9F" w:rsidR="00040724" w:rsidRPr="002B5730" w:rsidRDefault="007A7901" w:rsidP="00D03E35">
      <w:pPr>
        <w:spacing w:line="48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Ether Resins (VER) remained firm since the beginning of 2021 following the pickup in 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 xml:space="preserve">repercussions. However, the increment has been marginal yet consistent due to constraint fluctuations in base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costs. There has not been an adverse impact</w:t>
      </w:r>
      <w:r w:rsidR="00DD017A" w:rsidRPr="002B5730">
        <w:rPr>
          <w:rFonts w:ascii="Arial" w:eastAsia="Arial" w:hAnsi="Arial" w:cs="Arial"/>
          <w:color w:val="000000" w:themeColor="text1"/>
          <w:sz w:val="24"/>
          <w:szCs w:val="24"/>
        </w:rPr>
        <w:t xml:space="preserve"> of</w:t>
      </w:r>
      <w:r w:rsidRPr="002B5730">
        <w:rPr>
          <w:rFonts w:ascii="Arial" w:eastAsia="Arial" w:hAnsi="Arial" w:cs="Arial"/>
          <w:color w:val="000000" w:themeColor="text1"/>
          <w:sz w:val="24"/>
          <w:szCs w:val="24"/>
        </w:rPr>
        <w:t xml:space="preserve"> the second wave of Covid in India, as the </w:t>
      </w:r>
      <w:r w:rsidRPr="002B5730">
        <w:rPr>
          <w:rFonts w:ascii="Arial" w:eastAsia="Arial" w:hAnsi="Arial" w:cs="Arial"/>
          <w:color w:val="000000" w:themeColor="text1"/>
          <w:sz w:val="24"/>
          <w:szCs w:val="24"/>
        </w:rPr>
        <w:t xml:space="preserve">demand remained consistent from packaging sector amidst </w:t>
      </w:r>
      <w:proofErr w:type="spellStart"/>
      <w:r w:rsidRPr="002B5730">
        <w:rPr>
          <w:rFonts w:ascii="Arial" w:eastAsia="Arial" w:hAnsi="Arial" w:cs="Arial"/>
          <w:color w:val="000000" w:themeColor="text1"/>
          <w:sz w:val="24"/>
          <w:szCs w:val="24"/>
        </w:rPr>
        <w:t>favorable</w:t>
      </w:r>
      <w:proofErr w:type="spellEnd"/>
      <w:r w:rsidRPr="002B5730">
        <w:rPr>
          <w:rFonts w:ascii="Arial" w:eastAsia="Arial" w:hAnsi="Arial" w:cs="Arial"/>
          <w:color w:val="000000" w:themeColor="text1"/>
          <w:sz w:val="24"/>
          <w:szCs w:val="24"/>
        </w:rPr>
        <w:t xml:space="preserve"> consumer sentiments. Thus, after showcasing a marginal dullness in May,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FY2022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00534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94AD760" w14:textId="2C5C707C" w:rsidR="007A7901" w:rsidRPr="002B5730" w:rsidRDefault="0026260F" w:rsidP="007A7901">
      <w:pPr>
        <w:spacing w:line="480" w:lineRule="auto"/>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Figure 50:</w:t>
      </w:r>
      <w:r w:rsidR="00884E69">
        <w:rPr>
          <w:rFonts w:ascii="Verdana" w:eastAsia="Verdana" w:hAnsi="Verdana" w:cs="Verdana"/>
          <w:b/>
          <w:bCs/>
          <w:color w:val="000000" w:themeColor="text1"/>
          <w:kern w:val="24"/>
          <w:sz w:val="20"/>
          <w:szCs w:val="20"/>
        </w:rPr>
        <w:t xml:space="preserve"> Global</w:t>
      </w:r>
      <w:r w:rsidR="007A7901" w:rsidRPr="002B5730">
        <w:rPr>
          <w:rFonts w:ascii="Verdana" w:eastAsia="Verdana" w:hAnsi="Verdana" w:cs="Verdana"/>
          <w:b/>
          <w:bCs/>
          <w:color w:val="000000" w:themeColor="text1"/>
          <w:kern w:val="24"/>
          <w:sz w:val="20"/>
          <w:szCs w:val="20"/>
        </w:rPr>
        <w:t xml:space="preserve"> Vinyl E</w:t>
      </w:r>
      <w:r>
        <w:rPr>
          <w:rFonts w:ascii="Verdana" w:eastAsia="Verdana" w:hAnsi="Verdana" w:cs="Verdana"/>
          <w:b/>
          <w:bCs/>
          <w:color w:val="000000" w:themeColor="text1"/>
          <w:kern w:val="24"/>
          <w:sz w:val="20"/>
          <w:szCs w:val="20"/>
        </w:rPr>
        <w:t>st</w:t>
      </w:r>
      <w:r w:rsidR="007A7901" w:rsidRPr="002B5730">
        <w:rPr>
          <w:rFonts w:ascii="Verdana" w:eastAsia="Verdana" w:hAnsi="Verdana" w:cs="Verdana"/>
          <w:b/>
          <w:bCs/>
          <w:color w:val="000000" w:themeColor="text1"/>
          <w:kern w:val="24"/>
          <w:sz w:val="20"/>
          <w:szCs w:val="20"/>
        </w:rPr>
        <w:t>er Resin Yearly Prices, 201</w:t>
      </w:r>
      <w:r w:rsidR="00884E69">
        <w:rPr>
          <w:rFonts w:ascii="Verdana" w:eastAsia="Verdana" w:hAnsi="Verdana" w:cs="Verdana"/>
          <w:b/>
          <w:bCs/>
          <w:color w:val="000000" w:themeColor="text1"/>
          <w:kern w:val="24"/>
          <w:sz w:val="20"/>
          <w:szCs w:val="20"/>
        </w:rPr>
        <w:t>5-2030</w:t>
      </w:r>
      <w:r w:rsidR="007A7901" w:rsidRPr="002B5730">
        <w:rPr>
          <w:rFonts w:ascii="Verdana" w:eastAsia="Verdana" w:hAnsi="Verdana" w:cs="Verdana"/>
          <w:b/>
          <w:bCs/>
          <w:color w:val="000000" w:themeColor="text1"/>
          <w:kern w:val="24"/>
          <w:sz w:val="20"/>
          <w:szCs w:val="20"/>
        </w:rPr>
        <w:t xml:space="preserve"> (</w:t>
      </w:r>
      <w:r w:rsidR="00884E69">
        <w:rPr>
          <w:rFonts w:ascii="Verdana" w:eastAsia="Verdana" w:hAnsi="Verdana" w:cs="Verdana"/>
          <w:b/>
          <w:bCs/>
          <w:color w:val="000000" w:themeColor="text1"/>
          <w:kern w:val="24"/>
          <w:sz w:val="20"/>
          <w:szCs w:val="20"/>
        </w:rPr>
        <w:t>USD</w:t>
      </w:r>
      <w:r w:rsidR="007A7901" w:rsidRPr="002B5730">
        <w:rPr>
          <w:rFonts w:ascii="Verdana" w:eastAsia="Verdana" w:hAnsi="Verdana" w:cs="Verdana"/>
          <w:b/>
          <w:bCs/>
          <w:color w:val="000000" w:themeColor="text1"/>
          <w:kern w:val="24"/>
          <w:sz w:val="20"/>
          <w:szCs w:val="20"/>
        </w:rPr>
        <w:t>/Tonne)</w:t>
      </w:r>
    </w:p>
    <w:p w14:paraId="58B13EE2" w14:textId="68EEB83A" w:rsidR="007A7901" w:rsidRPr="002B5730" w:rsidRDefault="007A7901"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drawing>
          <wp:inline distT="0" distB="0" distL="0" distR="0" wp14:anchorId="2165F90D" wp14:editId="6332EE47">
            <wp:extent cx="6343650" cy="241935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79CA4D5" w14:textId="0F6CB5C9" w:rsidR="004644A7" w:rsidRPr="002B5730" w:rsidRDefault="007A7901" w:rsidP="004644A7">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Sharp fall in values of upstream crude in 2016 hampered the performance of the overall chemical and petrochemical sector leading to a drop in prices of Vinyl Ester Resins (VER) along with various other products. Its market fundamentals revived </w:t>
      </w:r>
      <w:r w:rsidRPr="002B5730">
        <w:rPr>
          <w:rFonts w:ascii="Arial" w:eastAsia="Arial" w:hAnsi="Arial" w:cs="Arial"/>
          <w:color w:val="000000" w:themeColor="text1"/>
          <w:sz w:val="24"/>
          <w:szCs w:val="24"/>
        </w:rPr>
        <w:t xml:space="preserve">significantly in FY17 following sharp rebound in market activities. However, in FY19 and FY20 prices remained in a stable to narrow range amidst the uncertainty prevailing from stable feedstock and muted demand pattern. In FY21, VER witnessed a marginal dive </w:t>
      </w:r>
      <w:r w:rsidRPr="002B5730">
        <w:rPr>
          <w:rFonts w:ascii="Arial" w:eastAsia="Arial" w:hAnsi="Arial" w:cs="Arial"/>
          <w:color w:val="000000" w:themeColor="text1"/>
          <w:sz w:val="24"/>
          <w:szCs w:val="24"/>
        </w:rPr>
        <w:lastRenderedPageBreak/>
        <w:t xml:space="preserve">again, due to ground-breaking fall in crude values and devastating hit on the global economy in </w:t>
      </w:r>
      <w:r w:rsidR="00D36FE7"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wake of the Covid outbreak.</w:t>
      </w:r>
    </w:p>
    <w:p w14:paraId="47424E37" w14:textId="77777777" w:rsidR="00CD6836" w:rsidRDefault="00CD6836" w:rsidP="007A7901">
      <w:pPr>
        <w:spacing w:line="480" w:lineRule="auto"/>
        <w:rPr>
          <w:rFonts w:ascii="Arial" w:eastAsia="Arial" w:hAnsi="Arial" w:cs="Arial"/>
          <w:b/>
          <w:bCs/>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33E05B78" w14:textId="325BFE00" w:rsidR="00DB283B" w:rsidRDefault="00DB283B" w:rsidP="007A7901">
      <w:pPr>
        <w:spacing w:line="480" w:lineRule="auto"/>
        <w:rPr>
          <w:rFonts w:ascii="Arial" w:eastAsia="Arial" w:hAnsi="Arial" w:cs="Arial"/>
          <w:b/>
          <w:bCs/>
          <w:color w:val="000000" w:themeColor="text1"/>
          <w:sz w:val="24"/>
          <w:szCs w:val="24"/>
        </w:rPr>
      </w:pPr>
    </w:p>
    <w:p w14:paraId="0E2C2024" w14:textId="4DD9CC42" w:rsidR="00623980" w:rsidRDefault="00623980" w:rsidP="007A7901">
      <w:pPr>
        <w:spacing w:line="480" w:lineRule="auto"/>
        <w:rPr>
          <w:rFonts w:ascii="Arial" w:eastAsia="Arial" w:hAnsi="Arial" w:cs="Arial"/>
          <w:b/>
          <w:bCs/>
          <w:color w:val="000000" w:themeColor="text1"/>
          <w:sz w:val="24"/>
          <w:szCs w:val="24"/>
        </w:rPr>
      </w:pPr>
    </w:p>
    <w:p w14:paraId="377DEF3F" w14:textId="6E465AC2" w:rsidR="00623980" w:rsidRDefault="00623980" w:rsidP="007A7901">
      <w:pPr>
        <w:spacing w:line="480" w:lineRule="auto"/>
        <w:rPr>
          <w:rFonts w:ascii="Arial" w:eastAsia="Arial" w:hAnsi="Arial" w:cs="Arial"/>
          <w:b/>
          <w:bCs/>
          <w:color w:val="000000" w:themeColor="text1"/>
          <w:sz w:val="24"/>
          <w:szCs w:val="24"/>
        </w:rPr>
      </w:pPr>
    </w:p>
    <w:p w14:paraId="1C14B1B9" w14:textId="60F2D9C0" w:rsidR="00D03E35" w:rsidRDefault="00D03E35" w:rsidP="007A7901">
      <w:pPr>
        <w:spacing w:line="480" w:lineRule="auto"/>
        <w:rPr>
          <w:rFonts w:ascii="Arial" w:eastAsia="Arial" w:hAnsi="Arial" w:cs="Arial"/>
          <w:b/>
          <w:bCs/>
          <w:color w:val="000000" w:themeColor="text1"/>
          <w:sz w:val="24"/>
          <w:szCs w:val="24"/>
        </w:rPr>
      </w:pPr>
    </w:p>
    <w:p w14:paraId="5F9888E5" w14:textId="79C8937A" w:rsidR="00D03E35" w:rsidRDefault="00D03E35" w:rsidP="007A7901">
      <w:pPr>
        <w:spacing w:line="480" w:lineRule="auto"/>
        <w:rPr>
          <w:rFonts w:ascii="Arial" w:eastAsia="Arial" w:hAnsi="Arial" w:cs="Arial"/>
          <w:b/>
          <w:bCs/>
          <w:color w:val="000000" w:themeColor="text1"/>
          <w:sz w:val="24"/>
          <w:szCs w:val="24"/>
        </w:rPr>
      </w:pPr>
    </w:p>
    <w:p w14:paraId="1ECEAACE" w14:textId="797B617F" w:rsidR="00D03E35" w:rsidRDefault="00D03E35" w:rsidP="007A7901">
      <w:pPr>
        <w:spacing w:line="480" w:lineRule="auto"/>
        <w:rPr>
          <w:rFonts w:ascii="Arial" w:eastAsia="Arial" w:hAnsi="Arial" w:cs="Arial"/>
          <w:b/>
          <w:bCs/>
          <w:color w:val="000000" w:themeColor="text1"/>
          <w:sz w:val="24"/>
          <w:szCs w:val="24"/>
        </w:rPr>
      </w:pPr>
    </w:p>
    <w:p w14:paraId="0D583BFA" w14:textId="0D019C99" w:rsidR="00D03E35" w:rsidRDefault="00D03E35" w:rsidP="007A7901">
      <w:pPr>
        <w:spacing w:line="480" w:lineRule="auto"/>
        <w:rPr>
          <w:rFonts w:ascii="Arial" w:eastAsia="Arial" w:hAnsi="Arial" w:cs="Arial"/>
          <w:b/>
          <w:bCs/>
          <w:color w:val="000000" w:themeColor="text1"/>
          <w:sz w:val="24"/>
          <w:szCs w:val="24"/>
        </w:rPr>
      </w:pPr>
    </w:p>
    <w:p w14:paraId="11E14498" w14:textId="0A1138BD" w:rsidR="00D03E35" w:rsidRDefault="00D03E35" w:rsidP="007A7901">
      <w:pPr>
        <w:spacing w:line="480" w:lineRule="auto"/>
        <w:rPr>
          <w:rFonts w:ascii="Arial" w:eastAsia="Arial" w:hAnsi="Arial" w:cs="Arial"/>
          <w:b/>
          <w:bCs/>
          <w:color w:val="000000" w:themeColor="text1"/>
          <w:sz w:val="24"/>
          <w:szCs w:val="24"/>
        </w:rPr>
      </w:pPr>
    </w:p>
    <w:p w14:paraId="51BA6301" w14:textId="76750DFA" w:rsidR="00D03E35" w:rsidRDefault="00D03E35" w:rsidP="007A7901">
      <w:pPr>
        <w:spacing w:line="480" w:lineRule="auto"/>
        <w:rPr>
          <w:rFonts w:ascii="Arial" w:eastAsia="Arial" w:hAnsi="Arial" w:cs="Arial"/>
          <w:b/>
          <w:bCs/>
          <w:color w:val="000000" w:themeColor="text1"/>
          <w:sz w:val="24"/>
          <w:szCs w:val="24"/>
        </w:rPr>
      </w:pPr>
    </w:p>
    <w:p w14:paraId="03A63040" w14:textId="1995C79E" w:rsidR="00D03E35" w:rsidRDefault="00D03E35" w:rsidP="007A7901">
      <w:pPr>
        <w:spacing w:line="480" w:lineRule="auto"/>
        <w:rPr>
          <w:rFonts w:ascii="Arial" w:eastAsia="Arial" w:hAnsi="Arial" w:cs="Arial"/>
          <w:b/>
          <w:bCs/>
          <w:color w:val="000000" w:themeColor="text1"/>
          <w:sz w:val="24"/>
          <w:szCs w:val="24"/>
        </w:rPr>
      </w:pPr>
    </w:p>
    <w:p w14:paraId="2217AD00" w14:textId="0154A01C" w:rsidR="00D03E35" w:rsidRDefault="00D03E35" w:rsidP="007A7901">
      <w:pPr>
        <w:spacing w:line="480" w:lineRule="auto"/>
        <w:rPr>
          <w:rFonts w:ascii="Arial" w:eastAsia="Arial" w:hAnsi="Arial" w:cs="Arial"/>
          <w:b/>
          <w:bCs/>
          <w:color w:val="000000" w:themeColor="text1"/>
          <w:sz w:val="24"/>
          <w:szCs w:val="24"/>
        </w:rPr>
      </w:pPr>
    </w:p>
    <w:p w14:paraId="268F141C" w14:textId="5A034A04" w:rsidR="00D03E35" w:rsidRDefault="00D03E35" w:rsidP="007A7901">
      <w:pPr>
        <w:spacing w:line="480" w:lineRule="auto"/>
        <w:rPr>
          <w:rFonts w:ascii="Arial" w:eastAsia="Arial" w:hAnsi="Arial" w:cs="Arial"/>
          <w:b/>
          <w:bCs/>
          <w:color w:val="000000" w:themeColor="text1"/>
          <w:sz w:val="24"/>
          <w:szCs w:val="24"/>
        </w:rPr>
      </w:pPr>
    </w:p>
    <w:p w14:paraId="4B3B6A9C" w14:textId="4175BB16" w:rsidR="00D03E35" w:rsidRDefault="00D03E35" w:rsidP="007A7901">
      <w:pPr>
        <w:spacing w:line="480" w:lineRule="auto"/>
        <w:rPr>
          <w:rFonts w:ascii="Arial" w:eastAsia="Arial" w:hAnsi="Arial" w:cs="Arial"/>
          <w:b/>
          <w:bCs/>
          <w:color w:val="000000" w:themeColor="text1"/>
          <w:sz w:val="24"/>
          <w:szCs w:val="24"/>
        </w:rPr>
      </w:pPr>
    </w:p>
    <w:p w14:paraId="5C9721B8" w14:textId="2CF56ACF" w:rsidR="00D03E35" w:rsidRDefault="00D03E35" w:rsidP="007A7901">
      <w:pPr>
        <w:spacing w:line="480" w:lineRule="auto"/>
        <w:rPr>
          <w:rFonts w:ascii="Arial" w:eastAsia="Arial" w:hAnsi="Arial" w:cs="Arial"/>
          <w:b/>
          <w:bCs/>
          <w:color w:val="000000" w:themeColor="text1"/>
          <w:sz w:val="24"/>
          <w:szCs w:val="24"/>
        </w:rPr>
      </w:pPr>
    </w:p>
    <w:p w14:paraId="5E0F4E4E" w14:textId="0C3BEEA4" w:rsidR="00D03E35" w:rsidRDefault="00D03E35" w:rsidP="007A7901">
      <w:pPr>
        <w:spacing w:line="480" w:lineRule="auto"/>
        <w:rPr>
          <w:rFonts w:ascii="Arial" w:eastAsia="Arial" w:hAnsi="Arial" w:cs="Arial"/>
          <w:b/>
          <w:bCs/>
          <w:color w:val="000000" w:themeColor="text1"/>
          <w:sz w:val="24"/>
          <w:szCs w:val="24"/>
        </w:rPr>
      </w:pPr>
    </w:p>
    <w:p w14:paraId="723EB70F" w14:textId="6B019E1A" w:rsidR="00D03E35" w:rsidRDefault="00D03E35" w:rsidP="007A7901">
      <w:pPr>
        <w:spacing w:line="480" w:lineRule="auto"/>
        <w:rPr>
          <w:rFonts w:ascii="Arial" w:eastAsia="Arial" w:hAnsi="Arial" w:cs="Arial"/>
          <w:b/>
          <w:bCs/>
          <w:color w:val="000000" w:themeColor="text1"/>
          <w:sz w:val="24"/>
          <w:szCs w:val="24"/>
        </w:rPr>
      </w:pPr>
    </w:p>
    <w:p w14:paraId="381B3BC3" w14:textId="77777777" w:rsidR="00D03E35" w:rsidRDefault="00D03E35" w:rsidP="007A7901">
      <w:pPr>
        <w:spacing w:line="480" w:lineRule="auto"/>
        <w:rPr>
          <w:rFonts w:ascii="Arial" w:eastAsia="Arial" w:hAnsi="Arial" w:cs="Arial"/>
          <w:b/>
          <w:bCs/>
          <w:color w:val="000000" w:themeColor="text1"/>
          <w:sz w:val="24"/>
          <w:szCs w:val="24"/>
        </w:rPr>
      </w:pPr>
    </w:p>
    <w:p w14:paraId="1C0D2BB4" w14:textId="40525EC0" w:rsidR="00623980" w:rsidRDefault="00623980" w:rsidP="007A7901">
      <w:pPr>
        <w:spacing w:line="480" w:lineRule="auto"/>
        <w:rPr>
          <w:rFonts w:ascii="Arial" w:eastAsia="Arial" w:hAnsi="Arial" w:cs="Arial"/>
          <w:b/>
          <w:bCs/>
          <w:color w:val="000000" w:themeColor="text1"/>
          <w:sz w:val="24"/>
          <w:szCs w:val="24"/>
        </w:rPr>
      </w:pPr>
    </w:p>
    <w:p w14:paraId="18856B6E" w14:textId="77777777" w:rsidR="00623980" w:rsidRDefault="00623980" w:rsidP="007A7901">
      <w:pPr>
        <w:spacing w:line="480" w:lineRule="auto"/>
        <w:rPr>
          <w:rFonts w:ascii="Arial" w:eastAsia="Arial" w:hAnsi="Arial" w:cs="Arial"/>
          <w:b/>
          <w:bCs/>
          <w:color w:val="000000" w:themeColor="text1"/>
          <w:sz w:val="24"/>
          <w:szCs w:val="24"/>
        </w:rPr>
      </w:pPr>
    </w:p>
    <w:p w14:paraId="30ECA047" w14:textId="4CDD6A87" w:rsidR="00623980" w:rsidRDefault="00DB283B" w:rsidP="00623980">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t>3.</w:t>
      </w:r>
      <w:r w:rsidR="003D084E">
        <w:rPr>
          <w:rFonts w:ascii="Arial" w:eastAsia="Arial" w:hAnsi="Arial" w:cs="Arial"/>
          <w:b/>
          <w:bCs/>
          <w:color w:val="000000" w:themeColor="text1"/>
          <w:sz w:val="24"/>
          <w:szCs w:val="24"/>
        </w:rPr>
        <w:t>6.</w:t>
      </w:r>
      <w:r>
        <w:rPr>
          <w:rFonts w:ascii="Arial" w:eastAsia="Arial" w:hAnsi="Arial" w:cs="Arial"/>
          <w:b/>
          <w:bCs/>
          <w:color w:val="000000" w:themeColor="text1"/>
          <w:sz w:val="24"/>
          <w:szCs w:val="24"/>
        </w:rPr>
        <w:t xml:space="preserve"> Value Chain Analysis</w:t>
      </w:r>
    </w:p>
    <w:p w14:paraId="4C2A35B1" w14:textId="2BC7F41C" w:rsidR="00DB283B" w:rsidRPr="00623980" w:rsidRDefault="00DB283B" w:rsidP="00623980">
      <w:pPr>
        <w:spacing w:line="480" w:lineRule="auto"/>
        <w:rPr>
          <w:rFonts w:ascii="Arial" w:eastAsia="Arial" w:hAnsi="Arial" w:cs="Arial"/>
          <w:b/>
          <w:bCs/>
          <w:color w:val="000000" w:themeColor="text1"/>
          <w:sz w:val="24"/>
          <w:szCs w:val="24"/>
        </w:rPr>
      </w:pPr>
      <w:r w:rsidRPr="00623980">
        <w:rPr>
          <w:rFonts w:ascii="Arial" w:hAnsi="Arial" w:cs="Arial"/>
          <w:noProof/>
          <w:sz w:val="24"/>
          <w:szCs w:val="24"/>
        </w:rPr>
        <mc:AlternateContent>
          <mc:Choice Requires="wps">
            <w:drawing>
              <wp:anchor distT="0" distB="0" distL="114300" distR="114300" simplePos="0" relativeHeight="252348416" behindDoc="0" locked="0" layoutInCell="1" allowOverlap="1" wp14:anchorId="265B811F" wp14:editId="3621C5B3">
                <wp:simplePos x="0" y="0"/>
                <wp:positionH relativeFrom="column">
                  <wp:posOffset>-273789</wp:posOffset>
                </wp:positionH>
                <wp:positionV relativeFrom="paragraph">
                  <wp:posOffset>349383</wp:posOffset>
                </wp:positionV>
                <wp:extent cx="1862469" cy="428625"/>
                <wp:effectExtent l="0" t="0" r="23495" b="28575"/>
                <wp:wrapNone/>
                <wp:docPr id="56" name="Text Box 56"/>
                <wp:cNvGraphicFramePr/>
                <a:graphic xmlns:a="http://schemas.openxmlformats.org/drawingml/2006/main">
                  <a:graphicData uri="http://schemas.microsoft.com/office/word/2010/wordprocessingShape">
                    <wps:wsp>
                      <wps:cNvSpPr txBox="1"/>
                      <wps:spPr>
                        <a:xfrm>
                          <a:off x="0" y="0"/>
                          <a:ext cx="1862469" cy="428625"/>
                        </a:xfrm>
                        <a:prstGeom prst="rect">
                          <a:avLst/>
                        </a:prstGeom>
                        <a:solidFill>
                          <a:schemeClr val="lt1"/>
                        </a:solidFill>
                        <a:ln w="6350">
                          <a:solidFill>
                            <a:prstClr val="black"/>
                          </a:solidFill>
                        </a:ln>
                      </wps:spPr>
                      <wps:txbx>
                        <w:txbxContent>
                          <w:p w14:paraId="6EEF7B59" w14:textId="77777777" w:rsidR="00DB283B" w:rsidRPr="00623980" w:rsidRDefault="00DB283B" w:rsidP="00DB283B">
                            <w:pPr>
                              <w:rPr>
                                <w:sz w:val="20"/>
                                <w:szCs w:val="20"/>
                              </w:rPr>
                            </w:pPr>
                            <w:r w:rsidRPr="00623980">
                              <w:rPr>
                                <w:sz w:val="20"/>
                                <w:szCs w:val="20"/>
                              </w:rPr>
                              <w:t>Vinyl Ester resin (Inhouse production) (</w:t>
                            </w:r>
                            <w:r w:rsidRPr="00623980">
                              <w:rPr>
                                <w:b/>
                                <w:bCs/>
                                <w:sz w:val="20"/>
                                <w:szCs w:val="20"/>
                              </w:rPr>
                              <w:t>2.39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811F" id="Text Box 56" o:spid="_x0000_s1304" type="#_x0000_t202" style="position:absolute;margin-left:-21.55pt;margin-top:27.5pt;width:146.65pt;height:33.7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" fillcolor="white [3201]" strokeweight=".5pt">
                <v:textbox>
                  <w:txbxContent>
                    <w:p w14:paraId="6EEF7B59" w14:textId="77777777" w:rsidR="00DB283B" w:rsidRPr="00623980" w:rsidRDefault="00DB283B" w:rsidP="00DB283B">
                      <w:pPr>
                        <w:rPr>
                          <w:sz w:val="20"/>
                          <w:szCs w:val="20"/>
                        </w:rPr>
                      </w:pPr>
                      <w:r w:rsidRPr="00623980">
                        <w:rPr>
                          <w:sz w:val="20"/>
                          <w:szCs w:val="20"/>
                        </w:rPr>
                        <w:t>Vinyl Ester resin (Inhouse production) (</w:t>
                      </w:r>
                      <w:r w:rsidRPr="00623980">
                        <w:rPr>
                          <w:b/>
                          <w:bCs/>
                          <w:sz w:val="20"/>
                          <w:szCs w:val="20"/>
                        </w:rPr>
                        <w:t>2.39 USD)</w:t>
                      </w:r>
                    </w:p>
                  </w:txbxContent>
                </v:textbox>
              </v:shape>
            </w:pict>
          </mc:Fallback>
        </mc:AlternateContent>
      </w:r>
      <w:r w:rsidRPr="00623980">
        <w:rPr>
          <w:rFonts w:ascii="Arial" w:hAnsi="Arial" w:cs="Arial"/>
          <w:b/>
          <w:bCs/>
          <w:sz w:val="24"/>
          <w:szCs w:val="24"/>
        </w:rPr>
        <w:t>Value Flow for Captive Vinyl Ester Resin Manufacturer</w:t>
      </w:r>
    </w:p>
    <w:p w14:paraId="0A5AB081" w14:textId="2C253340"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8960" behindDoc="0" locked="0" layoutInCell="1" allowOverlap="1" wp14:anchorId="7019BFA1" wp14:editId="26D986E0">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745C00A9" w14:textId="77777777" w:rsidR="00DB283B" w:rsidRPr="00623980" w:rsidRDefault="00DB283B" w:rsidP="00DB283B">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7019BFA1" id="TextBox 38" o:spid="_x0000_s1305" type="#_x0000_t202" style="position:absolute;left:0;text-align:left;margin-left:213pt;margin-top:366.65pt;width:128.25pt;height:55.7pt;z-index:25232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HVbhgCb&#10;AQAAGAMAAA4AAAAAAAAAAAAAAAAALgIAAGRycy9lMm9Eb2MueG1sUEsBAi0AFAAGAAgAAAAhAEHE&#10;AyHgAAAACwEAAA8AAAAAAAAAAAAAAAAA9QMAAGRycy9kb3ducmV2LnhtbFBLBQYAAAAABAAEAPMA&#10;AAACBQAAAAA=&#10;" filled="f" stroked="f">
                <v:textbox style="mso-fit-shape-to-text:t">
                  <w:txbxContent>
                    <w:p w14:paraId="745C00A9" w14:textId="77777777" w:rsidR="00DB283B" w:rsidRPr="00623980" w:rsidRDefault="00DB283B" w:rsidP="00DB283B">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Vinyl Ester Resin Value Chain</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13600" behindDoc="0" locked="0" layoutInCell="1" allowOverlap="1" wp14:anchorId="02181985" wp14:editId="089C6096">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08925300" w14:textId="77777777" w:rsidR="00DB283B" w:rsidRPr="00623980" w:rsidRDefault="00DB283B" w:rsidP="00DB283B">
                            <w:pP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02181985" id="_x0000_s1306" style="position:absolute;left:0;text-align:left;margin-left:218pt;margin-top:341.8pt;width:90.65pt;height:19.35pt;z-index:25231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ME8llmFAQAA9wIAAA4AAAAAAAAAAAAAAAAA&#10;LgIAAGRycy9lMm9Eb2MueG1sUEsBAi0AFAAGAAgAAAAhAHjIj7bhAAAACwEAAA8AAAAAAAAAAAAA&#10;AAAA3wMAAGRycy9kb3ducmV2LnhtbFBLBQYAAAAABAAEAPMAAADtBAAAAAA=&#10;" filled="f" stroked="f">
                <v:textbox style="mso-fit-shape-to-text:t">
                  <w:txbxContent>
                    <w:p w14:paraId="08925300" w14:textId="77777777" w:rsidR="00DB283B" w:rsidRPr="00623980" w:rsidRDefault="00DB283B" w:rsidP="00DB283B">
                      <w:pP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v:textbox>
              </v:rect>
            </w:pict>
          </mc:Fallback>
        </mc:AlternateContent>
      </w:r>
      <w:r w:rsidRPr="00623980">
        <w:rPr>
          <w:rFonts w:cs="Arial"/>
          <w:noProof/>
          <w:sz w:val="20"/>
          <w:szCs w:val="20"/>
        </w:rPr>
        <mc:AlternateContent>
          <mc:Choice Requires="wps">
            <w:drawing>
              <wp:anchor distT="0" distB="0" distL="114300" distR="114300" simplePos="0" relativeHeight="252346368" behindDoc="0" locked="0" layoutInCell="1" allowOverlap="1" wp14:anchorId="61809B9F" wp14:editId="72321E86">
                <wp:simplePos x="0" y="0"/>
                <wp:positionH relativeFrom="column">
                  <wp:posOffset>4533900</wp:posOffset>
                </wp:positionH>
                <wp:positionV relativeFrom="paragraph">
                  <wp:posOffset>4437380</wp:posOffset>
                </wp:positionV>
                <wp:extent cx="1295400" cy="1081405"/>
                <wp:effectExtent l="0" t="0" r="0" b="0"/>
                <wp:wrapNone/>
                <wp:docPr id="2093"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7086E75C"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20.54%</w:t>
                            </w:r>
                          </w:p>
                          <w:p w14:paraId="0266B5C1"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809B9F" id="TextBox 20" o:spid="_x0000_s1307" type="#_x0000_t202" style="position:absolute;left:0;text-align:left;margin-left:357pt;margin-top:349.4pt;width:102pt;height:85.1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FbEn9WZAQAA&#10;GwMAAA4AAAAAAAAAAAAAAAAALgIAAGRycy9lMm9Eb2MueG1sUEsBAi0AFAAGAAgAAAAhAPO1t0bf&#10;AAAACwEAAA8AAAAAAAAAAAAAAAAA8wMAAGRycy9kb3ducmV2LnhtbFBLBQYAAAAABAAEAPMAAAD/&#10;BAAAAAA=&#10;" filled="f" stroked="f">
                <v:textbox>
                  <w:txbxContent>
                    <w:p w14:paraId="7086E75C"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20.54%</w:t>
                      </w:r>
                    </w:p>
                    <w:p w14:paraId="0266B5C1"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43296" behindDoc="0" locked="0" layoutInCell="1" allowOverlap="1" wp14:anchorId="107BDB60" wp14:editId="07C9F830">
                <wp:simplePos x="0" y="0"/>
                <wp:positionH relativeFrom="column">
                  <wp:posOffset>2056765</wp:posOffset>
                </wp:positionH>
                <wp:positionV relativeFrom="paragraph">
                  <wp:posOffset>2303780</wp:posOffset>
                </wp:positionV>
                <wp:extent cx="1038225" cy="533400"/>
                <wp:effectExtent l="38100" t="0" r="9525" b="95250"/>
                <wp:wrapTopAndBottom/>
                <wp:docPr id="2094" name="Connector: Elbow 2094"/>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494ED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94" o:spid="_x0000_s1026" type="#_x0000_t34" style="position:absolute;margin-left:161.95pt;margin-top:181.4pt;width:81.75pt;height:42pt;flip:x;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" strokecolor="#4472c4 [3204]" strokeweight=".5pt">
                <v:stroke endarrow="block"/>
                <w10:wrap type="topAndBottom"/>
              </v:shape>
            </w:pict>
          </mc:Fallback>
        </mc:AlternateContent>
      </w:r>
      <w:r w:rsidRPr="00623980">
        <w:rPr>
          <w:rFonts w:cs="Arial"/>
          <w:noProof/>
          <w:sz w:val="20"/>
          <w:szCs w:val="20"/>
        </w:rPr>
        <mc:AlternateContent>
          <mc:Choice Requires="wps">
            <w:drawing>
              <wp:anchor distT="0" distB="0" distL="114300" distR="114300" simplePos="0" relativeHeight="252344320" behindDoc="0" locked="0" layoutInCell="1" allowOverlap="1" wp14:anchorId="43145D7C" wp14:editId="6A430680">
                <wp:simplePos x="0" y="0"/>
                <wp:positionH relativeFrom="column">
                  <wp:posOffset>4624070</wp:posOffset>
                </wp:positionH>
                <wp:positionV relativeFrom="paragraph">
                  <wp:posOffset>3180080</wp:posOffset>
                </wp:positionV>
                <wp:extent cx="1647825" cy="457200"/>
                <wp:effectExtent l="0" t="0" r="28575" b="19050"/>
                <wp:wrapNone/>
                <wp:docPr id="2095" name="Text Box 2095"/>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39574E02"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p w14:paraId="6558729A" w14:textId="77777777" w:rsidR="00DB283B" w:rsidRPr="00623980" w:rsidRDefault="00DB283B" w:rsidP="00DB283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45D7C" id="Text Box 2095" o:spid="_x0000_s1308" type="#_x0000_t202" style="position:absolute;left:0;text-align:left;margin-left:364.1pt;margin-top:250.4pt;width:129.75pt;height:36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" fillcolor="white [3201]" strokeweight=".5pt">
                <v:textbox>
                  <w:txbxContent>
                    <w:p w14:paraId="39574E02"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p w14:paraId="6558729A" w14:textId="77777777" w:rsidR="00DB283B" w:rsidRPr="00623980" w:rsidRDefault="00DB283B" w:rsidP="00DB283B">
                      <w:pPr>
                        <w:rPr>
                          <w:rFonts w:ascii="Arial" w:hAnsi="Arial" w:cs="Arial"/>
                          <w:sz w:val="20"/>
                          <w:szCs w:val="20"/>
                        </w:rPr>
                      </w:pPr>
                    </w:p>
                  </w:txbxContent>
                </v:textbox>
              </v:shape>
            </w:pict>
          </mc:Fallback>
        </mc:AlternateContent>
      </w:r>
      <w:r w:rsidRPr="00623980">
        <w:rPr>
          <w:rFonts w:cs="Arial"/>
          <w:noProof/>
          <w:sz w:val="20"/>
          <w:szCs w:val="20"/>
        </w:rPr>
        <mc:AlternateContent>
          <mc:Choice Requires="wps">
            <w:drawing>
              <wp:anchor distT="0" distB="0" distL="114300" distR="114300" simplePos="0" relativeHeight="252315648" behindDoc="0" locked="0" layoutInCell="1" allowOverlap="1" wp14:anchorId="35ADDB7C" wp14:editId="285D5E21">
                <wp:simplePos x="0" y="0"/>
                <wp:positionH relativeFrom="column">
                  <wp:posOffset>4676774</wp:posOffset>
                </wp:positionH>
                <wp:positionV relativeFrom="paragraph">
                  <wp:posOffset>3627755</wp:posOffset>
                </wp:positionV>
                <wp:extent cx="1278255" cy="2276475"/>
                <wp:effectExtent l="0" t="19050" r="112395" b="47625"/>
                <wp:wrapNone/>
                <wp:docPr id="209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8033D"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" strokecolor="#525252 [1606]" strokeweight="3pt">
                <v:stroke dashstyle="dash"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40224" behindDoc="0" locked="0" layoutInCell="1" allowOverlap="1" wp14:anchorId="02BC5A8F" wp14:editId="20F0D49C">
                <wp:simplePos x="0" y="0"/>
                <wp:positionH relativeFrom="column">
                  <wp:posOffset>4000500</wp:posOffset>
                </wp:positionH>
                <wp:positionV relativeFrom="paragraph">
                  <wp:posOffset>2008505</wp:posOffset>
                </wp:positionV>
                <wp:extent cx="1296000" cy="0"/>
                <wp:effectExtent l="38100" t="76200" r="0" b="95250"/>
                <wp:wrapNone/>
                <wp:docPr id="2097" name="Straight Arrow Connector 2097"/>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B22A6" id="Straight Arrow Connector 2097" o:spid="_x0000_s1026" type="#_x0000_t32" style="position:absolute;margin-left:315pt;margin-top:158.15pt;width:102.05pt;height:0;flip:x;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" strokecolor="#4472c4 [3204]" strokeweight=".5pt">
                <v:stroke endarrow="block" joinstyle="miter"/>
              </v:shape>
            </w:pict>
          </mc:Fallback>
        </mc:AlternateContent>
      </w:r>
      <w:r w:rsidRPr="00623980">
        <w:rPr>
          <w:rFonts w:cs="Arial"/>
          <w:noProof/>
          <w:sz w:val="20"/>
          <w:szCs w:val="20"/>
        </w:rPr>
        <mc:AlternateContent>
          <mc:Choice Requires="wps">
            <w:drawing>
              <wp:anchor distT="0" distB="0" distL="114300" distR="114300" simplePos="0" relativeHeight="252341248" behindDoc="0" locked="0" layoutInCell="1" allowOverlap="1" wp14:anchorId="605F1E0C" wp14:editId="52191620">
                <wp:simplePos x="0" y="0"/>
                <wp:positionH relativeFrom="column">
                  <wp:posOffset>2733675</wp:posOffset>
                </wp:positionH>
                <wp:positionV relativeFrom="paragraph">
                  <wp:posOffset>1665605</wp:posOffset>
                </wp:positionV>
                <wp:extent cx="1247775" cy="638175"/>
                <wp:effectExtent l="0" t="0" r="28575" b="28575"/>
                <wp:wrapNone/>
                <wp:docPr id="2098" name="Text Box 209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D31608E"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p w14:paraId="3A51DC90" w14:textId="77777777" w:rsidR="00DB283B" w:rsidRPr="00623980" w:rsidRDefault="00DB283B" w:rsidP="00DB283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F1E0C" id="Text Box 2098" o:spid="_x0000_s1309" type="#_x0000_t202" style="position:absolute;left:0;text-align:left;margin-left:215.25pt;margin-top:131.15pt;width:98.25pt;height:50.2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" fillcolor="white [3201]" strokeweight=".5pt">
                <v:textbox>
                  <w:txbxContent>
                    <w:p w14:paraId="0D31608E"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p w14:paraId="3A51DC90" w14:textId="77777777" w:rsidR="00DB283B" w:rsidRPr="00623980" w:rsidRDefault="00DB283B" w:rsidP="00DB283B">
                      <w:pPr>
                        <w:rPr>
                          <w:rFonts w:ascii="Arial" w:hAnsi="Arial" w:cs="Arial"/>
                          <w:sz w:val="20"/>
                          <w:szCs w:val="20"/>
                        </w:rPr>
                      </w:pPr>
                    </w:p>
                  </w:txbxContent>
                </v:textbox>
              </v:shape>
            </w:pict>
          </mc:Fallback>
        </mc:AlternateContent>
      </w:r>
      <w:r w:rsidRPr="00623980">
        <w:rPr>
          <w:rFonts w:cs="Arial"/>
          <w:noProof/>
          <w:sz w:val="20"/>
          <w:szCs w:val="20"/>
        </w:rPr>
        <mc:AlternateContent>
          <mc:Choice Requires="wps">
            <w:drawing>
              <wp:anchor distT="0" distB="0" distL="114300" distR="114300" simplePos="0" relativeHeight="252334080" behindDoc="0" locked="0" layoutInCell="1" allowOverlap="1" wp14:anchorId="65DBC449" wp14:editId="27729EF8">
                <wp:simplePos x="0" y="0"/>
                <wp:positionH relativeFrom="column">
                  <wp:posOffset>2085975</wp:posOffset>
                </wp:positionH>
                <wp:positionV relativeFrom="paragraph">
                  <wp:posOffset>455930</wp:posOffset>
                </wp:positionV>
                <wp:extent cx="1261110" cy="485775"/>
                <wp:effectExtent l="0" t="0" r="15240" b="28575"/>
                <wp:wrapNone/>
                <wp:docPr id="2099" name="Text Box 2099"/>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718743E5" w14:textId="77777777" w:rsidR="00DB283B" w:rsidRPr="00623980" w:rsidRDefault="00DB283B" w:rsidP="00DB283B">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1.9</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BC449" id="Text Box 2099" o:spid="_x0000_s1310" type="#_x0000_t202" style="position:absolute;left:0;text-align:left;margin-left:164.25pt;margin-top:35.9pt;width:99.3pt;height:38.25pt;z-index:25233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GaWvTVECAACwBAAADgAAAAAAAAAAAAAAAAAuAgAAZHJzL2Uyb0RvYy54bWxQSwECLQAUAAYA&#10;CAAAACEAiJDM0N0AAAAKAQAADwAAAAAAAAAAAAAAAACrBAAAZHJzL2Rvd25yZXYueG1sUEsFBgAA&#10;AAAEAAQA8wAAALUFAAAAAA==&#10;" fillcolor="white [3201]" strokeweight=".5pt">
                <v:textbox>
                  <w:txbxContent>
                    <w:p w14:paraId="718743E5" w14:textId="77777777" w:rsidR="00DB283B" w:rsidRPr="00623980" w:rsidRDefault="00DB283B" w:rsidP="00DB283B">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1.9</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18720" behindDoc="0" locked="0" layoutInCell="1" allowOverlap="1" wp14:anchorId="74E40893" wp14:editId="734965A9">
                <wp:simplePos x="0" y="0"/>
                <wp:positionH relativeFrom="column">
                  <wp:posOffset>4678045</wp:posOffset>
                </wp:positionH>
                <wp:positionV relativeFrom="paragraph">
                  <wp:posOffset>3876040</wp:posOffset>
                </wp:positionV>
                <wp:extent cx="1431925" cy="245745"/>
                <wp:effectExtent l="0" t="0" r="0" b="0"/>
                <wp:wrapNone/>
                <wp:docPr id="2100"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D44A23F"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74E40893" id="TextBox 18" o:spid="_x0000_s1311" type="#_x0000_t202" style="position:absolute;left:0;text-align:left;margin-left:368.35pt;margin-top:305.2pt;width:112.75pt;height:19.35pt;z-index:25231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CE88oB&#10;nAEAABoDAAAOAAAAAAAAAAAAAAAAAC4CAABkcnMvZTJvRG9jLnhtbFBLAQItABQABgAIAAAAIQAf&#10;fSCz4AAAAAsBAAAPAAAAAAAAAAAAAAAAAPYDAABkcnMvZG93bnJldi54bWxQSwUGAAAAAAQABADz&#10;AAAAAwUAAAAA&#10;" filled="f" stroked="f">
                <v:textbox style="mso-fit-shape-to-text:t">
                  <w:txbxContent>
                    <w:p w14:paraId="6D44A23F"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35104" behindDoc="0" locked="0" layoutInCell="1" allowOverlap="1" wp14:anchorId="431BFC28" wp14:editId="61CDEEDE">
                <wp:simplePos x="0" y="0"/>
                <wp:positionH relativeFrom="column">
                  <wp:posOffset>3347085</wp:posOffset>
                </wp:positionH>
                <wp:positionV relativeFrom="paragraph">
                  <wp:posOffset>694055</wp:posOffset>
                </wp:positionV>
                <wp:extent cx="648000" cy="0"/>
                <wp:effectExtent l="0" t="76200" r="19050" b="95250"/>
                <wp:wrapNone/>
                <wp:docPr id="2101" name="Straight Arrow Connector 2101"/>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CE3E968" id="Straight Arrow Connector 2101" o:spid="_x0000_s1026" type="#_x0000_t32" style="position:absolute;margin-left:263.55pt;margin-top:54.65pt;width:51pt;height:0;z-index:25233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Cnbqb31QEA&#10;AAU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623980">
        <w:rPr>
          <w:rFonts w:cs="Arial"/>
          <w:noProof/>
          <w:sz w:val="20"/>
          <w:szCs w:val="20"/>
        </w:rPr>
        <mc:AlternateContent>
          <mc:Choice Requires="wps">
            <w:drawing>
              <wp:anchor distT="0" distB="0" distL="114300" distR="114300" simplePos="0" relativeHeight="252319744" behindDoc="0" locked="0" layoutInCell="1" allowOverlap="1" wp14:anchorId="1A5BE9F2" wp14:editId="345198D6">
                <wp:simplePos x="0" y="0"/>
                <wp:positionH relativeFrom="column">
                  <wp:posOffset>952500</wp:posOffset>
                </wp:positionH>
                <wp:positionV relativeFrom="paragraph">
                  <wp:posOffset>2837180</wp:posOffset>
                </wp:positionV>
                <wp:extent cx="1104900" cy="612000"/>
                <wp:effectExtent l="95250" t="19050" r="0" b="55245"/>
                <wp:wrapNone/>
                <wp:docPr id="21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29E52" id="Connector: Elbow 19" o:spid="_x0000_s1026" type="#_x0000_t33" style="position:absolute;margin-left:75pt;margin-top:223.4pt;width:87pt;height:48.2pt;rotation:180;flip:y;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" strokecolor="#525252 [1606]" strokeweight="3pt">
                <v:stroke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16672" behindDoc="0" locked="0" layoutInCell="1" allowOverlap="1" wp14:anchorId="32C9F692" wp14:editId="1492F8F7">
                <wp:simplePos x="0" y="0"/>
                <wp:positionH relativeFrom="column">
                  <wp:posOffset>0</wp:posOffset>
                </wp:positionH>
                <wp:positionV relativeFrom="paragraph">
                  <wp:posOffset>4872355</wp:posOffset>
                </wp:positionV>
                <wp:extent cx="2736850" cy="400050"/>
                <wp:effectExtent l="0" t="0" r="0" b="0"/>
                <wp:wrapNone/>
                <wp:docPr id="2104"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32A06C9"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32C9F692" id="Rectangle 15" o:spid="_x0000_s1312" style="position:absolute;left:0;text-align:left;margin-left:0;margin-top:383.65pt;width:215.5pt;height:31.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CXr9YciwEAAPwCAAAOAAAAAAAAAAAA&#10;AAAAAC4CAABkcnMvZTJvRG9jLnhtbFBLAQItABQABgAIAAAAIQB5EaVf3wAAAAgBAAAPAAAAAAAA&#10;AAAAAAAAAOUDAABkcnMvZG93bnJldi54bWxQSwUGAAAAAAQABADzAAAA8QQAAAAA&#10;" filled="f" stroked="f">
                <v:textbox style="mso-fit-shape-to-text:t">
                  <w:txbxContent>
                    <w:p w14:paraId="032A06C9"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r w:rsidRPr="00623980">
        <w:rPr>
          <w:rFonts w:cs="Arial"/>
          <w:b/>
          <w:bCs/>
          <w:sz w:val="20"/>
          <w:szCs w:val="20"/>
        </w:rPr>
        <w:t xml:space="preserve">                                                                                              </w:t>
      </w:r>
    </w:p>
    <w:p w14:paraId="5431F93D" w14:textId="74F11A67"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9984" behindDoc="0" locked="0" layoutInCell="1" allowOverlap="1" wp14:anchorId="22249E51" wp14:editId="3181E563">
                <wp:simplePos x="0" y="0"/>
                <wp:positionH relativeFrom="column">
                  <wp:posOffset>-273788</wp:posOffset>
                </wp:positionH>
                <wp:positionV relativeFrom="paragraph">
                  <wp:posOffset>124888</wp:posOffset>
                </wp:positionV>
                <wp:extent cx="1860697" cy="227493"/>
                <wp:effectExtent l="0" t="0" r="25400" b="20320"/>
                <wp:wrapNone/>
                <wp:docPr id="2108" name="Text Box 2108"/>
                <wp:cNvGraphicFramePr/>
                <a:graphic xmlns:a="http://schemas.openxmlformats.org/drawingml/2006/main">
                  <a:graphicData uri="http://schemas.microsoft.com/office/word/2010/wordprocessingShape">
                    <wps:wsp>
                      <wps:cNvSpPr txBox="1"/>
                      <wps:spPr>
                        <a:xfrm>
                          <a:off x="0" y="0"/>
                          <a:ext cx="1860697" cy="227493"/>
                        </a:xfrm>
                        <a:prstGeom prst="rect">
                          <a:avLst/>
                        </a:prstGeom>
                        <a:solidFill>
                          <a:schemeClr val="lt1"/>
                        </a:solidFill>
                        <a:ln w="6350">
                          <a:solidFill>
                            <a:prstClr val="black"/>
                          </a:solidFill>
                        </a:ln>
                      </wps:spPr>
                      <wps:txbx>
                        <w:txbxContent>
                          <w:p w14:paraId="28558823" w14:textId="77777777" w:rsidR="00DB283B" w:rsidRPr="00623980" w:rsidRDefault="00DB283B" w:rsidP="00DB283B">
                            <w:pPr>
                              <w:rPr>
                                <w:rFonts w:ascii="Arial" w:hAnsi="Arial" w:cs="Arial"/>
                                <w:sz w:val="20"/>
                                <w:szCs w:val="20"/>
                              </w:rPr>
                            </w:pPr>
                            <w:r w:rsidRPr="00623980">
                              <w:rPr>
                                <w:rFonts w:ascii="Arial" w:hAnsi="Arial" w:cs="Arial"/>
                                <w:sz w:val="20"/>
                                <w:szCs w:val="20"/>
                              </w:rPr>
                              <w:t>Bisphenol-</w:t>
                            </w:r>
                            <w:proofErr w:type="gramStart"/>
                            <w:r w:rsidRPr="00623980">
                              <w:rPr>
                                <w:rFonts w:ascii="Arial" w:hAnsi="Arial" w:cs="Arial"/>
                                <w:sz w:val="20"/>
                                <w:szCs w:val="20"/>
                              </w:rPr>
                              <w:t>A(</w:t>
                            </w:r>
                            <w:proofErr w:type="gramEnd"/>
                            <w:r w:rsidRPr="00623980">
                              <w:rPr>
                                <w:rFonts w:ascii="Arial" w:hAnsi="Arial" w:cs="Arial"/>
                                <w:b/>
                                <w:bCs/>
                                <w:sz w:val="20"/>
                                <w:szCs w:val="20"/>
                              </w:rPr>
                              <w:t>1.77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49E51" id="Text Box 2108" o:spid="_x0000_s1313" type="#_x0000_t202" style="position:absolute;left:0;text-align:left;margin-left:-21.55pt;margin-top:9.85pt;width:146.5pt;height:17.9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" fillcolor="white [3201]" strokeweight=".5pt">
                <v:textbox>
                  <w:txbxContent>
                    <w:p w14:paraId="28558823" w14:textId="77777777" w:rsidR="00DB283B" w:rsidRPr="00623980" w:rsidRDefault="00DB283B" w:rsidP="00DB283B">
                      <w:pPr>
                        <w:rPr>
                          <w:rFonts w:ascii="Arial" w:hAnsi="Arial" w:cs="Arial"/>
                          <w:sz w:val="20"/>
                          <w:szCs w:val="20"/>
                        </w:rPr>
                      </w:pPr>
                      <w:r w:rsidRPr="00623980">
                        <w:rPr>
                          <w:rFonts w:ascii="Arial" w:hAnsi="Arial" w:cs="Arial"/>
                          <w:sz w:val="20"/>
                          <w:szCs w:val="20"/>
                        </w:rPr>
                        <w:t>Bisphenol-</w:t>
                      </w:r>
                      <w:proofErr w:type="gramStart"/>
                      <w:r w:rsidRPr="00623980">
                        <w:rPr>
                          <w:rFonts w:ascii="Arial" w:hAnsi="Arial" w:cs="Arial"/>
                          <w:sz w:val="20"/>
                          <w:szCs w:val="20"/>
                        </w:rPr>
                        <w:t>A(</w:t>
                      </w:r>
                      <w:proofErr w:type="gramEnd"/>
                      <w:r w:rsidRPr="00623980">
                        <w:rPr>
                          <w:rFonts w:ascii="Arial" w:hAnsi="Arial" w:cs="Arial"/>
                          <w:b/>
                          <w:bCs/>
                          <w:sz w:val="20"/>
                          <w:szCs w:val="20"/>
                        </w:rPr>
                        <w:t>1.77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7152" behindDoc="0" locked="0" layoutInCell="1" allowOverlap="1" wp14:anchorId="2049D28A" wp14:editId="4B1EC66F">
                <wp:simplePos x="0" y="0"/>
                <wp:positionH relativeFrom="column">
                  <wp:posOffset>5457190</wp:posOffset>
                </wp:positionH>
                <wp:positionV relativeFrom="paragraph">
                  <wp:posOffset>18415</wp:posOffset>
                </wp:positionV>
                <wp:extent cx="828675" cy="657225"/>
                <wp:effectExtent l="0" t="0" r="28575" b="28575"/>
                <wp:wrapNone/>
                <wp:docPr id="2106" name="Text Box 2106"/>
                <wp:cNvGraphicFramePr/>
                <a:graphic xmlns:a="http://schemas.openxmlformats.org/drawingml/2006/main">
                  <a:graphicData uri="http://schemas.microsoft.com/office/word/2010/wordprocessingShape">
                    <wps:wsp>
                      <wps:cNvSpPr txBox="1"/>
                      <wps:spPr>
                        <a:xfrm>
                          <a:off x="0" y="0"/>
                          <a:ext cx="828675" cy="657225"/>
                        </a:xfrm>
                        <a:prstGeom prst="rect">
                          <a:avLst/>
                        </a:prstGeom>
                        <a:solidFill>
                          <a:schemeClr val="lt1"/>
                        </a:solidFill>
                        <a:ln w="6350">
                          <a:solidFill>
                            <a:prstClr val="black"/>
                          </a:solidFill>
                        </a:ln>
                      </wps:spPr>
                      <wps:txbx>
                        <w:txbxContent>
                          <w:p w14:paraId="52AE29A5" w14:textId="77777777" w:rsidR="00DB283B" w:rsidRPr="00623980" w:rsidRDefault="00DB283B" w:rsidP="00DB283B">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D28A" id="Text Box 2106" o:spid="_x0000_s1314" type="#_x0000_t202" style="position:absolute;left:0;text-align:left;margin-left:429.7pt;margin-top:1.45pt;width:65.25pt;height:51.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" fillcolor="white [3201]" strokeweight=".5pt">
                <v:textbox>
                  <w:txbxContent>
                    <w:p w14:paraId="52AE29A5" w14:textId="77777777" w:rsidR="00DB283B" w:rsidRPr="00623980" w:rsidRDefault="00DB283B" w:rsidP="00DB283B">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 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6128" behindDoc="0" locked="0" layoutInCell="1" allowOverlap="1" wp14:anchorId="76AF630B" wp14:editId="69275CCF">
                <wp:simplePos x="0" y="0"/>
                <wp:positionH relativeFrom="column">
                  <wp:posOffset>4029075</wp:posOffset>
                </wp:positionH>
                <wp:positionV relativeFrom="paragraph">
                  <wp:posOffset>27940</wp:posOffset>
                </wp:positionV>
                <wp:extent cx="1019175" cy="609600"/>
                <wp:effectExtent l="0" t="0" r="28575" b="19050"/>
                <wp:wrapNone/>
                <wp:docPr id="2107" name="Text Box 2107"/>
                <wp:cNvGraphicFramePr/>
                <a:graphic xmlns:a="http://schemas.openxmlformats.org/drawingml/2006/main">
                  <a:graphicData uri="http://schemas.microsoft.com/office/word/2010/wordprocessingShape">
                    <wps:wsp>
                      <wps:cNvSpPr txBox="1"/>
                      <wps:spPr>
                        <a:xfrm>
                          <a:off x="0" y="0"/>
                          <a:ext cx="1019175" cy="609600"/>
                        </a:xfrm>
                        <a:prstGeom prst="rect">
                          <a:avLst/>
                        </a:prstGeom>
                        <a:solidFill>
                          <a:schemeClr val="lt1"/>
                        </a:solidFill>
                        <a:ln w="6350">
                          <a:solidFill>
                            <a:prstClr val="black"/>
                          </a:solidFill>
                        </a:ln>
                      </wps:spPr>
                      <wps:txbx>
                        <w:txbxContent>
                          <w:p w14:paraId="229217BA" w14:textId="77777777" w:rsidR="00DB283B" w:rsidRPr="00623980" w:rsidRDefault="00DB283B" w:rsidP="00DB283B">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F630B" id="Text Box 2107" o:spid="_x0000_s1315" type="#_x0000_t202" style="position:absolute;left:0;text-align:left;margin-left:317.25pt;margin-top:2.2pt;width:80.25pt;height:4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" fillcolor="white [3201]" strokeweight=".5pt">
                <v:textbox>
                  <w:txbxContent>
                    <w:p w14:paraId="229217BA" w14:textId="77777777" w:rsidR="00DB283B" w:rsidRPr="00623980" w:rsidRDefault="00DB283B" w:rsidP="00DB283B">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1008" behindDoc="0" locked="0" layoutInCell="1" allowOverlap="1" wp14:anchorId="5C175ED2" wp14:editId="079D920F">
                <wp:simplePos x="0" y="0"/>
                <wp:positionH relativeFrom="column">
                  <wp:posOffset>-276224</wp:posOffset>
                </wp:positionH>
                <wp:positionV relativeFrom="paragraph">
                  <wp:posOffset>399415</wp:posOffset>
                </wp:positionV>
                <wp:extent cx="1847850" cy="304800"/>
                <wp:effectExtent l="0" t="0" r="19050" b="19050"/>
                <wp:wrapNone/>
                <wp:docPr id="2109" name="Text Box 2109"/>
                <wp:cNvGraphicFramePr/>
                <a:graphic xmlns:a="http://schemas.openxmlformats.org/drawingml/2006/main">
                  <a:graphicData uri="http://schemas.microsoft.com/office/word/2010/wordprocessingShape">
                    <wps:wsp>
                      <wps:cNvSpPr txBox="1"/>
                      <wps:spPr>
                        <a:xfrm>
                          <a:off x="0" y="0"/>
                          <a:ext cx="1847850" cy="304800"/>
                        </a:xfrm>
                        <a:prstGeom prst="rect">
                          <a:avLst/>
                        </a:prstGeom>
                        <a:solidFill>
                          <a:schemeClr val="lt1"/>
                        </a:solidFill>
                        <a:ln w="6350">
                          <a:solidFill>
                            <a:prstClr val="black"/>
                          </a:solidFill>
                        </a:ln>
                      </wps:spPr>
                      <wps:txbx>
                        <w:txbxContent>
                          <w:p w14:paraId="63B0147D" w14:textId="77777777" w:rsidR="00DB283B" w:rsidRPr="00623980" w:rsidRDefault="00DB283B" w:rsidP="00DB283B">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2.72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5ED2" id="Text Box 2109" o:spid="_x0000_s1316" type="#_x0000_t202" style="position:absolute;left:0;text-align:left;margin-left:-21.75pt;margin-top:31.45pt;width:145.5pt;height:24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" fillcolor="white [3201]" strokeweight=".5pt">
                <v:textbox>
                  <w:txbxContent>
                    <w:p w14:paraId="63B0147D" w14:textId="77777777" w:rsidR="00DB283B" w:rsidRPr="00623980" w:rsidRDefault="00DB283B" w:rsidP="00DB283B">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2.72 USD</w:t>
                      </w:r>
                      <w:r w:rsidRPr="00623980">
                        <w:rPr>
                          <w:rFonts w:ascii="Arial" w:hAnsi="Arial" w:cs="Arial"/>
                          <w:sz w:val="20"/>
                          <w:szCs w:val="20"/>
                        </w:rPr>
                        <w:t>)</w:t>
                      </w:r>
                    </w:p>
                  </w:txbxContent>
                </v:textbox>
              </v:shape>
            </w:pict>
          </mc:Fallback>
        </mc:AlternateContent>
      </w:r>
      <w:r w:rsidR="00DB283B" w:rsidRPr="00623980">
        <w:rPr>
          <w:rFonts w:cs="Arial"/>
          <w:b/>
          <w:bCs/>
          <w:sz w:val="20"/>
          <w:szCs w:val="20"/>
        </w:rPr>
        <w:t xml:space="preserve">                                                                                           </w:t>
      </w:r>
    </w:p>
    <w:p w14:paraId="1C3371BA" w14:textId="431EFB34"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32032" behindDoc="0" locked="0" layoutInCell="1" allowOverlap="1" wp14:anchorId="7000D52E" wp14:editId="3379C327">
                <wp:simplePos x="0" y="0"/>
                <wp:positionH relativeFrom="column">
                  <wp:posOffset>-273788</wp:posOffset>
                </wp:positionH>
                <wp:positionV relativeFrom="paragraph">
                  <wp:posOffset>396934</wp:posOffset>
                </wp:positionV>
                <wp:extent cx="1847850" cy="285750"/>
                <wp:effectExtent l="0" t="0" r="19050" b="19050"/>
                <wp:wrapNone/>
                <wp:docPr id="591" name="Text Box 591"/>
                <wp:cNvGraphicFramePr/>
                <a:graphic xmlns:a="http://schemas.openxmlformats.org/drawingml/2006/main">
                  <a:graphicData uri="http://schemas.microsoft.com/office/word/2010/wordprocessingShape">
                    <wps:wsp>
                      <wps:cNvSpPr txBox="1"/>
                      <wps:spPr>
                        <a:xfrm>
                          <a:off x="0" y="0"/>
                          <a:ext cx="1847850" cy="285750"/>
                        </a:xfrm>
                        <a:prstGeom prst="rect">
                          <a:avLst/>
                        </a:prstGeom>
                        <a:solidFill>
                          <a:schemeClr val="lt1"/>
                        </a:solidFill>
                        <a:ln w="6350">
                          <a:solidFill>
                            <a:prstClr val="black"/>
                          </a:solidFill>
                        </a:ln>
                      </wps:spPr>
                      <wps:txbx>
                        <w:txbxContent>
                          <w:p w14:paraId="56C53181" w14:textId="77777777" w:rsidR="00DB283B" w:rsidRPr="00623980" w:rsidRDefault="00DB283B" w:rsidP="00DB283B">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0D52E" id="Text Box 591" o:spid="_x0000_s1317" type="#_x0000_t202" style="position:absolute;left:0;text-align:left;margin-left:-21.55pt;margin-top:31.25pt;width:145.5pt;height:22.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" fillcolor="white [3201]" strokeweight=".5pt">
                <v:textbox>
                  <w:txbxContent>
                    <w:p w14:paraId="56C53181" w14:textId="77777777" w:rsidR="00DB283B" w:rsidRPr="00623980" w:rsidRDefault="00DB283B" w:rsidP="00DB283B">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42272" behindDoc="0" locked="0" layoutInCell="1" allowOverlap="1" wp14:anchorId="42F8EEEA" wp14:editId="62F259F4">
                <wp:simplePos x="0" y="0"/>
                <wp:positionH relativeFrom="column">
                  <wp:posOffset>5848350</wp:posOffset>
                </wp:positionH>
                <wp:positionV relativeFrom="paragraph">
                  <wp:posOffset>380365</wp:posOffset>
                </wp:positionV>
                <wp:extent cx="0" cy="503555"/>
                <wp:effectExtent l="76200" t="0" r="57150" b="48895"/>
                <wp:wrapNone/>
                <wp:docPr id="2110" name="Straight Arrow Connector 2110"/>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6F83BE" id="Straight Arrow Connector 2110" o:spid="_x0000_s1026" type="#_x0000_t32" style="position:absolute;margin-left:460.5pt;margin-top:29.95pt;width:0;height:39.65pt;z-index:25234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" strokecolor="#4472c4 [3204]" strokeweight=".5pt">
                <v:stroke endarrow="block" joinstyle="miter"/>
              </v:shape>
            </w:pict>
          </mc:Fallback>
        </mc:AlternateContent>
      </w:r>
      <w:r w:rsidR="00DB283B" w:rsidRPr="00623980">
        <w:rPr>
          <w:rFonts w:cs="Arial"/>
          <w:noProof/>
          <w:sz w:val="20"/>
          <w:szCs w:val="20"/>
        </w:rPr>
        <mc:AlternateContent>
          <mc:Choice Requires="wps">
            <w:drawing>
              <wp:anchor distT="0" distB="0" distL="114300" distR="114300" simplePos="0" relativeHeight="252338176" behindDoc="0" locked="0" layoutInCell="1" allowOverlap="1" wp14:anchorId="0671C268" wp14:editId="72BEE8E4">
                <wp:simplePos x="0" y="0"/>
                <wp:positionH relativeFrom="column">
                  <wp:posOffset>5048250</wp:posOffset>
                </wp:positionH>
                <wp:positionV relativeFrom="paragraph">
                  <wp:posOffset>46990</wp:posOffset>
                </wp:positionV>
                <wp:extent cx="395605" cy="0"/>
                <wp:effectExtent l="0" t="76200" r="23495" b="95250"/>
                <wp:wrapNone/>
                <wp:docPr id="2111" name="Straight Arrow Connector 2111"/>
                <wp:cNvGraphicFramePr/>
                <a:graphic xmlns:a="http://schemas.openxmlformats.org/drawingml/2006/main">
                  <a:graphicData uri="http://schemas.microsoft.com/office/word/2010/wordprocessingShape">
                    <wps:wsp>
                      <wps:cNvCnPr/>
                      <wps:spPr>
                        <a:xfrm>
                          <a:off x="0" y="0"/>
                          <a:ext cx="3956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4BFB3" id="Straight Arrow Connector 2111" o:spid="_x0000_s1026" type="#_x0000_t32" style="position:absolute;margin-left:397.5pt;margin-top:3.7pt;width:31.15pt;height:0;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" strokecolor="#4472c4 [3204]" strokeweight=".5pt">
                <v:stroke endarrow="block" joinstyle="miter"/>
              </v:shape>
            </w:pict>
          </mc:Fallback>
        </mc:AlternateContent>
      </w:r>
      <w:r w:rsidR="00DB283B" w:rsidRPr="00623980">
        <w:rPr>
          <w:rFonts w:cs="Arial"/>
          <w:noProof/>
          <w:sz w:val="20"/>
          <w:szCs w:val="20"/>
        </w:rPr>
        <mc:AlternateContent>
          <mc:Choice Requires="wps">
            <w:drawing>
              <wp:anchor distT="0" distB="0" distL="114300" distR="114300" simplePos="0" relativeHeight="252333056" behindDoc="0" locked="0" layoutInCell="1" allowOverlap="1" wp14:anchorId="5E9CEE94" wp14:editId="45799F2C">
                <wp:simplePos x="0" y="0"/>
                <wp:positionH relativeFrom="column">
                  <wp:posOffset>1590675</wp:posOffset>
                </wp:positionH>
                <wp:positionV relativeFrom="paragraph">
                  <wp:posOffset>37465</wp:posOffset>
                </wp:positionV>
                <wp:extent cx="503555" cy="0"/>
                <wp:effectExtent l="0" t="76200" r="10795" b="95250"/>
                <wp:wrapNone/>
                <wp:docPr id="592" name="Straight Arrow Connector 592"/>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5358A" id="Straight Arrow Connector 592" o:spid="_x0000_s1026" type="#_x0000_t32" style="position:absolute;margin-left:125.25pt;margin-top:2.95pt;width:39.65pt;height:0;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oH1QEAAAMEAAAOAAAAZHJzL2Uyb0RvYy54bWysU9uO0zAQfUfiHyy/06RFRV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t+spAjK8yXd&#10;Eyp7GEi8RYyj2McQ2MiIouSwY2PKGwbuwx1eVjndYZF/MujLl4WJU3X5PLsMJxKaN9fty/V6LYW+&#10;HjWPuISZPkD0ovx0Ml+IzAyW1WR1/JiJOzPwCihNXSiRlHXvQi/onFgKoVXh4KDQ5vSS0hT6E+H6&#10;R2cHE/wLGLaCKU5t6hDC3qE4Kh4fpTUEWs6VOLvAjHVuBraV3x+Bl/wChTqgfwOeEbVzDDSDvQ0R&#10;f9edTlfKZsq/OjDpLhY8xP5cr7Jaw5NWvbq8ijLKP68r/PHt7n4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iJhoH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7C9EBADE" w14:textId="77777777" w:rsidR="00DB283B" w:rsidRPr="00623980" w:rsidRDefault="00DB283B" w:rsidP="00DB283B">
      <w:pPr>
        <w:spacing w:line="360" w:lineRule="auto"/>
        <w:jc w:val="both"/>
        <w:rPr>
          <w:rFonts w:cs="Arial"/>
          <w:b/>
          <w:bCs/>
          <w:sz w:val="20"/>
          <w:szCs w:val="20"/>
        </w:rPr>
      </w:pPr>
    </w:p>
    <w:p w14:paraId="7073CFBB"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39200" behindDoc="0" locked="0" layoutInCell="1" allowOverlap="1" wp14:anchorId="65DC3B0A" wp14:editId="4CD1E997">
                <wp:simplePos x="0" y="0"/>
                <wp:positionH relativeFrom="column">
                  <wp:posOffset>5314950</wp:posOffset>
                </wp:positionH>
                <wp:positionV relativeFrom="paragraph">
                  <wp:posOffset>209550</wp:posOffset>
                </wp:positionV>
                <wp:extent cx="876300" cy="790575"/>
                <wp:effectExtent l="0" t="0" r="19050" b="28575"/>
                <wp:wrapNone/>
                <wp:docPr id="610" name="Text Box 610"/>
                <wp:cNvGraphicFramePr/>
                <a:graphic xmlns:a="http://schemas.openxmlformats.org/drawingml/2006/main">
                  <a:graphicData uri="http://schemas.microsoft.com/office/word/2010/wordprocessingShape">
                    <wps:wsp>
                      <wps:cNvSpPr txBox="1"/>
                      <wps:spPr>
                        <a:xfrm>
                          <a:off x="0" y="0"/>
                          <a:ext cx="876300" cy="790575"/>
                        </a:xfrm>
                        <a:prstGeom prst="rect">
                          <a:avLst/>
                        </a:prstGeom>
                        <a:solidFill>
                          <a:schemeClr val="lt1"/>
                        </a:solidFill>
                        <a:ln w="6350">
                          <a:solidFill>
                            <a:prstClr val="black"/>
                          </a:solidFill>
                        </a:ln>
                      </wps:spPr>
                      <wps:txbx>
                        <w:txbxContent>
                          <w:p w14:paraId="05954D10" w14:textId="77777777" w:rsidR="00DB283B" w:rsidRPr="00623980" w:rsidRDefault="00DB283B" w:rsidP="00DB283B">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2.96</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C3B0A" id="Text Box 610" o:spid="_x0000_s1318" type="#_x0000_t202" style="position:absolute;left:0;text-align:left;margin-left:418.5pt;margin-top:16.5pt;width:69pt;height:62.2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" fillcolor="white [3201]" strokeweight=".5pt">
                <v:textbox>
                  <w:txbxContent>
                    <w:p w14:paraId="05954D10" w14:textId="77777777" w:rsidR="00DB283B" w:rsidRPr="00623980" w:rsidRDefault="00DB283B" w:rsidP="00DB283B">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2.96</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p>
    <w:p w14:paraId="25F52728" w14:textId="77777777" w:rsidR="00DB283B" w:rsidRPr="00623980" w:rsidRDefault="00DB283B" w:rsidP="00DB283B">
      <w:pPr>
        <w:spacing w:line="360" w:lineRule="auto"/>
        <w:jc w:val="both"/>
        <w:rPr>
          <w:rFonts w:cs="Arial"/>
          <w:b/>
          <w:bCs/>
          <w:sz w:val="20"/>
          <w:szCs w:val="20"/>
        </w:rPr>
      </w:pPr>
    </w:p>
    <w:p w14:paraId="48EBE480" w14:textId="7E6811B8"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6912" behindDoc="0" locked="0" layoutInCell="1" allowOverlap="1" wp14:anchorId="1F4E32D1" wp14:editId="3DC4FFE8">
                <wp:simplePos x="0" y="0"/>
                <wp:positionH relativeFrom="column">
                  <wp:posOffset>6521878</wp:posOffset>
                </wp:positionH>
                <wp:positionV relativeFrom="paragraph">
                  <wp:posOffset>750895</wp:posOffset>
                </wp:positionV>
                <wp:extent cx="0" cy="1457685"/>
                <wp:effectExtent l="57150" t="0" r="57150" b="47625"/>
                <wp:wrapNone/>
                <wp:docPr id="2105"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8ADAC" id="Straight Arrow Connector 30" o:spid="_x0000_s1026" type="#_x0000_t32" style="position:absolute;margin-left:513.55pt;margin-top:59.15pt;width:0;height:114.8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" strokecolor="#525252 [1606]" strokeweight="3pt">
                <v:stroke dashstyle="longDash" endarrow="block" joinstyle="miter"/>
                <o:lock v:ext="edit" shapetype="f"/>
              </v:shape>
            </w:pict>
          </mc:Fallback>
        </mc:AlternateContent>
      </w:r>
      <w:r w:rsidR="00DB283B" w:rsidRPr="00623980">
        <w:rPr>
          <w:rFonts w:cs="Arial"/>
          <w:noProof/>
          <w:sz w:val="20"/>
          <w:szCs w:val="20"/>
        </w:rPr>
        <mc:AlternateContent>
          <mc:Choice Requires="wps">
            <w:drawing>
              <wp:anchor distT="0" distB="0" distL="114300" distR="114300" simplePos="0" relativeHeight="252345344" behindDoc="0" locked="0" layoutInCell="1" allowOverlap="1" wp14:anchorId="2BFB2278" wp14:editId="5C661C8D">
                <wp:simplePos x="0" y="0"/>
                <wp:positionH relativeFrom="column">
                  <wp:posOffset>5829300</wp:posOffset>
                </wp:positionH>
                <wp:positionV relativeFrom="paragraph">
                  <wp:posOffset>344170</wp:posOffset>
                </wp:positionV>
                <wp:extent cx="0" cy="756000"/>
                <wp:effectExtent l="76200" t="0" r="57150" b="63500"/>
                <wp:wrapNone/>
                <wp:docPr id="611" name="Straight Arrow Connector 611"/>
                <wp:cNvGraphicFramePr/>
                <a:graphic xmlns:a="http://schemas.openxmlformats.org/drawingml/2006/main">
                  <a:graphicData uri="http://schemas.microsoft.com/office/word/2010/wordprocessingShape">
                    <wps:wsp>
                      <wps:cNvCnPr/>
                      <wps:spPr>
                        <a:xfrm>
                          <a:off x="0" y="0"/>
                          <a:ext cx="0" cy="75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1E6EBB8" id="Straight Arrow Connector 611" o:spid="_x0000_s1026" type="#_x0000_t32" style="position:absolute;margin-left:459pt;margin-top:27.1pt;width:0;height:59.55pt;z-index:25234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" strokecolor="#4472c4 [3204]" strokeweight=".5pt">
                <v:stroke endarrow="block" joinstyle="miter"/>
              </v:shape>
            </w:pict>
          </mc:Fallback>
        </mc:AlternateContent>
      </w:r>
    </w:p>
    <w:p w14:paraId="1CA9DA78" w14:textId="2A2BDB51"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17696" behindDoc="0" locked="0" layoutInCell="1" allowOverlap="1" wp14:anchorId="273C9D4B" wp14:editId="3C46C2D9">
                <wp:simplePos x="0" y="0"/>
                <wp:positionH relativeFrom="column">
                  <wp:posOffset>1129709</wp:posOffset>
                </wp:positionH>
                <wp:positionV relativeFrom="paragraph">
                  <wp:posOffset>831496</wp:posOffset>
                </wp:positionV>
                <wp:extent cx="960755" cy="245745"/>
                <wp:effectExtent l="0" t="0" r="0" b="0"/>
                <wp:wrapNone/>
                <wp:docPr id="2103" name="TextBox 17"/>
                <wp:cNvGraphicFramePr/>
                <a:graphic xmlns:a="http://schemas.openxmlformats.org/drawingml/2006/main">
                  <a:graphicData uri="http://schemas.microsoft.com/office/word/2010/wordprocessingShape">
                    <wps:wsp>
                      <wps:cNvSpPr txBox="1"/>
                      <wps:spPr>
                        <a:xfrm>
                          <a:off x="0" y="0"/>
                          <a:ext cx="960755" cy="245745"/>
                        </a:xfrm>
                        <a:prstGeom prst="rect">
                          <a:avLst/>
                        </a:prstGeom>
                        <a:noFill/>
                      </wps:spPr>
                      <wps:txbx>
                        <w:txbxContent>
                          <w:p w14:paraId="7D11470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14:sizeRelH relativeFrom="margin">
                  <wp14:pctWidth>0</wp14:pctWidth>
                </wp14:sizeRelH>
              </wp:anchor>
            </w:drawing>
          </mc:Choice>
          <mc:Fallback>
            <w:pict>
              <v:shape w14:anchorId="273C9D4B" id="_x0000_s1319" type="#_x0000_t202" style="position:absolute;left:0;text-align:left;margin-left:88.95pt;margin-top:65.45pt;width:75.65pt;height:19.3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" filled="f" stroked="f">
                <v:textbox style="mso-fit-shape-to-text:t">
                  <w:txbxContent>
                    <w:p w14:paraId="7D11470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v:textbox>
              </v:shape>
            </w:pict>
          </mc:Fallback>
        </mc:AlternateContent>
      </w:r>
    </w:p>
    <w:p w14:paraId="3B2EEA83" w14:textId="1C7514AD"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0768" behindDoc="0" locked="0" layoutInCell="1" allowOverlap="1" wp14:anchorId="54622796" wp14:editId="6859DCD5">
                <wp:simplePos x="0" y="0"/>
                <wp:positionH relativeFrom="column">
                  <wp:posOffset>576816</wp:posOffset>
                </wp:positionH>
                <wp:positionV relativeFrom="paragraph">
                  <wp:posOffset>169575</wp:posOffset>
                </wp:positionV>
                <wp:extent cx="1754372" cy="435934"/>
                <wp:effectExtent l="0" t="0" r="0" b="0"/>
                <wp:wrapNone/>
                <wp:docPr id="612" name="TextBox 20"/>
                <wp:cNvGraphicFramePr/>
                <a:graphic xmlns:a="http://schemas.openxmlformats.org/drawingml/2006/main">
                  <a:graphicData uri="http://schemas.microsoft.com/office/word/2010/wordprocessingShape">
                    <wps:wsp>
                      <wps:cNvSpPr txBox="1"/>
                      <wps:spPr>
                        <a:xfrm>
                          <a:off x="0" y="0"/>
                          <a:ext cx="1754372" cy="435934"/>
                        </a:xfrm>
                        <a:prstGeom prst="rect">
                          <a:avLst/>
                        </a:prstGeom>
                        <a:noFill/>
                      </wps:spPr>
                      <wps:txbx>
                        <w:txbxContent>
                          <w:p w14:paraId="3A17CCAE"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622796" id="_x0000_s1320" type="#_x0000_t202" style="position:absolute;left:0;text-align:left;margin-left:45.4pt;margin-top:13.35pt;width:138.15pt;height:34.3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" filled="f" stroked="f">
                <v:textbox>
                  <w:txbxContent>
                    <w:p w14:paraId="3A17CCAE"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26%</w:t>
                      </w:r>
                    </w:p>
                  </w:txbxContent>
                </v:textbox>
              </v:shape>
            </w:pict>
          </mc:Fallback>
        </mc:AlternateContent>
      </w:r>
    </w:p>
    <w:p w14:paraId="11E770EB" w14:textId="52A6E988"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50464" behindDoc="0" locked="0" layoutInCell="1" allowOverlap="1" wp14:anchorId="0698EDAD" wp14:editId="41888970">
                <wp:simplePos x="0" y="0"/>
                <wp:positionH relativeFrom="column">
                  <wp:posOffset>948055</wp:posOffset>
                </wp:positionH>
                <wp:positionV relativeFrom="paragraph">
                  <wp:posOffset>57785</wp:posOffset>
                </wp:positionV>
                <wp:extent cx="0" cy="1188720"/>
                <wp:effectExtent l="95250" t="0" r="57150" b="49530"/>
                <wp:wrapNone/>
                <wp:docPr id="1025"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8872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1F34E" id="Straight Arrow Connector 21" o:spid="_x0000_s1026" type="#_x0000_t32" style="position:absolute;margin-left:74.65pt;margin-top:4.55pt;width:0;height:93.6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" strokecolor="#525252 [1606]" strokeweight="3pt">
                <v:stroke endarrow="block" joinstyle="miter"/>
                <o:lock v:ext="edit" shapetype="f"/>
              </v:shape>
            </w:pict>
          </mc:Fallback>
        </mc:AlternateContent>
      </w:r>
    </w:p>
    <w:p w14:paraId="76E3AC3A" w14:textId="77777777" w:rsidR="00DB283B" w:rsidRPr="00623980" w:rsidRDefault="00DB283B" w:rsidP="00DB283B">
      <w:pPr>
        <w:spacing w:line="360" w:lineRule="auto"/>
        <w:jc w:val="both"/>
        <w:rPr>
          <w:rFonts w:cs="Arial"/>
          <w:b/>
          <w:bCs/>
          <w:sz w:val="20"/>
          <w:szCs w:val="20"/>
        </w:rPr>
      </w:pPr>
    </w:p>
    <w:p w14:paraId="17532A81" w14:textId="77777777" w:rsidR="00DB283B" w:rsidRPr="00623980" w:rsidRDefault="00DB283B" w:rsidP="00DB283B">
      <w:pPr>
        <w:spacing w:line="360" w:lineRule="auto"/>
        <w:jc w:val="both"/>
        <w:rPr>
          <w:rFonts w:cs="Arial"/>
          <w:b/>
          <w:bCs/>
          <w:sz w:val="20"/>
          <w:szCs w:val="20"/>
        </w:rPr>
      </w:pPr>
    </w:p>
    <w:p w14:paraId="6C924D09" w14:textId="77777777" w:rsidR="00DB283B" w:rsidRPr="00623980" w:rsidRDefault="00DB283B" w:rsidP="00DB283B">
      <w:pPr>
        <w:spacing w:line="360" w:lineRule="auto"/>
        <w:jc w:val="both"/>
        <w:rPr>
          <w:rFonts w:cs="Arial"/>
          <w:b/>
          <w:bCs/>
          <w:sz w:val="20"/>
          <w:szCs w:val="20"/>
        </w:rPr>
      </w:pPr>
    </w:p>
    <w:p w14:paraId="43A2389F"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52512" behindDoc="0" locked="0" layoutInCell="1" allowOverlap="1" wp14:anchorId="1A938659" wp14:editId="03306C60">
                <wp:simplePos x="0" y="0"/>
                <wp:positionH relativeFrom="column">
                  <wp:posOffset>1590675</wp:posOffset>
                </wp:positionH>
                <wp:positionV relativeFrom="paragraph">
                  <wp:posOffset>268605</wp:posOffset>
                </wp:positionV>
                <wp:extent cx="26670" cy="1260000"/>
                <wp:effectExtent l="76200" t="19050" r="68580" b="54610"/>
                <wp:wrapNone/>
                <wp:docPr id="102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67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3618C" id="Straight Arrow Connector 21" o:spid="_x0000_s1026" type="#_x0000_t32" style="position:absolute;margin-left:125.25pt;margin-top:21.15pt;width:2.1pt;height:99.2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" strokecolor="#525252 [1606]" strokeweight="3pt">
                <v:stroke endarrow="block" joinstyle="miter"/>
                <o:lock v:ext="edit" shapetype="f"/>
              </v:shape>
            </w:pict>
          </mc:Fallback>
        </mc:AlternateContent>
      </w:r>
    </w:p>
    <w:p w14:paraId="41630A65" w14:textId="77777777" w:rsidR="00DB283B" w:rsidRPr="00623980" w:rsidRDefault="00DB283B" w:rsidP="00DB283B">
      <w:pPr>
        <w:spacing w:line="360" w:lineRule="auto"/>
        <w:jc w:val="both"/>
        <w:rPr>
          <w:rFonts w:cs="Arial"/>
          <w:b/>
          <w:bCs/>
          <w:sz w:val="20"/>
          <w:szCs w:val="20"/>
        </w:rPr>
      </w:pPr>
    </w:p>
    <w:p w14:paraId="0F92AE58" w14:textId="4EA6951A"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49440" behindDoc="0" locked="0" layoutInCell="1" allowOverlap="1" wp14:anchorId="120719E4" wp14:editId="490E18E9">
                <wp:simplePos x="0" y="0"/>
                <wp:positionH relativeFrom="column">
                  <wp:posOffset>2933065</wp:posOffset>
                </wp:positionH>
                <wp:positionV relativeFrom="paragraph">
                  <wp:posOffset>299720</wp:posOffset>
                </wp:positionV>
                <wp:extent cx="1895475" cy="485775"/>
                <wp:effectExtent l="95250" t="19050" r="9525" b="47625"/>
                <wp:wrapNone/>
                <wp:docPr id="102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EDB4F" id="Connector: Elbow 14" o:spid="_x0000_s1026" type="#_x0000_t33" style="position:absolute;margin-left:230.95pt;margin-top:23.6pt;width:149.25pt;height:38.25pt;flip:x;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" strokecolor="#525252 [1606]" strokeweight="3pt">
                <v:stroke dashstyle="dash"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14624" behindDoc="0" locked="0" layoutInCell="1" allowOverlap="1" wp14:anchorId="7FD51E11" wp14:editId="3433C47F">
                <wp:simplePos x="0" y="0"/>
                <wp:positionH relativeFrom="column">
                  <wp:posOffset>4543897</wp:posOffset>
                </wp:positionH>
                <wp:positionV relativeFrom="paragraph">
                  <wp:posOffset>293813</wp:posOffset>
                </wp:positionV>
                <wp:extent cx="1826895" cy="245745"/>
                <wp:effectExtent l="0" t="0" r="0" b="0"/>
                <wp:wrapNone/>
                <wp:docPr id="1029"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1FE01E17"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FD51E11" id="Rectangle 12" o:spid="_x0000_s1321" style="position:absolute;left:0;text-align:left;margin-left:357.8pt;margin-top:23.15pt;width:143.85pt;height:19.3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" filled="f" stroked="f">
                <v:textbox style="mso-fit-shape-to-text:t">
                  <w:txbxContent>
                    <w:p w14:paraId="1FE01E17"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v:textbox>
              </v:rect>
            </w:pict>
          </mc:Fallback>
        </mc:AlternateContent>
      </w:r>
    </w:p>
    <w:p w14:paraId="09371DCB" w14:textId="4DE167A0" w:rsidR="00DB283B" w:rsidRPr="00623980" w:rsidRDefault="00DB283B" w:rsidP="00DB283B">
      <w:pPr>
        <w:spacing w:line="360" w:lineRule="auto"/>
        <w:jc w:val="both"/>
        <w:rPr>
          <w:rFonts w:cs="Arial"/>
          <w:b/>
          <w:bCs/>
          <w:sz w:val="20"/>
          <w:szCs w:val="20"/>
        </w:rPr>
      </w:pPr>
    </w:p>
    <w:p w14:paraId="227EB496"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3840" behindDoc="0" locked="0" layoutInCell="1" allowOverlap="1" wp14:anchorId="57E0EF84" wp14:editId="6B5181C1">
                <wp:simplePos x="0" y="0"/>
                <wp:positionH relativeFrom="column">
                  <wp:posOffset>1352550</wp:posOffset>
                </wp:positionH>
                <wp:positionV relativeFrom="paragraph">
                  <wp:posOffset>98425</wp:posOffset>
                </wp:positionV>
                <wp:extent cx="2645410" cy="228600"/>
                <wp:effectExtent l="0" t="0" r="0" b="0"/>
                <wp:wrapNone/>
                <wp:docPr id="1030" name="TextBox 26"/>
                <wp:cNvGraphicFramePr/>
                <a:graphic xmlns:a="http://schemas.openxmlformats.org/drawingml/2006/main">
                  <a:graphicData uri="http://schemas.microsoft.com/office/word/2010/wordprocessingShape">
                    <wps:wsp>
                      <wps:cNvSpPr txBox="1"/>
                      <wps:spPr>
                        <a:xfrm>
                          <a:off x="0" y="0"/>
                          <a:ext cx="2645410" cy="228600"/>
                        </a:xfrm>
                        <a:prstGeom prst="rect">
                          <a:avLst/>
                        </a:prstGeom>
                        <a:noFill/>
                      </wps:spPr>
                      <wps:txbx>
                        <w:txbxContent>
                          <w:p w14:paraId="35A8706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wps:txbx>
                      <wps:bodyPr wrap="square" rtlCol="0">
                        <a:noAutofit/>
                      </wps:bodyPr>
                    </wps:wsp>
                  </a:graphicData>
                </a:graphic>
                <wp14:sizeRelV relativeFrom="margin">
                  <wp14:pctHeight>0</wp14:pctHeight>
                </wp14:sizeRelV>
              </wp:anchor>
            </w:drawing>
          </mc:Choice>
          <mc:Fallback>
            <w:pict>
              <v:shape w14:anchorId="57E0EF84" id="_x0000_s1322" type="#_x0000_t202" style="position:absolute;left:0;text-align:left;margin-left:106.5pt;margin-top:7.75pt;width:208.3pt;height:18pt;z-index:25232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" filled="f" stroked="f">
                <v:textbox>
                  <w:txbxContent>
                    <w:p w14:paraId="35A8706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v:textbox>
              </v:shape>
            </w:pict>
          </mc:Fallback>
        </mc:AlternateContent>
      </w:r>
    </w:p>
    <w:p w14:paraId="71E2AF0A"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2816" behindDoc="0" locked="0" layoutInCell="1" allowOverlap="1" wp14:anchorId="30EBAB0C" wp14:editId="5C0DAE6B">
                <wp:simplePos x="0" y="0"/>
                <wp:positionH relativeFrom="column">
                  <wp:posOffset>1422400</wp:posOffset>
                </wp:positionH>
                <wp:positionV relativeFrom="paragraph">
                  <wp:posOffset>43815</wp:posOffset>
                </wp:positionV>
                <wp:extent cx="1799590" cy="20320"/>
                <wp:effectExtent l="0" t="76200" r="0" b="93980"/>
                <wp:wrapNone/>
                <wp:docPr id="1031"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9590" cy="203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1E5D6" id="Straight Arrow Connector 24" o:spid="_x0000_s1026" type="#_x0000_t32" style="position:absolute;margin-left:112pt;margin-top:3.45pt;width:141.7pt;height:1.6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" strokecolor="black [3213]" strokeweight="3pt">
                <v:stroke endarrow="block" joinstyle="miter"/>
                <o:lock v:ext="edit" shapetype="f"/>
              </v:shape>
            </w:pict>
          </mc:Fallback>
        </mc:AlternateContent>
      </w:r>
      <w:r w:rsidRPr="00623980">
        <w:rPr>
          <w:rFonts w:cs="Arial"/>
          <w:noProof/>
          <w:sz w:val="20"/>
          <w:szCs w:val="20"/>
        </w:rPr>
        <mc:AlternateContent>
          <mc:Choice Requires="wps">
            <w:drawing>
              <wp:anchor distT="0" distB="0" distL="114300" distR="114300" simplePos="0" relativeHeight="252324864" behindDoc="0" locked="0" layoutInCell="1" allowOverlap="1" wp14:anchorId="13E92E84" wp14:editId="73AA4A27">
                <wp:simplePos x="0" y="0"/>
                <wp:positionH relativeFrom="column">
                  <wp:posOffset>1352550</wp:posOffset>
                </wp:positionH>
                <wp:positionV relativeFrom="paragraph">
                  <wp:posOffset>60959</wp:posOffset>
                </wp:positionV>
                <wp:extent cx="2686050" cy="352425"/>
                <wp:effectExtent l="0" t="0" r="0" b="0"/>
                <wp:wrapNone/>
                <wp:docPr id="1032" name="TextBox 27"/>
                <wp:cNvGraphicFramePr/>
                <a:graphic xmlns:a="http://schemas.openxmlformats.org/drawingml/2006/main">
                  <a:graphicData uri="http://schemas.microsoft.com/office/word/2010/wordprocessingShape">
                    <wps:wsp>
                      <wps:cNvSpPr txBox="1"/>
                      <wps:spPr>
                        <a:xfrm>
                          <a:off x="0" y="0"/>
                          <a:ext cx="2686050" cy="352425"/>
                        </a:xfrm>
                        <a:prstGeom prst="rect">
                          <a:avLst/>
                        </a:prstGeom>
                        <a:noFill/>
                      </wps:spPr>
                      <wps:txbx>
                        <w:txbxContent>
                          <w:p w14:paraId="407A110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p w14:paraId="25EB61CE"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538135" w:themeColor="accent6" w:themeShade="BF"/>
                                <w:kern w:val="24"/>
                                <w:sz w:val="20"/>
                                <w:szCs w:val="20"/>
                                <w:lang w:val="en-US"/>
                              </w:rPr>
                              <w:t>(16-18%)</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E92E84" id="_x0000_s1323" type="#_x0000_t202" style="position:absolute;left:0;text-align:left;margin-left:106.5pt;margin-top:4.8pt;width:211.5pt;height:27.7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" filled="f" stroked="f">
                <v:textbox>
                  <w:txbxContent>
                    <w:p w14:paraId="407A110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p w14:paraId="25EB61CE"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538135" w:themeColor="accent6" w:themeShade="BF"/>
                          <w:kern w:val="24"/>
                          <w:sz w:val="20"/>
                          <w:szCs w:val="20"/>
                          <w:lang w:val="en-US"/>
                        </w:rPr>
                        <w:t>(16-18%)</w:t>
                      </w:r>
                    </w:p>
                  </w:txbxContent>
                </v:textbox>
              </v:shape>
            </w:pict>
          </mc:Fallback>
        </mc:AlternateContent>
      </w:r>
    </w:p>
    <w:p w14:paraId="2061F697"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1792" behindDoc="0" locked="0" layoutInCell="1" allowOverlap="1" wp14:anchorId="66EBAFF4" wp14:editId="7ACA1228">
                <wp:simplePos x="0" y="0"/>
                <wp:positionH relativeFrom="column">
                  <wp:posOffset>1435100</wp:posOffset>
                </wp:positionH>
                <wp:positionV relativeFrom="paragraph">
                  <wp:posOffset>38100</wp:posOffset>
                </wp:positionV>
                <wp:extent cx="2339975" cy="0"/>
                <wp:effectExtent l="0" t="95250" r="0" b="95250"/>
                <wp:wrapNone/>
                <wp:docPr id="103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399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FE4AA74" id="Straight Arrow Connector 23" o:spid="_x0000_s1026" type="#_x0000_t32" style="position:absolute;margin-left:113pt;margin-top:3pt;width:184.25pt;height:0;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" strokecolor="black [3213]" strokeweight="3pt">
                <v:stroke endarrow="block" joinstyle="miter"/>
                <o:lock v:ext="edit" shapetype="f"/>
              </v:shape>
            </w:pict>
          </mc:Fallback>
        </mc:AlternateContent>
      </w:r>
      <w:r w:rsidRPr="00623980">
        <w:rPr>
          <w:rFonts w:cs="Arial"/>
          <w:noProof/>
          <w:sz w:val="20"/>
          <w:szCs w:val="20"/>
        </w:rPr>
        <mc:AlternateContent>
          <mc:Choice Requires="wps">
            <w:drawing>
              <wp:anchor distT="0" distB="0" distL="114300" distR="114300" simplePos="0" relativeHeight="252325888" behindDoc="0" locked="0" layoutInCell="1" allowOverlap="1" wp14:anchorId="352785AA" wp14:editId="483F8B6C">
                <wp:simplePos x="0" y="0"/>
                <wp:positionH relativeFrom="column">
                  <wp:posOffset>1352550</wp:posOffset>
                </wp:positionH>
                <wp:positionV relativeFrom="paragraph">
                  <wp:posOffset>108585</wp:posOffset>
                </wp:positionV>
                <wp:extent cx="1924050" cy="400050"/>
                <wp:effectExtent l="0" t="0" r="0" b="0"/>
                <wp:wrapNone/>
                <wp:docPr id="1037" name="TextBox 28"/>
                <wp:cNvGraphicFramePr/>
                <a:graphic xmlns:a="http://schemas.openxmlformats.org/drawingml/2006/main">
                  <a:graphicData uri="http://schemas.microsoft.com/office/word/2010/wordprocessingShape">
                    <wps:wsp>
                      <wps:cNvSpPr txBox="1"/>
                      <wps:spPr>
                        <a:xfrm>
                          <a:off x="0" y="0"/>
                          <a:ext cx="1924050" cy="400050"/>
                        </a:xfrm>
                        <a:prstGeom prst="rect">
                          <a:avLst/>
                        </a:prstGeom>
                        <a:noFill/>
                      </wps:spPr>
                      <wps:txbx>
                        <w:txbxContent>
                          <w:p w14:paraId="5EBCCDF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p w14:paraId="0C35ABF6" w14:textId="77777777" w:rsidR="00DB283B" w:rsidRPr="00623980" w:rsidRDefault="00DB283B" w:rsidP="00DB283B">
                            <w:pPr>
                              <w:rPr>
                                <w:rFonts w:ascii="Arial" w:eastAsia="Verdana" w:hAnsi="Arial" w:cs="Arial"/>
                                <w:b/>
                                <w:bCs/>
                                <w:color w:val="000000" w:themeColor="text1"/>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2785AA" id="_x0000_s1324" type="#_x0000_t202" style="position:absolute;left:0;text-align:left;margin-left:106.5pt;margin-top:8.55pt;width:151.5pt;height:3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" filled="f" stroked="f">
                <v:textbox>
                  <w:txbxContent>
                    <w:p w14:paraId="5EBCCDF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p w14:paraId="0C35ABF6" w14:textId="77777777" w:rsidR="00DB283B" w:rsidRPr="00623980" w:rsidRDefault="00DB283B" w:rsidP="00DB283B">
                      <w:pPr>
                        <w:rPr>
                          <w:rFonts w:ascii="Arial" w:eastAsia="Verdana" w:hAnsi="Arial" w:cs="Arial"/>
                          <w:b/>
                          <w:bCs/>
                          <w:color w:val="000000" w:themeColor="text1"/>
                          <w:kern w:val="24"/>
                          <w:sz w:val="20"/>
                          <w:szCs w:val="20"/>
                          <w:lang w:val="en-US"/>
                        </w:rPr>
                      </w:pPr>
                    </w:p>
                  </w:txbxContent>
                </v:textbox>
              </v:shape>
            </w:pict>
          </mc:Fallback>
        </mc:AlternateContent>
      </w:r>
    </w:p>
    <w:p w14:paraId="693DBE51"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7936" behindDoc="0" locked="0" layoutInCell="1" allowOverlap="1" wp14:anchorId="48D47EB5" wp14:editId="1B0DC2BE">
                <wp:simplePos x="0" y="0"/>
                <wp:positionH relativeFrom="column">
                  <wp:posOffset>1420495</wp:posOffset>
                </wp:positionH>
                <wp:positionV relativeFrom="paragraph">
                  <wp:posOffset>167640</wp:posOffset>
                </wp:positionV>
                <wp:extent cx="2083435" cy="245745"/>
                <wp:effectExtent l="0" t="0" r="0" b="0"/>
                <wp:wrapNone/>
                <wp:docPr id="1041" name="TextBox 35"/>
                <wp:cNvGraphicFramePr/>
                <a:graphic xmlns:a="http://schemas.openxmlformats.org/drawingml/2006/main">
                  <a:graphicData uri="http://schemas.microsoft.com/office/word/2010/wordprocessingShape">
                    <wps:wsp>
                      <wps:cNvSpPr txBox="1"/>
                      <wps:spPr>
                        <a:xfrm>
                          <a:off x="0" y="0"/>
                          <a:ext cx="2083435" cy="245745"/>
                        </a:xfrm>
                        <a:prstGeom prst="rect">
                          <a:avLst/>
                        </a:prstGeom>
                        <a:noFill/>
                      </wps:spPr>
                      <wps:txbx>
                        <w:txbxContent>
                          <w:p w14:paraId="230A7678"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wps:txbx>
                      <wps:bodyPr wrap="square" rtlCol="0">
                        <a:spAutoFit/>
                      </wps:bodyPr>
                    </wps:wsp>
                  </a:graphicData>
                </a:graphic>
                <wp14:sizeRelV relativeFrom="margin">
                  <wp14:pctHeight>0</wp14:pctHeight>
                </wp14:sizeRelV>
              </wp:anchor>
            </w:drawing>
          </mc:Choice>
          <mc:Fallback>
            <w:pict>
              <v:shape w14:anchorId="48D47EB5" id="TextBox 35" o:spid="_x0000_s1325" type="#_x0000_t202" style="position:absolute;left:0;text-align:left;margin-left:111.85pt;margin-top:13.2pt;width:164.05pt;height:19.35pt;z-index:25232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" filled="f" stroked="f">
                <v:textbox style="mso-fit-shape-to-text:t">
                  <w:txbxContent>
                    <w:p w14:paraId="230A7678"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47392" behindDoc="0" locked="0" layoutInCell="1" allowOverlap="1" wp14:anchorId="79F4B675" wp14:editId="3C0892A0">
                <wp:simplePos x="0" y="0"/>
                <wp:positionH relativeFrom="column">
                  <wp:posOffset>1437640</wp:posOffset>
                </wp:positionH>
                <wp:positionV relativeFrom="paragraph">
                  <wp:posOffset>107950</wp:posOffset>
                </wp:positionV>
                <wp:extent cx="1584000" cy="0"/>
                <wp:effectExtent l="0" t="95250" r="0" b="95250"/>
                <wp:wrapNone/>
                <wp:docPr id="104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8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C60D4F" id="Straight Arrow Connector 22" o:spid="_x0000_s1026" type="#_x0000_t32" style="position:absolute;margin-left:113.2pt;margin-top:8.5pt;width:124.7pt;height:0;z-index:25234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" strokecolor="black [3213]" strokeweight="3pt">
                <v:stroke endarrow="block" joinstyle="miter"/>
                <o:lock v:ext="edit" shapetype="f"/>
              </v:shape>
            </w:pict>
          </mc:Fallback>
        </mc:AlternateContent>
      </w:r>
    </w:p>
    <w:p w14:paraId="00BB23DD" w14:textId="77777777" w:rsidR="00DB283B" w:rsidRPr="00623980" w:rsidRDefault="00DB283B" w:rsidP="00DB283B">
      <w:pPr>
        <w:spacing w:line="360" w:lineRule="auto"/>
        <w:jc w:val="both"/>
        <w:rPr>
          <w:rFonts w:cs="Arial"/>
          <w:b/>
          <w:bCs/>
        </w:rPr>
      </w:pPr>
      <w:r w:rsidRPr="00623980">
        <w:rPr>
          <w:rFonts w:cs="Arial"/>
          <w:noProof/>
          <w:sz w:val="24"/>
          <w:szCs w:val="24"/>
        </w:rPr>
        <mc:AlternateContent>
          <mc:Choice Requires="wps">
            <w:drawing>
              <wp:anchor distT="0" distB="0" distL="114300" distR="114300" simplePos="0" relativeHeight="252351488" behindDoc="0" locked="0" layoutInCell="1" allowOverlap="1" wp14:anchorId="2FEDE229" wp14:editId="540A1729">
                <wp:simplePos x="0" y="0"/>
                <wp:positionH relativeFrom="column">
                  <wp:posOffset>1449705</wp:posOffset>
                </wp:positionH>
                <wp:positionV relativeFrom="paragraph">
                  <wp:posOffset>81280</wp:posOffset>
                </wp:positionV>
                <wp:extent cx="1404000" cy="0"/>
                <wp:effectExtent l="0" t="95250" r="0" b="95250"/>
                <wp:wrapNone/>
                <wp:docPr id="104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85B987" id="Straight Arrow Connector 23" o:spid="_x0000_s1026" type="#_x0000_t32" style="position:absolute;margin-left:114.15pt;margin-top:6.4pt;width:110.55pt;height:0;z-index:25235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" strokecolor="black [3213]" strokeweight="3pt">
                <v:stroke endarrow="block" joinstyle="miter"/>
                <o:lock v:ext="edit" shapetype="f"/>
              </v:shape>
            </w:pict>
          </mc:Fallback>
        </mc:AlternateContent>
      </w:r>
      <w:r w:rsidRPr="00623980">
        <w:rPr>
          <w:rFonts w:cs="Arial"/>
          <w:b/>
          <w:bCs/>
          <w:sz w:val="24"/>
          <w:szCs w:val="24"/>
        </w:rPr>
        <w:t xml:space="preserve">                                                                                   </w:t>
      </w:r>
      <w:r w:rsidRPr="00623980">
        <w:rPr>
          <w:rFonts w:cs="Arial"/>
          <w:b/>
          <w:bCs/>
        </w:rPr>
        <w:t xml:space="preserve">                                                                                                                                      </w:t>
      </w:r>
    </w:p>
    <w:p w14:paraId="4959E99F" w14:textId="22373D4F" w:rsidR="00DB283B" w:rsidRDefault="00DB283B" w:rsidP="007A7901">
      <w:pPr>
        <w:spacing w:line="480" w:lineRule="auto"/>
        <w:rPr>
          <w:rFonts w:ascii="Arial" w:eastAsia="Arial" w:hAnsi="Arial" w:cs="Arial"/>
          <w:b/>
          <w:bCs/>
          <w:color w:val="000000" w:themeColor="text1"/>
          <w:sz w:val="24"/>
          <w:szCs w:val="24"/>
        </w:rPr>
      </w:pPr>
    </w:p>
    <w:p w14:paraId="178D98C4" w14:textId="77777777" w:rsidR="00623980" w:rsidRPr="00623980" w:rsidRDefault="00623980" w:rsidP="00623980">
      <w:pPr>
        <w:spacing w:line="360" w:lineRule="auto"/>
        <w:jc w:val="both"/>
        <w:rPr>
          <w:rFonts w:ascii="Arial" w:hAnsi="Arial" w:cs="Arial"/>
          <w:b/>
          <w:bCs/>
          <w:sz w:val="24"/>
          <w:szCs w:val="24"/>
        </w:rPr>
      </w:pPr>
      <w:r w:rsidRPr="00623980">
        <w:rPr>
          <w:rFonts w:ascii="Arial" w:hAnsi="Arial" w:cs="Arial"/>
          <w:b/>
          <w:bCs/>
          <w:sz w:val="24"/>
          <w:szCs w:val="24"/>
        </w:rPr>
        <w:t>Value Flow Analysis for Non-Captive Vinyl Ester Resin Manufacturer</w:t>
      </w:r>
    </w:p>
    <w:p w14:paraId="2E2A42E3"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76064" behindDoc="0" locked="0" layoutInCell="1" allowOverlap="1" wp14:anchorId="6F494C0A" wp14:editId="69F7025B">
                <wp:simplePos x="0" y="0"/>
                <wp:positionH relativeFrom="column">
                  <wp:posOffset>-19050</wp:posOffset>
                </wp:positionH>
                <wp:positionV relativeFrom="paragraph">
                  <wp:posOffset>179705</wp:posOffset>
                </wp:positionV>
                <wp:extent cx="1543050" cy="247650"/>
                <wp:effectExtent l="0" t="0" r="19050" b="19050"/>
                <wp:wrapNone/>
                <wp:docPr id="1047" name="Text Box 1047"/>
                <wp:cNvGraphicFramePr/>
                <a:graphic xmlns:a="http://schemas.openxmlformats.org/drawingml/2006/main">
                  <a:graphicData uri="http://schemas.microsoft.com/office/word/2010/wordprocessingShape">
                    <wps:wsp>
                      <wps:cNvSpPr txBox="1"/>
                      <wps:spPr>
                        <a:xfrm>
                          <a:off x="0" y="0"/>
                          <a:ext cx="1543050" cy="247650"/>
                        </a:xfrm>
                        <a:prstGeom prst="rect">
                          <a:avLst/>
                        </a:prstGeom>
                        <a:solidFill>
                          <a:schemeClr val="lt1"/>
                        </a:solidFill>
                        <a:ln w="6350">
                          <a:solidFill>
                            <a:schemeClr val="tx1"/>
                          </a:solidFill>
                        </a:ln>
                      </wps:spPr>
                      <wps:txbx>
                        <w:txbxContent>
                          <w:p w14:paraId="34FABBB4" w14:textId="77777777" w:rsidR="00623980" w:rsidRPr="00623980" w:rsidRDefault="00623980" w:rsidP="00623980">
                            <w:pPr>
                              <w:rPr>
                                <w:rFonts w:ascii="Arial" w:hAnsi="Arial" w:cs="Arial"/>
                                <w:sz w:val="20"/>
                                <w:szCs w:val="20"/>
                              </w:rPr>
                            </w:pPr>
                            <w:r w:rsidRPr="00623980">
                              <w:rPr>
                                <w:rFonts w:ascii="Arial" w:hAnsi="Arial" w:cs="Arial"/>
                                <w:sz w:val="20"/>
                                <w:szCs w:val="20"/>
                              </w:rPr>
                              <w:t>Vinyl Ester resin (</w:t>
                            </w:r>
                            <w:r w:rsidRPr="00623980">
                              <w:rPr>
                                <w:rFonts w:ascii="Arial" w:hAnsi="Arial" w:cs="Arial"/>
                                <w:b/>
                                <w:bCs/>
                                <w:sz w:val="20"/>
                                <w:szCs w:val="20"/>
                              </w:rPr>
                              <w:t>0.927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494C0A" id="Text Box 1047" o:spid="_x0000_s1326" type="#_x0000_t202" style="position:absolute;left:0;text-align:left;margin-left:-1.5pt;margin-top:14.15pt;width:121.5pt;height:19.5pt;z-index:25237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" fillcolor="white [3201]" strokecolor="black [3213]" strokeweight=".5pt">
                <v:textbox>
                  <w:txbxContent>
                    <w:p w14:paraId="34FABBB4" w14:textId="77777777" w:rsidR="00623980" w:rsidRPr="00623980" w:rsidRDefault="00623980" w:rsidP="00623980">
                      <w:pPr>
                        <w:rPr>
                          <w:rFonts w:ascii="Arial" w:hAnsi="Arial" w:cs="Arial"/>
                          <w:sz w:val="20"/>
                          <w:szCs w:val="20"/>
                        </w:rPr>
                      </w:pPr>
                      <w:r w:rsidRPr="00623980">
                        <w:rPr>
                          <w:rFonts w:ascii="Arial" w:hAnsi="Arial" w:cs="Arial"/>
                          <w:sz w:val="20"/>
                          <w:szCs w:val="20"/>
                        </w:rPr>
                        <w:t>Vinyl Ester resin (</w:t>
                      </w:r>
                      <w:r w:rsidRPr="00623980">
                        <w:rPr>
                          <w:rFonts w:ascii="Arial" w:hAnsi="Arial" w:cs="Arial"/>
                          <w:b/>
                          <w:bCs/>
                          <w:sz w:val="20"/>
                          <w:szCs w:val="20"/>
                        </w:rPr>
                        <w:t>0.927 USD)</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63776" behindDoc="0" locked="0" layoutInCell="1" allowOverlap="1" wp14:anchorId="44225E76" wp14:editId="758EA2F1">
                <wp:simplePos x="0" y="0"/>
                <wp:positionH relativeFrom="column">
                  <wp:posOffset>1430020</wp:posOffset>
                </wp:positionH>
                <wp:positionV relativeFrom="paragraph">
                  <wp:posOffset>7769860</wp:posOffset>
                </wp:positionV>
                <wp:extent cx="1728000" cy="0"/>
                <wp:effectExtent l="0" t="95250" r="0" b="95250"/>
                <wp:wrapNone/>
                <wp:docPr id="1048"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F02F1E2" id="Straight Arrow Connector 22" o:spid="_x0000_s1026" type="#_x0000_t32" style="position:absolute;margin-left:112.6pt;margin-top:611.8pt;width:136.05pt;height:0;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91424" behindDoc="0" locked="0" layoutInCell="1" allowOverlap="1" wp14:anchorId="7C0DDBBA" wp14:editId="3AB3693B">
                <wp:simplePos x="0" y="0"/>
                <wp:positionH relativeFrom="column">
                  <wp:posOffset>1390650</wp:posOffset>
                </wp:positionH>
                <wp:positionV relativeFrom="paragraph">
                  <wp:posOffset>7372350</wp:posOffset>
                </wp:positionV>
                <wp:extent cx="1944000" cy="0"/>
                <wp:effectExtent l="0" t="95250" r="0" b="95250"/>
                <wp:wrapNone/>
                <wp:docPr id="1053"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C56CA26" id="Straight Arrow Connector 22" o:spid="_x0000_s1026" type="#_x0000_t32" style="position:absolute;margin-left:109.5pt;margin-top:580.5pt;width:153.05pt;height:0;z-index:25239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65824" behindDoc="0" locked="0" layoutInCell="1" allowOverlap="1" wp14:anchorId="0FD8BD40" wp14:editId="08E0F84D">
                <wp:simplePos x="0" y="0"/>
                <wp:positionH relativeFrom="column">
                  <wp:posOffset>1412240</wp:posOffset>
                </wp:positionH>
                <wp:positionV relativeFrom="paragraph">
                  <wp:posOffset>6985000</wp:posOffset>
                </wp:positionV>
                <wp:extent cx="1799590" cy="20320"/>
                <wp:effectExtent l="0" t="76200" r="0" b="93980"/>
                <wp:wrapNone/>
                <wp:docPr id="105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9590" cy="203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D2FE04" id="Straight Arrow Connector 24" o:spid="_x0000_s1026" type="#_x0000_t32" style="position:absolute;margin-left:111.2pt;margin-top:550pt;width:141.7pt;height:1.6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66848" behindDoc="0" locked="0" layoutInCell="1" allowOverlap="1" wp14:anchorId="39A2505B" wp14:editId="22F1773F">
                <wp:simplePos x="0" y="0"/>
                <wp:positionH relativeFrom="column">
                  <wp:posOffset>1304925</wp:posOffset>
                </wp:positionH>
                <wp:positionV relativeFrom="paragraph">
                  <wp:posOffset>6704330</wp:posOffset>
                </wp:positionV>
                <wp:extent cx="2645410" cy="352425"/>
                <wp:effectExtent l="0" t="0" r="0" b="0"/>
                <wp:wrapNone/>
                <wp:docPr id="106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wps:spPr>
                      <wps:txbx>
                        <w:txbxContent>
                          <w:p w14:paraId="11FFB293"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wps:txbx>
                      <wps:bodyPr wrap="square" rtlCol="0">
                        <a:noAutofit/>
                      </wps:bodyPr>
                    </wps:wsp>
                  </a:graphicData>
                </a:graphic>
                <wp14:sizeRelV relativeFrom="margin">
                  <wp14:pctHeight>0</wp14:pctHeight>
                </wp14:sizeRelV>
              </wp:anchor>
            </w:drawing>
          </mc:Choice>
          <mc:Fallback>
            <w:pict>
              <v:shape w14:anchorId="39A2505B" id="_x0000_s1327" type="#_x0000_t202" style="position:absolute;left:0;text-align:left;margin-left:102.75pt;margin-top:527.9pt;width:208.3pt;height:27.75pt;z-index:25236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" filled="f" stroked="f">
                <v:textbox>
                  <w:txbxContent>
                    <w:p w14:paraId="11FFB293"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4560" behindDoc="0" locked="0" layoutInCell="1" allowOverlap="1" wp14:anchorId="24786A9B" wp14:editId="3A9E710F">
                <wp:simplePos x="0" y="0"/>
                <wp:positionH relativeFrom="column">
                  <wp:posOffset>2768600</wp:posOffset>
                </wp:positionH>
                <wp:positionV relativeFrom="paragraph">
                  <wp:posOffset>4340860</wp:posOffset>
                </wp:positionV>
                <wp:extent cx="1151255" cy="245745"/>
                <wp:effectExtent l="0" t="0" r="0" b="0"/>
                <wp:wrapNone/>
                <wp:docPr id="1067"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9725E23" w14:textId="77777777" w:rsidR="00623980" w:rsidRDefault="00623980" w:rsidP="00623980">
                            <w:pPr>
                              <w:rPr>
                                <w:rFonts w:ascii="Verdana" w:eastAsia="Verdana" w:hAnsi="Verdana" w:cs="Verdana"/>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4786A9B" id="_x0000_s1328" style="position:absolute;left:0;text-align:left;margin-left:218pt;margin-top:341.8pt;width:90.65pt;height:19.35pt;z-index:25235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ANn1wShgEAAPkCAAAOAAAAAAAAAAAAAAAA&#10;AC4CAABkcnMvZTJvRG9jLnhtbFBLAQItABQABgAIAAAAIQB4yI+24QAAAAsBAAAPAAAAAAAAAAAA&#10;AAAAAOADAABkcnMvZG93bnJldi54bWxQSwUGAAAAAAQABADzAAAA7gQAAAAA&#10;" filled="f" stroked="f">
                <v:textbox style="mso-fit-shape-to-text:t">
                  <w:txbxContent>
                    <w:p w14:paraId="19725E23" w14:textId="77777777" w:rsidR="00623980" w:rsidRDefault="00623980" w:rsidP="00623980">
                      <w:pPr>
                        <w:rPr>
                          <w:rFonts w:ascii="Verdana" w:eastAsia="Verdana" w:hAnsi="Verdana" w:cs="Verdana"/>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90400" behindDoc="0" locked="0" layoutInCell="1" allowOverlap="1" wp14:anchorId="6B64217E" wp14:editId="7B65BED4">
                <wp:simplePos x="0" y="0"/>
                <wp:positionH relativeFrom="column">
                  <wp:posOffset>4533900</wp:posOffset>
                </wp:positionH>
                <wp:positionV relativeFrom="paragraph">
                  <wp:posOffset>4437380</wp:posOffset>
                </wp:positionV>
                <wp:extent cx="1295400" cy="1081405"/>
                <wp:effectExtent l="0" t="0" r="0" b="0"/>
                <wp:wrapNone/>
                <wp:docPr id="1068"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5392290C"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16.5%</w:t>
                            </w:r>
                          </w:p>
                          <w:p w14:paraId="293DA460"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64217E" id="_x0000_s1329" type="#_x0000_t202" style="position:absolute;left:0;text-align:left;margin-left:357pt;margin-top:349.4pt;width:102pt;height:85.1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NW6M2CZAQAA&#10;GwMAAA4AAAAAAAAAAAAAAAAALgIAAGRycy9lMm9Eb2MueG1sUEsBAi0AFAAGAAgAAAAhAPO1t0bf&#10;AAAACwEAAA8AAAAAAAAAAAAAAAAA8wMAAGRycy9kb3ducmV2LnhtbFBLBQYAAAAABAAEAPMAAAD/&#10;BAAAAAA=&#10;" filled="f" stroked="f">
                <v:textbox>
                  <w:txbxContent>
                    <w:p w14:paraId="5392290C"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16.5%</w:t>
                      </w:r>
                    </w:p>
                    <w:p w14:paraId="293DA460"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388352" behindDoc="0" locked="0" layoutInCell="1" allowOverlap="1" wp14:anchorId="0956C620" wp14:editId="60FB7DE2">
                <wp:simplePos x="0" y="0"/>
                <wp:positionH relativeFrom="column">
                  <wp:posOffset>4624070</wp:posOffset>
                </wp:positionH>
                <wp:positionV relativeFrom="paragraph">
                  <wp:posOffset>3180080</wp:posOffset>
                </wp:positionV>
                <wp:extent cx="1647825" cy="457200"/>
                <wp:effectExtent l="0" t="0" r="28575" b="19050"/>
                <wp:wrapNone/>
                <wp:docPr id="1069" name="Text Box 1069"/>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3D637A2E"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6C620" id="Text Box 1069" o:spid="_x0000_s1330" type="#_x0000_t202" style="position:absolute;left:0;text-align:left;margin-left:364.1pt;margin-top:250.4pt;width:129.75pt;height:3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" fillcolor="white [3201]" strokeweight=".5pt">
                <v:textbox>
                  <w:txbxContent>
                    <w:p w14:paraId="3D637A2E"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6608" behindDoc="0" locked="0" layoutInCell="1" allowOverlap="1" wp14:anchorId="2B193326" wp14:editId="00CC0FCD">
                <wp:simplePos x="0" y="0"/>
                <wp:positionH relativeFrom="column">
                  <wp:posOffset>4676774</wp:posOffset>
                </wp:positionH>
                <wp:positionV relativeFrom="paragraph">
                  <wp:posOffset>3627755</wp:posOffset>
                </wp:positionV>
                <wp:extent cx="1278255" cy="2276475"/>
                <wp:effectExtent l="0" t="19050" r="112395" b="47625"/>
                <wp:wrapNone/>
                <wp:docPr id="107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E0184" id="Connector: Elbow 14" o:spid="_x0000_s1026" type="#_x0000_t33" style="position:absolute;margin-left:368.25pt;margin-top:285.65pt;width:100.65pt;height:17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TYGAIAAJc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GTAFNg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385280" behindDoc="0" locked="0" layoutInCell="1" allowOverlap="1" wp14:anchorId="2F86DA87" wp14:editId="637A4994">
                <wp:simplePos x="0" y="0"/>
                <wp:positionH relativeFrom="column">
                  <wp:posOffset>2733675</wp:posOffset>
                </wp:positionH>
                <wp:positionV relativeFrom="paragraph">
                  <wp:posOffset>1665605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98F2452"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6DA87" id="Text Box 58" o:spid="_x0000_s1331" type="#_x0000_t202" style="position:absolute;left:0;text-align:left;margin-left:215.25pt;margin-top:131.15pt;width:98.25pt;height:50.2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" fillcolor="white [3201]" strokeweight=".5pt">
                <v:textbox>
                  <w:txbxContent>
                    <w:p w14:paraId="098F2452"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txbxContent>
                </v:textbox>
              </v:shape>
            </w:pict>
          </mc:Fallback>
        </mc:AlternateContent>
      </w:r>
      <w:r>
        <w:rPr>
          <w:rFonts w:ascii="Arial" w:hAnsi="Arial" w:cs="Arial"/>
          <w:noProof/>
        </w:rPr>
        <mc:AlternateContent>
          <mc:Choice Requires="wps">
            <w:drawing>
              <wp:anchor distT="0" distB="0" distL="114300" distR="114300" simplePos="0" relativeHeight="252378112" behindDoc="0" locked="0" layoutInCell="1" allowOverlap="1" wp14:anchorId="6565A49E" wp14:editId="07692E7F">
                <wp:simplePos x="0" y="0"/>
                <wp:positionH relativeFrom="column">
                  <wp:posOffset>2085975</wp:posOffset>
                </wp:positionH>
                <wp:positionV relativeFrom="paragraph">
                  <wp:posOffset>455930</wp:posOffset>
                </wp:positionV>
                <wp:extent cx="1261110" cy="485775"/>
                <wp:effectExtent l="0" t="0" r="15240" b="28575"/>
                <wp:wrapNone/>
                <wp:docPr id="48" name="Text Box 48"/>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34AA4420" w14:textId="77777777" w:rsidR="00623980" w:rsidRPr="00623980" w:rsidRDefault="00623980" w:rsidP="00623980">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2.18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65A49E" id="Text Box 48" o:spid="_x0000_s1332" type="#_x0000_t202" style="position:absolute;left:0;text-align:left;margin-left:164.25pt;margin-top:35.9pt;width:99.3pt;height:38.25pt;z-index:25237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7O/bTlECAACsBAAADgAAAAAAAAAAAAAAAAAuAgAAZHJzL2Uyb0RvYy54bWxQSwECLQAUAAYA&#10;CAAAACEAiJDM0N0AAAAKAQAADwAAAAAAAAAAAAAAAACrBAAAZHJzL2Rvd25yZXYueG1sUEsFBgAA&#10;AAAEAAQA8wAAALUFAAAAAA==&#10;" fillcolor="white [3201]" strokeweight=".5pt">
                <v:textbox>
                  <w:txbxContent>
                    <w:p w14:paraId="34AA4420" w14:textId="77777777" w:rsidR="00623980" w:rsidRPr="00623980" w:rsidRDefault="00623980" w:rsidP="00623980">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2.18 USD)</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9680" behindDoc="0" locked="0" layoutInCell="1" allowOverlap="1" wp14:anchorId="69298398" wp14:editId="78AA46AA">
                <wp:simplePos x="0" y="0"/>
                <wp:positionH relativeFrom="column">
                  <wp:posOffset>4678045</wp:posOffset>
                </wp:positionH>
                <wp:positionV relativeFrom="paragraph">
                  <wp:posOffset>3876040</wp:posOffset>
                </wp:positionV>
                <wp:extent cx="1431925" cy="245745"/>
                <wp:effectExtent l="0" t="0" r="0" b="0"/>
                <wp:wrapNone/>
                <wp:docPr id="107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6DAF391"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9298398" id="_x0000_s1333" type="#_x0000_t202" style="position:absolute;left:0;text-align:left;margin-left:368.35pt;margin-top:305.2pt;width:112.75pt;height:19.35pt;z-index:25235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AYmoQs&#10;nAEAABoDAAAOAAAAAAAAAAAAAAAAAC4CAABkcnMvZTJvRG9jLnhtbFBLAQItABQABgAIAAAAIQAf&#10;fSCz4AAAAAsBAAAPAAAAAAAAAAAAAAAAAPYDAABkcnMvZG93bnJldi54bWxQSwUGAAAAAAQABADz&#10;AAAAAwUAAAAA&#10;" filled="f" stroked="f">
                <v:textbox style="mso-fit-shape-to-text:t">
                  <w:txbxContent>
                    <w:p w14:paraId="56DAF391"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382208" behindDoc="0" locked="0" layoutInCell="1" allowOverlap="1" wp14:anchorId="3765EFE7" wp14:editId="5CB14C67">
                <wp:simplePos x="0" y="0"/>
                <wp:positionH relativeFrom="column">
                  <wp:posOffset>5048250</wp:posOffset>
                </wp:positionH>
                <wp:positionV relativeFrom="paragraph">
                  <wp:posOffset>741680</wp:posOffset>
                </wp:positionV>
                <wp:extent cx="432000" cy="0"/>
                <wp:effectExtent l="0" t="76200" r="25400" b="95250"/>
                <wp:wrapNone/>
                <wp:docPr id="1073" name="Straight Arrow Connector 1073"/>
                <wp:cNvGraphicFramePr/>
                <a:graphic xmlns:a="http://schemas.openxmlformats.org/drawingml/2006/main">
                  <a:graphicData uri="http://schemas.microsoft.com/office/word/2010/wordprocessingShape">
                    <wps:wsp>
                      <wps:cNvCnPr/>
                      <wps:spPr>
                        <a:xfrm>
                          <a:off x="0" y="0"/>
                          <a:ext cx="43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BB1A6" id="Straight Arrow Connector 1073" o:spid="_x0000_s1026" type="#_x0000_t32" style="position:absolute;margin-left:397.5pt;margin-top:58.4pt;width:34pt;height:0;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379136" behindDoc="0" locked="0" layoutInCell="1" allowOverlap="1" wp14:anchorId="18CD034E" wp14:editId="0C0492CB">
                <wp:simplePos x="0" y="0"/>
                <wp:positionH relativeFrom="column">
                  <wp:posOffset>3347085</wp:posOffset>
                </wp:positionH>
                <wp:positionV relativeFrom="paragraph">
                  <wp:posOffset>694055</wp:posOffset>
                </wp:positionV>
                <wp:extent cx="742950" cy="0"/>
                <wp:effectExtent l="0" t="76200" r="19050" b="95250"/>
                <wp:wrapNone/>
                <wp:docPr id="1074" name="Straight Arrow Connector 1074"/>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9CE91" id="Straight Arrow Connector 1074" o:spid="_x0000_s1026" type="#_x0000_t32" style="position:absolute;margin-left:263.55pt;margin-top:54.65pt;width:58.5pt;height:0;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Vy8QV9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358656" behindDoc="0" locked="0" layoutInCell="1" allowOverlap="1" wp14:anchorId="268025DA" wp14:editId="1D38E733">
                <wp:simplePos x="0" y="0"/>
                <wp:positionH relativeFrom="column">
                  <wp:posOffset>1132840</wp:posOffset>
                </wp:positionH>
                <wp:positionV relativeFrom="paragraph">
                  <wp:posOffset>3169285</wp:posOffset>
                </wp:positionV>
                <wp:extent cx="1431925" cy="245745"/>
                <wp:effectExtent l="0" t="0" r="0" b="0"/>
                <wp:wrapNone/>
                <wp:docPr id="1075"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40AFB4D2"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268025DA" id="_x0000_s1334" type="#_x0000_t202" style="position:absolute;left:0;text-align:left;margin-left:89.2pt;margin-top:249.55pt;width:112.75pt;height:19.3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CFhrqE&#10;nAEAABoDAAAOAAAAAAAAAAAAAAAAAC4CAABkcnMvZTJvRG9jLnhtbFBLAQItABQABgAIAAAAIQBz&#10;Wfx54AAAAAsBAAAPAAAAAAAAAAAAAAAAAPYDAABkcnMvZG93bnJldi54bWxQSwUGAAAAAAQABADz&#10;AAAAAwUAAAAA&#10;" filled="f" stroked="f">
                <v:textbox style="mso-fit-shape-to-text:t">
                  <w:txbxContent>
                    <w:p w14:paraId="40AFB4D2"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7632" behindDoc="0" locked="0" layoutInCell="1" allowOverlap="1" wp14:anchorId="2B0A628D" wp14:editId="48737897">
                <wp:simplePos x="0" y="0"/>
                <wp:positionH relativeFrom="column">
                  <wp:posOffset>0</wp:posOffset>
                </wp:positionH>
                <wp:positionV relativeFrom="paragraph">
                  <wp:posOffset>4872355</wp:posOffset>
                </wp:positionV>
                <wp:extent cx="2736850" cy="400050"/>
                <wp:effectExtent l="0" t="0" r="0" b="0"/>
                <wp:wrapNone/>
                <wp:docPr id="1085"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D4F54BA"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2B0A628D" id="_x0000_s1335" style="position:absolute;left:0;text-align:left;margin-left:0;margin-top:383.65pt;width:215.5pt;height:31.5pt;z-index:25235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" filled="f" stroked="f">
                <v:textbox style="mso-fit-shape-to-text:t">
                  <w:txbxContent>
                    <w:p w14:paraId="5D4F54BA"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69920" behindDoc="0" locked="0" layoutInCell="1" allowOverlap="1" wp14:anchorId="10E609A2" wp14:editId="640C37FC">
                <wp:simplePos x="0" y="0"/>
                <wp:positionH relativeFrom="column">
                  <wp:posOffset>6899910</wp:posOffset>
                </wp:positionH>
                <wp:positionV relativeFrom="paragraph">
                  <wp:posOffset>2827655</wp:posOffset>
                </wp:positionV>
                <wp:extent cx="0" cy="1457685"/>
                <wp:effectExtent l="57150" t="0" r="57150" b="47625"/>
                <wp:wrapNone/>
                <wp:docPr id="1086"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EEDFF" id="Straight Arrow Connector 30" o:spid="_x0000_s1026" type="#_x0000_t32" style="position:absolute;margin-left:543.3pt;margin-top:222.65pt;width:0;height:114.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" strokecolor="#525252 [1606]" strokeweight="3pt">
                <v:stroke dashstyle="longDash" endarrow="block" joinstyle="miter"/>
                <o:lock v:ext="edit" shapetype="f"/>
              </v:shape>
            </w:pict>
          </mc:Fallback>
        </mc:AlternateContent>
      </w:r>
      <w:r>
        <w:rPr>
          <w:rFonts w:ascii="Arial" w:hAnsi="Arial" w:cs="Arial"/>
          <w:b/>
          <w:bCs/>
        </w:rPr>
        <w:t xml:space="preserve">                                                                                              </w:t>
      </w:r>
    </w:p>
    <w:p w14:paraId="2654D456"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1184" behindDoc="0" locked="0" layoutInCell="1" allowOverlap="1" wp14:anchorId="43CC97DD" wp14:editId="1AEAC08B">
                <wp:simplePos x="0" y="0"/>
                <wp:positionH relativeFrom="column">
                  <wp:posOffset>5476875</wp:posOffset>
                </wp:positionH>
                <wp:positionV relativeFrom="paragraph">
                  <wp:posOffset>55880</wp:posOffset>
                </wp:positionV>
                <wp:extent cx="819150" cy="695325"/>
                <wp:effectExtent l="0" t="0" r="19050" b="28575"/>
                <wp:wrapNone/>
                <wp:docPr id="1087" name="Text Box 1087"/>
                <wp:cNvGraphicFramePr/>
                <a:graphic xmlns:a="http://schemas.openxmlformats.org/drawingml/2006/main">
                  <a:graphicData uri="http://schemas.microsoft.com/office/word/2010/wordprocessingShape">
                    <wps:wsp>
                      <wps:cNvSpPr txBox="1"/>
                      <wps:spPr>
                        <a:xfrm>
                          <a:off x="0" y="0"/>
                          <a:ext cx="819150" cy="695325"/>
                        </a:xfrm>
                        <a:prstGeom prst="rect">
                          <a:avLst/>
                        </a:prstGeom>
                        <a:solidFill>
                          <a:schemeClr val="lt1"/>
                        </a:solidFill>
                        <a:ln w="6350">
                          <a:solidFill>
                            <a:prstClr val="black"/>
                          </a:solidFill>
                        </a:ln>
                      </wps:spPr>
                      <wps:txbx>
                        <w:txbxContent>
                          <w:p w14:paraId="0614E686" w14:textId="77777777" w:rsidR="00623980" w:rsidRPr="00623980" w:rsidRDefault="00623980" w:rsidP="00623980">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C97DD" id="Text Box 1087" o:spid="_x0000_s1336" type="#_x0000_t202" style="position:absolute;left:0;text-align:left;margin-left:431.25pt;margin-top:4.4pt;width:64.5pt;height:54.7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" fillcolor="white [3201]" strokeweight=".5pt">
                <v:textbox>
                  <w:txbxContent>
                    <w:p w14:paraId="0614E686" w14:textId="77777777" w:rsidR="00623980" w:rsidRPr="00623980" w:rsidRDefault="00623980" w:rsidP="00623980">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0.80USD</w:t>
                      </w:r>
                      <w:r w:rsidRPr="00623980">
                        <w:rPr>
                          <w:rFonts w:ascii="Arial" w:hAnsi="Arial" w:cs="Arial"/>
                          <w:sz w:val="20"/>
                          <w:szCs w:val="20"/>
                        </w:rPr>
                        <w:t>)</w:t>
                      </w:r>
                    </w:p>
                  </w:txbxContent>
                </v:textbox>
              </v:shape>
            </w:pict>
          </mc:Fallback>
        </mc:AlternateContent>
      </w:r>
      <w:r>
        <w:rPr>
          <w:rFonts w:ascii="Arial" w:hAnsi="Arial" w:cs="Arial"/>
          <w:noProof/>
        </w:rPr>
        <mc:AlternateContent>
          <mc:Choice Requires="wps">
            <w:drawing>
              <wp:anchor distT="0" distB="0" distL="114300" distR="114300" simplePos="0" relativeHeight="252374016" behindDoc="0" locked="0" layoutInCell="1" allowOverlap="1" wp14:anchorId="3AE9645F" wp14:editId="26BC5C1E">
                <wp:simplePos x="0" y="0"/>
                <wp:positionH relativeFrom="column">
                  <wp:posOffset>-228600</wp:posOffset>
                </wp:positionH>
                <wp:positionV relativeFrom="paragraph">
                  <wp:posOffset>399415</wp:posOffset>
                </wp:positionV>
                <wp:extent cx="1838325" cy="295275"/>
                <wp:effectExtent l="0" t="0" r="28575" b="28575"/>
                <wp:wrapNone/>
                <wp:docPr id="1091" name="Text Box 1091"/>
                <wp:cNvGraphicFramePr/>
                <a:graphic xmlns:a="http://schemas.openxmlformats.org/drawingml/2006/main">
                  <a:graphicData uri="http://schemas.microsoft.com/office/word/2010/wordprocessingShape">
                    <wps:wsp>
                      <wps:cNvSpPr txBox="1"/>
                      <wps:spPr>
                        <a:xfrm>
                          <a:off x="0" y="0"/>
                          <a:ext cx="1838325" cy="295275"/>
                        </a:xfrm>
                        <a:prstGeom prst="rect">
                          <a:avLst/>
                        </a:prstGeom>
                        <a:solidFill>
                          <a:schemeClr val="lt1"/>
                        </a:solidFill>
                        <a:ln w="6350">
                          <a:solidFill>
                            <a:prstClr val="black"/>
                          </a:solidFill>
                        </a:ln>
                      </wps:spPr>
                      <wps:txbx>
                        <w:txbxContent>
                          <w:p w14:paraId="247CF034" w14:textId="77777777" w:rsidR="00623980" w:rsidRPr="00623980" w:rsidRDefault="00623980" w:rsidP="00623980">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0.29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645F" id="Text Box 1091" o:spid="_x0000_s1337" type="#_x0000_t202" style="position:absolute;left:0;text-align:left;margin-left:-18pt;margin-top:31.45pt;width:144.75pt;height:23.2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" fillcolor="white [3201]" strokeweight=".5pt">
                <v:textbox>
                  <w:txbxContent>
                    <w:p w14:paraId="247CF034" w14:textId="77777777" w:rsidR="00623980" w:rsidRPr="00623980" w:rsidRDefault="00623980" w:rsidP="00623980">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0.29 USD)</w:t>
                      </w:r>
                    </w:p>
                  </w:txbxContent>
                </v:textbox>
              </v:shape>
            </w:pict>
          </mc:Fallback>
        </mc:AlternateContent>
      </w:r>
      <w:r>
        <w:rPr>
          <w:rFonts w:ascii="Arial" w:hAnsi="Arial" w:cs="Arial"/>
          <w:noProof/>
        </w:rPr>
        <mc:AlternateContent>
          <mc:Choice Requires="wps">
            <w:drawing>
              <wp:anchor distT="0" distB="0" distL="114300" distR="114300" simplePos="0" relativeHeight="252372992" behindDoc="0" locked="0" layoutInCell="1" allowOverlap="1" wp14:anchorId="2326A8F1" wp14:editId="1D2BE850">
                <wp:simplePos x="0" y="0"/>
                <wp:positionH relativeFrom="column">
                  <wp:posOffset>-28575</wp:posOffset>
                </wp:positionH>
                <wp:positionV relativeFrom="paragraph">
                  <wp:posOffset>122555</wp:posOffset>
                </wp:positionV>
                <wp:extent cx="1571625" cy="238125"/>
                <wp:effectExtent l="0" t="0" r="28575" b="28575"/>
                <wp:wrapNone/>
                <wp:docPr id="1097" name="Text Box 1097"/>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schemeClr val="lt1"/>
                        </a:solidFill>
                        <a:ln w="6350">
                          <a:solidFill>
                            <a:prstClr val="black"/>
                          </a:solidFill>
                        </a:ln>
                      </wps:spPr>
                      <wps:txbx>
                        <w:txbxContent>
                          <w:p w14:paraId="6FF09929" w14:textId="6CB492F3" w:rsidR="00623980" w:rsidRPr="00623980" w:rsidRDefault="00623980" w:rsidP="00623980">
                            <w:pPr>
                              <w:rPr>
                                <w:rFonts w:ascii="Arial" w:hAnsi="Arial" w:cs="Arial"/>
                                <w:sz w:val="20"/>
                                <w:szCs w:val="20"/>
                              </w:rPr>
                            </w:pPr>
                            <w:r w:rsidRPr="00623980">
                              <w:rPr>
                                <w:rFonts w:ascii="Arial" w:hAnsi="Arial" w:cs="Arial"/>
                                <w:sz w:val="20"/>
                                <w:szCs w:val="20"/>
                              </w:rPr>
                              <w:t>Bisphenol-A</w:t>
                            </w:r>
                            <w:r w:rsidR="008A783A">
                              <w:rPr>
                                <w:rFonts w:ascii="Arial" w:hAnsi="Arial" w:cs="Arial"/>
                                <w:sz w:val="20"/>
                                <w:szCs w:val="20"/>
                              </w:rPr>
                              <w:t xml:space="preserve"> </w:t>
                            </w:r>
                            <w:r w:rsidRPr="00623980">
                              <w:rPr>
                                <w:rFonts w:ascii="Arial" w:hAnsi="Arial" w:cs="Arial"/>
                                <w:sz w:val="20"/>
                                <w:szCs w:val="20"/>
                              </w:rPr>
                              <w:t>(</w:t>
                            </w:r>
                            <w:r w:rsidRPr="00623980">
                              <w:rPr>
                                <w:rFonts w:ascii="Arial" w:hAnsi="Arial" w:cs="Arial"/>
                                <w:b/>
                                <w:bCs/>
                                <w:sz w:val="20"/>
                                <w:szCs w:val="20"/>
                              </w:rPr>
                              <w:t>0.41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6A8F1" id="Text Box 1097" o:spid="_x0000_s1338" type="#_x0000_t202" style="position:absolute;left:0;text-align:left;margin-left:-2.25pt;margin-top:9.65pt;width:123.75pt;height:18.7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" fillcolor="white [3201]" strokeweight=".5pt">
                <v:textbox>
                  <w:txbxContent>
                    <w:p w14:paraId="6FF09929" w14:textId="6CB492F3" w:rsidR="00623980" w:rsidRPr="00623980" w:rsidRDefault="00623980" w:rsidP="00623980">
                      <w:pPr>
                        <w:rPr>
                          <w:rFonts w:ascii="Arial" w:hAnsi="Arial" w:cs="Arial"/>
                          <w:sz w:val="20"/>
                          <w:szCs w:val="20"/>
                        </w:rPr>
                      </w:pPr>
                      <w:r w:rsidRPr="00623980">
                        <w:rPr>
                          <w:rFonts w:ascii="Arial" w:hAnsi="Arial" w:cs="Arial"/>
                          <w:sz w:val="20"/>
                          <w:szCs w:val="20"/>
                        </w:rPr>
                        <w:t>Bisphenol-A</w:t>
                      </w:r>
                      <w:r w:rsidR="008A783A">
                        <w:rPr>
                          <w:rFonts w:ascii="Arial" w:hAnsi="Arial" w:cs="Arial"/>
                          <w:sz w:val="20"/>
                          <w:szCs w:val="20"/>
                        </w:rPr>
                        <w:t xml:space="preserve"> </w:t>
                      </w:r>
                      <w:r w:rsidRPr="00623980">
                        <w:rPr>
                          <w:rFonts w:ascii="Arial" w:hAnsi="Arial" w:cs="Arial"/>
                          <w:sz w:val="20"/>
                          <w:szCs w:val="20"/>
                        </w:rPr>
                        <w:t>(</w:t>
                      </w:r>
                      <w:r w:rsidRPr="00623980">
                        <w:rPr>
                          <w:rFonts w:ascii="Arial" w:hAnsi="Arial" w:cs="Arial"/>
                          <w:b/>
                          <w:bCs/>
                          <w:sz w:val="20"/>
                          <w:szCs w:val="20"/>
                        </w:rPr>
                        <w:t>0.41 USD)</w:t>
                      </w:r>
                    </w:p>
                  </w:txbxContent>
                </v:textbox>
              </v:shape>
            </w:pict>
          </mc:Fallback>
        </mc:AlternateContent>
      </w:r>
      <w:r>
        <w:rPr>
          <w:rFonts w:ascii="Arial" w:hAnsi="Arial" w:cs="Arial"/>
          <w:noProof/>
        </w:rPr>
        <mc:AlternateContent>
          <mc:Choice Requires="wps">
            <w:drawing>
              <wp:anchor distT="0" distB="0" distL="114300" distR="114300" simplePos="0" relativeHeight="252380160" behindDoc="0" locked="0" layoutInCell="1" allowOverlap="1" wp14:anchorId="387C18D5" wp14:editId="0BD18012">
                <wp:simplePos x="0" y="0"/>
                <wp:positionH relativeFrom="column">
                  <wp:posOffset>4086225</wp:posOffset>
                </wp:positionH>
                <wp:positionV relativeFrom="paragraph">
                  <wp:posOffset>113665</wp:posOffset>
                </wp:positionV>
                <wp:extent cx="962025" cy="638175"/>
                <wp:effectExtent l="0" t="0" r="28575" b="28575"/>
                <wp:wrapNone/>
                <wp:docPr id="1099" name="Text Box 1099"/>
                <wp:cNvGraphicFramePr/>
                <a:graphic xmlns:a="http://schemas.openxmlformats.org/drawingml/2006/main">
                  <a:graphicData uri="http://schemas.microsoft.com/office/word/2010/wordprocessingShape">
                    <wps:wsp>
                      <wps:cNvSpPr txBox="1"/>
                      <wps:spPr>
                        <a:xfrm>
                          <a:off x="0" y="0"/>
                          <a:ext cx="962025" cy="638175"/>
                        </a:xfrm>
                        <a:prstGeom prst="rect">
                          <a:avLst/>
                        </a:prstGeom>
                        <a:solidFill>
                          <a:schemeClr val="lt1"/>
                        </a:solidFill>
                        <a:ln w="6350">
                          <a:solidFill>
                            <a:prstClr val="black"/>
                          </a:solidFill>
                        </a:ln>
                      </wps:spPr>
                      <wps:txbx>
                        <w:txbxContent>
                          <w:p w14:paraId="75125ACF" w14:textId="77777777" w:rsidR="00623980" w:rsidRPr="00623980" w:rsidRDefault="00623980" w:rsidP="00623980">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C18D5" id="Text Box 1099" o:spid="_x0000_s1339" type="#_x0000_t202" style="position:absolute;left:0;text-align:left;margin-left:321.75pt;margin-top:8.95pt;width:75.75pt;height:50.25pt;z-index:25238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" fillcolor="white [3201]" strokeweight=".5pt">
                <v:textbox>
                  <w:txbxContent>
                    <w:p w14:paraId="75125ACF" w14:textId="77777777" w:rsidR="00623980" w:rsidRPr="00623980" w:rsidRDefault="00623980" w:rsidP="00623980">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 USD)</w:t>
                      </w:r>
                    </w:p>
                  </w:txbxContent>
                </v:textbox>
              </v:shape>
            </w:pict>
          </mc:Fallback>
        </mc:AlternateContent>
      </w:r>
      <w:r>
        <w:rPr>
          <w:rFonts w:ascii="Arial" w:hAnsi="Arial" w:cs="Arial"/>
          <w:b/>
          <w:bCs/>
        </w:rPr>
        <w:t xml:space="preserve">                                                                                           </w:t>
      </w:r>
    </w:p>
    <w:p w14:paraId="1F62A0DD"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77088" behindDoc="0" locked="0" layoutInCell="1" allowOverlap="1" wp14:anchorId="7F2ADA19" wp14:editId="29FDEDB1">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A5D76" id="Straight Arrow Connector 47" o:spid="_x0000_s1026" type="#_x0000_t32" style="position:absolute;margin-left:126pt;margin-top:2.95pt;width:39.65pt;height:0;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375040" behindDoc="0" locked="0" layoutInCell="1" allowOverlap="1" wp14:anchorId="0D94557A" wp14:editId="0E9FE950">
                <wp:simplePos x="0" y="0"/>
                <wp:positionH relativeFrom="column">
                  <wp:posOffset>-314325</wp:posOffset>
                </wp:positionH>
                <wp:positionV relativeFrom="paragraph">
                  <wp:posOffset>399415</wp:posOffset>
                </wp:positionV>
                <wp:extent cx="1952625" cy="285750"/>
                <wp:effectExtent l="0" t="0" r="28575" b="19050"/>
                <wp:wrapNone/>
                <wp:docPr id="1100" name="Text Box 1100"/>
                <wp:cNvGraphicFramePr/>
                <a:graphic xmlns:a="http://schemas.openxmlformats.org/drawingml/2006/main">
                  <a:graphicData uri="http://schemas.microsoft.com/office/word/2010/wordprocessingShape">
                    <wps:wsp>
                      <wps:cNvSpPr txBox="1"/>
                      <wps:spPr>
                        <a:xfrm>
                          <a:off x="0" y="0"/>
                          <a:ext cx="1952625" cy="285750"/>
                        </a:xfrm>
                        <a:prstGeom prst="rect">
                          <a:avLst/>
                        </a:prstGeom>
                        <a:solidFill>
                          <a:schemeClr val="lt1"/>
                        </a:solidFill>
                        <a:ln w="6350">
                          <a:solidFill>
                            <a:prstClr val="black"/>
                          </a:solidFill>
                        </a:ln>
                      </wps:spPr>
                      <wps:txbx>
                        <w:txbxContent>
                          <w:p w14:paraId="1DE41C80" w14:textId="77777777" w:rsidR="00623980" w:rsidRPr="00623980" w:rsidRDefault="00623980" w:rsidP="00623980">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0.64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557A" id="Text Box 1100" o:spid="_x0000_s1340" type="#_x0000_t202" style="position:absolute;left:0;text-align:left;margin-left:-24.75pt;margin-top:31.45pt;width:153.75pt;height:22.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" fillcolor="white [3201]" strokeweight=".5pt">
                <v:textbox>
                  <w:txbxContent>
                    <w:p w14:paraId="1DE41C80" w14:textId="77777777" w:rsidR="00623980" w:rsidRPr="00623980" w:rsidRDefault="00623980" w:rsidP="00623980">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0.64 USD)</w:t>
                      </w:r>
                    </w:p>
                  </w:txbxContent>
                </v:textbox>
              </v:shape>
            </w:pict>
          </mc:Fallback>
        </mc:AlternateContent>
      </w:r>
    </w:p>
    <w:p w14:paraId="25C20BEA"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6304" behindDoc="0" locked="0" layoutInCell="1" allowOverlap="1" wp14:anchorId="27C65A30" wp14:editId="7F7E98C8">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9B7DACF" id="Straight Arrow Connector 61" o:spid="_x0000_s1026" type="#_x0000_t32" style="position:absolute;margin-left:460.5pt;margin-top:5.2pt;width:0;height:45.35pt;z-index:25238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204FCA61"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3232" behindDoc="0" locked="0" layoutInCell="1" allowOverlap="1" wp14:anchorId="36B83D73" wp14:editId="551A23F1">
                <wp:simplePos x="0" y="0"/>
                <wp:positionH relativeFrom="column">
                  <wp:posOffset>5457825</wp:posOffset>
                </wp:positionH>
                <wp:positionV relativeFrom="paragraph">
                  <wp:posOffset>295275</wp:posOffset>
                </wp:positionV>
                <wp:extent cx="809625" cy="609600"/>
                <wp:effectExtent l="0" t="0" r="28575" b="19050"/>
                <wp:wrapNone/>
                <wp:docPr id="1101" name="Text Box 1101"/>
                <wp:cNvGraphicFramePr/>
                <a:graphic xmlns:a="http://schemas.openxmlformats.org/drawingml/2006/main">
                  <a:graphicData uri="http://schemas.microsoft.com/office/word/2010/wordprocessingShape">
                    <wps:wsp>
                      <wps:cNvSpPr txBox="1"/>
                      <wps:spPr>
                        <a:xfrm>
                          <a:off x="0" y="0"/>
                          <a:ext cx="809625" cy="609600"/>
                        </a:xfrm>
                        <a:prstGeom prst="rect">
                          <a:avLst/>
                        </a:prstGeom>
                        <a:solidFill>
                          <a:schemeClr val="lt1"/>
                        </a:solidFill>
                        <a:ln w="6350">
                          <a:solidFill>
                            <a:prstClr val="black"/>
                          </a:solidFill>
                        </a:ln>
                      </wps:spPr>
                      <wps:txbx>
                        <w:txbxContent>
                          <w:p w14:paraId="76185FCF" w14:textId="77777777" w:rsidR="00623980" w:rsidRPr="00623980" w:rsidRDefault="00623980" w:rsidP="00623980">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3.2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83D73" id="Text Box 1101" o:spid="_x0000_s1341" type="#_x0000_t202" style="position:absolute;left:0;text-align:left;margin-left:429.75pt;margin-top:23.25pt;width:63.75pt;height:48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" fillcolor="white [3201]" strokeweight=".5pt">
                <v:textbox>
                  <w:txbxContent>
                    <w:p w14:paraId="76185FCF" w14:textId="77777777" w:rsidR="00623980" w:rsidRPr="00623980" w:rsidRDefault="00623980" w:rsidP="00623980">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3.2 USD</w:t>
                      </w:r>
                      <w:r w:rsidRPr="00623980">
                        <w:rPr>
                          <w:rFonts w:ascii="Arial" w:hAnsi="Arial" w:cs="Arial"/>
                          <w:sz w:val="20"/>
                          <w:szCs w:val="20"/>
                        </w:rPr>
                        <w:t>)</w:t>
                      </w:r>
                    </w:p>
                  </w:txbxContent>
                </v:textbox>
              </v:shape>
            </w:pict>
          </mc:Fallback>
        </mc:AlternateContent>
      </w:r>
    </w:p>
    <w:p w14:paraId="3013B1D2"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4256" behindDoc="0" locked="0" layoutInCell="1" allowOverlap="1" wp14:anchorId="66E1B31C" wp14:editId="7BA11BD9">
                <wp:simplePos x="0" y="0"/>
                <wp:positionH relativeFrom="column">
                  <wp:posOffset>3981450</wp:posOffset>
                </wp:positionH>
                <wp:positionV relativeFrom="paragraph">
                  <wp:posOffset>295275</wp:posOffset>
                </wp:positionV>
                <wp:extent cx="1475740"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a:off x="0" y="0"/>
                          <a:ext cx="14757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44BF1" id="Straight Arrow Connector 57" o:spid="_x0000_s1026" type="#_x0000_t32" style="position:absolute;margin-left:313.5pt;margin-top:23.25pt;width:116.2pt;height:0;flip:x;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" strokecolor="#4472c4 [3204]" strokeweight=".5pt">
                <v:stroke endarrow="block" joinstyle="miter"/>
              </v:shape>
            </w:pict>
          </mc:Fallback>
        </mc:AlternateContent>
      </w:r>
    </w:p>
    <w:p w14:paraId="7E99A32C"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7328" behindDoc="0" locked="0" layoutInCell="1" allowOverlap="1" wp14:anchorId="6EB65C80" wp14:editId="65078053">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98057" id="Connector: Elbow 63" o:spid="_x0000_s1026" type="#_x0000_t34" style="position:absolute;margin-left:159.7pt;margin-top:19.55pt;width:81.75pt;height:42pt;flip:x;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AA2B4E">
        <w:rPr>
          <w:rFonts w:ascii="Arial" w:hAnsi="Arial" w:cs="Arial"/>
          <w:noProof/>
        </w:rPr>
        <mc:AlternateContent>
          <mc:Choice Requires="wps">
            <w:drawing>
              <wp:anchor distT="0" distB="0" distL="114300" distR="114300" simplePos="0" relativeHeight="252360704" behindDoc="0" locked="0" layoutInCell="1" allowOverlap="1" wp14:anchorId="6BD2EAA8" wp14:editId="15812E90">
                <wp:simplePos x="0" y="0"/>
                <wp:positionH relativeFrom="column">
                  <wp:posOffset>933450</wp:posOffset>
                </wp:positionH>
                <wp:positionV relativeFrom="paragraph">
                  <wp:posOffset>781685</wp:posOffset>
                </wp:positionV>
                <wp:extent cx="1104900" cy="827405"/>
                <wp:effectExtent l="95250" t="19050" r="0" b="48895"/>
                <wp:wrapNone/>
                <wp:docPr id="11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1311D" id="Connector: Elbow 19" o:spid="_x0000_s1026" type="#_x0000_t33" style="position:absolute;margin-left:73.5pt;margin-top:61.55pt;width:87pt;height:65.15pt;rotation:180;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" strokecolor="#525252 [1606]" strokeweight="3pt">
                <v:stroke endarrow="block"/>
                <o:lock v:ext="edit" shapetype="f"/>
              </v:shape>
            </w:pict>
          </mc:Fallback>
        </mc:AlternateContent>
      </w:r>
      <w:r>
        <w:rPr>
          <w:rFonts w:ascii="Arial" w:hAnsi="Arial" w:cs="Arial"/>
          <w:noProof/>
        </w:rPr>
        <mc:AlternateContent>
          <mc:Choice Requires="wps">
            <w:drawing>
              <wp:anchor distT="0" distB="0" distL="114300" distR="114300" simplePos="0" relativeHeight="252389376" behindDoc="0" locked="0" layoutInCell="1" allowOverlap="1" wp14:anchorId="17E403C9" wp14:editId="2171F5B6">
                <wp:simplePos x="0" y="0"/>
                <wp:positionH relativeFrom="column">
                  <wp:posOffset>5829300</wp:posOffset>
                </wp:positionH>
                <wp:positionV relativeFrom="paragraph">
                  <wp:posOffset>220345</wp:posOffset>
                </wp:positionV>
                <wp:extent cx="0" cy="899795"/>
                <wp:effectExtent l="76200" t="0" r="57150" b="52705"/>
                <wp:wrapNone/>
                <wp:docPr id="1103" name="Straight Arrow Connector 1103"/>
                <wp:cNvGraphicFramePr/>
                <a:graphic xmlns:a="http://schemas.openxmlformats.org/drawingml/2006/main">
                  <a:graphicData uri="http://schemas.microsoft.com/office/word/2010/wordprocessingShape">
                    <wps:wsp>
                      <wps:cNvCnPr/>
                      <wps:spPr>
                        <a:xfrm>
                          <a:off x="0" y="0"/>
                          <a:ext cx="0" cy="899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AD136E4" id="Straight Arrow Connector 1103" o:spid="_x0000_s1026" type="#_x0000_t32" style="position:absolute;margin-left:459pt;margin-top:17.35pt;width:0;height:70.85pt;z-index:25238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" strokecolor="#4472c4 [3204]" strokeweight=".5pt">
                <v:stroke endarrow="block" joinstyle="miter"/>
              </v:shape>
            </w:pict>
          </mc:Fallback>
        </mc:AlternateContent>
      </w:r>
    </w:p>
    <w:p w14:paraId="6715BFAD" w14:textId="77777777" w:rsidR="00623980" w:rsidRDefault="00623980" w:rsidP="00623980">
      <w:pPr>
        <w:spacing w:line="360" w:lineRule="auto"/>
        <w:jc w:val="both"/>
        <w:rPr>
          <w:rFonts w:ascii="Arial" w:hAnsi="Arial" w:cs="Arial"/>
          <w:b/>
          <w:bCs/>
        </w:rPr>
      </w:pPr>
    </w:p>
    <w:p w14:paraId="486730E1" w14:textId="77777777" w:rsidR="00623980" w:rsidRDefault="00623980" w:rsidP="00623980">
      <w:pPr>
        <w:spacing w:line="360" w:lineRule="auto"/>
        <w:jc w:val="both"/>
        <w:rPr>
          <w:rFonts w:ascii="Arial" w:hAnsi="Arial" w:cs="Arial"/>
          <w:b/>
          <w:bCs/>
        </w:rPr>
      </w:pPr>
    </w:p>
    <w:p w14:paraId="39CB0A32"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1728" behindDoc="0" locked="0" layoutInCell="1" allowOverlap="1" wp14:anchorId="2BEC09BB" wp14:editId="193E10C5">
                <wp:simplePos x="0" y="0"/>
                <wp:positionH relativeFrom="column">
                  <wp:posOffset>459105</wp:posOffset>
                </wp:positionH>
                <wp:positionV relativeFrom="paragraph">
                  <wp:posOffset>6350</wp:posOffset>
                </wp:positionV>
                <wp:extent cx="1510665" cy="400050"/>
                <wp:effectExtent l="0" t="0" r="0" b="0"/>
                <wp:wrapNone/>
                <wp:docPr id="1104"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18C4E446"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19.04 %</w:t>
                            </w:r>
                          </w:p>
                        </w:txbxContent>
                      </wps:txbx>
                      <wps:bodyPr wrap="square" rtlCol="0">
                        <a:spAutoFit/>
                      </wps:bodyPr>
                    </wps:wsp>
                  </a:graphicData>
                </a:graphic>
              </wp:anchor>
            </w:drawing>
          </mc:Choice>
          <mc:Fallback>
            <w:pict>
              <v:shape w14:anchorId="2BEC09BB" id="_x0000_s1342" type="#_x0000_t202" style="position:absolute;left:0;text-align:left;margin-left:36.15pt;margin-top:.5pt;width:118.95pt;height:31.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" filled="f" stroked="f">
                <v:textbox style="mso-fit-shape-to-text:t">
                  <w:txbxContent>
                    <w:p w14:paraId="18C4E446"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19.04 %</w:t>
                      </w:r>
                    </w:p>
                  </w:txbxContent>
                </v:textbox>
              </v:shape>
            </w:pict>
          </mc:Fallback>
        </mc:AlternateContent>
      </w:r>
    </w:p>
    <w:p w14:paraId="3D52ED9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93472" behindDoc="0" locked="0" layoutInCell="1" allowOverlap="1" wp14:anchorId="7D161421" wp14:editId="530F2987">
                <wp:simplePos x="0" y="0"/>
                <wp:positionH relativeFrom="column">
                  <wp:posOffset>1003609</wp:posOffset>
                </wp:positionH>
                <wp:positionV relativeFrom="paragraph">
                  <wp:posOffset>48260</wp:posOffset>
                </wp:positionV>
                <wp:extent cx="6177" cy="933450"/>
                <wp:effectExtent l="95250" t="19050" r="70485"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7"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DAA4E" id="Straight Arrow Connector 21" o:spid="_x0000_s1026" type="#_x0000_t32" style="position:absolute;margin-left:79pt;margin-top:3.8pt;width:.5pt;height:73.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" strokecolor="#525252 [1606]" strokeweight="3pt">
                <v:stroke endarrow="block" joinstyle="miter"/>
                <o:lock v:ext="edit" shapetype="f"/>
              </v:shape>
            </w:pict>
          </mc:Fallback>
        </mc:AlternateContent>
      </w:r>
    </w:p>
    <w:p w14:paraId="31709F8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1968" behindDoc="0" locked="0" layoutInCell="1" allowOverlap="1" wp14:anchorId="07B8FD7B" wp14:editId="5EE11E90">
                <wp:simplePos x="0" y="0"/>
                <wp:positionH relativeFrom="column">
                  <wp:posOffset>2686050</wp:posOffset>
                </wp:positionH>
                <wp:positionV relativeFrom="paragraph">
                  <wp:posOffset>277495</wp:posOffset>
                </wp:positionV>
                <wp:extent cx="1628775" cy="707390"/>
                <wp:effectExtent l="0" t="0" r="0" b="0"/>
                <wp:wrapNone/>
                <wp:docPr id="1105"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4D84B704" w14:textId="77777777" w:rsidR="00623980" w:rsidRPr="00623980" w:rsidRDefault="00623980" w:rsidP="00623980">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07B8FD7B" id="_x0000_s1343" type="#_x0000_t202" style="position:absolute;left:0;text-align:left;margin-left:211.5pt;margin-top:21.85pt;width:128.25pt;height:55.7pt;z-index:25237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" filled="f" stroked="f">
                <v:textbox style="mso-fit-shape-to-text:t">
                  <w:txbxContent>
                    <w:p w14:paraId="4D84B704" w14:textId="77777777" w:rsidR="00623980" w:rsidRPr="00623980" w:rsidRDefault="00623980" w:rsidP="00623980">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 xml:space="preserve">Vinyl Ester Resin       Value Chain  </w:t>
                      </w:r>
                    </w:p>
                  </w:txbxContent>
                </v:textbox>
              </v:shape>
            </w:pict>
          </mc:Fallback>
        </mc:AlternateContent>
      </w:r>
    </w:p>
    <w:p w14:paraId="48A3EACF" w14:textId="77777777" w:rsidR="00623980" w:rsidRDefault="00623980" w:rsidP="00623980">
      <w:pPr>
        <w:spacing w:line="360" w:lineRule="auto"/>
        <w:jc w:val="both"/>
        <w:rPr>
          <w:rFonts w:ascii="Arial" w:hAnsi="Arial" w:cs="Arial"/>
          <w:b/>
          <w:bCs/>
        </w:rPr>
      </w:pPr>
    </w:p>
    <w:p w14:paraId="5373E3F6"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2752" behindDoc="0" locked="0" layoutInCell="1" allowOverlap="1" wp14:anchorId="7D5E7411" wp14:editId="2B97B6C0">
                <wp:simplePos x="0" y="0"/>
                <wp:positionH relativeFrom="column">
                  <wp:posOffset>1710055</wp:posOffset>
                </wp:positionH>
                <wp:positionV relativeFrom="paragraph">
                  <wp:posOffset>245110</wp:posOffset>
                </wp:positionV>
                <wp:extent cx="25400" cy="1464310"/>
                <wp:effectExtent l="76200" t="19050" r="69850" b="40640"/>
                <wp:wrapNone/>
                <wp:docPr id="110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6C043" id="Straight Arrow Connector 21" o:spid="_x0000_s1026" type="#_x0000_t32" style="position:absolute;margin-left:134.65pt;margin-top:19.3pt;width:2pt;height:115.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" strokecolor="#525252 [1606]" strokeweight="3pt">
                <v:stroke endarrow="block" joinstyle="miter"/>
                <o:lock v:ext="edit" shapetype="f"/>
              </v:shape>
            </w:pict>
          </mc:Fallback>
        </mc:AlternateContent>
      </w:r>
    </w:p>
    <w:p w14:paraId="1FFD2943" w14:textId="77777777" w:rsidR="00623980" w:rsidRDefault="00623980" w:rsidP="00623980">
      <w:pPr>
        <w:spacing w:line="360" w:lineRule="auto"/>
        <w:jc w:val="both"/>
        <w:rPr>
          <w:rFonts w:ascii="Arial" w:hAnsi="Arial" w:cs="Arial"/>
          <w:b/>
          <w:bCs/>
        </w:rPr>
      </w:pPr>
    </w:p>
    <w:p w14:paraId="4E24C176"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92448" behindDoc="0" locked="0" layoutInCell="1" allowOverlap="1" wp14:anchorId="764A9FEA" wp14:editId="27E5CEBE">
                <wp:simplePos x="0" y="0"/>
                <wp:positionH relativeFrom="column">
                  <wp:posOffset>2637790</wp:posOffset>
                </wp:positionH>
                <wp:positionV relativeFrom="paragraph">
                  <wp:posOffset>335915</wp:posOffset>
                </wp:positionV>
                <wp:extent cx="1895475" cy="723900"/>
                <wp:effectExtent l="57150" t="19050" r="9525" b="38100"/>
                <wp:wrapNone/>
                <wp:docPr id="110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43AF2" id="Connector: Elbow 14" o:spid="_x0000_s1026" type="#_x0000_t33" style="position:absolute;margin-left:207.7pt;margin-top:26.45pt;width:149.25pt;height:57pt;flip:x;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&#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BPM3wS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355584" behindDoc="0" locked="0" layoutInCell="1" allowOverlap="1" wp14:anchorId="363916E1" wp14:editId="472F96FF">
                <wp:simplePos x="0" y="0"/>
                <wp:positionH relativeFrom="column">
                  <wp:posOffset>4438015</wp:posOffset>
                </wp:positionH>
                <wp:positionV relativeFrom="paragraph">
                  <wp:posOffset>226695</wp:posOffset>
                </wp:positionV>
                <wp:extent cx="1826895" cy="245745"/>
                <wp:effectExtent l="0" t="0" r="0" b="0"/>
                <wp:wrapNone/>
                <wp:docPr id="1108"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E6CEFA7"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363916E1" id="_x0000_s1344" style="position:absolute;left:0;text-align:left;margin-left:349.45pt;margin-top:17.85pt;width:143.85pt;height:19.35pt;z-index:25235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OzvmaKMAQAA/AIAAA4AAAAAAAAA&#10;AAAAAAAALgIAAGRycy9lMm9Eb2MueG1sUEsBAi0AFAAGAAgAAAAhAKcO6KfgAAAACQEAAA8AAAAA&#10;AAAAAAAAAAAA5gMAAGRycy9kb3ducmV2LnhtbFBLBQYAAAAABAAEAPMAAADzBAAAAAA=&#10;" filled="f" stroked="f">
                <v:textbox style="mso-fit-shape-to-text:t">
                  <w:txbxContent>
                    <w:p w14:paraId="4E6CEFA7"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v:textbox>
              </v:rect>
            </w:pict>
          </mc:Fallback>
        </mc:AlternateContent>
      </w:r>
    </w:p>
    <w:p w14:paraId="731EA8B3" w14:textId="77777777" w:rsidR="00623980" w:rsidRDefault="00623980" w:rsidP="00623980">
      <w:pPr>
        <w:spacing w:line="360" w:lineRule="auto"/>
        <w:jc w:val="both"/>
        <w:rPr>
          <w:rFonts w:ascii="Arial" w:hAnsi="Arial" w:cs="Arial"/>
          <w:b/>
          <w:bCs/>
        </w:rPr>
      </w:pPr>
    </w:p>
    <w:p w14:paraId="7A3ADD40" w14:textId="77777777" w:rsidR="00623980" w:rsidRDefault="00623980" w:rsidP="00623980">
      <w:pPr>
        <w:spacing w:line="360" w:lineRule="auto"/>
        <w:jc w:val="both"/>
        <w:rPr>
          <w:rFonts w:ascii="Arial" w:hAnsi="Arial" w:cs="Arial"/>
          <w:b/>
          <w:bCs/>
        </w:rPr>
      </w:pPr>
    </w:p>
    <w:p w14:paraId="3F46D4C4"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7872" behindDoc="0" locked="0" layoutInCell="1" allowOverlap="1" wp14:anchorId="07C085A3" wp14:editId="7FD37F40">
                <wp:simplePos x="0" y="0"/>
                <wp:positionH relativeFrom="column">
                  <wp:posOffset>1295400</wp:posOffset>
                </wp:positionH>
                <wp:positionV relativeFrom="paragraph">
                  <wp:posOffset>327025</wp:posOffset>
                </wp:positionV>
                <wp:extent cx="2686050" cy="409575"/>
                <wp:effectExtent l="0" t="0" r="0" b="0"/>
                <wp:wrapNone/>
                <wp:docPr id="1109" name="TextBox 27"/>
                <wp:cNvGraphicFramePr/>
                <a:graphic xmlns:a="http://schemas.openxmlformats.org/drawingml/2006/main">
                  <a:graphicData uri="http://schemas.microsoft.com/office/word/2010/wordprocessingShape">
                    <wps:wsp>
                      <wps:cNvSpPr txBox="1"/>
                      <wps:spPr>
                        <a:xfrm>
                          <a:off x="0" y="0"/>
                          <a:ext cx="2686050" cy="409575"/>
                        </a:xfrm>
                        <a:prstGeom prst="rect">
                          <a:avLst/>
                        </a:prstGeom>
                        <a:noFill/>
                      </wps:spPr>
                      <wps:txbx>
                        <w:txbxContent>
                          <w:p w14:paraId="67935A1B"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7C085A3" id="_x0000_s1345" type="#_x0000_t202" style="position:absolute;left:0;text-align:left;margin-left:102pt;margin-top:25.75pt;width:211.5pt;height:32.2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" filled="f" stroked="f">
                <v:textbox>
                  <w:txbxContent>
                    <w:p w14:paraId="67935A1B"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txbxContent>
                </v:textbox>
              </v:shape>
            </w:pict>
          </mc:Fallback>
        </mc:AlternateContent>
      </w:r>
    </w:p>
    <w:p w14:paraId="1B5D2811" w14:textId="77777777" w:rsidR="00623980" w:rsidRDefault="00623980" w:rsidP="00623980">
      <w:pPr>
        <w:spacing w:line="360" w:lineRule="auto"/>
        <w:jc w:val="both"/>
        <w:rPr>
          <w:rFonts w:ascii="Arial" w:hAnsi="Arial" w:cs="Arial"/>
          <w:b/>
          <w:bCs/>
        </w:rPr>
      </w:pPr>
    </w:p>
    <w:p w14:paraId="5FD6C4E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8896" behindDoc="0" locked="0" layoutInCell="1" allowOverlap="1" wp14:anchorId="6FC5AD90" wp14:editId="0DA05C23">
                <wp:simplePos x="0" y="0"/>
                <wp:positionH relativeFrom="column">
                  <wp:posOffset>1295400</wp:posOffset>
                </wp:positionH>
                <wp:positionV relativeFrom="paragraph">
                  <wp:posOffset>51435</wp:posOffset>
                </wp:positionV>
                <wp:extent cx="1924050" cy="257175"/>
                <wp:effectExtent l="0" t="0" r="0" b="0"/>
                <wp:wrapNone/>
                <wp:docPr id="1110" name="TextBox 28"/>
                <wp:cNvGraphicFramePr/>
                <a:graphic xmlns:a="http://schemas.openxmlformats.org/drawingml/2006/main">
                  <a:graphicData uri="http://schemas.microsoft.com/office/word/2010/wordprocessingShape">
                    <wps:wsp>
                      <wps:cNvSpPr txBox="1"/>
                      <wps:spPr>
                        <a:xfrm>
                          <a:off x="0" y="0"/>
                          <a:ext cx="1924050" cy="257175"/>
                        </a:xfrm>
                        <a:prstGeom prst="rect">
                          <a:avLst/>
                        </a:prstGeom>
                        <a:noFill/>
                      </wps:spPr>
                      <wps:txbx>
                        <w:txbxContent>
                          <w:p w14:paraId="353F4368"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C5AD90" id="_x0000_s1346" type="#_x0000_t202" style="position:absolute;left:0;text-align:left;margin-left:102pt;margin-top:4.05pt;width:151.5pt;height:20.2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" filled="f" stroked="f">
                <v:textbox>
                  <w:txbxContent>
                    <w:p w14:paraId="353F4368"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txbxContent>
                </v:textbox>
              </v:shape>
            </w:pict>
          </mc:Fallback>
        </mc:AlternateContent>
      </w:r>
    </w:p>
    <w:p w14:paraId="4D4BC820"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0944" behindDoc="0" locked="0" layoutInCell="1" allowOverlap="1" wp14:anchorId="5BFB50B4" wp14:editId="5353E6C0">
                <wp:simplePos x="0" y="0"/>
                <wp:positionH relativeFrom="column">
                  <wp:posOffset>1314450</wp:posOffset>
                </wp:positionH>
                <wp:positionV relativeFrom="paragraph">
                  <wp:posOffset>71120</wp:posOffset>
                </wp:positionV>
                <wp:extent cx="2083435" cy="228600"/>
                <wp:effectExtent l="0" t="0" r="0" b="0"/>
                <wp:wrapNone/>
                <wp:docPr id="1111" name="TextBox 35"/>
                <wp:cNvGraphicFramePr/>
                <a:graphic xmlns:a="http://schemas.openxmlformats.org/drawingml/2006/main">
                  <a:graphicData uri="http://schemas.microsoft.com/office/word/2010/wordprocessingShape">
                    <wps:wsp>
                      <wps:cNvSpPr txBox="1"/>
                      <wps:spPr>
                        <a:xfrm>
                          <a:off x="0" y="0"/>
                          <a:ext cx="2083435" cy="228600"/>
                        </a:xfrm>
                        <a:prstGeom prst="rect">
                          <a:avLst/>
                        </a:prstGeom>
                        <a:noFill/>
                      </wps:spPr>
                      <wps:txbx>
                        <w:txbxContent>
                          <w:p w14:paraId="2D4F10D9"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wps:txbx>
                      <wps:bodyPr wrap="square" rtlCol="0">
                        <a:noAutofit/>
                      </wps:bodyPr>
                    </wps:wsp>
                  </a:graphicData>
                </a:graphic>
                <wp14:sizeRelV relativeFrom="margin">
                  <wp14:pctHeight>0</wp14:pctHeight>
                </wp14:sizeRelV>
              </wp:anchor>
            </w:drawing>
          </mc:Choice>
          <mc:Fallback>
            <w:pict>
              <v:shape w14:anchorId="5BFB50B4" id="_x0000_s1347" type="#_x0000_t202" style="position:absolute;left:0;text-align:left;margin-left:103.5pt;margin-top:5.6pt;width:164.05pt;height:18pt;z-index:25237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" filled="f" stroked="f">
                <v:textbox>
                  <w:txbxContent>
                    <w:p w14:paraId="2D4F10D9"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64800" behindDoc="0" locked="0" layoutInCell="1" allowOverlap="1" wp14:anchorId="54C83A07" wp14:editId="2066F610">
                <wp:simplePos x="0" y="0"/>
                <wp:positionH relativeFrom="column">
                  <wp:posOffset>1442085</wp:posOffset>
                </wp:positionH>
                <wp:positionV relativeFrom="paragraph">
                  <wp:posOffset>305435</wp:posOffset>
                </wp:positionV>
                <wp:extent cx="1332000" cy="0"/>
                <wp:effectExtent l="0" t="95250" r="0" b="95250"/>
                <wp:wrapNone/>
                <wp:docPr id="1112"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2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4360DB5" id="Straight Arrow Connector 23" o:spid="_x0000_s1026" type="#_x0000_t32" style="position:absolute;margin-left:113.55pt;margin-top:24.05pt;width:104.9pt;height:0;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" strokecolor="black [3213]" strokeweight="3pt">
                <v:stroke endarrow="block" joinstyle="miter"/>
                <o:lock v:ext="edit" shapetype="f"/>
              </v:shape>
            </w:pict>
          </mc:Fallback>
        </mc:AlternateContent>
      </w:r>
    </w:p>
    <w:p w14:paraId="3C37C65B" w14:textId="42C175EA" w:rsidR="00623980" w:rsidRDefault="00623980" w:rsidP="007A7901">
      <w:pPr>
        <w:spacing w:line="480" w:lineRule="auto"/>
        <w:rPr>
          <w:rFonts w:ascii="Arial" w:eastAsia="Arial" w:hAnsi="Arial" w:cs="Arial"/>
          <w:b/>
          <w:bCs/>
          <w:color w:val="000000" w:themeColor="text1"/>
          <w:sz w:val="24"/>
          <w:szCs w:val="24"/>
        </w:rPr>
      </w:pPr>
    </w:p>
    <w:p w14:paraId="5E376D9F" w14:textId="77777777" w:rsidR="00623980" w:rsidRDefault="00623980" w:rsidP="007A7901">
      <w:pPr>
        <w:spacing w:line="480" w:lineRule="auto"/>
        <w:rPr>
          <w:rFonts w:ascii="Arial" w:eastAsia="Arial" w:hAnsi="Arial" w:cs="Arial"/>
          <w:b/>
          <w:bCs/>
          <w:color w:val="000000" w:themeColor="text1"/>
          <w:sz w:val="24"/>
          <w:szCs w:val="24"/>
        </w:rPr>
      </w:pPr>
    </w:p>
    <w:p w14:paraId="7A772943" w14:textId="47FFD9DB" w:rsidR="007A7901" w:rsidRPr="002B5730" w:rsidRDefault="004C5239"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color w:val="000000" w:themeColor="text1"/>
          <w:sz w:val="24"/>
          <w:szCs w:val="24"/>
        </w:rPr>
        <w:t>3.</w:t>
      </w:r>
      <w:r w:rsidR="003D084E">
        <w:rPr>
          <w:rFonts w:ascii="Arial" w:eastAsia="Arial" w:hAnsi="Arial" w:cs="Arial"/>
          <w:b/>
          <w:bCs/>
          <w:color w:val="000000" w:themeColor="text1"/>
          <w:sz w:val="24"/>
          <w:szCs w:val="24"/>
        </w:rPr>
        <w:t>7</w:t>
      </w:r>
      <w:r w:rsidRPr="002B5730">
        <w:rPr>
          <w:rFonts w:ascii="Arial" w:eastAsia="Arial" w:hAnsi="Arial" w:cs="Arial"/>
          <w:b/>
          <w:bCs/>
          <w:color w:val="000000" w:themeColor="text1"/>
          <w:sz w:val="24"/>
          <w:szCs w:val="24"/>
        </w:rPr>
        <w:t xml:space="preserve">. </w:t>
      </w:r>
      <w:r w:rsidR="007A7901" w:rsidRPr="002B5730">
        <w:rPr>
          <w:rFonts w:ascii="Arial" w:eastAsia="Arial" w:hAnsi="Arial" w:cs="Arial"/>
          <w:b/>
          <w:bCs/>
          <w:color w:val="000000" w:themeColor="text1"/>
          <w:sz w:val="24"/>
          <w:szCs w:val="24"/>
        </w:rPr>
        <w:t>Customer Analysis</w:t>
      </w:r>
    </w:p>
    <w:tbl>
      <w:tblPr>
        <w:tblW w:w="5000" w:type="pct"/>
        <w:tblLayout w:type="fixed"/>
        <w:tblCellMar>
          <w:left w:w="0" w:type="dxa"/>
          <w:right w:w="0" w:type="dxa"/>
        </w:tblCellMar>
        <w:tblLook w:val="0420" w:firstRow="1" w:lastRow="0" w:firstColumn="0" w:lastColumn="0" w:noHBand="0" w:noVBand="1"/>
      </w:tblPr>
      <w:tblGrid>
        <w:gridCol w:w="1015"/>
        <w:gridCol w:w="1015"/>
        <w:gridCol w:w="1015"/>
        <w:gridCol w:w="1015"/>
        <w:gridCol w:w="1015"/>
        <w:gridCol w:w="1015"/>
        <w:gridCol w:w="1015"/>
        <w:gridCol w:w="1015"/>
        <w:gridCol w:w="1015"/>
        <w:gridCol w:w="1015"/>
      </w:tblGrid>
      <w:tr w:rsidR="002B5730" w:rsidRPr="002B5730" w14:paraId="45223E39" w14:textId="77777777" w:rsidTr="00040724">
        <w:trPr>
          <w:trHeight w:val="1498"/>
        </w:trPr>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6CBC31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Year</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208445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Product Description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62318DA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Customer / Distributor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214EC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Destination Country</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7CD7534"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Plant Location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016019D"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Supplier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748C6F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Shipment Origin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E04DC6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Annual Off-take Quantity (</w:t>
            </w:r>
            <w:proofErr w:type="spellStart"/>
            <w:r w:rsidRPr="002B5730">
              <w:rPr>
                <w:rFonts w:ascii="Verdana" w:eastAsia="Arial" w:hAnsi="Verdana" w:cs="Arial"/>
                <w:b/>
                <w:bCs/>
                <w:color w:val="000000" w:themeColor="text1"/>
                <w:sz w:val="16"/>
                <w:szCs w:val="16"/>
                <w:lang w:val="en-US"/>
              </w:rPr>
              <w:t>Tonnes</w:t>
            </w:r>
            <w:proofErr w:type="spell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0B880E86" w14:textId="283AE771"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Price</w:t>
            </w:r>
            <w:ins w:id="2006" w:author="Hardik Malhotra" w:date="2021-09-10T14:06:00Z">
              <w:r w:rsidR="005A6B39" w:rsidRPr="002B5730">
                <w:rPr>
                  <w:rFonts w:ascii="Verdana" w:eastAsia="Arial" w:hAnsi="Verdana" w:cs="Arial"/>
                  <w:b/>
                  <w:bCs/>
                  <w:color w:val="000000" w:themeColor="text1"/>
                  <w:sz w:val="16"/>
                  <w:szCs w:val="16"/>
                  <w:lang w:val="en-US"/>
                </w:rPr>
                <w:t xml:space="preserve"> </w:t>
              </w:r>
            </w:ins>
            <w:r w:rsidRPr="002B5730">
              <w:rPr>
                <w:rFonts w:ascii="Verdana" w:eastAsia="Arial" w:hAnsi="Verdana" w:cs="Arial"/>
                <w:b/>
                <w:bCs/>
                <w:color w:val="000000" w:themeColor="text1"/>
                <w:sz w:val="16"/>
                <w:szCs w:val="16"/>
                <w:lang w:val="en-US"/>
              </w:rPr>
              <w:t>(</w:t>
            </w:r>
            <w:ins w:id="2007" w:author="Hardik Malhotra" w:date="2021-09-10T14:06:00Z">
              <w:r w:rsidR="005A6B39" w:rsidRPr="002B5730">
                <w:rPr>
                  <w:rFonts w:ascii="Verdana" w:eastAsia="Arial" w:hAnsi="Verdana" w:cs="Arial"/>
                  <w:b/>
                  <w:bCs/>
                  <w:color w:val="000000" w:themeColor="text1"/>
                  <w:sz w:val="16"/>
                  <w:szCs w:val="16"/>
                  <w:lang w:val="en-US"/>
                </w:rPr>
                <w:t>USD</w:t>
              </w:r>
            </w:ins>
            <w:del w:id="2008" w:author="Hardik Malhotra" w:date="2021-09-10T14:06:00Z">
              <w:r w:rsidRPr="002B5730" w:rsidDel="005A6B39">
                <w:rPr>
                  <w:rFonts w:ascii="Verdana" w:eastAsia="Arial" w:hAnsi="Verdana" w:cs="Arial"/>
                  <w:b/>
                  <w:bCs/>
                  <w:color w:val="000000" w:themeColor="text1"/>
                  <w:sz w:val="16"/>
                  <w:szCs w:val="16"/>
                  <w:lang w:val="en-US"/>
                </w:rPr>
                <w:delText>INR</w:delText>
              </w:r>
            </w:del>
            <w:r w:rsidRPr="002B5730">
              <w:rPr>
                <w:rFonts w:ascii="Verdana" w:eastAsia="Arial" w:hAnsi="Verdana" w:cs="Arial"/>
                <w:b/>
                <w:bCs/>
                <w:color w:val="000000" w:themeColor="text1"/>
                <w:sz w:val="16"/>
                <w:szCs w:val="16"/>
                <w:lang w:val="en-US"/>
              </w:rPr>
              <w:t>/</w:t>
            </w:r>
            <w:proofErr w:type="spellStart"/>
            <w:r w:rsidRPr="002B5730">
              <w:rPr>
                <w:rFonts w:ascii="Verdana" w:eastAsia="Arial" w:hAnsi="Verdana" w:cs="Arial"/>
                <w:b/>
                <w:bCs/>
                <w:color w:val="000000" w:themeColor="text1"/>
                <w:sz w:val="16"/>
                <w:szCs w:val="16"/>
                <w:lang w:val="en-US"/>
              </w:rPr>
              <w:t>Tonn</w:t>
            </w:r>
            <w:del w:id="2009" w:author="Hardik Malhotra" w:date="2021-09-10T14:06:00Z">
              <w:r w:rsidRPr="002B5730" w:rsidDel="005A6B39">
                <w:rPr>
                  <w:rFonts w:ascii="Verdana" w:eastAsia="Arial" w:hAnsi="Verdana" w:cs="Arial"/>
                  <w:b/>
                  <w:bCs/>
                  <w:color w:val="000000" w:themeColor="text1"/>
                  <w:sz w:val="16"/>
                  <w:szCs w:val="16"/>
                  <w:lang w:val="en-US"/>
                </w:rPr>
                <w:delText>e</w:delText>
              </w:r>
            </w:del>
            <w:r w:rsidRPr="002B5730">
              <w:rPr>
                <w:rFonts w:ascii="Verdana" w:eastAsia="Arial" w:hAnsi="Verdana" w:cs="Arial"/>
                <w:b/>
                <w:bCs/>
                <w:color w:val="000000" w:themeColor="text1"/>
                <w:sz w:val="16"/>
                <w:szCs w:val="16"/>
                <w:lang w:val="en-US"/>
              </w:rPr>
              <w:t>s</w:t>
            </w:r>
            <w:proofErr w:type="spell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7DA1D98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Incoterms</w:t>
            </w:r>
          </w:p>
        </w:tc>
      </w:tr>
      <w:tr w:rsidR="002B5730" w:rsidRPr="002B5730" w14:paraId="503D5172" w14:textId="77777777" w:rsidTr="00040724">
        <w:trPr>
          <w:trHeight w:val="972"/>
        </w:trPr>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B9DD0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6265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E89C7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Reichhold</w:t>
            </w:r>
            <w:proofErr w:type="spellEnd"/>
            <w:r w:rsidRPr="002B5730">
              <w:rPr>
                <w:rFonts w:ascii="Verdana" w:eastAsia="Arial" w:hAnsi="Verdana" w:cs="Arial"/>
                <w:b/>
                <w:bCs/>
                <w:color w:val="000000" w:themeColor="text1"/>
                <w:sz w:val="16"/>
                <w:szCs w:val="16"/>
                <w:lang w:val="en-US"/>
              </w:rPr>
              <w:t xml:space="preserve"> India Private Limited</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C7CBE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0E6907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Tianjin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40475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Reichhold</w:t>
            </w:r>
            <w:proofErr w:type="spellEnd"/>
            <w:r w:rsidRPr="002B5730">
              <w:rPr>
                <w:rFonts w:ascii="Verdana" w:eastAsia="Arial" w:hAnsi="Verdana" w:cs="Arial"/>
                <w:b/>
                <w:bCs/>
                <w:color w:val="000000" w:themeColor="text1"/>
                <w:sz w:val="16"/>
                <w:szCs w:val="16"/>
                <w:lang w:val="en-US"/>
              </w:rPr>
              <w:t xml:space="preserve"> Polymers Tianjin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FDE465"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2FBFF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2,634.48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E47FA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3.78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245D1" w14:textId="21A6B06E"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3A1D8958" w14:textId="77777777" w:rsidTr="00040724">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6A594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EF007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0F16D4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Carborundum Universal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FA48C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C6200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C6B06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69A0A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44123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588.17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7C682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0B490A2" w14:textId="1E59B3B2"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49883EA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2ABD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B1CAD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C0C9C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Orson Chemicals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94E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20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2936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01296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3126B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1,052.25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83E2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D657D64" w14:textId="03D5598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CC07C5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D8073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C98FF6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8ADE0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Sunrise Industries India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744A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502F7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Jiangsu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39E2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Jinling</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Aoc</w:t>
            </w:r>
            <w:proofErr w:type="spellEnd"/>
            <w:r w:rsidRPr="002B5730">
              <w:rPr>
                <w:rFonts w:ascii="Verdana" w:eastAsia="Arial" w:hAnsi="Verdana" w:cs="Arial"/>
                <w:b/>
                <w:bCs/>
                <w:color w:val="000000" w:themeColor="text1"/>
                <w:sz w:val="16"/>
                <w:szCs w:val="16"/>
                <w:lang w:val="en-US"/>
              </w:rPr>
              <w:t xml:space="preserve"> Resins Co Ltd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ADE6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China/Thailand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6F7DE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369.60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3D1D5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3.52</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059B956F" w14:textId="5F766D8A"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46677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F6F1E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F4C8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C5E49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Rex Resins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E0085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DD3D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A5BD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6B2B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71E06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34.20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5BA29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1E8565F" w14:textId="256607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FA8E9C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0B28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2B48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7EBDD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Vibrant </w:t>
            </w:r>
            <w:proofErr w:type="spellStart"/>
            <w:r w:rsidRPr="002B5730">
              <w:rPr>
                <w:rFonts w:ascii="Verdana" w:eastAsia="Arial" w:hAnsi="Verdana" w:cs="Arial"/>
                <w:b/>
                <w:bCs/>
                <w:color w:val="000000" w:themeColor="text1"/>
                <w:sz w:val="16"/>
                <w:szCs w:val="16"/>
                <w:lang w:val="en-US"/>
              </w:rPr>
              <w:t>Specialities</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4613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5646E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FD7F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Synthomer</w:t>
            </w:r>
            <w:proofErr w:type="spellEnd"/>
            <w:r w:rsidRPr="002B5730">
              <w:rPr>
                <w:rFonts w:ascii="Verdana" w:eastAsia="Arial" w:hAnsi="Verdana" w:cs="Arial"/>
                <w:b/>
                <w:bCs/>
                <w:color w:val="000000" w:themeColor="text1"/>
                <w:sz w:val="16"/>
                <w:szCs w:val="16"/>
                <w:lang w:val="en-US"/>
              </w:rPr>
              <w:t xml:space="preserve"> Trading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1DD1A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301451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40.50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C4777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6290B72" w14:textId="794F3FF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8F3F6B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8D0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BC9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4CDEB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Chemical Process </w:t>
            </w:r>
            <w:proofErr w:type="spellStart"/>
            <w:r w:rsidRPr="002B5730">
              <w:rPr>
                <w:rFonts w:ascii="Verdana" w:eastAsia="Arial" w:hAnsi="Verdana" w:cs="Arial"/>
                <w:b/>
                <w:bCs/>
                <w:color w:val="000000" w:themeColor="text1"/>
                <w:sz w:val="16"/>
                <w:szCs w:val="16"/>
                <w:lang w:val="en-US"/>
              </w:rPr>
              <w:t>Equipments</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4087E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EE94C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Benicarló</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CF13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Ineos</w:t>
            </w:r>
            <w:proofErr w:type="spellEnd"/>
            <w:r w:rsidRPr="002B5730">
              <w:rPr>
                <w:rFonts w:ascii="Verdana" w:eastAsia="Arial" w:hAnsi="Verdana" w:cs="Arial"/>
                <w:b/>
                <w:bCs/>
                <w:color w:val="000000" w:themeColor="text1"/>
                <w:sz w:val="16"/>
                <w:szCs w:val="16"/>
                <w:lang w:val="en-US"/>
              </w:rPr>
              <w:t xml:space="preserve"> Composites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25405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Spain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2297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471.97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855E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5.74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0A3DA20" w14:textId="0AD95D88"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33620E"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4C6BF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D710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A90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Nagase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76E8B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1CACE2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Kawasaki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53C34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Showa Highpolymer Singapore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740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Japan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300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243.81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8523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BF0519" w14:textId="424FA3D3"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55E4C2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4581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884A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225C7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Dakle</w:t>
            </w:r>
            <w:proofErr w:type="spellEnd"/>
            <w:r w:rsidRPr="002B5730">
              <w:rPr>
                <w:rFonts w:ascii="Verdana" w:eastAsia="Arial" w:hAnsi="Verdana" w:cs="Arial"/>
                <w:b/>
                <w:bCs/>
                <w:color w:val="000000" w:themeColor="text1"/>
                <w:sz w:val="16"/>
                <w:szCs w:val="16"/>
                <w:lang w:val="en-US"/>
              </w:rPr>
              <w:t xml:space="preserve"> Industrial Plastics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7366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34E3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0150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Z To Order 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169C4D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B141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1A4EF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4553EFE" w14:textId="0A93E1DE"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5EC5335"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9C18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5C712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D6CB2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Basf</w:t>
            </w:r>
            <w:proofErr w:type="spellEnd"/>
            <w:r w:rsidRPr="002B5730">
              <w:rPr>
                <w:rFonts w:ascii="Verdana" w:eastAsia="Arial" w:hAnsi="Verdana" w:cs="Arial"/>
                <w:b/>
                <w:bCs/>
                <w:color w:val="000000" w:themeColor="text1"/>
                <w:sz w:val="16"/>
                <w:szCs w:val="16"/>
                <w:lang w:val="en-US"/>
              </w:rPr>
              <w:t xml:space="preserve"> India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15B0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1798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F20E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Basf</w:t>
            </w:r>
            <w:proofErr w:type="spellEnd"/>
            <w:r w:rsidRPr="002B5730">
              <w:rPr>
                <w:rFonts w:ascii="Verdana" w:eastAsia="Arial" w:hAnsi="Verdana" w:cs="Arial"/>
                <w:b/>
                <w:bCs/>
                <w:color w:val="000000" w:themeColor="text1"/>
                <w:sz w:val="16"/>
                <w:szCs w:val="16"/>
                <w:lang w:val="en-US"/>
              </w:rPr>
              <w:t xml:space="preserve"> Construction Chemicals </w:t>
            </w:r>
            <w:proofErr w:type="spellStart"/>
            <w:r w:rsidRPr="002B5730">
              <w:rPr>
                <w:rFonts w:ascii="Verdana" w:eastAsia="Arial" w:hAnsi="Verdana" w:cs="Arial"/>
                <w:b/>
                <w:bCs/>
                <w:color w:val="000000" w:themeColor="text1"/>
                <w:sz w:val="16"/>
                <w:szCs w:val="16"/>
                <w:lang w:val="en-US"/>
              </w:rPr>
              <w:t>Uae</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Llc</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AD6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809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24.27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990E4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11.26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FC5E4ED" w14:textId="266EAE1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BB47C9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658F89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4457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EEDC7A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Apex Printing Sleeves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1075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98A05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F872D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Aoc</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Llc</w:t>
            </w:r>
            <w:proofErr w:type="spellEnd"/>
            <w:r w:rsidRPr="002B5730">
              <w:rPr>
                <w:rFonts w:ascii="Verdana" w:eastAsia="Arial" w:hAnsi="Verdana" w:cs="Arial"/>
                <w:b/>
                <w:bCs/>
                <w:color w:val="000000" w:themeColor="text1"/>
                <w:sz w:val="16"/>
                <w:szCs w:val="16"/>
                <w:lang w:val="en-US"/>
              </w:rPr>
              <w:t xml:space="preserve">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5B89D6" w14:textId="37F2097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States of America, Poland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C3B2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28.03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B051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7.09</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B439B95" w14:textId="7A2F8C7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746F13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1CA8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75B22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Bisphenol-a Type Epoxy </w:t>
            </w:r>
            <w:r w:rsidRPr="002B5730">
              <w:rPr>
                <w:rFonts w:ascii="Verdana" w:eastAsia="Arial" w:hAnsi="Verdana" w:cs="Arial"/>
                <w:b/>
                <w:bCs/>
                <w:color w:val="000000" w:themeColor="text1"/>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3FDB6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Devi Polymers Private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D1E86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CD57E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9B3659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4CE5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09D6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9.20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7C483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71EA5EE2" w14:textId="226D00D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w:t>
            </w:r>
            <w:r w:rsidRPr="002B5730">
              <w:rPr>
                <w:rFonts w:ascii="Verdana" w:eastAsia="Arial" w:hAnsi="Verdana" w:cs="Arial"/>
                <w:b/>
                <w:bCs/>
                <w:color w:val="000000" w:themeColor="text1"/>
                <w:sz w:val="16"/>
                <w:szCs w:val="16"/>
                <w:lang w:val="en-US"/>
              </w:rPr>
              <w:lastRenderedPageBreak/>
              <w:t>Tax and Duties</w:t>
            </w:r>
          </w:p>
        </w:tc>
      </w:tr>
      <w:tr w:rsidR="002B5730" w:rsidRPr="002B5730" w14:paraId="33539CB9"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9FF6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D30A0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335D6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Emerald Performance Chemical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93AD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6B941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C6C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7A5A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EB63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43118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047043" w14:textId="49868AB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BF27E2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B02B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8702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8C79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Mahindra </w:t>
            </w:r>
            <w:proofErr w:type="spellStart"/>
            <w:r w:rsidRPr="002B5730">
              <w:rPr>
                <w:rFonts w:ascii="Verdana" w:eastAsia="Arial" w:hAnsi="Verdana" w:cs="Arial"/>
                <w:b/>
                <w:bCs/>
                <w:color w:val="000000" w:themeColor="text1"/>
                <w:sz w:val="16"/>
                <w:szCs w:val="16"/>
                <w:lang w:val="en-US"/>
              </w:rPr>
              <w:t>Cie</w:t>
            </w:r>
            <w:proofErr w:type="spellEnd"/>
            <w:r w:rsidRPr="002B5730">
              <w:rPr>
                <w:rFonts w:ascii="Verdana" w:eastAsia="Arial" w:hAnsi="Verdana" w:cs="Arial"/>
                <w:b/>
                <w:bCs/>
                <w:color w:val="000000" w:themeColor="text1"/>
                <w:sz w:val="16"/>
                <w:szCs w:val="16"/>
                <w:lang w:val="en-US"/>
              </w:rPr>
              <w:t xml:space="preserv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8EB25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55BB6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85725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Swancor</w:t>
            </w:r>
            <w:proofErr w:type="spellEnd"/>
            <w:r w:rsidRPr="002B5730">
              <w:rPr>
                <w:rFonts w:ascii="Verdana" w:eastAsia="Arial" w:hAnsi="Verdana" w:cs="Arial"/>
                <w:b/>
                <w:bCs/>
                <w:color w:val="000000" w:themeColor="text1"/>
                <w:sz w:val="16"/>
                <w:szCs w:val="16"/>
                <w:lang w:val="en-US"/>
              </w:rPr>
              <w:t xml:space="preserve">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C8088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FE1A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440D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1C05E68" w14:textId="6E2BB07B"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DF83061"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0DF0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4BF1F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8D50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Epp Composites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C4C1C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DB6F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50E4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15817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8B0EC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48.00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C2AA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70F3886" w14:textId="2E8D3A6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C60C25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1E98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CFD1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8A08D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Hindustan Zinc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5677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2FB75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9A1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China Nonferrous Metal </w:t>
            </w:r>
            <w:proofErr w:type="spellStart"/>
            <w:r w:rsidRPr="002B5730">
              <w:rPr>
                <w:rFonts w:ascii="Verdana" w:eastAsia="Arial" w:hAnsi="Verdana" w:cs="Arial"/>
                <w:b/>
                <w:bCs/>
                <w:color w:val="000000" w:themeColor="text1"/>
                <w:sz w:val="16"/>
                <w:szCs w:val="16"/>
                <w:lang w:val="en-US"/>
              </w:rPr>
              <w:t>Industrys</w:t>
            </w:r>
            <w:proofErr w:type="spellEnd"/>
            <w:r w:rsidRPr="002B5730">
              <w:rPr>
                <w:rFonts w:ascii="Verdana" w:eastAsia="Arial" w:hAnsi="Verdana" w:cs="Arial"/>
                <w:b/>
                <w:bCs/>
                <w:color w:val="000000" w:themeColor="text1"/>
                <w:sz w:val="16"/>
                <w:szCs w:val="16"/>
                <w:lang w:val="en-US"/>
              </w:rPr>
              <w:t xml:space="preserve"> Foreign </w:t>
            </w:r>
            <w:proofErr w:type="spellStart"/>
            <w:r w:rsidRPr="002B5730">
              <w:rPr>
                <w:rFonts w:ascii="Verdana" w:eastAsia="Arial" w:hAnsi="Verdana" w:cs="Arial"/>
                <w:b/>
                <w:bCs/>
                <w:color w:val="000000" w:themeColor="text1"/>
                <w:sz w:val="16"/>
                <w:szCs w:val="16"/>
                <w:lang w:val="en-US"/>
              </w:rPr>
              <w:t>Engineeri</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89C4F2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9483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F8494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7.11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C484A8C" w14:textId="5717429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7BE1910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0B4EC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DB033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170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Jrd</w:t>
            </w:r>
            <w:proofErr w:type="spellEnd"/>
            <w:r w:rsidRPr="002B5730">
              <w:rPr>
                <w:rFonts w:ascii="Verdana" w:eastAsia="Arial" w:hAnsi="Verdana" w:cs="Arial"/>
                <w:b/>
                <w:bCs/>
                <w:color w:val="000000" w:themeColor="text1"/>
                <w:sz w:val="16"/>
                <w:szCs w:val="16"/>
                <w:lang w:val="en-US"/>
              </w:rPr>
              <w:t xml:space="preserve"> Polymer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A682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E6BD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122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Aliancys</w:t>
            </w:r>
            <w:proofErr w:type="spellEnd"/>
            <w:r w:rsidRPr="002B5730">
              <w:rPr>
                <w:rFonts w:ascii="Verdana" w:eastAsia="Arial" w:hAnsi="Verdana" w:cs="Arial"/>
                <w:b/>
                <w:bCs/>
                <w:color w:val="000000" w:themeColor="text1"/>
                <w:sz w:val="16"/>
                <w:szCs w:val="16"/>
                <w:lang w:val="en-US"/>
              </w:rPr>
              <w:t xml:space="preserve"> Ag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679A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A3EF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16.05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1E3F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3.87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6940A3" w14:textId="69A42A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081E7A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85448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A3F06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4A59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Kalinga </w:t>
            </w:r>
            <w:proofErr w:type="spellStart"/>
            <w:r w:rsidRPr="002B5730">
              <w:rPr>
                <w:rFonts w:ascii="Verdana" w:eastAsia="Arial" w:hAnsi="Verdana" w:cs="Arial"/>
                <w:b/>
                <w:bCs/>
                <w:color w:val="000000" w:themeColor="text1"/>
                <w:sz w:val="16"/>
                <w:szCs w:val="16"/>
                <w:lang w:val="en-US"/>
              </w:rPr>
              <w:t>Inceptum</w:t>
            </w:r>
            <w:proofErr w:type="spellEnd"/>
            <w:r w:rsidRPr="002B5730">
              <w:rPr>
                <w:rFonts w:ascii="Verdana" w:eastAsia="Arial" w:hAnsi="Verdana" w:cs="Arial"/>
                <w:b/>
                <w:bCs/>
                <w:color w:val="000000" w:themeColor="text1"/>
                <w:sz w:val="16"/>
                <w:szCs w:val="16"/>
                <w:lang w:val="en-US"/>
              </w:rPr>
              <w:t xml:space="preserve">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6081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64B17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D01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414D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4C56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9504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2.94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DD99DA7" w14:textId="1167707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32A01E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A0152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5786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D691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Mahindra </w:t>
            </w:r>
            <w:proofErr w:type="spellStart"/>
            <w:r w:rsidRPr="002B5730">
              <w:rPr>
                <w:rFonts w:ascii="Verdana" w:eastAsia="Arial" w:hAnsi="Verdana" w:cs="Arial"/>
                <w:b/>
                <w:bCs/>
                <w:color w:val="000000" w:themeColor="text1"/>
                <w:sz w:val="16"/>
                <w:szCs w:val="16"/>
                <w:lang w:val="en-US"/>
              </w:rPr>
              <w:t>Cie</w:t>
            </w:r>
            <w:proofErr w:type="spellEnd"/>
            <w:r w:rsidRPr="002B5730">
              <w:rPr>
                <w:rFonts w:ascii="Verdana" w:eastAsia="Arial" w:hAnsi="Verdana" w:cs="Arial"/>
                <w:b/>
                <w:bCs/>
                <w:color w:val="000000" w:themeColor="text1"/>
                <w:sz w:val="16"/>
                <w:szCs w:val="16"/>
                <w:lang w:val="en-US"/>
              </w:rPr>
              <w:t xml:space="preserv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9B73C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B48F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01C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Swancor</w:t>
            </w:r>
            <w:proofErr w:type="spellEnd"/>
            <w:r w:rsidRPr="002B5730">
              <w:rPr>
                <w:rFonts w:ascii="Verdana" w:eastAsia="Arial" w:hAnsi="Verdana" w:cs="Arial"/>
                <w:b/>
                <w:bCs/>
                <w:color w:val="000000" w:themeColor="text1"/>
                <w:sz w:val="16"/>
                <w:szCs w:val="16"/>
                <w:lang w:val="en-US"/>
              </w:rPr>
              <w:t xml:space="preserve">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92231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848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DDB696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5665DD2" w14:textId="0D5D65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137831F"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96DE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D8D1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EEF6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Future Pipe Industries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8338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Egypt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161A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14F44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ED43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3901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600.00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0242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3BD5376" w14:textId="0F9E4F2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60CBC6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21A8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1F86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6878F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Saudi Arabian AMIANTIT Company</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F5C71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E3A7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78AAF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Sino Polymer</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8333C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672E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61FFD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1A15A29" w14:textId="6787D0FF"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56320FB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A55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F72A3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BF46E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 A F </w:t>
            </w:r>
            <w:proofErr w:type="spellStart"/>
            <w:r w:rsidRPr="002B5730">
              <w:rPr>
                <w:rFonts w:ascii="Verdana" w:eastAsia="Arial" w:hAnsi="Verdana" w:cs="Arial"/>
                <w:b/>
                <w:bCs/>
                <w:color w:val="000000" w:themeColor="text1"/>
                <w:sz w:val="16"/>
                <w:szCs w:val="16"/>
                <w:lang w:val="en-US"/>
              </w:rPr>
              <w:t>F</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Polymech</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B4F79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FE687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FA22D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Scott Bader Middle East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B17D0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A966E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7.61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DD7B1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C90783" w14:textId="523517D9"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52976EAA"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91EB9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0819A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CE24E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Edgeng</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6A224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B11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Sungei</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Kadut</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221C2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Wee Tee Tong Chemicals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E68E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Singapore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2AEE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0DD3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37174B8" w14:textId="20DD638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86C020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67D55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1578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128A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Bin Tariq (Pvt)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69E50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84C3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A4F731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Changzhou Pro-tech Trade </w:t>
            </w:r>
            <w:proofErr w:type="spellStart"/>
            <w:proofErr w:type="gramStart"/>
            <w:r w:rsidRPr="002B5730">
              <w:rPr>
                <w:rFonts w:ascii="Verdana" w:eastAsia="Arial" w:hAnsi="Verdana" w:cs="Arial"/>
                <w:b/>
                <w:bCs/>
                <w:color w:val="000000" w:themeColor="text1"/>
                <w:sz w:val="16"/>
                <w:szCs w:val="16"/>
                <w:lang w:val="en-US"/>
              </w:rPr>
              <w:t>Co.,Ltd</w:t>
            </w:r>
            <w:proofErr w:type="spellEnd"/>
            <w:proofErr w:type="gram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FECB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D449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1391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DD3262B" w14:textId="67601D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39BE40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95DE04"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A7330BE"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 xml:space="preserve">Bisphenol-a Type Epoxy </w:t>
            </w:r>
            <w:r w:rsidRPr="008A783A">
              <w:rPr>
                <w:rFonts w:ascii="Verdana" w:eastAsia="Verdana" w:hAnsi="Verdana" w:cs="Verdana"/>
                <w:b/>
                <w:bCs/>
                <w:color w:val="000000" w:themeColor="text1"/>
                <w:kern w:val="24"/>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21DB71"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lastRenderedPageBreak/>
              <w:t xml:space="preserve">Fiber Craft </w:t>
            </w:r>
            <w:proofErr w:type="spellStart"/>
            <w:r w:rsidRPr="008A783A">
              <w:rPr>
                <w:rFonts w:ascii="Verdana" w:eastAsia="Verdana" w:hAnsi="Verdana" w:cs="Verdana"/>
                <w:b/>
                <w:bCs/>
                <w:color w:val="000000" w:themeColor="text1"/>
                <w:kern w:val="24"/>
                <w:sz w:val="16"/>
                <w:szCs w:val="16"/>
                <w:lang w:val="en-US"/>
              </w:rPr>
              <w:t>Inds</w:t>
            </w:r>
            <w:proofErr w:type="spellEnd"/>
            <w:r w:rsidRPr="008A783A">
              <w:rPr>
                <w:rFonts w:ascii="Verdana" w:eastAsia="Verdana" w:hAnsi="Verdana" w:cs="Verdana"/>
                <w:b/>
                <w:bCs/>
                <w:color w:val="000000" w:themeColor="text1"/>
                <w:kern w:val="24"/>
                <w:sz w:val="16"/>
                <w:szCs w:val="16"/>
                <w:lang w:val="en-US"/>
              </w:rPr>
              <w: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EC3F9E"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514168"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Al Jubail</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746DE51"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Saudi Industrial Resins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CB915C"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943849"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12.30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01566"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3.20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3281AB78" w14:textId="0A4A511E"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Arial" w:hAnsi="Verdana" w:cs="Arial"/>
                <w:b/>
                <w:bCs/>
                <w:color w:val="000000" w:themeColor="text1"/>
                <w:sz w:val="16"/>
                <w:szCs w:val="16"/>
                <w:lang w:val="en-US"/>
              </w:rPr>
              <w:t>Delivered At Place – Tax and Duties</w:t>
            </w:r>
          </w:p>
        </w:tc>
      </w:tr>
    </w:tbl>
    <w:p w14:paraId="0718D117" w14:textId="1D9A81ED" w:rsidR="00BB3C6A" w:rsidRPr="00C52EDF" w:rsidRDefault="004644A7" w:rsidP="00C52EDF">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7FC39B3E">
                <wp:simplePos x="0" y="0"/>
                <wp:positionH relativeFrom="column">
                  <wp:posOffset>4600575</wp:posOffset>
                </wp:positionH>
                <wp:positionV relativeFrom="paragraph">
                  <wp:posOffset>133350</wp:posOffset>
                </wp:positionV>
                <wp:extent cx="1864360" cy="200025"/>
                <wp:effectExtent l="0" t="0" r="0" b="0"/>
                <wp:wrapNone/>
                <wp:docPr id="22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6D3D190" id="_x0000_s1348" type="#_x0000_t202" style="position:absolute;margin-left:362.25pt;margin-top:10.5pt;width:146.8pt;height:15.7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" filled="f" stroked="f">
                <v:textbox style="mso-fit-shape-to-text:t">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16C2572" w14:textId="77777777" w:rsidR="00BB3C6A" w:rsidRDefault="00BB3C6A" w:rsidP="00BB3C6A">
      <w:pPr>
        <w:spacing w:line="480" w:lineRule="auto"/>
        <w:rPr>
          <w:rFonts w:ascii="Arial" w:eastAsia="Arial" w:hAnsi="Arial" w:cs="Arial"/>
          <w:b/>
          <w:bCs/>
          <w:color w:val="000000" w:themeColor="text1"/>
          <w:sz w:val="24"/>
          <w:szCs w:val="24"/>
        </w:rPr>
      </w:pPr>
      <w:r w:rsidRPr="00033723">
        <w:rPr>
          <w:rFonts w:ascii="Arial" w:eastAsia="Arial" w:hAnsi="Arial" w:cs="Arial"/>
          <w:b/>
          <w:bCs/>
          <w:noProof/>
          <w:color w:val="000000" w:themeColor="text1"/>
          <w:sz w:val="24"/>
          <w:szCs w:val="24"/>
        </w:rPr>
        <mc:AlternateContent>
          <mc:Choice Requires="wps">
            <w:drawing>
              <wp:anchor distT="0" distB="0" distL="114300" distR="114300" simplePos="0" relativeHeight="252296192" behindDoc="0" locked="0" layoutInCell="1" allowOverlap="1" wp14:anchorId="2047A4DE" wp14:editId="778C9676">
                <wp:simplePos x="0" y="0"/>
                <wp:positionH relativeFrom="column">
                  <wp:posOffset>-95250</wp:posOffset>
                </wp:positionH>
                <wp:positionV relativeFrom="paragraph">
                  <wp:posOffset>307976</wp:posOffset>
                </wp:positionV>
                <wp:extent cx="6572250" cy="476250"/>
                <wp:effectExtent l="0" t="0" r="0" b="0"/>
                <wp:wrapNone/>
                <wp:docPr id="2068" name="TextBox 1"/>
                <wp:cNvGraphicFramePr/>
                <a:graphic xmlns:a="http://schemas.openxmlformats.org/drawingml/2006/main">
                  <a:graphicData uri="http://schemas.microsoft.com/office/word/2010/wordprocessingShape">
                    <wps:wsp>
                      <wps:cNvSpPr txBox="1"/>
                      <wps:spPr>
                        <a:xfrm>
                          <a:off x="0" y="0"/>
                          <a:ext cx="6572250" cy="476250"/>
                        </a:xfrm>
                        <a:prstGeom prst="rect">
                          <a:avLst/>
                        </a:prstGeom>
                        <a:noFill/>
                      </wps:spPr>
                      <wps:txbx>
                        <w:txbxContent>
                          <w:p w14:paraId="5E1A2004" w14:textId="58F8FA41"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1E434A">
                              <w:rPr>
                                <w:rFonts w:ascii="Verdana" w:eastAsia="Arial" w:hAnsi="Verdana" w:cs="Arial"/>
                                <w:b/>
                                <w:bCs/>
                                <w:color w:val="000000" w:themeColor="text1"/>
                                <w:sz w:val="20"/>
                                <w:szCs w:val="20"/>
                              </w:rPr>
                              <w:t>6</w:t>
                            </w:r>
                            <w:r w:rsidRPr="00033723">
                              <w:rPr>
                                <w:rFonts w:ascii="Verdana" w:eastAsia="Arial" w:hAnsi="Verdana" w:cs="Arial"/>
                                <w:b/>
                                <w:bCs/>
                                <w:color w:val="000000" w:themeColor="text1"/>
                                <w:sz w:val="20"/>
                                <w:szCs w:val="20"/>
                              </w:rPr>
                              <w:t>: Global Vinyl Ester Resin Trade Dynamics – Import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47A4DE" id="_x0000_s1349" type="#_x0000_t202" style="position:absolute;margin-left:-7.5pt;margin-top:24.25pt;width:517.5pt;height:37.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" filled="f" stroked="f">
                <v:textbox>
                  <w:txbxContent>
                    <w:p w14:paraId="5E1A2004" w14:textId="58F8FA41"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1E434A">
                        <w:rPr>
                          <w:rFonts w:ascii="Verdana" w:eastAsia="Arial" w:hAnsi="Verdana" w:cs="Arial"/>
                          <w:b/>
                          <w:bCs/>
                          <w:color w:val="000000" w:themeColor="text1"/>
                          <w:sz w:val="20"/>
                          <w:szCs w:val="20"/>
                        </w:rPr>
                        <w:t>6</w:t>
                      </w:r>
                      <w:r w:rsidRPr="00033723">
                        <w:rPr>
                          <w:rFonts w:ascii="Verdana" w:eastAsia="Arial" w:hAnsi="Verdana" w:cs="Arial"/>
                          <w:b/>
                          <w:bCs/>
                          <w:color w:val="000000" w:themeColor="text1"/>
                          <w:sz w:val="20"/>
                          <w:szCs w:val="20"/>
                        </w:rPr>
                        <w:t>: Global Vinyl Ester Resin Trade Dynamics – Import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v:textbox>
              </v:shape>
            </w:pict>
          </mc:Fallback>
        </mc:AlternateContent>
      </w:r>
      <w:r>
        <w:rPr>
          <w:noProof/>
        </w:rPr>
        <mc:AlternateContent>
          <mc:Choice Requires="wps">
            <w:drawing>
              <wp:anchor distT="0" distB="0" distL="114300" distR="114300" simplePos="0" relativeHeight="252295168" behindDoc="0" locked="0" layoutInCell="1" allowOverlap="1" wp14:anchorId="67752773" wp14:editId="147746EA">
                <wp:simplePos x="0" y="0"/>
                <wp:positionH relativeFrom="column">
                  <wp:posOffset>-142875</wp:posOffset>
                </wp:positionH>
                <wp:positionV relativeFrom="paragraph">
                  <wp:posOffset>64770</wp:posOffset>
                </wp:positionV>
                <wp:extent cx="6467475" cy="333375"/>
                <wp:effectExtent l="0" t="0" r="0" b="0"/>
                <wp:wrapNone/>
                <wp:docPr id="206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2B4B304A" w14:textId="4E8F89FF" w:rsidR="00BB3C6A" w:rsidRPr="00033723" w:rsidRDefault="003D084E" w:rsidP="00BB3C6A">
                            <w:pPr>
                              <w:spacing w:line="216" w:lineRule="auto"/>
                              <w:rPr>
                                <w:rFonts w:ascii="Verdana" w:eastAsia="Arial" w:hAnsi="Verdana" w:cs="Arial"/>
                                <w:b/>
                                <w:bCs/>
                                <w:color w:val="000000" w:themeColor="text1"/>
                                <w:sz w:val="20"/>
                                <w:szCs w:val="20"/>
                              </w:rPr>
                            </w:pPr>
                            <w:r>
                              <w:rPr>
                                <w:rFonts w:ascii="Verdana" w:eastAsia="Arial" w:hAnsi="Verdana" w:cs="Arial"/>
                                <w:b/>
                                <w:bCs/>
                                <w:color w:val="000000" w:themeColor="text1"/>
                                <w:sz w:val="20"/>
                                <w:szCs w:val="20"/>
                              </w:rPr>
                              <w:t xml:space="preserve"> 3.8. </w:t>
                            </w:r>
                            <w:r w:rsidRPr="003D084E">
                              <w:rPr>
                                <w:rFonts w:ascii="Verdana" w:eastAsia="Arial" w:hAnsi="Verdana" w:cs="Arial"/>
                                <w:b/>
                                <w:bCs/>
                                <w:color w:val="000000" w:themeColor="text1"/>
                                <w:sz w:val="20"/>
                                <w:szCs w:val="20"/>
                              </w:rPr>
                              <w:t>Global Foreign Trade Analysis</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7752773" id="_x0000_s1350" style="position:absolute;margin-left:-11.25pt;margin-top:5.1pt;width:509.25pt;height:26.2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" filled="f" stroked="f">
                <o:lock v:ext="edit" grouping="t"/>
                <v:textbox>
                  <w:txbxContent>
                    <w:p w14:paraId="2B4B304A" w14:textId="4E8F89FF" w:rsidR="00BB3C6A" w:rsidRPr="00033723" w:rsidRDefault="003D084E" w:rsidP="00BB3C6A">
                      <w:pPr>
                        <w:spacing w:line="216" w:lineRule="auto"/>
                        <w:rPr>
                          <w:rFonts w:ascii="Verdana" w:eastAsia="Arial" w:hAnsi="Verdana" w:cs="Arial"/>
                          <w:b/>
                          <w:bCs/>
                          <w:color w:val="000000" w:themeColor="text1"/>
                          <w:sz w:val="20"/>
                          <w:szCs w:val="20"/>
                        </w:rPr>
                      </w:pPr>
                      <w:r>
                        <w:rPr>
                          <w:rFonts w:ascii="Verdana" w:eastAsia="Arial" w:hAnsi="Verdana" w:cs="Arial"/>
                          <w:b/>
                          <w:bCs/>
                          <w:color w:val="000000" w:themeColor="text1"/>
                          <w:sz w:val="20"/>
                          <w:szCs w:val="20"/>
                        </w:rPr>
                        <w:t xml:space="preserve"> 3.8. </w:t>
                      </w:r>
                      <w:r w:rsidRPr="003D084E">
                        <w:rPr>
                          <w:rFonts w:ascii="Verdana" w:eastAsia="Arial" w:hAnsi="Verdana" w:cs="Arial"/>
                          <w:b/>
                          <w:bCs/>
                          <w:color w:val="000000" w:themeColor="text1"/>
                          <w:sz w:val="20"/>
                          <w:szCs w:val="20"/>
                        </w:rPr>
                        <w:t>Global Foreign Trade Analysis</w:t>
                      </w:r>
                    </w:p>
                  </w:txbxContent>
                </v:textbox>
              </v:rect>
            </w:pict>
          </mc:Fallback>
        </mc:AlternateContent>
      </w:r>
    </w:p>
    <w:p w14:paraId="3CE57289" w14:textId="77777777" w:rsidR="00BB3C6A" w:rsidRDefault="00BB3C6A" w:rsidP="00BB3C6A">
      <w:pPr>
        <w:spacing w:line="480" w:lineRule="auto"/>
        <w:rPr>
          <w:rFonts w:ascii="Arial" w:eastAsia="Arial" w:hAnsi="Arial" w:cs="Arial"/>
          <w:b/>
          <w:bCs/>
          <w:color w:val="000000" w:themeColor="text1"/>
          <w:sz w:val="24"/>
          <w:szCs w:val="24"/>
        </w:rPr>
      </w:pPr>
    </w:p>
    <w:tbl>
      <w:tblPr>
        <w:tblW w:w="10198" w:type="dxa"/>
        <w:jc w:val="center"/>
        <w:tblLayout w:type="fixed"/>
        <w:tblCellMar>
          <w:left w:w="0" w:type="dxa"/>
          <w:right w:w="0" w:type="dxa"/>
        </w:tblCellMar>
        <w:tblLook w:val="0600" w:firstRow="0" w:lastRow="0" w:firstColumn="0" w:lastColumn="0" w:noHBand="1" w:noVBand="1"/>
      </w:tblPr>
      <w:tblGrid>
        <w:gridCol w:w="966"/>
        <w:gridCol w:w="762"/>
        <w:gridCol w:w="767"/>
        <w:gridCol w:w="763"/>
        <w:gridCol w:w="767"/>
        <w:gridCol w:w="767"/>
        <w:gridCol w:w="771"/>
        <w:gridCol w:w="818"/>
        <w:gridCol w:w="720"/>
        <w:gridCol w:w="819"/>
        <w:gridCol w:w="720"/>
        <w:gridCol w:w="819"/>
        <w:gridCol w:w="716"/>
        <w:gridCol w:w="23"/>
      </w:tblGrid>
      <w:tr w:rsidR="00C52EDF" w:rsidRPr="00033723" w14:paraId="1F0B925B" w14:textId="77777777" w:rsidTr="00CB399B">
        <w:trPr>
          <w:trHeight w:val="56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Country</w:t>
            </w:r>
          </w:p>
        </w:tc>
        <w:tc>
          <w:tcPr>
            <w:tcW w:w="1529"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2015</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2016</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2017</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2018</w:t>
            </w:r>
          </w:p>
        </w:tc>
        <w:tc>
          <w:tcPr>
            <w:tcW w:w="1539"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2019</w:t>
            </w:r>
          </w:p>
        </w:tc>
        <w:tc>
          <w:tcPr>
            <w:tcW w:w="1558" w:type="dxa"/>
            <w:gridSpan w:val="3"/>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2020</w:t>
            </w:r>
          </w:p>
        </w:tc>
      </w:tr>
      <w:tr w:rsidR="00CB399B" w:rsidRPr="00033723" w14:paraId="1DD425CD" w14:textId="77777777" w:rsidTr="00CB399B">
        <w:trPr>
          <w:gridAfter w:val="1"/>
          <w:wAfter w:w="23" w:type="dxa"/>
          <w:trHeight w:val="739"/>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Import</w:t>
            </w:r>
          </w:p>
        </w:tc>
        <w:tc>
          <w:tcPr>
            <w:tcW w:w="762"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763"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71"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1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r>
      <w:tr w:rsidR="00C52EDF" w:rsidRPr="00033723" w14:paraId="0051BD5D"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United States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25.63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15.03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30.15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15.03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42.94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17.95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28.04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16.82</w:t>
            </w:r>
          </w:p>
        </w:tc>
      </w:tr>
      <w:tr w:rsidR="00C52EDF" w:rsidRPr="00033723" w14:paraId="15C8E530"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China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50.05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24.06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38.05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20.05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11.71</w:t>
            </w:r>
          </w:p>
        </w:tc>
      </w:tr>
      <w:tr w:rsidR="00C52EDF" w:rsidRPr="00033723" w14:paraId="7DED8150"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Brazil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3.15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13.55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12.88</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6.7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15.03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7.25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7.30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6.95</w:t>
            </w:r>
          </w:p>
        </w:tc>
      </w:tr>
      <w:tr w:rsidR="00C52EDF" w:rsidRPr="00033723" w14:paraId="1F945C38"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India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11.21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5.91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9.15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6.70</w:t>
            </w:r>
          </w:p>
        </w:tc>
      </w:tr>
      <w:tr w:rsidR="00C52EDF" w:rsidRPr="00033723" w14:paraId="686AC14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Mexico</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1.52</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8.25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4.20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3.77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9.21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5.62</w:t>
            </w:r>
          </w:p>
        </w:tc>
      </w:tr>
      <w:tr w:rsidR="00C52EDF" w:rsidRPr="00033723" w14:paraId="6E8473DD"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Turkey</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6.43</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3.25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5.62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5.10</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3.92</w:t>
            </w:r>
          </w:p>
        </w:tc>
      </w:tr>
      <w:tr w:rsidR="00C52EDF" w:rsidRPr="00033723" w14:paraId="4EA1CF59"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South Africa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2.50</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2.12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5.53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2.91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4.73</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2.84</w:t>
            </w:r>
          </w:p>
        </w:tc>
      </w:tr>
      <w:tr w:rsidR="00C52EDF" w:rsidRPr="00033723" w14:paraId="5457FAC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Russia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4.41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1.82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2.82</w:t>
            </w:r>
          </w:p>
        </w:tc>
      </w:tr>
      <w:tr w:rsidR="00C52EDF" w:rsidRPr="00033723" w14:paraId="3F201643"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Indonesia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1.22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1.73</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3.57</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2.05</w:t>
            </w:r>
          </w:p>
        </w:tc>
      </w:tr>
      <w:tr w:rsidR="00C52EDF" w:rsidRPr="00033723" w14:paraId="765729D8"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Vietnam</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5.4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1.50</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1.26</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0.63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1.83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1.44</w:t>
            </w:r>
          </w:p>
        </w:tc>
      </w:tr>
      <w:tr w:rsidR="00D03E35" w:rsidRPr="00033723" w14:paraId="1B532886"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07C7DD7C" w14:textId="0DA4DE49"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Others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988A29C" w14:textId="08F0408F"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109.66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D2F5DE" w14:textId="03E95D9C"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89.57</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D2F0C29" w14:textId="2AB8CADE"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109.68</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0F23173" w14:textId="0E4B6C09"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65.33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65FD73A" w14:textId="7E7C5062"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70.75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5D0ACBB" w14:textId="0224CBDF"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52.99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17F418D" w14:textId="58ADDEAF"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91.44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A0279DE" w14:textId="2144D404"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52.99</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3C0A039A" w14:textId="68867245"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125.89</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67390F7F" w14:textId="08DAB296"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59.12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3147233" w14:textId="4901DF16"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151.36</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26DDA0F" w14:textId="67D82A7A" w:rsidR="00D03E35" w:rsidRPr="00927B06" w:rsidRDefault="00D03E35" w:rsidP="00D03E35">
            <w:pPr>
              <w:spacing w:after="0" w:line="600" w:lineRule="auto"/>
              <w:jc w:val="center"/>
              <w:rPr>
                <w:rFonts w:ascii="Verdana" w:hAnsi="Verdana"/>
                <w:color w:val="000000"/>
                <w:sz w:val="14"/>
                <w:szCs w:val="14"/>
              </w:rPr>
            </w:pPr>
            <w:r w:rsidRPr="00927B06">
              <w:rPr>
                <w:rFonts w:ascii="Verdana" w:hAnsi="Verdana"/>
                <w:color w:val="000000"/>
                <w:sz w:val="14"/>
                <w:szCs w:val="14"/>
              </w:rPr>
              <w:t>45.10</w:t>
            </w:r>
          </w:p>
        </w:tc>
      </w:tr>
      <w:tr w:rsidR="00D03E35" w:rsidRPr="00033723" w14:paraId="28E4F397"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296A544C" w:rsidR="00D03E35" w:rsidRPr="00927B06" w:rsidRDefault="00D03E35" w:rsidP="00D03E35">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Total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54A063C7"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180.91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2046CD25"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125.99</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228D3228"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225.83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0D062C44"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122.12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7BA49CD"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201.44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5F1A853F"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117.69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CA0A29C"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220.55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6C43C0EA"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114.67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54B2458C"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244.81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FB7DD44"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121.38</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25C26B3C"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250.55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8CB224D" w:rsidR="00D03E35" w:rsidRPr="00927B06" w:rsidRDefault="00D03E35" w:rsidP="00D03E35">
            <w:pPr>
              <w:spacing w:after="0" w:line="600" w:lineRule="auto"/>
              <w:jc w:val="center"/>
              <w:rPr>
                <w:rFonts w:ascii="Verdana" w:eastAsia="Arial" w:hAnsi="Verdana" w:cs="Arial"/>
                <w:color w:val="000000" w:themeColor="text1"/>
                <w:sz w:val="14"/>
                <w:szCs w:val="14"/>
                <w:lang w:val="en-US"/>
              </w:rPr>
            </w:pPr>
            <w:r>
              <w:rPr>
                <w:rFonts w:ascii="Verdana" w:hAnsi="Verdana"/>
                <w:color w:val="000000"/>
                <w:sz w:val="14"/>
                <w:szCs w:val="14"/>
              </w:rPr>
              <w:t>105.97</w:t>
            </w:r>
          </w:p>
        </w:tc>
      </w:tr>
    </w:tbl>
    <w:p w14:paraId="5EB0D374" w14:textId="2932348B" w:rsidR="00CB399B" w:rsidRDefault="001E434A" w:rsidP="00BB3C6A">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405760" behindDoc="0" locked="0" layoutInCell="1" allowOverlap="1" wp14:anchorId="06167B56" wp14:editId="631D4827">
                <wp:simplePos x="0" y="0"/>
                <wp:positionH relativeFrom="column">
                  <wp:posOffset>4257674</wp:posOffset>
                </wp:positionH>
                <wp:positionV relativeFrom="paragraph">
                  <wp:posOffset>18415</wp:posOffset>
                </wp:positionV>
                <wp:extent cx="2066925" cy="200025"/>
                <wp:effectExtent l="0" t="0" r="0" b="0"/>
                <wp:wrapNone/>
                <wp:docPr id="1118" name="TextBox 4"/>
                <wp:cNvGraphicFramePr/>
                <a:graphic xmlns:a="http://schemas.openxmlformats.org/drawingml/2006/main">
                  <a:graphicData uri="http://schemas.microsoft.com/office/word/2010/wordprocessingShape">
                    <wps:wsp>
                      <wps:cNvSpPr txBox="1"/>
                      <wps:spPr>
                        <a:xfrm>
                          <a:off x="0" y="0"/>
                          <a:ext cx="2066925" cy="200025"/>
                        </a:xfrm>
                        <a:prstGeom prst="rect">
                          <a:avLst/>
                        </a:prstGeom>
                        <a:noFill/>
                      </wps:spPr>
                      <wps:txbx>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6167B56" id="_x0000_s1351" type="#_x0000_t202" style="position:absolute;margin-left:335.25pt;margin-top:1.45pt;width:162.75pt;height:15.75pt;z-index:2524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" filled="f" stroked="f">
                <v:textbox style="mso-fit-shape-to-text:t">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4469DEE6" w14:textId="77777777" w:rsidR="00CB399B" w:rsidRDefault="00CB399B" w:rsidP="00BB3C6A">
      <w:pPr>
        <w:spacing w:line="480" w:lineRule="auto"/>
        <w:rPr>
          <w:rFonts w:ascii="Arial" w:eastAsia="Arial" w:hAnsi="Arial" w:cs="Arial"/>
          <w:b/>
          <w:bCs/>
          <w:color w:val="000000" w:themeColor="text1"/>
          <w:sz w:val="24"/>
          <w:szCs w:val="24"/>
        </w:rPr>
      </w:pPr>
    </w:p>
    <w:p w14:paraId="01B6E21F" w14:textId="77777777" w:rsidR="00CB399B" w:rsidRDefault="00CB399B" w:rsidP="00BB3C6A">
      <w:pPr>
        <w:spacing w:line="480" w:lineRule="auto"/>
        <w:rPr>
          <w:rFonts w:ascii="Arial" w:eastAsia="Arial" w:hAnsi="Arial" w:cs="Arial"/>
          <w:b/>
          <w:bCs/>
          <w:color w:val="000000" w:themeColor="text1"/>
          <w:sz w:val="24"/>
          <w:szCs w:val="24"/>
        </w:rPr>
      </w:pPr>
    </w:p>
    <w:p w14:paraId="78DB32CC" w14:textId="58740E35" w:rsidR="00BB3C6A" w:rsidRDefault="00BB3C6A" w:rsidP="00BB3C6A">
      <w:pPr>
        <w:spacing w:line="480" w:lineRule="auto"/>
        <w:rPr>
          <w:rFonts w:ascii="Arial" w:eastAsia="Arial" w:hAnsi="Arial" w:cs="Arial"/>
          <w:b/>
          <w:bCs/>
          <w:color w:val="000000" w:themeColor="text1"/>
          <w:sz w:val="24"/>
          <w:szCs w:val="24"/>
        </w:rPr>
      </w:pPr>
      <w:r w:rsidRPr="00033723">
        <w:rPr>
          <w:rFonts w:ascii="Arial" w:eastAsia="Arial" w:hAnsi="Arial" w:cs="Arial"/>
          <w:b/>
          <w:bCs/>
          <w:noProof/>
          <w:color w:val="000000" w:themeColor="text1"/>
          <w:sz w:val="24"/>
          <w:szCs w:val="24"/>
        </w:rPr>
        <w:lastRenderedPageBreak/>
        <mc:AlternateContent>
          <mc:Choice Requires="wps">
            <w:drawing>
              <wp:anchor distT="0" distB="0" distL="114300" distR="114300" simplePos="0" relativeHeight="252297216" behindDoc="0" locked="0" layoutInCell="1" allowOverlap="1" wp14:anchorId="3EE83435" wp14:editId="612D9543">
                <wp:simplePos x="0" y="0"/>
                <wp:positionH relativeFrom="column">
                  <wp:posOffset>-57150</wp:posOffset>
                </wp:positionH>
                <wp:positionV relativeFrom="paragraph">
                  <wp:posOffset>12701</wp:posOffset>
                </wp:positionV>
                <wp:extent cx="6591300" cy="457200"/>
                <wp:effectExtent l="0" t="0" r="0" b="0"/>
                <wp:wrapNone/>
                <wp:docPr id="2069" name="TextBox 5"/>
                <wp:cNvGraphicFramePr/>
                <a:graphic xmlns:a="http://schemas.openxmlformats.org/drawingml/2006/main">
                  <a:graphicData uri="http://schemas.microsoft.com/office/word/2010/wordprocessingShape">
                    <wps:wsp>
                      <wps:cNvSpPr txBox="1"/>
                      <wps:spPr>
                        <a:xfrm>
                          <a:off x="0" y="0"/>
                          <a:ext cx="6591300" cy="457200"/>
                        </a:xfrm>
                        <a:prstGeom prst="rect">
                          <a:avLst/>
                        </a:prstGeom>
                        <a:noFill/>
                      </wps:spPr>
                      <wps:txbx>
                        <w:txbxContent>
                          <w:p w14:paraId="7E8863DE" w14:textId="0C70759F"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FB7C5A">
                              <w:rPr>
                                <w:rFonts w:ascii="Verdana" w:eastAsia="Arial" w:hAnsi="Verdana" w:cs="Arial"/>
                                <w:b/>
                                <w:bCs/>
                                <w:color w:val="000000" w:themeColor="text1"/>
                                <w:sz w:val="20"/>
                                <w:szCs w:val="20"/>
                              </w:rPr>
                              <w:t>7</w:t>
                            </w:r>
                            <w:r w:rsidRPr="00033723">
                              <w:rPr>
                                <w:rFonts w:ascii="Verdana" w:eastAsia="Arial" w:hAnsi="Verdana" w:cs="Arial"/>
                                <w:b/>
                                <w:bCs/>
                                <w:color w:val="000000" w:themeColor="text1"/>
                                <w:sz w:val="20"/>
                                <w:szCs w:val="20"/>
                              </w:rPr>
                              <w:t>: Global Vinyl Ester Resin Trade Dynamics – Export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E83435" id="_x0000_s1352" type="#_x0000_t202" style="position:absolute;margin-left:-4.5pt;margin-top:1pt;width:519pt;height:36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" filled="f" stroked="f">
                <v:textbox>
                  <w:txbxContent>
                    <w:p w14:paraId="7E8863DE" w14:textId="0C70759F"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FB7C5A">
                        <w:rPr>
                          <w:rFonts w:ascii="Verdana" w:eastAsia="Arial" w:hAnsi="Verdana" w:cs="Arial"/>
                          <w:b/>
                          <w:bCs/>
                          <w:color w:val="000000" w:themeColor="text1"/>
                          <w:sz w:val="20"/>
                          <w:szCs w:val="20"/>
                        </w:rPr>
                        <w:t>7</w:t>
                      </w:r>
                      <w:r w:rsidRPr="00033723">
                        <w:rPr>
                          <w:rFonts w:ascii="Verdana" w:eastAsia="Arial" w:hAnsi="Verdana" w:cs="Arial"/>
                          <w:b/>
                          <w:bCs/>
                          <w:color w:val="000000" w:themeColor="text1"/>
                          <w:sz w:val="20"/>
                          <w:szCs w:val="20"/>
                        </w:rPr>
                        <w:t>: Global Vinyl Ester Resin Trade Dynamics – Export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v:textbox>
              </v:shape>
            </w:pict>
          </mc:Fallback>
        </mc:AlternateContent>
      </w:r>
    </w:p>
    <w:tbl>
      <w:tblPr>
        <w:tblW w:w="10164" w:type="dxa"/>
        <w:tblCellMar>
          <w:left w:w="0" w:type="dxa"/>
          <w:right w:w="0" w:type="dxa"/>
        </w:tblCellMar>
        <w:tblLook w:val="0600" w:firstRow="0" w:lastRow="0" w:firstColumn="0" w:lastColumn="0" w:noHBand="1" w:noVBand="1"/>
      </w:tblPr>
      <w:tblGrid>
        <w:gridCol w:w="2048"/>
        <w:gridCol w:w="646"/>
        <w:gridCol w:w="652"/>
        <w:gridCol w:w="646"/>
        <w:gridCol w:w="652"/>
        <w:gridCol w:w="646"/>
        <w:gridCol w:w="652"/>
        <w:gridCol w:w="839"/>
        <w:gridCol w:w="739"/>
        <w:gridCol w:w="644"/>
        <w:gridCol w:w="678"/>
        <w:gridCol w:w="644"/>
        <w:gridCol w:w="678"/>
      </w:tblGrid>
      <w:tr w:rsidR="00C52EDF" w:rsidRPr="00033723" w14:paraId="219E68F0" w14:textId="77777777" w:rsidTr="00C52EDF">
        <w:trPr>
          <w:trHeight w:val="704"/>
        </w:trPr>
        <w:tc>
          <w:tcPr>
            <w:tcW w:w="204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Country</w:t>
            </w: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6EE23D36" w:rsidR="00C52EDF" w:rsidRPr="00033723" w:rsidRDefault="00C52EDF"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2015</w:t>
            </w: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78D25F74" w:rsidR="00C52EDF" w:rsidRPr="00033723" w:rsidRDefault="00C52EDF" w:rsidP="003331A3">
            <w:pPr>
              <w:spacing w:after="0" w:line="600" w:lineRule="auto"/>
              <w:jc w:val="center"/>
              <w:rPr>
                <w:rFonts w:ascii="Verdana" w:eastAsia="Arial" w:hAnsi="Verdana" w:cs="Arial"/>
                <w:b/>
                <w:bCs/>
                <w:color w:val="000000" w:themeColor="text1"/>
                <w:sz w:val="14"/>
                <w:szCs w:val="14"/>
              </w:rPr>
            </w:pP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71E2AAF6" w:rsidR="00C52EDF" w:rsidRPr="00033723" w:rsidRDefault="00C52EDF" w:rsidP="003331A3">
            <w:pPr>
              <w:spacing w:after="0" w:line="600" w:lineRule="auto"/>
              <w:jc w:val="center"/>
              <w:rPr>
                <w:rFonts w:ascii="Verdana" w:eastAsia="Arial" w:hAnsi="Verdana" w:cs="Arial"/>
                <w:b/>
                <w:bCs/>
                <w:color w:val="000000" w:themeColor="text1"/>
                <w:sz w:val="14"/>
                <w:szCs w:val="14"/>
              </w:rPr>
            </w:pPr>
          </w:p>
        </w:tc>
        <w:tc>
          <w:tcPr>
            <w:tcW w:w="1578"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2018</w:t>
            </w:r>
          </w:p>
        </w:tc>
        <w:tc>
          <w:tcPr>
            <w:tcW w:w="1322"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2019</w:t>
            </w:r>
          </w:p>
        </w:tc>
        <w:tc>
          <w:tcPr>
            <w:tcW w:w="1322"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2020</w:t>
            </w:r>
          </w:p>
        </w:tc>
      </w:tr>
      <w:tr w:rsidR="00C52EDF" w:rsidRPr="00033723" w14:paraId="443CEC98" w14:textId="77777777" w:rsidTr="00C52EDF">
        <w:trPr>
          <w:trHeight w:val="466"/>
        </w:trPr>
        <w:tc>
          <w:tcPr>
            <w:tcW w:w="204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Export</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839"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39"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7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7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r>
      <w:tr w:rsidR="00C52EDF" w:rsidRPr="00033723" w14:paraId="6DAB3673"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South Korea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22.73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11.04</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15.09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8.41</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15.38</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9.18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15.59</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9.20</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11.04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11.82</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6.53</w:t>
            </w:r>
          </w:p>
        </w:tc>
      </w:tr>
      <w:tr w:rsidR="00C52EDF" w:rsidRPr="00033723" w14:paraId="775EDA80"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Germany</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26.13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12.02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28.10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23.63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15.66</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35.37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41.97</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16.11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37.58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15.48</w:t>
            </w:r>
          </w:p>
        </w:tc>
      </w:tr>
      <w:tr w:rsidR="00C52EDF" w:rsidRPr="00033723" w14:paraId="74E285DB" w14:textId="77777777" w:rsidTr="00E5360E">
        <w:trPr>
          <w:trHeight w:val="569"/>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Spain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19.32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16.55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9.30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19.75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12.88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24.57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10.53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25.69</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14.45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25.65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14.70</w:t>
            </w:r>
          </w:p>
        </w:tc>
      </w:tr>
      <w:tr w:rsidR="00C52EDF" w:rsidRPr="00033723" w14:paraId="665C99F1"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China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17.74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7.68</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22.24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7.77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23.84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10.54</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21.06</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7.61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28.95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12.27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25.91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10.14</w:t>
            </w:r>
          </w:p>
        </w:tc>
      </w:tr>
      <w:tr w:rsidR="00C52EDF" w:rsidRPr="00033723" w14:paraId="41E9BCFF"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Japan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13.54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6.46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11.94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8.25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13.61</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7.95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13.19</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7.12</w:t>
            </w:r>
          </w:p>
        </w:tc>
      </w:tr>
      <w:tr w:rsidR="00C52EDF" w:rsidRPr="00033723" w14:paraId="33F9767B"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Netherlands</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6.12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5.16</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5.68</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3.28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6.70</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6.85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3.50</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3.64</w:t>
            </w:r>
          </w:p>
        </w:tc>
      </w:tr>
      <w:tr w:rsidR="00C52EDF" w:rsidRPr="00033723" w14:paraId="34652ADC"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USA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4.42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2.18</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4.14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2.84</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5.84</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2.62</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5.61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5.00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3.25</w:t>
            </w:r>
          </w:p>
        </w:tc>
      </w:tr>
      <w:tr w:rsidR="00C52EDF" w:rsidRPr="00033723" w14:paraId="77D28C78"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Poland</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5.20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3.03</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5.92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4.06</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5.43</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4.92</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2.71</w:t>
            </w:r>
          </w:p>
        </w:tc>
      </w:tr>
      <w:tr w:rsidR="00C52EDF" w:rsidRPr="00033723" w14:paraId="1D25DA37"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Saudi Arabia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5.39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6.56</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2.40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3.30</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8.54</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9.63</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3.34</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6.36</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2.53</w:t>
            </w:r>
          </w:p>
        </w:tc>
      </w:tr>
      <w:tr w:rsidR="00C52EDF" w:rsidRPr="00033723" w14:paraId="1B49BDEE"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Taiwan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3.87</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1.95</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4.72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5.59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6.15</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2.37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2.38</w:t>
            </w:r>
          </w:p>
        </w:tc>
      </w:tr>
      <w:tr w:rsidR="00C52EDF" w:rsidRPr="00033723" w14:paraId="38D1D2A9"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Others</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117.15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67.82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121.74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66.06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111.80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45.05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90.85</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53.81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71.07</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48.54</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69.80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37.49</w:t>
            </w:r>
          </w:p>
        </w:tc>
      </w:tr>
      <w:tr w:rsidR="00C52EDF" w:rsidRPr="00033723" w14:paraId="1245F152"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C52EDF" w:rsidRDefault="00C52EDF" w:rsidP="00C52EDF">
            <w:pPr>
              <w:spacing w:after="0" w:line="600" w:lineRule="auto"/>
              <w:jc w:val="center"/>
              <w:rPr>
                <w:rFonts w:ascii="Verdana" w:hAnsi="Verdana"/>
                <w:b/>
                <w:bCs/>
                <w:color w:val="000000"/>
                <w:sz w:val="14"/>
                <w:szCs w:val="14"/>
              </w:rPr>
            </w:pPr>
            <w:r w:rsidRPr="00C52EDF">
              <w:rPr>
                <w:rFonts w:ascii="Verdana" w:hAnsi="Verdana"/>
                <w:b/>
                <w:bCs/>
                <w:color w:val="000000"/>
                <w:sz w:val="14"/>
                <w:szCs w:val="14"/>
              </w:rPr>
              <w:t>Total</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243.15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125.99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241.01</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122.12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236.89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117.69</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234.86</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sz w:val="14"/>
                <w:szCs w:val="14"/>
              </w:rPr>
              <w:t>114.67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226.64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cs="Arial"/>
                <w:b/>
                <w:bCs/>
                <w:color w:val="000000"/>
                <w:sz w:val="14"/>
                <w:szCs w:val="14"/>
              </w:rPr>
              <w:t>121.38</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213.51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293BFC8F"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cs="Arial"/>
                <w:b/>
                <w:bCs/>
                <w:color w:val="000000"/>
                <w:sz w:val="14"/>
                <w:szCs w:val="14"/>
              </w:rPr>
              <w:t>105.97</w:t>
            </w:r>
          </w:p>
        </w:tc>
      </w:tr>
    </w:tbl>
    <w:p w14:paraId="53F3E0BF" w14:textId="7751F339" w:rsidR="00BB3C6A" w:rsidRDefault="00D03E35" w:rsidP="007A7901">
      <w:pPr>
        <w:tabs>
          <w:tab w:val="left" w:pos="1290"/>
        </w:tabs>
        <w:rPr>
          <w:rFonts w:ascii="Verdana" w:eastAsia="Verdana" w:hAnsi="Verdana" w:cs="Verdana"/>
          <w:b/>
          <w:bCs/>
          <w:color w:val="000000" w:themeColor="text1"/>
          <w:kern w:val="24"/>
          <w:sz w:val="20"/>
          <w:szCs w:val="20"/>
          <w:lang w:val="en-US"/>
        </w:rPr>
        <w:sectPr w:rsidR="00BB3C6A"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noProof/>
          <w:color w:val="000000" w:themeColor="text1"/>
        </w:rPr>
        <mc:AlternateContent>
          <mc:Choice Requires="wps">
            <w:drawing>
              <wp:anchor distT="0" distB="0" distL="114300" distR="114300" simplePos="0" relativeHeight="252407808" behindDoc="0" locked="0" layoutInCell="1" allowOverlap="1" wp14:anchorId="2A444E05" wp14:editId="2E5FD149">
                <wp:simplePos x="0" y="0"/>
                <wp:positionH relativeFrom="column">
                  <wp:posOffset>2552699</wp:posOffset>
                </wp:positionH>
                <wp:positionV relativeFrom="paragraph">
                  <wp:posOffset>69215</wp:posOffset>
                </wp:positionV>
                <wp:extent cx="3895725" cy="200025"/>
                <wp:effectExtent l="0" t="0" r="0" b="0"/>
                <wp:wrapNone/>
                <wp:docPr id="1119" name="TextBox 4"/>
                <wp:cNvGraphicFramePr/>
                <a:graphic xmlns:a="http://schemas.openxmlformats.org/drawingml/2006/main">
                  <a:graphicData uri="http://schemas.microsoft.com/office/word/2010/wordprocessingShape">
                    <wps:wsp>
                      <wps:cNvSpPr txBox="1"/>
                      <wps:spPr>
                        <a:xfrm>
                          <a:off x="0" y="0"/>
                          <a:ext cx="3895725" cy="200025"/>
                        </a:xfrm>
                        <a:prstGeom prst="rect">
                          <a:avLst/>
                        </a:prstGeom>
                        <a:noFill/>
                      </wps:spPr>
                      <wps:txbx>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A444E05" id="_x0000_s1353" type="#_x0000_t202" style="position:absolute;margin-left:201pt;margin-top:5.45pt;width:306.75pt;height:15.75pt;z-index:25240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" filled="f" stroked="f">
                <v:textbox style="mso-fit-shape-to-text:t">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6A9AF42" w14:textId="77777777" w:rsidR="00D03E35" w:rsidRDefault="00D03E35" w:rsidP="007A7901">
      <w:pPr>
        <w:tabs>
          <w:tab w:val="left" w:pos="1290"/>
        </w:tabs>
        <w:rPr>
          <w:rFonts w:ascii="Verdana" w:eastAsia="Verdana" w:hAnsi="Verdana" w:cs="Verdana"/>
          <w:b/>
          <w:bCs/>
          <w:color w:val="000000" w:themeColor="text1"/>
          <w:kern w:val="24"/>
          <w:sz w:val="20"/>
          <w:szCs w:val="20"/>
          <w:lang w:val="en-US"/>
        </w:rPr>
      </w:pPr>
    </w:p>
    <w:p w14:paraId="7DE941D9" w14:textId="07D08C79" w:rsidR="00040724" w:rsidRPr="002B5730" w:rsidRDefault="00AF644B"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9</w:t>
      </w:r>
      <w:r w:rsidRPr="002B5730">
        <w:rPr>
          <w:rFonts w:ascii="Verdana" w:eastAsia="Verdana" w:hAnsi="Verdana" w:cs="Verdana"/>
          <w:b/>
          <w:bCs/>
          <w:color w:val="000000" w:themeColor="text1"/>
          <w:kern w:val="24"/>
          <w:sz w:val="20"/>
          <w:szCs w:val="20"/>
          <w:lang w:val="en-US"/>
        </w:rPr>
        <w:t>. Global Demand-Supply Gap</w:t>
      </w:r>
    </w:p>
    <w:p w14:paraId="1AD0940D" w14:textId="2F7E85FB" w:rsidR="009E2A18" w:rsidRPr="002B5730" w:rsidRDefault="008F0CA7"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Demand Supply Scenario</w:t>
      </w:r>
    </w:p>
    <w:p w14:paraId="23E6ADCD" w14:textId="77777777" w:rsidR="00040724" w:rsidRPr="002B5730" w:rsidRDefault="00040724" w:rsidP="007A7901">
      <w:pPr>
        <w:tabs>
          <w:tab w:val="left" w:pos="1290"/>
        </w:tabs>
        <w:rPr>
          <w:rFonts w:ascii="Verdana" w:eastAsia="Verdana" w:hAnsi="Verdana" w:cs="Verdana"/>
          <w:b/>
          <w:bCs/>
          <w:color w:val="000000" w:themeColor="text1"/>
          <w:kern w:val="24"/>
          <w:sz w:val="20"/>
          <w:szCs w:val="20"/>
          <w:lang w:val="en-US"/>
        </w:rPr>
      </w:pPr>
    </w:p>
    <w:p w14:paraId="47E6D132" w14:textId="77777777" w:rsidR="00D03E35"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overall market for Vinyl Ester Resin is currently in</w:t>
      </w:r>
      <w:r w:rsidR="002C1239" w:rsidRPr="002B5730">
        <w:rPr>
          <w:rFonts w:ascii="Arial" w:eastAsia="Arial" w:hAnsi="Arial" w:cs="Arial"/>
          <w:color w:val="000000" w:themeColor="text1"/>
          <w:sz w:val="24"/>
          <w:szCs w:val="24"/>
        </w:rPr>
        <w:t xml:space="preserve"> a</w:t>
      </w:r>
      <w:r w:rsidRPr="002B5730">
        <w:rPr>
          <w:rFonts w:ascii="Arial" w:eastAsia="Arial" w:hAnsi="Arial" w:cs="Arial"/>
          <w:color w:val="000000" w:themeColor="text1"/>
          <w:sz w:val="24"/>
          <w:szCs w:val="24"/>
        </w:rPr>
        <w:t xml:space="preserve"> surplus situation in APAC region because </w:t>
      </w:r>
      <w:r w:rsidR="002C1239" w:rsidRPr="002B5730">
        <w:rPr>
          <w:rFonts w:ascii="Arial" w:eastAsia="Arial" w:hAnsi="Arial" w:cs="Arial"/>
          <w:color w:val="000000" w:themeColor="text1"/>
          <w:sz w:val="24"/>
          <w:szCs w:val="24"/>
        </w:rPr>
        <w:t xml:space="preserve">the consumption of Vinyl Ester is still high among </w:t>
      </w:r>
      <w:r w:rsidRPr="002B5730">
        <w:rPr>
          <w:rFonts w:ascii="Arial" w:eastAsia="Arial" w:hAnsi="Arial" w:cs="Arial"/>
          <w:color w:val="000000" w:themeColor="text1"/>
          <w:sz w:val="24"/>
          <w:szCs w:val="24"/>
        </w:rPr>
        <w:t>downstream manufacturers</w:t>
      </w:r>
      <w:r w:rsidR="002C1239" w:rsidRPr="002B5730">
        <w:rPr>
          <w:rFonts w:ascii="Arial" w:eastAsia="Arial" w:hAnsi="Arial" w:cs="Arial"/>
          <w:color w:val="000000" w:themeColor="text1"/>
          <w:sz w:val="24"/>
          <w:szCs w:val="24"/>
        </w:rPr>
        <w:t>. Ho</w:t>
      </w:r>
      <w:r w:rsidRPr="002B5730">
        <w:rPr>
          <w:rFonts w:ascii="Arial" w:eastAsia="Arial" w:hAnsi="Arial" w:cs="Arial"/>
          <w:color w:val="000000" w:themeColor="text1"/>
          <w:sz w:val="24"/>
          <w:szCs w:val="24"/>
        </w:rPr>
        <w:t xml:space="preserve">wever, companies are currently operating at lower rates due to uncertainty in demand potential owing to </w:t>
      </w:r>
      <w:r w:rsidR="002C12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current pandemic situation.  But estimated demand supply gap in APAC region till 2025 </w:t>
      </w:r>
    </w:p>
    <w:p w14:paraId="44696D9E" w14:textId="77777777" w:rsidR="00D03E35" w:rsidRDefault="00D03E35" w:rsidP="00040724">
      <w:pPr>
        <w:tabs>
          <w:tab w:val="left" w:pos="1290"/>
        </w:tabs>
        <w:spacing w:line="360" w:lineRule="auto"/>
        <w:jc w:val="both"/>
        <w:rPr>
          <w:rFonts w:ascii="Arial" w:eastAsia="Arial" w:hAnsi="Arial" w:cs="Arial"/>
          <w:color w:val="000000" w:themeColor="text1"/>
          <w:sz w:val="24"/>
          <w:szCs w:val="24"/>
        </w:rPr>
      </w:pPr>
    </w:p>
    <w:p w14:paraId="752BF8B0" w14:textId="7CF454E2"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may generate the need for capacity addition or running plants at 100% capacities to overcome the </w:t>
      </w:r>
      <w:r w:rsidR="000308F6" w:rsidRPr="002B5730">
        <w:rPr>
          <w:rFonts w:ascii="Arial" w:eastAsia="Arial" w:hAnsi="Arial" w:cs="Arial"/>
          <w:color w:val="000000" w:themeColor="text1"/>
          <w:sz w:val="24"/>
          <w:szCs w:val="24"/>
        </w:rPr>
        <w:t xml:space="preserve">demand </w:t>
      </w:r>
      <w:r w:rsidRPr="002B5730">
        <w:rPr>
          <w:rFonts w:ascii="Arial" w:eastAsia="Arial" w:hAnsi="Arial" w:cs="Arial"/>
          <w:color w:val="000000" w:themeColor="text1"/>
          <w:sz w:val="24"/>
          <w:szCs w:val="24"/>
        </w:rPr>
        <w:t>supply gap.</w:t>
      </w:r>
    </w:p>
    <w:p w14:paraId="71138FAE" w14:textId="5488D9A1"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Major demand for Vinyl Ester Resin in Europe </w:t>
      </w:r>
      <w:r w:rsidR="00852969" w:rsidRPr="002B5730">
        <w:rPr>
          <w:rFonts w:ascii="Arial" w:eastAsia="Arial" w:hAnsi="Arial" w:cs="Arial"/>
          <w:color w:val="000000" w:themeColor="text1"/>
          <w:sz w:val="24"/>
          <w:szCs w:val="24"/>
        </w:rPr>
        <w:t>comes f</w:t>
      </w:r>
      <w:r w:rsidRPr="002B5730">
        <w:rPr>
          <w:rFonts w:ascii="Arial" w:eastAsia="Arial" w:hAnsi="Arial" w:cs="Arial"/>
          <w:color w:val="000000" w:themeColor="text1"/>
          <w:sz w:val="24"/>
          <w:szCs w:val="24"/>
        </w:rPr>
        <w:t xml:space="preserve">rom pipes and tanks, and renewables. Major producers such as AOC, </w:t>
      </w:r>
      <w:r w:rsidR="00852969"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INEOS Composites produce</w:t>
      </w:r>
      <w:r w:rsidR="00852969" w:rsidRPr="002B5730">
        <w:rPr>
          <w:rFonts w:ascii="Arial" w:eastAsia="Arial" w:hAnsi="Arial" w:cs="Arial"/>
          <w:color w:val="000000" w:themeColor="text1"/>
          <w:sz w:val="24"/>
          <w:szCs w:val="24"/>
        </w:rPr>
        <w:t xml:space="preserve"> and use</w:t>
      </w:r>
      <w:r w:rsidRPr="002B5730">
        <w:rPr>
          <w:rFonts w:ascii="Arial" w:eastAsia="Arial" w:hAnsi="Arial" w:cs="Arial"/>
          <w:color w:val="000000" w:themeColor="text1"/>
          <w:sz w:val="24"/>
          <w:szCs w:val="24"/>
        </w:rPr>
        <w:t xml:space="preserve"> </w:t>
      </w:r>
      <w:r w:rsidR="00852969" w:rsidRPr="002B5730">
        <w:rPr>
          <w:rFonts w:ascii="Arial" w:eastAsia="Arial" w:hAnsi="Arial" w:cs="Arial"/>
          <w:color w:val="000000" w:themeColor="text1"/>
          <w:sz w:val="24"/>
          <w:szCs w:val="24"/>
        </w:rPr>
        <w:t>V</w:t>
      </w:r>
      <w:r w:rsidRPr="002B5730">
        <w:rPr>
          <w:rFonts w:ascii="Arial" w:eastAsia="Arial" w:hAnsi="Arial" w:cs="Arial"/>
          <w:color w:val="000000" w:themeColor="text1"/>
          <w:sz w:val="24"/>
          <w:szCs w:val="24"/>
        </w:rPr>
        <w:t>inyl Ester Resin in various forms. In Europe, most of the vinyl ester resins are used in renewable</w:t>
      </w:r>
      <w:r w:rsidR="000308F6" w:rsidRPr="002B5730">
        <w:rPr>
          <w:rFonts w:ascii="Arial" w:eastAsia="Arial" w:hAnsi="Arial" w:cs="Arial"/>
          <w:color w:val="000000" w:themeColor="text1"/>
          <w:sz w:val="24"/>
          <w:szCs w:val="24"/>
        </w:rPr>
        <w:t xml:space="preserve"> energy sector</w:t>
      </w:r>
      <w:r w:rsidR="00852969"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especially in Wind Energy</w:t>
      </w:r>
      <w:r w:rsidR="00852969" w:rsidRPr="002B5730">
        <w:rPr>
          <w:rFonts w:ascii="Arial" w:eastAsia="Arial" w:hAnsi="Arial" w:cs="Arial"/>
          <w:color w:val="000000" w:themeColor="text1"/>
          <w:sz w:val="24"/>
          <w:szCs w:val="24"/>
        </w:rPr>
        <w:t xml:space="preserve"> sector</w:t>
      </w:r>
      <w:r w:rsidRPr="002B5730">
        <w:rPr>
          <w:rFonts w:ascii="Arial" w:eastAsia="Arial" w:hAnsi="Arial" w:cs="Arial"/>
          <w:color w:val="000000" w:themeColor="text1"/>
          <w:sz w:val="24"/>
          <w:szCs w:val="24"/>
        </w:rPr>
        <w:t>.</w:t>
      </w:r>
    </w:p>
    <w:p w14:paraId="6745D0E2" w14:textId="73E529FB"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Consequently, Vinyl Ester Resi</w:t>
      </w:r>
      <w:r w:rsidR="00D55339"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 xml:space="preserve"> has increasingly been manufactured by </w:t>
      </w:r>
      <w:r w:rsidR="00D55339" w:rsidRPr="002B5730">
        <w:rPr>
          <w:rFonts w:ascii="Arial" w:eastAsia="Arial" w:hAnsi="Arial" w:cs="Arial"/>
          <w:color w:val="000000" w:themeColor="text1"/>
          <w:sz w:val="24"/>
          <w:szCs w:val="24"/>
        </w:rPr>
        <w:t>u</w:t>
      </w:r>
      <w:r w:rsidRPr="002B5730">
        <w:rPr>
          <w:rFonts w:ascii="Arial" w:eastAsia="Arial" w:hAnsi="Arial" w:cs="Arial"/>
          <w:color w:val="000000" w:themeColor="text1"/>
          <w:sz w:val="24"/>
          <w:szCs w:val="24"/>
        </w:rPr>
        <w:t>nsaturated polyester resins manufactur</w:t>
      </w:r>
      <w:r w:rsidR="00D55339"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companies across Europe as an alternative to other compounds. Thus, demand for Vinyl Ester Resin has recently taken an exponential pace in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However, on the supply side,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is still dependent on Asia-Pacific region for Vinyl Ester Resin. It is estimated that in 2020, half of the demand for Vinyl Ester Resin </w:t>
      </w:r>
      <w:r w:rsidR="000308F6" w:rsidRPr="002B5730">
        <w:rPr>
          <w:rFonts w:ascii="Arial" w:eastAsia="Arial" w:hAnsi="Arial" w:cs="Arial"/>
          <w:color w:val="000000" w:themeColor="text1"/>
          <w:sz w:val="24"/>
          <w:szCs w:val="24"/>
        </w:rPr>
        <w:t>in</w:t>
      </w:r>
      <w:r w:rsidRPr="002B5730">
        <w:rPr>
          <w:rFonts w:ascii="Arial" w:eastAsia="Arial" w:hAnsi="Arial" w:cs="Arial"/>
          <w:color w:val="000000" w:themeColor="text1"/>
          <w:sz w:val="24"/>
          <w:szCs w:val="24"/>
        </w:rPr>
        <w:t xml:space="preserve"> Europe will be catered through imports.</w:t>
      </w:r>
    </w:p>
    <w:p w14:paraId="3A7E1AA5" w14:textId="15CB7033" w:rsidR="00CD6836" w:rsidRDefault="00F33054" w:rsidP="00040724">
      <w:pPr>
        <w:tabs>
          <w:tab w:val="left" w:pos="1290"/>
        </w:tabs>
        <w:spacing w:line="360" w:lineRule="auto"/>
        <w:jc w:val="both"/>
        <w:rPr>
          <w:rFonts w:ascii="Arial" w:eastAsia="Arial" w:hAnsi="Arial" w:cs="Arial"/>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In North America, Vinyl Ester Resin is used in the production of pipes and tanks. In 2020, many players, including AOC, revamped their total production significantly in the United States during year-end. AOC manufactures Vinyl ester resin for thermal, corrosion, and chemical resistance applications in pipes</w:t>
      </w:r>
      <w:r w:rsidR="003633B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tanks, </w:t>
      </w:r>
      <w:r w:rsidR="003633BE"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marine components. It is also used as a lining system in industries to protect pipes and tanks from corrosion and various chemicals.</w:t>
      </w:r>
    </w:p>
    <w:p w14:paraId="72D8DF15" w14:textId="389C199D" w:rsidR="00F33054" w:rsidRDefault="0085544B"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1920" behindDoc="0" locked="0" layoutInCell="1" allowOverlap="1" wp14:anchorId="6AD27127" wp14:editId="495C653D">
                <wp:simplePos x="0" y="0"/>
                <wp:positionH relativeFrom="column">
                  <wp:posOffset>-142875</wp:posOffset>
                </wp:positionH>
                <wp:positionV relativeFrom="paragraph">
                  <wp:posOffset>46989</wp:posOffset>
                </wp:positionV>
                <wp:extent cx="6626860" cy="485775"/>
                <wp:effectExtent l="0" t="0" r="0" b="0"/>
                <wp:wrapNone/>
                <wp:docPr id="75"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0ABC80D" w14:textId="4A96EA72"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8</w:t>
                            </w:r>
                            <w:r>
                              <w:rPr>
                                <w:rFonts w:ascii="Verdana" w:eastAsia="Verdana" w:hAnsi="Verdana" w:cs="Verdana"/>
                                <w:b/>
                                <w:bCs/>
                                <w:color w:val="000000"/>
                                <w:kern w:val="24"/>
                                <w:sz w:val="20"/>
                                <w:szCs w:val="20"/>
                              </w:rPr>
                              <w:t xml:space="preserve">: Global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27127" id="_x0000_s1354" type="#_x0000_t202" style="position:absolute;left:0;text-align:left;margin-left:-11.25pt;margin-top:3.7pt;width:521.8pt;height:38.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" filled="f" stroked="f">
                <v:textbox>
                  <w:txbxContent>
                    <w:p w14:paraId="10ABC80D" w14:textId="4A96EA72"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8</w:t>
                      </w:r>
                      <w:r>
                        <w:rPr>
                          <w:rFonts w:ascii="Verdana" w:eastAsia="Verdana" w:hAnsi="Verdana" w:cs="Verdana"/>
                          <w:b/>
                          <w:bCs/>
                          <w:color w:val="000000"/>
                          <w:kern w:val="24"/>
                          <w:sz w:val="20"/>
                          <w:szCs w:val="20"/>
                        </w:rPr>
                        <w:t xml:space="preserve">: Global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08A935B4" w14:textId="78A4A854" w:rsidR="003723C4" w:rsidRDefault="003723C4" w:rsidP="00040724">
      <w:pPr>
        <w:tabs>
          <w:tab w:val="left" w:pos="1290"/>
        </w:tabs>
        <w:spacing w:line="360" w:lineRule="auto"/>
        <w:jc w:val="both"/>
        <w:rPr>
          <w:rFonts w:ascii="Arial" w:eastAsia="Arial" w:hAnsi="Arial" w:cs="Arial"/>
          <w:color w:val="000000" w:themeColor="text1"/>
          <w:sz w:val="24"/>
          <w:szCs w:val="24"/>
        </w:rPr>
      </w:pPr>
    </w:p>
    <w:tbl>
      <w:tblPr>
        <w:tblW w:w="10050" w:type="dxa"/>
        <w:tblCellMar>
          <w:left w:w="0" w:type="dxa"/>
          <w:right w:w="0" w:type="dxa"/>
        </w:tblCellMar>
        <w:tblLook w:val="0420" w:firstRow="1" w:lastRow="0" w:firstColumn="0" w:lastColumn="0" w:noHBand="0" w:noVBand="1"/>
      </w:tblPr>
      <w:tblGrid>
        <w:gridCol w:w="1060"/>
        <w:gridCol w:w="1141"/>
        <w:gridCol w:w="871"/>
        <w:gridCol w:w="871"/>
        <w:gridCol w:w="871"/>
        <w:gridCol w:w="871"/>
        <w:gridCol w:w="758"/>
        <w:gridCol w:w="984"/>
        <w:gridCol w:w="875"/>
        <w:gridCol w:w="874"/>
        <w:gridCol w:w="874"/>
      </w:tblGrid>
      <w:tr w:rsidR="0085544B" w:rsidRPr="0085544B" w14:paraId="09F0659C" w14:textId="77777777" w:rsidTr="0085544B">
        <w:trPr>
          <w:trHeight w:val="382"/>
        </w:trPr>
        <w:tc>
          <w:tcPr>
            <w:tcW w:w="10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53CC576"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114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700B64"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071FF2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555BF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B52D46"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96D8E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0B12B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D9F4A9"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8BCCB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3A443A"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584F8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220E887C" w14:textId="77777777" w:rsidTr="0085544B">
        <w:trPr>
          <w:trHeight w:val="438"/>
        </w:trPr>
        <w:tc>
          <w:tcPr>
            <w:tcW w:w="1060"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676CA8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Global</w:t>
            </w:r>
          </w:p>
        </w:tc>
        <w:tc>
          <w:tcPr>
            <w:tcW w:w="1141"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450B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CA2DD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4D540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9CFF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953</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F59C5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965</w:t>
            </w:r>
          </w:p>
        </w:tc>
        <w:tc>
          <w:tcPr>
            <w:tcW w:w="7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7B844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980</w:t>
            </w:r>
          </w:p>
        </w:tc>
        <w:tc>
          <w:tcPr>
            <w:tcW w:w="98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8E8D5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985</w:t>
            </w:r>
          </w:p>
        </w:tc>
        <w:tc>
          <w:tcPr>
            <w:tcW w:w="87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D1B5A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1020</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336A9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1025</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8DEEC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1030</w:t>
            </w:r>
          </w:p>
        </w:tc>
      </w:tr>
      <w:tr w:rsidR="0085544B" w:rsidRPr="0085544B" w14:paraId="68E51F8F" w14:textId="77777777" w:rsidTr="0085544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296D3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F377A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E586B3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733</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170C8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4788A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776</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53508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790</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4638C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812</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CA7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759</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B65DB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808</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370E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866</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37F5F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929</w:t>
            </w:r>
          </w:p>
        </w:tc>
      </w:tr>
      <w:tr w:rsidR="00A812E2" w:rsidRPr="0085544B" w14:paraId="640E2784"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8AE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521B1C" w14:textId="47FA27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E6C91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BDD2A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47DD5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03FA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A23FF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C742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38076A0" w14:textId="6571D6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53A108" w14:textId="4CD3BE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D557FA1" w14:textId="52C2C2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086B2833"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0EDF9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BA4D8F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2409D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99767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62570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23A7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795ED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382AC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CCD2758" w14:textId="3727F6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56B5721" w14:textId="035E778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1FA3FB7" w14:textId="2AAD78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3BD681"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1F1E26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8753E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AA672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677.49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446A1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707.79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A782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734.69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3F6EF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767.44</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8FBD4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796.32</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D7A0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739.49</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1F369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789.09</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DE7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1026.25</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563A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1367.33</w:t>
            </w:r>
          </w:p>
        </w:tc>
      </w:tr>
      <w:tr w:rsidR="00A812E2" w:rsidRPr="0085544B" w14:paraId="3A13E4A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A0E3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446D6D8" w14:textId="2B4C57A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ACD38A" w14:textId="6A5132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3C426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CB56A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C765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4.46%</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7CD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3.76%</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B6BB8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-7.14%</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5FE4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6.71%</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39569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6.42%</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AD1E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5.58%</w:t>
            </w:r>
          </w:p>
        </w:tc>
      </w:tr>
      <w:tr w:rsidR="00A812E2" w:rsidRPr="0085544B" w14:paraId="6FCC6E5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37FB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6B3F6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068D8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6FB1F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0AD5E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BCC6D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255B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231B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DC2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19.23</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CE41E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-159.81</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2A1F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-438.76</w:t>
            </w:r>
          </w:p>
        </w:tc>
      </w:tr>
    </w:tbl>
    <w:p w14:paraId="5FDA902E" w14:textId="332D61A1" w:rsidR="0085544B" w:rsidRDefault="0085544B" w:rsidP="00040724">
      <w:pPr>
        <w:tabs>
          <w:tab w:val="left" w:pos="1290"/>
        </w:tabs>
        <w:spacing w:line="360" w:lineRule="auto"/>
        <w:jc w:val="both"/>
        <w:rPr>
          <w:rFonts w:ascii="Arial" w:eastAsia="Arial" w:hAnsi="Arial" w:cs="Arial"/>
          <w:color w:val="000000" w:themeColor="text1"/>
          <w:sz w:val="24"/>
          <w:szCs w:val="24"/>
        </w:rPr>
      </w:pPr>
    </w:p>
    <w:p w14:paraId="48C21629" w14:textId="6F0725F1" w:rsidR="00851D83" w:rsidRDefault="00BB3C6A"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3968" behindDoc="0" locked="0" layoutInCell="1" allowOverlap="1" wp14:anchorId="51338CE5" wp14:editId="34DB0CF8">
                <wp:simplePos x="0" y="0"/>
                <wp:positionH relativeFrom="column">
                  <wp:posOffset>0</wp:posOffset>
                </wp:positionH>
                <wp:positionV relativeFrom="paragraph">
                  <wp:posOffset>-89535</wp:posOffset>
                </wp:positionV>
                <wp:extent cx="6626860" cy="485775"/>
                <wp:effectExtent l="0" t="0" r="0" b="0"/>
                <wp:wrapNone/>
                <wp:docPr id="128"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58D8FD55" w14:textId="72CD0648"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9</w:t>
                            </w:r>
                            <w:r>
                              <w:rPr>
                                <w:rFonts w:ascii="Verdana" w:eastAsia="Verdana" w:hAnsi="Verdana" w:cs="Verdana"/>
                                <w:b/>
                                <w:bCs/>
                                <w:color w:val="000000"/>
                                <w:kern w:val="24"/>
                                <w:sz w:val="20"/>
                                <w:szCs w:val="20"/>
                              </w:rPr>
                              <w:t xml:space="preserve">: Asia Pacific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1338CE5" id="_x0000_s1355" type="#_x0000_t202" style="position:absolute;left:0;text-align:left;margin-left:0;margin-top:-7.05pt;width:521.8pt;height:38.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" filled="f" stroked="f">
                <v:textbox>
                  <w:txbxContent>
                    <w:p w14:paraId="58D8FD55" w14:textId="72CD0648"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9</w:t>
                      </w:r>
                      <w:r>
                        <w:rPr>
                          <w:rFonts w:ascii="Verdana" w:eastAsia="Verdana" w:hAnsi="Verdana" w:cs="Verdana"/>
                          <w:b/>
                          <w:bCs/>
                          <w:color w:val="000000"/>
                          <w:kern w:val="24"/>
                          <w:sz w:val="20"/>
                          <w:szCs w:val="20"/>
                        </w:rPr>
                        <w:t xml:space="preserve">: Asia Pacific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85544B" w:rsidRPr="0085544B" w14:paraId="7DEC4AA0" w14:textId="77777777" w:rsidTr="00851D83">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3F8C81"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FDF83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276D0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F8DAD35"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3AAF0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B59AB8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157FC0"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5D2EDA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F4C25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CF674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BAF8E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061F50B5" w14:textId="77777777" w:rsidTr="00851D83">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CF7D4A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AA7217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BB3DE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437E6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54C5A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3067A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051110"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C70D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320D1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2D50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845E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487</w:t>
            </w:r>
          </w:p>
        </w:tc>
      </w:tr>
      <w:tr w:rsidR="0085544B" w:rsidRPr="0085544B" w14:paraId="09F6A5F9"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67D2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FE5D3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4A73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B4C261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5D8E9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3492C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EF6DD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5524D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727F2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684E677"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8A414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441</w:t>
            </w:r>
          </w:p>
        </w:tc>
      </w:tr>
      <w:tr w:rsidR="00A812E2" w:rsidRPr="0085544B" w14:paraId="1923A70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649F3E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1E084E" w14:textId="29E2AA6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31850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13.76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CA598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14.96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D8878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15.38</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3FB7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23.81</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62F1B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28.83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DF48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24.55</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2E6925D" w14:textId="0CE0D4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89B727" w14:textId="50A225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84423F0" w14:textId="52DD31B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2600F5F"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7CC50A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43FC41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530F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38.91</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68D782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33.53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483AC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28.44</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02C0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6AE252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29.91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D3D92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23.00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73D94E9" w14:textId="42384D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086AB41" w14:textId="6CA6A5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96492CA" w14:textId="78D1FF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9E946E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3A8DF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664B5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57BC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9A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95D0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61294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8EF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84B96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CA6C3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2A6E0E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0F1D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688.20</w:t>
            </w:r>
          </w:p>
        </w:tc>
      </w:tr>
      <w:tr w:rsidR="00A812E2" w:rsidRPr="0085544B" w14:paraId="6F08D74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50DC8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A285EF6" w14:textId="6B04CD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CFE73F" w14:textId="1627E27E"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6.12%</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E73A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BFC9D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AEF0C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58F56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CBB08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40471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F5317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76E3A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6.84%</w:t>
            </w:r>
          </w:p>
        </w:tc>
      </w:tr>
      <w:tr w:rsidR="00A812E2" w:rsidRPr="0085544B" w14:paraId="35DDA21E"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36EB6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F17B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F8AB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19DC0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1A1BC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A8A6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6060E5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61495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46923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480D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AF2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-102.63</w:t>
            </w:r>
          </w:p>
        </w:tc>
      </w:tr>
    </w:tbl>
    <w:p w14:paraId="6F19CE98" w14:textId="7D3C0632"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6016" behindDoc="0" locked="0" layoutInCell="1" allowOverlap="1" wp14:anchorId="1AFC1320" wp14:editId="4C548EA0">
                <wp:simplePos x="0" y="0"/>
                <wp:positionH relativeFrom="column">
                  <wp:posOffset>0</wp:posOffset>
                </wp:positionH>
                <wp:positionV relativeFrom="paragraph">
                  <wp:posOffset>278130</wp:posOffset>
                </wp:positionV>
                <wp:extent cx="6626860" cy="485775"/>
                <wp:effectExtent l="0" t="0" r="0" b="0"/>
                <wp:wrapNone/>
                <wp:docPr id="132"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C4CFA4A" w14:textId="61C2F733"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10</w:t>
                            </w:r>
                            <w:r>
                              <w:rPr>
                                <w:rFonts w:ascii="Verdana" w:eastAsia="Verdana" w:hAnsi="Verdana" w:cs="Verdana"/>
                                <w:b/>
                                <w:bCs/>
                                <w:color w:val="000000"/>
                                <w:kern w:val="24"/>
                                <w:sz w:val="20"/>
                                <w:szCs w:val="20"/>
                              </w:rPr>
                              <w:t xml:space="preserve">: Europe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AFC1320" id="_x0000_s1356" type="#_x0000_t202" style="position:absolute;left:0;text-align:left;margin-left:0;margin-top:21.9pt;width:521.8pt;height:38.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" filled="f" stroked="f">
                <v:textbox>
                  <w:txbxContent>
                    <w:p w14:paraId="1C4CFA4A" w14:textId="61C2F733"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10</w:t>
                      </w:r>
                      <w:r>
                        <w:rPr>
                          <w:rFonts w:ascii="Verdana" w:eastAsia="Verdana" w:hAnsi="Verdana" w:cs="Verdana"/>
                          <w:b/>
                          <w:bCs/>
                          <w:color w:val="000000"/>
                          <w:kern w:val="24"/>
                          <w:sz w:val="20"/>
                          <w:szCs w:val="20"/>
                        </w:rPr>
                        <w:t xml:space="preserve">: Europe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40587352" w14:textId="6547595C"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FA582A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32686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DCB3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EF69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BDD45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874A1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3261A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D9CD23"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9FA6D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ED0219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1A6042F"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B66D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13FB6AA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B910E44" w14:textId="2549E138"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DD0DE2" w14:textId="479FE87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6A865F" w14:textId="59934E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6B1BA50" w14:textId="03FBF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4553B3" w14:textId="2A156B5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A8BC30" w14:textId="669D8C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486630" w14:textId="53ED873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8516E0" w14:textId="74A78C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CB8E9B" w14:textId="3AAE48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2A9446" w14:textId="6CEA47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86EB3E" w14:textId="297820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r>
      <w:tr w:rsidR="00A812E2" w:rsidRPr="0085544B" w14:paraId="3169848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36C32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2E8D9F9" w14:textId="46245AA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FF1182" w14:textId="204E65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4F58DA" w14:textId="780788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4109EFB" w14:textId="09D6B5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CAFB95C" w14:textId="4E7BEE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6BE69" w14:textId="6ECD2B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A3A0A1" w14:textId="53463A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561C46" w14:textId="4CAAFD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8796D3" w14:textId="2E799E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B1FDFB" w14:textId="10A6FF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189.61</w:t>
            </w:r>
          </w:p>
        </w:tc>
      </w:tr>
      <w:tr w:rsidR="00A812E2" w:rsidRPr="0085544B" w14:paraId="012A492E"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0D790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E89013" w14:textId="5A7BA3B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EC323F" w14:textId="74D12D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33.25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5072C8" w14:textId="21C26D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35.72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50189C" w14:textId="67DAD32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37.43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CCC3C1" w14:textId="298D31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40.56</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7EADF6" w14:textId="575EFC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44.73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E4911A" w14:textId="0FE38FB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35.61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A9F9161" w14:textId="156E1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698DE54" w14:textId="01AFAA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195F6CF" w14:textId="5C6A9C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AF54921"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E4625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413DE03" w14:textId="1661978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9091C" w14:textId="7C21B3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1F3FED" w14:textId="6E8AD00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E44F40" w14:textId="26B44C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26.40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C11029" w14:textId="37CD11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23.71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95BA6E" w14:textId="4AE43A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25.55</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1DD703" w14:textId="6CDAF66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DCE921C" w14:textId="1D91D7D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8C83E78" w14:textId="0EAB3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5117D00" w14:textId="50174F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8FE34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0378E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4281A6" w14:textId="4FBDBB84"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749293" w14:textId="04DB0B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27E001" w14:textId="60DFCC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C94E99" w14:textId="4C49C5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8FAF4" w14:textId="3E01A62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204566" w14:textId="68C96E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131D1D" w14:textId="3B7D26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50D12E" w14:textId="4186AF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759E10" w14:textId="08EBC3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DA92D" w14:textId="75CC40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281.95</w:t>
            </w:r>
          </w:p>
        </w:tc>
      </w:tr>
      <w:tr w:rsidR="00A812E2" w:rsidRPr="0085544B" w14:paraId="48D0EC4F"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0E58D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373A964" w14:textId="69C2A36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364761" w14:textId="5343F990"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2.02%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5D3D37" w14:textId="218EE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022CCF" w14:textId="6E98195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7E0C7D" w14:textId="11D0227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B20B06" w14:textId="0CAA24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5DC982" w14:textId="5A49B47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086261" w14:textId="43EDAA3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3217F" w14:textId="12FA6AF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18BB29" w14:textId="33EF3F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3.86%</w:t>
            </w:r>
          </w:p>
        </w:tc>
      </w:tr>
      <w:tr w:rsidR="00A812E2" w:rsidRPr="0085544B" w14:paraId="067FD18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06796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D2590" w14:textId="074E90E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6CC6A" w14:textId="2C6E87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1D0D2C" w14:textId="10F468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8F24D5" w14:textId="1EBF43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84BCAC" w14:textId="4EDBA0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46DC4A" w14:textId="346E44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7DD981" w14:textId="389D9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0DDC72" w14:textId="3E055DE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CEA5D5" w14:textId="2FC3CC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BC9A7F" w14:textId="6321E9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-92.34</w:t>
            </w:r>
          </w:p>
        </w:tc>
      </w:tr>
    </w:tbl>
    <w:p w14:paraId="6BC6DE2D" w14:textId="29DAB4FA"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8064" behindDoc="0" locked="0" layoutInCell="1" allowOverlap="1" wp14:anchorId="1CB8AD7B" wp14:editId="75D0DEC2">
                <wp:simplePos x="0" y="0"/>
                <wp:positionH relativeFrom="column">
                  <wp:posOffset>0</wp:posOffset>
                </wp:positionH>
                <wp:positionV relativeFrom="paragraph">
                  <wp:posOffset>297180</wp:posOffset>
                </wp:positionV>
                <wp:extent cx="6626860" cy="485775"/>
                <wp:effectExtent l="0" t="0" r="0" b="0"/>
                <wp:wrapNone/>
                <wp:docPr id="159"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33AF0522" w14:textId="53D4C1F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1</w:t>
                            </w:r>
                            <w:r>
                              <w:rPr>
                                <w:rFonts w:ascii="Verdana" w:eastAsia="Verdana" w:hAnsi="Verdana" w:cs="Verdana"/>
                                <w:b/>
                                <w:bCs/>
                                <w:color w:val="000000"/>
                                <w:kern w:val="24"/>
                                <w:sz w:val="20"/>
                                <w:szCs w:val="20"/>
                              </w:rPr>
                              <w:t xml:space="preserve">: North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B8AD7B" id="_x0000_s1357" type="#_x0000_t202" style="position:absolute;left:0;text-align:left;margin-left:0;margin-top:23.4pt;width:521.8pt;height:38.2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" filled="f" stroked="f">
                <v:textbox>
                  <w:txbxContent>
                    <w:p w14:paraId="33AF0522" w14:textId="53D4C1F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1</w:t>
                      </w:r>
                      <w:r>
                        <w:rPr>
                          <w:rFonts w:ascii="Verdana" w:eastAsia="Verdana" w:hAnsi="Verdana" w:cs="Verdana"/>
                          <w:b/>
                          <w:bCs/>
                          <w:color w:val="000000"/>
                          <w:kern w:val="24"/>
                          <w:sz w:val="20"/>
                          <w:szCs w:val="20"/>
                        </w:rPr>
                        <w:t xml:space="preserve">: North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1C563EAC" w14:textId="3C2D1DBD"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666EA74"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4794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169FC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FC37F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7FC9C3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101790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8D620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F687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EC7745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C71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DFA1C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54EAD9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3B34572"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53D2123" w14:textId="3C729C2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52CE9A6" w14:textId="26901EE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0C460A" w14:textId="39EC53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E7EB70" w14:textId="421299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4000A0" w14:textId="1DAFA7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64EB45" w14:textId="347B95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A2742E" w14:textId="4C0364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FF8CD" w14:textId="781AB4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8C67C" w14:textId="6314E4F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3602E" w14:textId="49EE03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7DBC72" w14:textId="0DA2ED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r>
      <w:tr w:rsidR="00A812E2" w:rsidRPr="0085544B" w14:paraId="4E08BD8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7BECB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034510A" w14:textId="1FD72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15C772" w14:textId="43517E4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913FF4" w14:textId="70AE8F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4F1775" w14:textId="7AFA09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043B69A" w14:textId="56A3DF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C0F649" w14:textId="57B7C3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B4F4D0" w14:textId="42DBC60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207C13" w14:textId="0223BC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449FD5" w14:textId="690E05F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B4680E" w14:textId="6CC4F9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200.24</w:t>
            </w:r>
          </w:p>
        </w:tc>
      </w:tr>
      <w:tr w:rsidR="00851D83" w:rsidRPr="0085544B" w14:paraId="72D418C6"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5C833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23C421" w14:textId="04EFF83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80153" w14:textId="19B7A4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C7B71A" w14:textId="6CFB3E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C83424" w14:textId="7E5532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851ECC" w14:textId="79BC4A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20.25</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0FB4A28" w14:textId="4CA77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58B666" w14:textId="5EA92B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21.72</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5A4709" w14:textId="561E65B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B641842" w14:textId="7CE082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A037CB5" w14:textId="632A17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851D83" w:rsidRPr="0085544B" w14:paraId="6BF73A35"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DC748DC"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142ED2C" w14:textId="0A81AEA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91953D" w14:textId="38CE18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32.13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7207F" w14:textId="4476A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32.52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469216" w14:textId="6E18A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5F29D6" w14:textId="58F8567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39.91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D4DA66" w14:textId="120A78E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37.94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CB4502" w14:textId="164CAA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1234248" w14:textId="7D1793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0B29502" w14:textId="5D907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E0B20D3" w14:textId="48C654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9D5D495"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80FCB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BBCE4" w14:textId="11902752"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3A4A73" w14:textId="7933E4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6EC87" w14:textId="1D5E3E3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CCD36" w14:textId="65FEC2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9661C" w14:textId="49B88B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1F23AE" w14:textId="2D92AF7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A88614" w14:textId="149F18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2C8C1F" w14:textId="5AF460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087FD1" w14:textId="4C97B36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1C46D3" w14:textId="61264A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274.88</w:t>
            </w:r>
          </w:p>
        </w:tc>
      </w:tr>
      <w:tr w:rsidR="00A812E2" w:rsidRPr="0085544B" w14:paraId="2BC19A5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B49405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36B002" w14:textId="39255F3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0B2B79" w14:textId="5B4F56AF"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48F8644" w14:textId="1964B5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1EB937" w14:textId="2064735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45D02" w14:textId="2F3931E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60CA06" w14:textId="425752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334024" w14:textId="4BECB2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307793" w14:textId="364A67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681BB7" w14:textId="6A2DEE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FC2919" w14:textId="416932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4.82%</w:t>
            </w:r>
          </w:p>
        </w:tc>
      </w:tr>
      <w:tr w:rsidR="00A812E2" w:rsidRPr="0085544B" w14:paraId="4099468C"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4A078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102B79" w14:textId="1EE6605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60A1D6" w14:textId="36CCCA4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2D89A0" w14:textId="59E6810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0594C5" w14:textId="02534E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2914A4" w14:textId="64C7EA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09D7ED" w14:textId="1326B8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ADA525" w14:textId="40B4C8F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A554A2" w14:textId="68F903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C9CAD" w14:textId="668CED9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359CF" w14:textId="03ECCF0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-74.65</w:t>
            </w:r>
          </w:p>
        </w:tc>
      </w:tr>
    </w:tbl>
    <w:p w14:paraId="07CA4862" w14:textId="674F8692" w:rsidR="00A812E2"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0112" behindDoc="0" locked="0" layoutInCell="1" allowOverlap="1" wp14:anchorId="2CB2C25E" wp14:editId="2EAF1AEB">
                <wp:simplePos x="0" y="0"/>
                <wp:positionH relativeFrom="column">
                  <wp:posOffset>0</wp:posOffset>
                </wp:positionH>
                <wp:positionV relativeFrom="paragraph">
                  <wp:posOffset>297180</wp:posOffset>
                </wp:positionV>
                <wp:extent cx="6626860" cy="485775"/>
                <wp:effectExtent l="0" t="0" r="0" b="0"/>
                <wp:wrapNone/>
                <wp:docPr id="183"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1C6547A" w14:textId="307D0154"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South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B2C25E" id="_x0000_s1358" type="#_x0000_t202" style="position:absolute;left:0;text-align:left;margin-left:0;margin-top:23.4pt;width:521.8pt;height:38.2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" filled="f" stroked="f">
                <v:textbox>
                  <w:txbxContent>
                    <w:p w14:paraId="41C6547A" w14:textId="307D0154"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South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5E4C5905" w14:textId="78EE4164" w:rsidR="00A812E2" w:rsidRDefault="00A812E2"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99E0FF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EE375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CDC05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8011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2E165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1BB2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97754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67BF6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9AF37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7BE7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5B426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B0E2B4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38E4924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FD65448" w14:textId="3DE12D8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6C5626" w14:textId="59E225E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31E3B8" w14:textId="5B378BA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F9E39B" w14:textId="05930D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DA25F" w14:textId="35F9E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B1A75" w14:textId="171FA5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E2F5C4" w14:textId="750078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B0C09" w14:textId="631D81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099913" w14:textId="2EC114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4245A4" w14:textId="14314D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69951" w14:textId="06B7B9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r>
      <w:tr w:rsidR="00A812E2" w:rsidRPr="0085544B" w14:paraId="00868CD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CC0C60"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6039844" w14:textId="194AE1D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536EE" w14:textId="3A355E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491436" w14:textId="218732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994DF6" w14:textId="2A7B9D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5090E3" w14:textId="09BAC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D328FD" w14:textId="441C16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D82131" w14:textId="76912B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7E1FE1" w14:textId="2710043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99D4BB" w14:textId="121F36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2C32E" w14:textId="245545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r>
      <w:tr w:rsidR="00A812E2" w:rsidRPr="0085544B" w14:paraId="675EE50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D6A2E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41643" w14:textId="1961AB7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47034C" w14:textId="112CBC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56574B" w14:textId="6505B6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FCC89" w14:textId="78CB2F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367A03" w14:textId="04DCB9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F3A18D" w14:textId="1A2C297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10.31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897D9C" w14:textId="50CA33C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CA485E9" w14:textId="1EBE30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EB23D58" w14:textId="38286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6E842FF" w14:textId="082FEA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2B6CFE23"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847CA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AF0754" w14:textId="277BCFA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B91A9B" w14:textId="63A064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3E4DCD" w14:textId="20D93AA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3B92BC" w14:textId="02BD8D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8E0EE" w14:textId="167361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9F1DC" w14:textId="12AC54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6.07</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0783C" w14:textId="4A5F4A0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5.03</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531848B" w14:textId="7E9F0E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B68DF4" w14:textId="54045B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170B218" w14:textId="382FEBC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D792A5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5E602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29A9C8B" w14:textId="5849404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745011" w14:textId="10757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3098A2" w14:textId="346DED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5C4D74" w14:textId="5A3FE5C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42360" w14:textId="34FC9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21.67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DD140" w14:textId="3A2A0D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22.46</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140A4" w14:textId="6CF553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20.28</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9BCDA" w14:textId="3D6EF8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5ED8FB" w14:textId="7F3208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24.97</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B6CA3C" w14:textId="0B1B83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30.62</w:t>
            </w:r>
          </w:p>
        </w:tc>
      </w:tr>
      <w:tr w:rsidR="00A812E2" w:rsidRPr="0085544B" w14:paraId="64215CE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5A8E4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10C350" w14:textId="16AE55F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218A2A" w14:textId="7068C9B6"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3.24%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BE2647" w14:textId="4F3C28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CF5466" w14:textId="367E66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E5BF65" w14:textId="0171C78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EC66B9" w14:textId="5599BA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2DA9AA" w14:textId="1C9F70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2AC29" w14:textId="716B0A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236CBA" w14:textId="1CA3DF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A0EC827" w14:textId="31CCFC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w:t>
            </w:r>
          </w:p>
        </w:tc>
      </w:tr>
      <w:tr w:rsidR="00A812E2" w:rsidRPr="0085544B" w14:paraId="4066FE9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F6EB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1AFD42F" w14:textId="547E6B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16BC58D" w14:textId="5D9732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8667B9" w14:textId="36E75A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45F235" w14:textId="6ECD7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69B877" w14:textId="627CFE2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D68593" w14:textId="59E69D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CF11CC" w14:textId="6F914D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A9E32" w14:textId="16971E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3AAE5" w14:textId="7A200D4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FFF03" w14:textId="52EFF8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-10.83</w:t>
            </w:r>
          </w:p>
        </w:tc>
      </w:tr>
    </w:tbl>
    <w:p w14:paraId="19E539FC" w14:textId="3A4F5A02" w:rsidR="00A812E2"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2160" behindDoc="0" locked="0" layoutInCell="1" allowOverlap="1" wp14:anchorId="53C503E1" wp14:editId="424DFC6A">
                <wp:simplePos x="0" y="0"/>
                <wp:positionH relativeFrom="column">
                  <wp:posOffset>0</wp:posOffset>
                </wp:positionH>
                <wp:positionV relativeFrom="paragraph">
                  <wp:posOffset>316230</wp:posOffset>
                </wp:positionV>
                <wp:extent cx="6626860" cy="485775"/>
                <wp:effectExtent l="0" t="0" r="0" b="0"/>
                <wp:wrapNone/>
                <wp:docPr id="185"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C5F0F4D" w14:textId="3A37680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3</w:t>
                            </w:r>
                            <w:r>
                              <w:rPr>
                                <w:rFonts w:ascii="Verdana" w:eastAsia="Verdana" w:hAnsi="Verdana" w:cs="Verdana"/>
                                <w:b/>
                                <w:bCs/>
                                <w:color w:val="000000"/>
                                <w:kern w:val="24"/>
                                <w:sz w:val="20"/>
                                <w:szCs w:val="20"/>
                              </w:rPr>
                              <w:t xml:space="preserve">: Middle East &amp; Africa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C503E1" id="_x0000_s1359" type="#_x0000_t202" style="position:absolute;left:0;text-align:left;margin-left:0;margin-top:24.9pt;width:521.8pt;height:38.2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" filled="f" stroked="f">
                <v:textbox>
                  <w:txbxContent>
                    <w:p w14:paraId="4C5F0F4D" w14:textId="3A37680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3</w:t>
                      </w:r>
                      <w:r>
                        <w:rPr>
                          <w:rFonts w:ascii="Verdana" w:eastAsia="Verdana" w:hAnsi="Verdana" w:cs="Verdana"/>
                          <w:b/>
                          <w:bCs/>
                          <w:color w:val="000000"/>
                          <w:kern w:val="24"/>
                          <w:sz w:val="20"/>
                          <w:szCs w:val="20"/>
                        </w:rPr>
                        <w:t xml:space="preserve">: Middle East &amp; Africa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04EE7DDC" w14:textId="417ED8C8"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587EC489"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072D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93831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18FE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E437E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40FF7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94752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604B7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3BE15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40503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851719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7FAF8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6D875B49"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2468F78" w14:textId="681C843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FA9DF3" w14:textId="74F61EF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A4553" w14:textId="797E59F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925705" w14:textId="60C6B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213ACC" w14:textId="210BF9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D99819" w14:textId="70A521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ACD7D0" w14:textId="17D0027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0E03382" w14:textId="494797A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24E044" w14:textId="4B2E569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BC429A" w14:textId="417F8BD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40D1A" w14:textId="70700F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r>
      <w:tr w:rsidR="00A812E2" w:rsidRPr="0085544B" w14:paraId="4B8F442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C5EC3D"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004E682" w14:textId="05603C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0BD6ED" w14:textId="619975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4129CC" w14:textId="7AF5B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ED5FEE" w14:textId="43D737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863215" w14:textId="5ACE1B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3C3CF3" w14:textId="126A6C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FB10B7" w14:textId="0CB1894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BD1F89" w14:textId="0436E82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FA98E" w14:textId="4E0BD6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C87DCE" w14:textId="5CA0D2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78</w:t>
            </w:r>
          </w:p>
        </w:tc>
      </w:tr>
      <w:tr w:rsidR="00A812E2" w:rsidRPr="0085544B" w14:paraId="530BB3C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236000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CABFC68" w14:textId="3478FB4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FF2940" w14:textId="4709C5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DE65AD" w14:textId="1AC775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11.82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EF6734" w14:textId="60D8C3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57090F" w14:textId="15EDCB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13.72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03761E" w14:textId="62E563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16.15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D7256E" w14:textId="70C520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11.05</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DC3C035" w14:textId="0B2C1A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9B18387" w14:textId="4CC7E2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0F9674" w14:textId="3B1D36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883247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FC0E9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1AC88D07" w14:textId="2F27E06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AD6F4AE" w14:textId="5C3BDD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37564FE" w14:textId="4DCCED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B03D71" w14:textId="19D86F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22.21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31D15F" w14:textId="3BC091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20.53</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3A01A1" w14:textId="16E865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21.91</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D4858" w14:textId="1A2C1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0AD1D0E" w14:textId="0D5B1E3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C4067B2" w14:textId="559D51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DD6E7B0" w14:textId="552BEA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349CE0F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1B387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52B090" w14:textId="503BA2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C2AC0" w14:textId="2E70471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0E88E" w14:textId="3ADE607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B68EF7" w14:textId="7D6DF8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976B7A" w14:textId="2075DA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0307AD" w14:textId="32EBFA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A6851" w14:textId="4AA8A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0B78D" w14:textId="341C4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DE8B0A" w14:textId="09FCFD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8F146" w14:textId="19B8563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91.68</w:t>
            </w:r>
          </w:p>
        </w:tc>
      </w:tr>
      <w:tr w:rsidR="00A812E2" w:rsidRPr="0085544B" w14:paraId="5E6BBA7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6F826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DEB84DD" w14:textId="29F0D1D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54D007" w14:textId="794241A1"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3.64%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BD754C" w14:textId="1ABBB6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9B131" w14:textId="4D46E8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1F4A57" w14:textId="47301F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73C585" w14:textId="34955BD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6D57F5" w14:textId="4A42D27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D42746" w14:textId="6C69C7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DF37707" w14:textId="765030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2A3623" w14:textId="2121B34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4.42%</w:t>
            </w:r>
          </w:p>
        </w:tc>
      </w:tr>
      <w:tr w:rsidR="00A812E2" w:rsidRPr="0085544B" w14:paraId="793073F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DCB08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E6D3AAE" w14:textId="7364B6E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7106EB" w14:textId="204CF1D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2339D1" w14:textId="7765C22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6DD59A" w14:textId="00F1195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A84424" w14:textId="0085361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A4B190F" w14:textId="01B5D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D1137" w14:textId="7778A1C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5A50BB" w14:textId="437862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80966" w14:textId="07AAE0F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7ED645F" w14:textId="4429EEC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-13.96</w:t>
            </w:r>
          </w:p>
        </w:tc>
      </w:tr>
    </w:tbl>
    <w:p w14:paraId="1143513E" w14:textId="4EE70F7C" w:rsidR="00A812E2" w:rsidRDefault="00A812E2" w:rsidP="00040724">
      <w:pPr>
        <w:tabs>
          <w:tab w:val="left" w:pos="1290"/>
        </w:tabs>
        <w:spacing w:line="360" w:lineRule="auto"/>
        <w:jc w:val="both"/>
        <w:rPr>
          <w:rFonts w:ascii="Arial" w:eastAsia="Arial" w:hAnsi="Arial" w:cs="Arial"/>
          <w:color w:val="000000" w:themeColor="text1"/>
          <w:sz w:val="24"/>
          <w:szCs w:val="24"/>
        </w:rPr>
      </w:pPr>
    </w:p>
    <w:p w14:paraId="1149DC92" w14:textId="599F7C51" w:rsidR="00851D83" w:rsidRDefault="00851D83" w:rsidP="00040724">
      <w:pPr>
        <w:tabs>
          <w:tab w:val="left" w:pos="1290"/>
        </w:tabs>
        <w:spacing w:line="360" w:lineRule="auto"/>
        <w:jc w:val="both"/>
        <w:rPr>
          <w:rFonts w:ascii="Arial" w:eastAsia="Arial" w:hAnsi="Arial" w:cs="Arial"/>
          <w:color w:val="000000" w:themeColor="text1"/>
          <w:sz w:val="24"/>
          <w:szCs w:val="24"/>
        </w:rPr>
      </w:pPr>
    </w:p>
    <w:p w14:paraId="567120DE" w14:textId="1F811D98" w:rsidR="00851D83"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4208" behindDoc="0" locked="0" layoutInCell="1" allowOverlap="1" wp14:anchorId="7FC03C72" wp14:editId="7D9FB7D6">
                <wp:simplePos x="0" y="0"/>
                <wp:positionH relativeFrom="column">
                  <wp:posOffset>31750</wp:posOffset>
                </wp:positionH>
                <wp:positionV relativeFrom="paragraph">
                  <wp:posOffset>-80497</wp:posOffset>
                </wp:positionV>
                <wp:extent cx="6626860" cy="485775"/>
                <wp:effectExtent l="0" t="0" r="0" b="0"/>
                <wp:wrapNone/>
                <wp:docPr id="187"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D06BEA3" w14:textId="59BC1A4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4</w:t>
                            </w:r>
                            <w:r>
                              <w:rPr>
                                <w:rFonts w:ascii="Verdana" w:eastAsia="Verdana" w:hAnsi="Verdana" w:cs="Verdana"/>
                                <w:b/>
                                <w:bCs/>
                                <w:color w:val="000000"/>
                                <w:kern w:val="24"/>
                                <w:sz w:val="20"/>
                                <w:szCs w:val="20"/>
                              </w:rPr>
                              <w:t xml:space="preserve">: India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C03C72" id="_x0000_s1360" type="#_x0000_t202" style="position:absolute;left:0;text-align:left;margin-left:2.5pt;margin-top:-6.35pt;width:521.8pt;height:38.2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" filled="f" stroked="f">
                <v:textbox>
                  <w:txbxContent>
                    <w:p w14:paraId="4D06BEA3" w14:textId="59BC1A4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4</w:t>
                      </w:r>
                      <w:r>
                        <w:rPr>
                          <w:rFonts w:ascii="Verdana" w:eastAsia="Verdana" w:hAnsi="Verdana" w:cs="Verdana"/>
                          <w:b/>
                          <w:bCs/>
                          <w:color w:val="000000"/>
                          <w:kern w:val="24"/>
                          <w:sz w:val="20"/>
                          <w:szCs w:val="20"/>
                        </w:rPr>
                        <w:t xml:space="preserve">: India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4EC05A0"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270E5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5E33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8E837F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B8B8C1" w14:textId="3C234E8B"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94A7C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F4FA5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35E53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A6DB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4DEE0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B056B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FC3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2AE66ED"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A09574" w14:textId="0824D31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India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492642B" w14:textId="7644D37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19CE71" w14:textId="1BCEE4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11929B" w14:textId="64D376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31F7B6" w14:textId="6733F8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F8CBD2" w14:textId="42371F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B014CC" w14:textId="2F5D85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ACA54" w14:textId="6422327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D0A16C" w14:textId="59F3A9E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CDB32F" w14:textId="142371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5FD656" w14:textId="457ADE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r>
      <w:tr w:rsidR="00A812E2" w:rsidRPr="0085544B" w14:paraId="5E15AAF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AF691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F5F6CC6" w14:textId="2F4A41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DCC477" w14:textId="3C00AD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69EF96" w14:textId="1932D7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19059E" w14:textId="73B539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F933C0" w14:textId="21EC7E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430CD1" w14:textId="4DF1D1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4F6D04" w14:textId="308469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3.27</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60A0B" w14:textId="5CC8156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8C2ECD" w14:textId="12B070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3.44</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BEC2A0A" w14:textId="428CA6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3.78</w:t>
            </w:r>
          </w:p>
        </w:tc>
      </w:tr>
      <w:tr w:rsidR="00A812E2" w:rsidRPr="0085544B" w14:paraId="4F4103D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4D480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FD052FD" w14:textId="37590D8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60C7AB8" w14:textId="7474F62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7CCBFA9" w14:textId="7486EE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4E16F90" w14:textId="23F4750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781D7DA" w14:textId="6AE85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B42BFA7" w14:textId="482FDA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7.9</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BF545E" w14:textId="763D9D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91466CD" w14:textId="3977BD7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EB89959" w14:textId="6BF78A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ADF9AC3" w14:textId="3FDCB6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A368FF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3DBA4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72122B2" w14:textId="16C1575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D3CD0C6" w14:textId="5B0705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121E1B1" w14:textId="27E368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BDC321F" w14:textId="2E70E5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97B9B9E" w14:textId="4E7B4F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60DB365" w14:textId="78BEA1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6A80FF8" w14:textId="4377C59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879749C" w14:textId="17FB47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7B6482" w14:textId="4398B4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CB8EEB" w14:textId="783A90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0FD653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3E7C6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A367A2C" w14:textId="105A890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F990CC" w14:textId="3A8803F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8.13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4BF66" w14:textId="6C602D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8.73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9F64FF" w14:textId="3CCCC1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F28CA2" w14:textId="72C51D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9.97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A28C0" w14:textId="613622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A1801" w14:textId="6D5EECD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07B86E" w14:textId="122CC70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3B142C" w14:textId="22CDED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15.85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81CF60" w14:textId="3D44F3E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28.28</w:t>
            </w:r>
          </w:p>
        </w:tc>
      </w:tr>
      <w:tr w:rsidR="00A812E2" w:rsidRPr="0085544B" w14:paraId="5C5C8DFB"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212342"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6527604" w14:textId="66DFB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w:t>
            </w:r>
            <w:r>
              <w:rPr>
                <w:rFonts w:ascii="Verdana" w:eastAsia="Arial" w:hAnsi="Verdana" w:cs="Arial"/>
                <w:b/>
                <w:bCs/>
                <w:color w:val="000000" w:themeColor="text1"/>
                <w:sz w:val="12"/>
                <w:szCs w:val="12"/>
              </w:rPr>
              <w:t xml:space="preserve"> </w:t>
            </w:r>
            <w:r w:rsidRPr="00A812E2">
              <w:rPr>
                <w:rFonts w:ascii="Verdana" w:eastAsia="Arial" w:hAnsi="Verdana" w:cs="Arial"/>
                <w:b/>
                <w:bCs/>
                <w:color w:val="000000" w:themeColor="text1"/>
                <w:sz w:val="12"/>
                <w:szCs w:val="12"/>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64587" w14:textId="244D360C"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7.02%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26303A" w14:textId="372BB9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14CEED" w14:textId="2BF2AF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533A3B" w14:textId="41BE274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2EDC500" w14:textId="7CBFB15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B4320" w14:textId="7C5F33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-10.99%</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3B1053" w14:textId="159DBD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EE07B6" w14:textId="10302E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AA9680" w14:textId="476A57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11.21%</w:t>
            </w:r>
          </w:p>
        </w:tc>
      </w:tr>
      <w:tr w:rsidR="00A812E2" w:rsidRPr="0085544B" w14:paraId="26100A81"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BFBC16"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9F7309" w14:textId="36017E2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0CC7FC" w14:textId="17450B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60CC5E" w14:textId="58EE482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CE002" w14:textId="465E72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7A6680" w14:textId="47C0AE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AF1B2" w14:textId="7DEBE3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D73885" w14:textId="569431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A00DB9" w14:textId="0ECAC6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3B5005" w14:textId="783DF77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-12.41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79932D" w14:textId="50F7BC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-24.50</w:t>
            </w:r>
          </w:p>
        </w:tc>
      </w:tr>
    </w:tbl>
    <w:p w14:paraId="1290C6CB" w14:textId="7252000F" w:rsidR="00A812E2" w:rsidRDefault="00CE6E4D" w:rsidP="00040724">
      <w:pPr>
        <w:tabs>
          <w:tab w:val="left" w:pos="1290"/>
        </w:tabs>
        <w:spacing w:line="360" w:lineRule="auto"/>
        <w:jc w:val="both"/>
        <w:rPr>
          <w:rFonts w:ascii="Arial" w:eastAsia="Arial" w:hAnsi="Arial" w:cs="Arial"/>
          <w:color w:val="000000" w:themeColor="text1"/>
          <w:sz w:val="24"/>
          <w:szCs w:val="24"/>
        </w:rPr>
      </w:pPr>
      <w:r w:rsidRPr="00CE6E4D">
        <w:rPr>
          <w:rFonts w:ascii="Arial" w:eastAsia="Arial" w:hAnsi="Arial" w:cs="Arial"/>
          <w:noProof/>
          <w:color w:val="000000" w:themeColor="text1"/>
          <w:sz w:val="24"/>
          <w:szCs w:val="24"/>
        </w:rPr>
        <mc:AlternateContent>
          <mc:Choice Requires="wps">
            <w:drawing>
              <wp:anchor distT="0" distB="0" distL="114300" distR="114300" simplePos="0" relativeHeight="252299264" behindDoc="0" locked="0" layoutInCell="1" allowOverlap="1" wp14:anchorId="49471E5C" wp14:editId="22F22A39">
                <wp:simplePos x="0" y="0"/>
                <wp:positionH relativeFrom="column">
                  <wp:posOffset>-82520</wp:posOffset>
                </wp:positionH>
                <wp:positionV relativeFrom="paragraph">
                  <wp:posOffset>125907</wp:posOffset>
                </wp:positionV>
                <wp:extent cx="6326372" cy="303225"/>
                <wp:effectExtent l="0" t="0" r="0" b="0"/>
                <wp:wrapNone/>
                <wp:docPr id="138" name="Tit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6372" cy="303225"/>
                        </a:xfrm>
                        <a:prstGeom prst="rect">
                          <a:avLst/>
                        </a:prstGeom>
                        <a:noFill/>
                      </wps:spPr>
                      <wps:txbx>
                        <w:txbxContent>
                          <w:p w14:paraId="4F953FEB" w14:textId="77777777" w:rsidR="00CE6E4D" w:rsidRPr="00CE6E4D" w:rsidRDefault="00CE6E4D" w:rsidP="00CE6E4D">
                            <w:pPr>
                              <w:spacing w:line="340" w:lineRule="exact"/>
                              <w:textAlignment w:val="baseline"/>
                              <w:rPr>
                                <w:rFonts w:ascii="Verdana" w:eastAsiaTheme="majorEastAsia" w:hAnsi="Verdana" w:cs="Arial"/>
                                <w:b/>
                                <w:bCs/>
                                <w:color w:val="000000" w:themeColor="text1"/>
                                <w:kern w:val="24"/>
                                <w:sz w:val="20"/>
                                <w:szCs w:val="20"/>
                              </w:rPr>
                            </w:pPr>
                            <w:r w:rsidRPr="00CE6E4D">
                              <w:rPr>
                                <w:rFonts w:ascii="Verdana" w:eastAsiaTheme="majorEastAsia" w:hAnsi="Verdana" w:cs="Arial"/>
                                <w:b/>
                                <w:bCs/>
                                <w:color w:val="000000" w:themeColor="text1"/>
                                <w:kern w:val="24"/>
                                <w:sz w:val="20"/>
                                <w:szCs w:val="20"/>
                              </w:rPr>
                              <w:t>Global Vinyl Ester Resin Demand Supply Gap Analysis</w:t>
                            </w:r>
                          </w:p>
                        </w:txbxContent>
                      </wps:txbx>
                      <wps:bodyPr vert="horz" wrap="square" lIns="91440" tIns="45720" rIns="91440" bIns="45720" rtlCol="0" anchor="ctr">
                        <a:spAutoFit/>
                      </wps:bodyPr>
                    </wps:wsp>
                  </a:graphicData>
                </a:graphic>
                <wp14:sizeRelH relativeFrom="margin">
                  <wp14:pctWidth>0</wp14:pctWidth>
                </wp14:sizeRelH>
              </wp:anchor>
            </w:drawing>
          </mc:Choice>
          <mc:Fallback>
            <w:pict>
              <v:shape w14:anchorId="49471E5C" id="Title 1" o:spid="_x0000_s1361" type="#_x0000_t202" style="position:absolute;left:0;text-align:left;margin-left:-6.5pt;margin-top:9.9pt;width:498.15pt;height:23.9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" filled="f" stroked="f">
                <v:textbox style="mso-fit-shape-to-text:t">
                  <w:txbxContent>
                    <w:p w14:paraId="4F953FEB" w14:textId="77777777" w:rsidR="00CE6E4D" w:rsidRPr="00CE6E4D" w:rsidRDefault="00CE6E4D" w:rsidP="00CE6E4D">
                      <w:pPr>
                        <w:spacing w:line="340" w:lineRule="exact"/>
                        <w:textAlignment w:val="baseline"/>
                        <w:rPr>
                          <w:rFonts w:ascii="Verdana" w:eastAsiaTheme="majorEastAsia" w:hAnsi="Verdana" w:cs="Arial"/>
                          <w:b/>
                          <w:bCs/>
                          <w:color w:val="000000" w:themeColor="text1"/>
                          <w:kern w:val="24"/>
                          <w:sz w:val="20"/>
                          <w:szCs w:val="20"/>
                        </w:rPr>
                      </w:pPr>
                      <w:r w:rsidRPr="00CE6E4D">
                        <w:rPr>
                          <w:rFonts w:ascii="Verdana" w:eastAsiaTheme="majorEastAsia" w:hAnsi="Verdana" w:cs="Arial"/>
                          <w:b/>
                          <w:bCs/>
                          <w:color w:val="000000" w:themeColor="text1"/>
                          <w:kern w:val="24"/>
                          <w:sz w:val="20"/>
                          <w:szCs w:val="20"/>
                        </w:rPr>
                        <w:t>Global Vinyl Ester Resin Demand Supply Gap Analysis</w:t>
                      </w:r>
                    </w:p>
                  </w:txbxContent>
                </v:textbox>
              </v:shape>
            </w:pict>
          </mc:Fallback>
        </mc:AlternateContent>
      </w:r>
    </w:p>
    <w:p w14:paraId="76F517F0" w14:textId="616A04F7" w:rsidR="00C52EDF" w:rsidRDefault="00CE6E4D" w:rsidP="00040724">
      <w:pPr>
        <w:tabs>
          <w:tab w:val="left" w:pos="1290"/>
        </w:tabs>
        <w:spacing w:line="360" w:lineRule="auto"/>
        <w:jc w:val="both"/>
        <w:rPr>
          <w:rFonts w:ascii="Arial" w:eastAsia="Arial" w:hAnsi="Arial" w:cs="Arial"/>
          <w:color w:val="000000" w:themeColor="text1"/>
          <w:sz w:val="24"/>
          <w:szCs w:val="24"/>
        </w:rPr>
      </w:pPr>
      <w:r w:rsidRPr="00CE6E4D">
        <w:rPr>
          <w:rFonts w:ascii="Arial" w:eastAsia="Arial" w:hAnsi="Arial" w:cs="Arial"/>
          <w:noProof/>
          <w:color w:val="000000" w:themeColor="text1"/>
          <w:sz w:val="24"/>
          <w:szCs w:val="24"/>
        </w:rPr>
        <mc:AlternateContent>
          <mc:Choice Requires="wps">
            <w:drawing>
              <wp:anchor distT="0" distB="0" distL="114300" distR="114300" simplePos="0" relativeHeight="252301312" behindDoc="0" locked="0" layoutInCell="1" allowOverlap="1" wp14:anchorId="7AE7818B" wp14:editId="2062493C">
                <wp:simplePos x="0" y="0"/>
                <wp:positionH relativeFrom="column">
                  <wp:posOffset>-81886</wp:posOffset>
                </wp:positionH>
                <wp:positionV relativeFrom="paragraph">
                  <wp:posOffset>175836</wp:posOffset>
                </wp:positionV>
                <wp:extent cx="6709144" cy="292068"/>
                <wp:effectExtent l="0" t="0" r="0" b="0"/>
                <wp:wrapNone/>
                <wp:docPr id="2066" name="TextBox 8"/>
                <wp:cNvGraphicFramePr/>
                <a:graphic xmlns:a="http://schemas.openxmlformats.org/drawingml/2006/main">
                  <a:graphicData uri="http://schemas.microsoft.com/office/word/2010/wordprocessingShape">
                    <wps:wsp>
                      <wps:cNvSpPr txBox="1"/>
                      <wps:spPr>
                        <a:xfrm>
                          <a:off x="0" y="0"/>
                          <a:ext cx="6709144" cy="292068"/>
                        </a:xfrm>
                        <a:prstGeom prst="rect">
                          <a:avLst/>
                        </a:prstGeom>
                        <a:noFill/>
                      </wps:spPr>
                      <wps:txbx>
                        <w:txbxContent>
                          <w:p w14:paraId="3151A171" w14:textId="18940C33"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51: </w:t>
                            </w:r>
                            <w:r>
                              <w:rPr>
                                <w:rFonts w:ascii="Verdana" w:eastAsia="Verdana" w:hAnsi="Verdana" w:cs="Verdana"/>
                                <w:b/>
                                <w:bCs/>
                                <w:color w:val="000000"/>
                                <w:kern w:val="24"/>
                                <w:sz w:val="20"/>
                                <w:szCs w:val="20"/>
                              </w:rPr>
                              <w:t>Global Vinyl Ester Resin Demand, Forecasted Year on Year Growth, 2020-2030F (Thousand Tonnes)</w:t>
                            </w:r>
                          </w:p>
                        </w:txbxContent>
                      </wps:txbx>
                      <wps:bodyPr wrap="square" rtlCol="0">
                        <a:spAutoFit/>
                      </wps:bodyPr>
                    </wps:wsp>
                  </a:graphicData>
                </a:graphic>
                <wp14:sizeRelH relativeFrom="margin">
                  <wp14:pctWidth>0</wp14:pctWidth>
                </wp14:sizeRelH>
              </wp:anchor>
            </w:drawing>
          </mc:Choice>
          <mc:Fallback>
            <w:pict>
              <v:shape w14:anchorId="7AE7818B" id="_x0000_s1362" type="#_x0000_t202" style="position:absolute;left:0;text-align:left;margin-left:-6.45pt;margin-top:13.85pt;width:528.3pt;height:23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" filled="f" stroked="f">
                <v:textbox style="mso-fit-shape-to-text:t">
                  <w:txbxContent>
                    <w:p w14:paraId="3151A171" w14:textId="18940C33"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51: </w:t>
                      </w:r>
                      <w:r>
                        <w:rPr>
                          <w:rFonts w:ascii="Verdana" w:eastAsia="Verdana" w:hAnsi="Verdana" w:cs="Verdana"/>
                          <w:b/>
                          <w:bCs/>
                          <w:color w:val="000000"/>
                          <w:kern w:val="24"/>
                          <w:sz w:val="20"/>
                          <w:szCs w:val="20"/>
                        </w:rPr>
                        <w:t>Global Vinyl Ester Resin Demand, Forecasted Year on Year Growth, 2020-2030F (Thousand Tonnes)</w:t>
                      </w:r>
                    </w:p>
                  </w:txbxContent>
                </v:textbox>
              </v:shape>
            </w:pict>
          </mc:Fallback>
        </mc:AlternateContent>
      </w:r>
    </w:p>
    <w:p w14:paraId="3B4D6C3F" w14:textId="243E71AC" w:rsidR="00CE6E4D" w:rsidRPr="00CE6E4D" w:rsidRDefault="00CE6E4D" w:rsidP="00CE6E4D">
      <w:pPr>
        <w:rPr>
          <w:rFonts w:ascii="Arial" w:eastAsia="Arial" w:hAnsi="Arial" w:cs="Arial"/>
          <w:sz w:val="24"/>
          <w:szCs w:val="24"/>
        </w:rPr>
      </w:pPr>
    </w:p>
    <w:p w14:paraId="0A9BA396" w14:textId="0FDF6BA4" w:rsidR="00CE6E4D" w:rsidRDefault="00CE6E4D" w:rsidP="00CE6E4D">
      <w:pPr>
        <w:rPr>
          <w:rFonts w:ascii="Arial" w:eastAsia="Arial" w:hAnsi="Arial" w:cs="Arial"/>
          <w:color w:val="000000" w:themeColor="text1"/>
          <w:sz w:val="24"/>
          <w:szCs w:val="24"/>
        </w:rPr>
      </w:pPr>
    </w:p>
    <w:p w14:paraId="09312442" w14:textId="4C98D80D" w:rsidR="00CE6E4D" w:rsidRDefault="009D7B5D" w:rsidP="00CE6E4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305408" behindDoc="0" locked="0" layoutInCell="1" allowOverlap="1" wp14:anchorId="61B41300" wp14:editId="07A4F18D">
                <wp:simplePos x="0" y="0"/>
                <wp:positionH relativeFrom="column">
                  <wp:posOffset>4648835</wp:posOffset>
                </wp:positionH>
                <wp:positionV relativeFrom="paragraph">
                  <wp:posOffset>2627793</wp:posOffset>
                </wp:positionV>
                <wp:extent cx="1809277" cy="584775"/>
                <wp:effectExtent l="0" t="0" r="0" b="0"/>
                <wp:wrapNone/>
                <wp:docPr id="208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2C9EA835"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anchor>
            </w:drawing>
          </mc:Choice>
          <mc:Fallback>
            <w:pict>
              <v:shape w14:anchorId="61B41300" id="_x0000_s1363" type="#_x0000_t202" style="position:absolute;margin-left:366.05pt;margin-top:206.9pt;width:142.45pt;height:46.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" filled="f" stroked="f">
                <v:textbox style="mso-fit-shape-to-text:t">
                  <w:txbxContent>
                    <w:p w14:paraId="2C9EA835"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r w:rsidR="00CE6E4D" w:rsidRPr="00CE6E4D">
        <w:rPr>
          <w:rFonts w:ascii="Verdana" w:eastAsia="Arial" w:hAnsi="Verdana" w:cs="Arial"/>
          <w:noProof/>
          <w:sz w:val="24"/>
          <w:szCs w:val="24"/>
        </w:rPr>
        <w:drawing>
          <wp:inline distT="0" distB="0" distL="0" distR="0" wp14:anchorId="0AD16808" wp14:editId="70A07D6C">
            <wp:extent cx="6457950" cy="2721935"/>
            <wp:effectExtent l="0" t="0" r="0" b="2540"/>
            <wp:docPr id="2070" name="Chart 2070">
              <a:extLst xmlns:a="http://schemas.openxmlformats.org/drawingml/2006/main">
                <a:ext uri="{FF2B5EF4-FFF2-40B4-BE49-F238E27FC236}">
                  <a16:creationId xmlns:a16="http://schemas.microsoft.com/office/drawing/2014/main" id="{FFE11939-6DE7-4493-880D-D6B5D1201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562DD1FC" w14:textId="1C296507" w:rsidR="00CE6E4D" w:rsidRDefault="00CE6E4D" w:rsidP="00CE6E4D">
      <w:pPr>
        <w:rPr>
          <w:rFonts w:ascii="Arial" w:eastAsia="Arial" w:hAnsi="Arial" w:cs="Arial"/>
          <w:sz w:val="24"/>
          <w:szCs w:val="24"/>
        </w:rPr>
      </w:pPr>
      <w:r w:rsidRPr="00CE6E4D">
        <w:rPr>
          <w:rFonts w:ascii="Arial" w:eastAsia="Arial" w:hAnsi="Arial" w:cs="Arial"/>
          <w:noProof/>
          <w:sz w:val="24"/>
          <w:szCs w:val="24"/>
        </w:rPr>
        <w:lastRenderedPageBreak/>
        <mc:AlternateContent>
          <mc:Choice Requires="wps">
            <w:drawing>
              <wp:anchor distT="0" distB="0" distL="114300" distR="114300" simplePos="0" relativeHeight="252303360" behindDoc="0" locked="0" layoutInCell="1" allowOverlap="1" wp14:anchorId="3EFD8FB7" wp14:editId="7A64A17A">
                <wp:simplePos x="0" y="0"/>
                <wp:positionH relativeFrom="column">
                  <wp:posOffset>-81915</wp:posOffset>
                </wp:positionH>
                <wp:positionV relativeFrom="paragraph">
                  <wp:posOffset>183013</wp:posOffset>
                </wp:positionV>
                <wp:extent cx="6602819" cy="292068"/>
                <wp:effectExtent l="0" t="0" r="0" b="0"/>
                <wp:wrapNone/>
                <wp:docPr id="2083" name="TextBox 16"/>
                <wp:cNvGraphicFramePr/>
                <a:graphic xmlns:a="http://schemas.openxmlformats.org/drawingml/2006/main">
                  <a:graphicData uri="http://schemas.microsoft.com/office/word/2010/wordprocessingShape">
                    <wps:wsp>
                      <wps:cNvSpPr txBox="1"/>
                      <wps:spPr>
                        <a:xfrm>
                          <a:off x="0" y="0"/>
                          <a:ext cx="6602819" cy="292068"/>
                        </a:xfrm>
                        <a:prstGeom prst="rect">
                          <a:avLst/>
                        </a:prstGeom>
                        <a:noFill/>
                      </wps:spPr>
                      <wps:txbx>
                        <w:txbxContent>
                          <w:p w14:paraId="1CC0C318" w14:textId="2A46ABBF"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5</w:t>
                            </w:r>
                            <w:r>
                              <w:rPr>
                                <w:rFonts w:ascii="Verdana" w:eastAsia="Verdana" w:hAnsi="Verdana" w:cs="Verdana"/>
                                <w:b/>
                                <w:bCs/>
                                <w:color w:val="000000"/>
                                <w:kern w:val="24"/>
                                <w:sz w:val="20"/>
                                <w:szCs w:val="20"/>
                              </w:rPr>
                              <w:t>: Global Vinyl Ester Resin Demand, By Volume, 2020-2030F (Thousand Tonnes)</w:t>
                            </w:r>
                          </w:p>
                        </w:txbxContent>
                      </wps:txbx>
                      <wps:bodyPr wrap="square" rtlCol="0">
                        <a:spAutoFit/>
                      </wps:bodyPr>
                    </wps:wsp>
                  </a:graphicData>
                </a:graphic>
                <wp14:sizeRelH relativeFrom="margin">
                  <wp14:pctWidth>0</wp14:pctWidth>
                </wp14:sizeRelH>
              </wp:anchor>
            </w:drawing>
          </mc:Choice>
          <mc:Fallback>
            <w:pict>
              <v:shape w14:anchorId="3EFD8FB7" id="_x0000_s1364" type="#_x0000_t202" style="position:absolute;margin-left:-6.45pt;margin-top:14.4pt;width:519.9pt;height:23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" filled="f" stroked="f">
                <v:textbox style="mso-fit-shape-to-text:t">
                  <w:txbxContent>
                    <w:p w14:paraId="1CC0C318" w14:textId="2A46ABBF"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5</w:t>
                      </w:r>
                      <w:r>
                        <w:rPr>
                          <w:rFonts w:ascii="Verdana" w:eastAsia="Verdana" w:hAnsi="Verdana" w:cs="Verdana"/>
                          <w:b/>
                          <w:bCs/>
                          <w:color w:val="000000"/>
                          <w:kern w:val="24"/>
                          <w:sz w:val="20"/>
                          <w:szCs w:val="20"/>
                        </w:rPr>
                        <w:t>: Global Vinyl Ester Resin Demand, By Volume, 2020-2030F (Thousand Tonnes)</w:t>
                      </w:r>
                    </w:p>
                  </w:txbxContent>
                </v:textbox>
              </v:shape>
            </w:pict>
          </mc:Fallback>
        </mc:AlternateContent>
      </w:r>
    </w:p>
    <w:p w14:paraId="549148C2" w14:textId="64A10AA6" w:rsidR="00CE6E4D" w:rsidRDefault="00CE6E4D" w:rsidP="00CE6E4D">
      <w:pPr>
        <w:rPr>
          <w:rFonts w:ascii="Arial" w:eastAsia="Arial" w:hAnsi="Arial" w:cs="Arial"/>
          <w:sz w:val="24"/>
          <w:szCs w:val="24"/>
        </w:rPr>
      </w:pP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9D7B5D" w:rsidRPr="009D7B5D" w14:paraId="366BB830" w14:textId="77777777" w:rsidTr="009D7B5D">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D31D24"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119C29"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8A09F91"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16733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4FC4C5"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3CC310"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13FC47"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C203D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D1B077B"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FADD7D"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0FDC27"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27D928B"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2030F</w:t>
            </w:r>
          </w:p>
        </w:tc>
      </w:tr>
      <w:tr w:rsidR="009D7B5D" w:rsidRPr="009D7B5D" w14:paraId="258314CC" w14:textId="77777777" w:rsidTr="009D7B5D">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85CD2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Pessimistic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CF29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464DF"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789.09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EB853"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845.26</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21FE9F"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903.66</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321BF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964.31</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6886E9"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1026.25</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0C75D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1090.08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122AE6"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1156.54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049963"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1224.57</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D5104"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1295.08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99EF6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1367.33</w:t>
            </w:r>
          </w:p>
        </w:tc>
      </w:tr>
      <w:tr w:rsidR="009D7B5D" w:rsidRPr="009D7B5D" w14:paraId="622BD3F3" w14:textId="77777777" w:rsidTr="009D7B5D">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0C194AD"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717E0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FC897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770.39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32798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805.73</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D7EC5"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841.01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A52B0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876.18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706EC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910.29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55B954"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943.88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3B5D6"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977.54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53C948"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1010.32</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5D906C"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1042.93</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7A3AB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1074.73</w:t>
            </w:r>
          </w:p>
        </w:tc>
      </w:tr>
      <w:tr w:rsidR="009D7B5D" w:rsidRPr="009D7B5D" w14:paraId="1238B76C" w14:textId="77777777" w:rsidTr="009D7B5D">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66EFE26"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Optimistic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18CEB9"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BF5DA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78D6B0"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D10411" w14:textId="37F83762"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95C9C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69D93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BDEBBE"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9A1A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8C58E5"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B0402" w14:textId="6B251FE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15B11F" w14:textId="084F9F4B"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1024.07</w:t>
            </w:r>
          </w:p>
        </w:tc>
      </w:tr>
    </w:tbl>
    <w:p w14:paraId="291D9E94" w14:textId="144A6EC4" w:rsidR="009D7B5D" w:rsidRDefault="009D7B5D" w:rsidP="00CE6E4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307456" behindDoc="0" locked="0" layoutInCell="1" allowOverlap="1" wp14:anchorId="07773A2E" wp14:editId="312282F3">
                <wp:simplePos x="0" y="0"/>
                <wp:positionH relativeFrom="column">
                  <wp:posOffset>4708555</wp:posOffset>
                </wp:positionH>
                <wp:positionV relativeFrom="paragraph">
                  <wp:posOffset>-635</wp:posOffset>
                </wp:positionV>
                <wp:extent cx="1809277" cy="584775"/>
                <wp:effectExtent l="0" t="0" r="0" b="0"/>
                <wp:wrapNone/>
                <wp:docPr id="2085"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1F859E9F"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7773A2E" id="_x0000_s1365" type="#_x0000_t202" style="position:absolute;margin-left:370.75pt;margin-top:-.05pt;width:142.45pt;height:46.0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" filled="f" stroked="f">
                <v:textbox style="mso-fit-shape-to-text:t">
                  <w:txbxContent>
                    <w:p w14:paraId="1F859E9F"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p>
    <w:p w14:paraId="31E883D1" w14:textId="796BA34E" w:rsidR="009D7B5D" w:rsidRDefault="009D7B5D" w:rsidP="00CE6E4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309504" behindDoc="0" locked="0" layoutInCell="1" allowOverlap="1" wp14:anchorId="6E6C2D70" wp14:editId="505F772C">
                <wp:simplePos x="0" y="0"/>
                <wp:positionH relativeFrom="column">
                  <wp:posOffset>-71770</wp:posOffset>
                </wp:positionH>
                <wp:positionV relativeFrom="paragraph">
                  <wp:posOffset>78489</wp:posOffset>
                </wp:positionV>
                <wp:extent cx="6602819" cy="292068"/>
                <wp:effectExtent l="0" t="0" r="0" b="0"/>
                <wp:wrapNone/>
                <wp:docPr id="2086" name="TextBox 8"/>
                <wp:cNvGraphicFramePr/>
                <a:graphic xmlns:a="http://schemas.openxmlformats.org/drawingml/2006/main">
                  <a:graphicData uri="http://schemas.microsoft.com/office/word/2010/wordprocessingShape">
                    <wps:wsp>
                      <wps:cNvSpPr txBox="1"/>
                      <wps:spPr>
                        <a:xfrm>
                          <a:off x="0" y="0"/>
                          <a:ext cx="6602819" cy="292068"/>
                        </a:xfrm>
                        <a:prstGeom prst="rect">
                          <a:avLst/>
                        </a:prstGeom>
                        <a:noFill/>
                      </wps:spPr>
                      <wps:txbx>
                        <w:txbxContent>
                          <w:p w14:paraId="17383058" w14:textId="77F7EA24"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52: </w:t>
                            </w:r>
                            <w:r>
                              <w:rPr>
                                <w:rFonts w:ascii="Verdana" w:eastAsia="Verdana" w:hAnsi="Verdana" w:cs="Verdana"/>
                                <w:b/>
                                <w:bCs/>
                                <w:color w:val="000000"/>
                                <w:kern w:val="24"/>
                                <w:sz w:val="20"/>
                                <w:szCs w:val="20"/>
                              </w:rPr>
                              <w:t>India Vinyl Ester Resin Market Size, Forecasted Year on Year Growth, 2020-2030F (Thousand Tonnes)</w:t>
                            </w:r>
                          </w:p>
                        </w:txbxContent>
                      </wps:txbx>
                      <wps:bodyPr wrap="square" rtlCol="0">
                        <a:spAutoFit/>
                      </wps:bodyPr>
                    </wps:wsp>
                  </a:graphicData>
                </a:graphic>
                <wp14:sizeRelH relativeFrom="margin">
                  <wp14:pctWidth>0</wp14:pctWidth>
                </wp14:sizeRelH>
              </wp:anchor>
            </w:drawing>
          </mc:Choice>
          <mc:Fallback>
            <w:pict>
              <v:shape w14:anchorId="6E6C2D70" id="_x0000_s1366" type="#_x0000_t202" style="position:absolute;margin-left:-5.65pt;margin-top:6.2pt;width:519.9pt;height:23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" filled="f" stroked="f">
                <v:textbox style="mso-fit-shape-to-text:t">
                  <w:txbxContent>
                    <w:p w14:paraId="17383058" w14:textId="77F7EA24"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52: </w:t>
                      </w:r>
                      <w:r>
                        <w:rPr>
                          <w:rFonts w:ascii="Verdana" w:eastAsia="Verdana" w:hAnsi="Verdana" w:cs="Verdana"/>
                          <w:b/>
                          <w:bCs/>
                          <w:color w:val="000000"/>
                          <w:kern w:val="24"/>
                          <w:sz w:val="20"/>
                          <w:szCs w:val="20"/>
                        </w:rPr>
                        <w:t>India Vinyl Ester Resin Market Size, Forecasted Year on Year Growth, 2020-2030F (Thousand Tonnes)</w:t>
                      </w:r>
                    </w:p>
                  </w:txbxContent>
                </v:textbox>
              </v:shape>
            </w:pict>
          </mc:Fallback>
        </mc:AlternateContent>
      </w:r>
    </w:p>
    <w:p w14:paraId="3164DCC0" w14:textId="4A39F176" w:rsidR="009D7B5D" w:rsidRDefault="009D7B5D" w:rsidP="009D7B5D">
      <w:pPr>
        <w:rPr>
          <w:rFonts w:ascii="Arial" w:eastAsia="Arial" w:hAnsi="Arial" w:cs="Arial"/>
          <w:sz w:val="24"/>
          <w:szCs w:val="24"/>
        </w:rPr>
      </w:pPr>
    </w:p>
    <w:p w14:paraId="2BF11CD3" w14:textId="5EF7B991" w:rsidR="009D7B5D" w:rsidRDefault="009D7B5D" w:rsidP="009D7B5D">
      <w:pPr>
        <w:rPr>
          <w:rFonts w:ascii="Arial" w:eastAsia="Arial" w:hAnsi="Arial" w:cs="Arial"/>
          <w:sz w:val="24"/>
          <w:szCs w:val="24"/>
        </w:rPr>
      </w:pPr>
      <w:r w:rsidRPr="009D7B5D">
        <w:rPr>
          <w:rFonts w:ascii="Arial" w:eastAsia="Arial" w:hAnsi="Arial" w:cs="Arial"/>
          <w:noProof/>
          <w:sz w:val="24"/>
          <w:szCs w:val="24"/>
        </w:rPr>
        <w:drawing>
          <wp:inline distT="0" distB="0" distL="0" distR="0" wp14:anchorId="22FDF599" wp14:editId="72777097">
            <wp:extent cx="6528302" cy="2519680"/>
            <wp:effectExtent l="0" t="0" r="6350" b="0"/>
            <wp:docPr id="2091" name="Chart 2091">
              <a:extLst xmlns:a="http://schemas.openxmlformats.org/drawingml/2006/main">
                <a:ext uri="{FF2B5EF4-FFF2-40B4-BE49-F238E27FC236}">
                  <a16:creationId xmlns:a16="http://schemas.microsoft.com/office/drawing/2014/main" id="{FFE11939-6DE7-4493-880D-D6B5D1201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05C9FFC0" w14:textId="3C50F79C" w:rsidR="009D7B5D" w:rsidRDefault="009D7B5D" w:rsidP="009D7B5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311552" behindDoc="0" locked="0" layoutInCell="1" allowOverlap="1" wp14:anchorId="349E48FD" wp14:editId="7077BB15">
                <wp:simplePos x="0" y="0"/>
                <wp:positionH relativeFrom="column">
                  <wp:posOffset>-71770</wp:posOffset>
                </wp:positionH>
                <wp:positionV relativeFrom="paragraph">
                  <wp:posOffset>73247</wp:posOffset>
                </wp:positionV>
                <wp:extent cx="6539023" cy="350874"/>
                <wp:effectExtent l="0" t="0" r="0" b="0"/>
                <wp:wrapNone/>
                <wp:docPr id="2092" name="TextBox 16"/>
                <wp:cNvGraphicFramePr/>
                <a:graphic xmlns:a="http://schemas.openxmlformats.org/drawingml/2006/main">
                  <a:graphicData uri="http://schemas.microsoft.com/office/word/2010/wordprocessingShape">
                    <wps:wsp>
                      <wps:cNvSpPr txBox="1"/>
                      <wps:spPr>
                        <a:xfrm>
                          <a:off x="0" y="0"/>
                          <a:ext cx="6539023" cy="350874"/>
                        </a:xfrm>
                        <a:prstGeom prst="rect">
                          <a:avLst/>
                        </a:prstGeom>
                        <a:noFill/>
                      </wps:spPr>
                      <wps:txbx>
                        <w:txbxContent>
                          <w:p w14:paraId="2164C242" w14:textId="12A148B6"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6</w:t>
                            </w:r>
                            <w:r>
                              <w:rPr>
                                <w:rFonts w:ascii="Verdana" w:eastAsia="Verdana" w:hAnsi="Verdana" w:cs="Verdana"/>
                                <w:b/>
                                <w:bCs/>
                                <w:color w:val="000000"/>
                                <w:kern w:val="24"/>
                                <w:sz w:val="20"/>
                                <w:szCs w:val="20"/>
                              </w:rPr>
                              <w:t>: India Vinyl Ester Resin Demand, By Volume, 2020-2030F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9E48FD" id="_x0000_s1367" type="#_x0000_t202" style="position:absolute;margin-left:-5.65pt;margin-top:5.75pt;width:514.9pt;height:27.6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" filled="f" stroked="f">
                <v:textbox>
                  <w:txbxContent>
                    <w:p w14:paraId="2164C242" w14:textId="12A148B6"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6</w:t>
                      </w:r>
                      <w:r>
                        <w:rPr>
                          <w:rFonts w:ascii="Verdana" w:eastAsia="Verdana" w:hAnsi="Verdana" w:cs="Verdana"/>
                          <w:b/>
                          <w:bCs/>
                          <w:color w:val="000000"/>
                          <w:kern w:val="24"/>
                          <w:sz w:val="20"/>
                          <w:szCs w:val="20"/>
                        </w:rPr>
                        <w:t>: India Vinyl Ester Resin Demand, By Volume, 2020-2030F (Thousand Tonnes)</w:t>
                      </w:r>
                    </w:p>
                  </w:txbxContent>
                </v:textbox>
              </v:shape>
            </w:pict>
          </mc:Fallback>
        </mc:AlternateContent>
      </w:r>
    </w:p>
    <w:p w14:paraId="0937F391" w14:textId="10B6C7B8" w:rsidR="009D7B5D" w:rsidRDefault="009D7B5D" w:rsidP="009D7B5D">
      <w:pPr>
        <w:rPr>
          <w:rFonts w:ascii="Arial" w:eastAsia="Arial" w:hAnsi="Arial" w:cs="Arial"/>
          <w:sz w:val="24"/>
          <w:szCs w:val="24"/>
        </w:rPr>
      </w:pPr>
    </w:p>
    <w:tbl>
      <w:tblPr>
        <w:tblW w:w="10265" w:type="dxa"/>
        <w:tblCellMar>
          <w:left w:w="0" w:type="dxa"/>
          <w:right w:w="0" w:type="dxa"/>
        </w:tblCellMar>
        <w:tblLook w:val="0420" w:firstRow="1" w:lastRow="0" w:firstColumn="0" w:lastColumn="0" w:noHBand="0" w:noVBand="1"/>
      </w:tblPr>
      <w:tblGrid>
        <w:gridCol w:w="1105"/>
        <w:gridCol w:w="688"/>
        <w:gridCol w:w="849"/>
        <w:gridCol w:w="847"/>
        <w:gridCol w:w="847"/>
        <w:gridCol w:w="847"/>
        <w:gridCol w:w="847"/>
        <w:gridCol w:w="847"/>
        <w:gridCol w:w="847"/>
        <w:gridCol w:w="847"/>
        <w:gridCol w:w="847"/>
        <w:gridCol w:w="847"/>
      </w:tblGrid>
      <w:tr w:rsidR="009D7B5D" w:rsidRPr="009D7B5D" w14:paraId="004F2DCE" w14:textId="77777777" w:rsidTr="000C43F2">
        <w:trPr>
          <w:trHeight w:val="776"/>
        </w:trPr>
        <w:tc>
          <w:tcPr>
            <w:tcW w:w="110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BDFB4A7"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Demand Scenario</w:t>
            </w:r>
          </w:p>
        </w:tc>
        <w:tc>
          <w:tcPr>
            <w:tcW w:w="6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0222D0E"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2020</w:t>
            </w:r>
          </w:p>
        </w:tc>
        <w:tc>
          <w:tcPr>
            <w:tcW w:w="8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274960"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2021E</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36D92A"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2022F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3612AC"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2023F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773856"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2024F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4B90BA3"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2025F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006898"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2026F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B97D23"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2027F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029389"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2028F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E2D74B"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2029F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6A4112"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2030F</w:t>
            </w:r>
          </w:p>
        </w:tc>
      </w:tr>
      <w:tr w:rsidR="00676FC6" w:rsidRPr="009D7B5D" w14:paraId="7AED51CB" w14:textId="77777777" w:rsidTr="000C43F2">
        <w:trPr>
          <w:trHeight w:val="559"/>
        </w:trPr>
        <w:tc>
          <w:tcPr>
            <w:tcW w:w="110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9CD847" w14:textId="77777777" w:rsidR="00676FC6" w:rsidRPr="009D7B5D" w:rsidRDefault="00676FC6" w:rsidP="00676FC6">
            <w:pPr>
              <w:rPr>
                <w:rFonts w:ascii="Verdana" w:eastAsia="Arial" w:hAnsi="Verdana" w:cs="Arial"/>
                <w:sz w:val="14"/>
                <w:szCs w:val="14"/>
                <w:lang w:val="en-US"/>
              </w:rPr>
            </w:pPr>
            <w:r w:rsidRPr="009D7B5D">
              <w:rPr>
                <w:rFonts w:ascii="Verdana" w:eastAsia="Arial" w:hAnsi="Verdana" w:cs="Arial"/>
                <w:sz w:val="14"/>
                <w:szCs w:val="14"/>
                <w:lang w:val="en-US"/>
              </w:rPr>
              <w:t>Pessimistic</w:t>
            </w:r>
          </w:p>
        </w:tc>
        <w:tc>
          <w:tcPr>
            <w:tcW w:w="6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220E96" w14:textId="77777777" w:rsidR="00676FC6" w:rsidRPr="009D7B5D" w:rsidRDefault="00676FC6" w:rsidP="00676FC6">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965CD9" w14:textId="410B522A"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10.21</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4A7D5" w14:textId="65D90DC4"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11.02</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57564A" w14:textId="2B0CB18F"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12.00</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652C4" w14:textId="47F5193E"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13.05</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F1E2AC" w14:textId="582C5662"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14.14</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91C689" w14:textId="2CC1B4B4"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15.56</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7A5EBE" w14:textId="53162CE6"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17.31</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18B4B" w14:textId="71E619F6"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19.04</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99A825" w14:textId="5774A510"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20.73</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45C7E" w14:textId="16B2655E"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22.54</w:t>
            </w:r>
          </w:p>
        </w:tc>
      </w:tr>
      <w:tr w:rsidR="000C43F2" w:rsidRPr="009D7B5D" w14:paraId="1C7FD02A" w14:textId="77777777" w:rsidTr="00701E8B">
        <w:trPr>
          <w:trHeight w:val="559"/>
        </w:trPr>
        <w:tc>
          <w:tcPr>
            <w:tcW w:w="110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D67DB0B" w14:textId="77777777" w:rsidR="000C43F2" w:rsidRPr="009D7B5D" w:rsidRDefault="000C43F2" w:rsidP="000C43F2">
            <w:pPr>
              <w:rPr>
                <w:rFonts w:ascii="Verdana" w:eastAsia="Arial" w:hAnsi="Verdana" w:cs="Arial"/>
                <w:sz w:val="14"/>
                <w:szCs w:val="14"/>
                <w:lang w:val="en-US"/>
              </w:rPr>
            </w:pPr>
            <w:r w:rsidRPr="009D7B5D">
              <w:rPr>
                <w:rFonts w:ascii="Verdana" w:eastAsia="Arial" w:hAnsi="Verdana" w:cs="Arial"/>
                <w:sz w:val="14"/>
                <w:szCs w:val="14"/>
                <w:lang w:val="en-US"/>
              </w:rPr>
              <w:t>Realistic</w:t>
            </w:r>
          </w:p>
        </w:tc>
        <w:tc>
          <w:tcPr>
            <w:tcW w:w="6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44B3068" w14:textId="77777777" w:rsidR="000C43F2" w:rsidRPr="009D7B5D" w:rsidRDefault="000C43F2" w:rsidP="000C43F2">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238CBF8E" w14:textId="04456B9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10.44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99D5FC8" w14:textId="4D5EC37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11.54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5707A82" w14:textId="2EE77EC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12.86</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18BAEC" w14:textId="04BB71EB"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14.30</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AC7C693" w14:textId="00C7AA0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15.85</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D19E340" w14:textId="7B04639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17.84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52FCCD1" w14:textId="6831938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20.29</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5D13B1B" w14:textId="1F26F4E4"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22.83</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6D531BB" w14:textId="3439F718"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25.43</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BE1B23D" w14:textId="765B9ED3"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28.28</w:t>
            </w:r>
          </w:p>
        </w:tc>
      </w:tr>
      <w:tr w:rsidR="000C43F2" w:rsidRPr="009D7B5D" w14:paraId="30A11230" w14:textId="77777777" w:rsidTr="00DA3E7A">
        <w:trPr>
          <w:trHeight w:val="540"/>
        </w:trPr>
        <w:tc>
          <w:tcPr>
            <w:tcW w:w="110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1946D" w14:textId="77777777" w:rsidR="000C43F2" w:rsidRPr="009D7B5D" w:rsidRDefault="000C43F2" w:rsidP="000C43F2">
            <w:pPr>
              <w:rPr>
                <w:rFonts w:ascii="Verdana" w:eastAsia="Arial" w:hAnsi="Verdana" w:cs="Arial"/>
                <w:sz w:val="14"/>
                <w:szCs w:val="14"/>
                <w:lang w:val="en-US"/>
              </w:rPr>
            </w:pPr>
            <w:r w:rsidRPr="009D7B5D">
              <w:rPr>
                <w:rFonts w:ascii="Verdana" w:eastAsia="Arial" w:hAnsi="Verdana" w:cs="Arial"/>
                <w:sz w:val="14"/>
                <w:szCs w:val="14"/>
                <w:lang w:val="en-US"/>
              </w:rPr>
              <w:t>Optimistic</w:t>
            </w:r>
          </w:p>
        </w:tc>
        <w:tc>
          <w:tcPr>
            <w:tcW w:w="6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880A24" w14:textId="77777777" w:rsidR="000C43F2" w:rsidRPr="009D7B5D" w:rsidRDefault="000C43F2" w:rsidP="000C43F2">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DF9DA52" w14:textId="577B029A"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10.83</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539746D" w14:textId="4DC77569"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12.71</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8343E29" w14:textId="51C8468B"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14.81</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7416616" w14:textId="44BD4265"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17.06</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2F646DD" w14:textId="09EFE923"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19.59</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096347" w14:textId="5DBA068A"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22.84</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C327036" w14:textId="5BF77450"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26.88</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607A427" w14:textId="157CBAD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31.32</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E315285" w14:textId="0A24E4A9"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36.14</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53796CD" w14:textId="6B5E77F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41.64</w:t>
            </w:r>
          </w:p>
        </w:tc>
      </w:tr>
    </w:tbl>
    <w:p w14:paraId="7017AE79" w14:textId="4F189E35" w:rsidR="00776D57" w:rsidRDefault="00460753" w:rsidP="009D7B5D">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397568" behindDoc="0" locked="0" layoutInCell="1" allowOverlap="1" wp14:anchorId="4D531BAE" wp14:editId="2BF56D47">
                <wp:simplePos x="0" y="0"/>
                <wp:positionH relativeFrom="column">
                  <wp:posOffset>4710223</wp:posOffset>
                </wp:positionH>
                <wp:positionV relativeFrom="paragraph">
                  <wp:posOffset>0</wp:posOffset>
                </wp:positionV>
                <wp:extent cx="1809277" cy="584775"/>
                <wp:effectExtent l="0" t="0" r="0" b="0"/>
                <wp:wrapNone/>
                <wp:docPr id="111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D531BAE" id="_x0000_s1368" type="#_x0000_t202" style="position:absolute;margin-left:370.9pt;margin-top:0;width:142.45pt;height:46.0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" filled="f" stroked="f">
                <v:textbox style="mso-fit-shape-to-text:t">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p>
    <w:p w14:paraId="58B68416" w14:textId="47E0DB1C" w:rsidR="00776D57" w:rsidRDefault="00776D57" w:rsidP="0046075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With no major capacity expansions in India, the demand supply gap is anticipated to increase from 7 thousand tonnes in 2021 to 24 thousand tonnes </w:t>
      </w:r>
      <w:r w:rsidR="00095264">
        <w:rPr>
          <w:rFonts w:ascii="Arial" w:eastAsia="Arial" w:hAnsi="Arial" w:cs="Arial"/>
          <w:sz w:val="24"/>
          <w:szCs w:val="24"/>
        </w:rPr>
        <w:t>in 2030</w:t>
      </w:r>
      <w:r w:rsidR="00D01A04">
        <w:rPr>
          <w:rFonts w:ascii="Arial" w:eastAsia="Arial" w:hAnsi="Arial" w:cs="Arial"/>
          <w:sz w:val="24"/>
          <w:szCs w:val="24"/>
        </w:rPr>
        <w:t>,</w:t>
      </w:r>
      <w:r w:rsidR="00095264">
        <w:rPr>
          <w:rFonts w:ascii="Arial" w:eastAsia="Arial" w:hAnsi="Arial" w:cs="Arial"/>
          <w:sz w:val="24"/>
          <w:szCs w:val="24"/>
        </w:rPr>
        <w:t xml:space="preserve"> </w:t>
      </w:r>
      <w:r w:rsidR="00567621">
        <w:rPr>
          <w:rFonts w:ascii="Arial" w:eastAsia="Arial" w:hAnsi="Arial" w:cs="Arial"/>
          <w:sz w:val="24"/>
          <w:szCs w:val="24"/>
        </w:rPr>
        <w:t>considering</w:t>
      </w:r>
      <w:r w:rsidR="00095264">
        <w:rPr>
          <w:rFonts w:ascii="Arial" w:eastAsia="Arial" w:hAnsi="Arial" w:cs="Arial"/>
          <w:sz w:val="24"/>
          <w:szCs w:val="24"/>
        </w:rPr>
        <w:t xml:space="preserve"> the realistic growth.</w:t>
      </w:r>
      <w:r w:rsidR="00460753">
        <w:rPr>
          <w:rFonts w:ascii="Arial" w:eastAsia="Arial" w:hAnsi="Arial" w:cs="Arial"/>
          <w:sz w:val="24"/>
          <w:szCs w:val="24"/>
        </w:rPr>
        <w:t xml:space="preserve"> However, the realistic demand is anticipated to reach approximately 28 thousand tonnes in 2030 owing to its demanding applications in various end user industries. Considering the optimistic growth, the demand is anticipated to reach </w:t>
      </w:r>
      <w:r w:rsidR="00D01A04">
        <w:rPr>
          <w:rFonts w:ascii="Arial" w:eastAsia="Arial" w:hAnsi="Arial" w:cs="Arial"/>
          <w:sz w:val="24"/>
          <w:szCs w:val="24"/>
        </w:rPr>
        <w:t>approximately 41 thousand tonnes in 2030 growing with a healthy CAGR of 16.15% for the forecasted period.</w:t>
      </w:r>
    </w:p>
    <w:p w14:paraId="1842A92D" w14:textId="66FEF51B" w:rsidR="00D01A04" w:rsidRPr="009D7B5D" w:rsidRDefault="00D01A04" w:rsidP="00460753">
      <w:pPr>
        <w:spacing w:line="360" w:lineRule="auto"/>
        <w:jc w:val="both"/>
        <w:rPr>
          <w:rFonts w:ascii="Arial" w:eastAsia="Arial" w:hAnsi="Arial" w:cs="Arial"/>
          <w:sz w:val="24"/>
          <w:szCs w:val="24"/>
        </w:rPr>
      </w:pPr>
    </w:p>
    <w:sectPr w:rsidR="00D01A04" w:rsidRPr="009D7B5D"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22F2F" w14:textId="77777777" w:rsidR="00242FA1" w:rsidRDefault="00242FA1" w:rsidP="008D05CC">
      <w:pPr>
        <w:spacing w:after="0" w:line="240" w:lineRule="auto"/>
      </w:pPr>
      <w:r>
        <w:separator/>
      </w:r>
    </w:p>
  </w:endnote>
  <w:endnote w:type="continuationSeparator" w:id="0">
    <w:p w14:paraId="0669EE62" w14:textId="77777777" w:rsidR="00242FA1" w:rsidRDefault="00242FA1"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75DDB" w14:textId="77777777" w:rsidR="00242FA1" w:rsidRDefault="00242FA1" w:rsidP="008D05CC">
      <w:pPr>
        <w:spacing w:after="0" w:line="240" w:lineRule="auto"/>
      </w:pPr>
      <w:r>
        <w:separator/>
      </w:r>
    </w:p>
  </w:footnote>
  <w:footnote w:type="continuationSeparator" w:id="0">
    <w:p w14:paraId="0116D611" w14:textId="77777777" w:rsidR="00242FA1" w:rsidRDefault="00242FA1"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AC5"/>
    <w:multiLevelType w:val="multilevel"/>
    <w:tmpl w:val="5D2AA0F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8255BF"/>
    <w:multiLevelType w:val="hybridMultilevel"/>
    <w:tmpl w:val="741E17D2"/>
    <w:lvl w:ilvl="0" w:tplc="2F8C6C52">
      <w:start w:val="1"/>
      <w:numFmt w:val="bullet"/>
      <w:lvlText w:val=""/>
      <w:lvlJc w:val="left"/>
      <w:pPr>
        <w:tabs>
          <w:tab w:val="num" w:pos="720"/>
        </w:tabs>
        <w:ind w:left="720" w:hanging="360"/>
      </w:pPr>
      <w:rPr>
        <w:rFonts w:ascii="Wingdings" w:hAnsi="Wingdings" w:hint="default"/>
      </w:rPr>
    </w:lvl>
    <w:lvl w:ilvl="1" w:tplc="0DE2F598" w:tentative="1">
      <w:start w:val="1"/>
      <w:numFmt w:val="bullet"/>
      <w:lvlText w:val=""/>
      <w:lvlJc w:val="left"/>
      <w:pPr>
        <w:tabs>
          <w:tab w:val="num" w:pos="1440"/>
        </w:tabs>
        <w:ind w:left="1440" w:hanging="360"/>
      </w:pPr>
      <w:rPr>
        <w:rFonts w:ascii="Wingdings" w:hAnsi="Wingdings" w:hint="default"/>
      </w:rPr>
    </w:lvl>
    <w:lvl w:ilvl="2" w:tplc="5EDA5780" w:tentative="1">
      <w:start w:val="1"/>
      <w:numFmt w:val="bullet"/>
      <w:lvlText w:val=""/>
      <w:lvlJc w:val="left"/>
      <w:pPr>
        <w:tabs>
          <w:tab w:val="num" w:pos="2160"/>
        </w:tabs>
        <w:ind w:left="2160" w:hanging="360"/>
      </w:pPr>
      <w:rPr>
        <w:rFonts w:ascii="Wingdings" w:hAnsi="Wingdings" w:hint="default"/>
      </w:rPr>
    </w:lvl>
    <w:lvl w:ilvl="3" w:tplc="4F1448CC" w:tentative="1">
      <w:start w:val="1"/>
      <w:numFmt w:val="bullet"/>
      <w:lvlText w:val=""/>
      <w:lvlJc w:val="left"/>
      <w:pPr>
        <w:tabs>
          <w:tab w:val="num" w:pos="2880"/>
        </w:tabs>
        <w:ind w:left="2880" w:hanging="360"/>
      </w:pPr>
      <w:rPr>
        <w:rFonts w:ascii="Wingdings" w:hAnsi="Wingdings" w:hint="default"/>
      </w:rPr>
    </w:lvl>
    <w:lvl w:ilvl="4" w:tplc="3E525DC4" w:tentative="1">
      <w:start w:val="1"/>
      <w:numFmt w:val="bullet"/>
      <w:lvlText w:val=""/>
      <w:lvlJc w:val="left"/>
      <w:pPr>
        <w:tabs>
          <w:tab w:val="num" w:pos="3600"/>
        </w:tabs>
        <w:ind w:left="3600" w:hanging="360"/>
      </w:pPr>
      <w:rPr>
        <w:rFonts w:ascii="Wingdings" w:hAnsi="Wingdings" w:hint="default"/>
      </w:rPr>
    </w:lvl>
    <w:lvl w:ilvl="5" w:tplc="ABC64424" w:tentative="1">
      <w:start w:val="1"/>
      <w:numFmt w:val="bullet"/>
      <w:lvlText w:val=""/>
      <w:lvlJc w:val="left"/>
      <w:pPr>
        <w:tabs>
          <w:tab w:val="num" w:pos="4320"/>
        </w:tabs>
        <w:ind w:left="4320" w:hanging="360"/>
      </w:pPr>
      <w:rPr>
        <w:rFonts w:ascii="Wingdings" w:hAnsi="Wingdings" w:hint="default"/>
      </w:rPr>
    </w:lvl>
    <w:lvl w:ilvl="6" w:tplc="896097D0" w:tentative="1">
      <w:start w:val="1"/>
      <w:numFmt w:val="bullet"/>
      <w:lvlText w:val=""/>
      <w:lvlJc w:val="left"/>
      <w:pPr>
        <w:tabs>
          <w:tab w:val="num" w:pos="5040"/>
        </w:tabs>
        <w:ind w:left="5040" w:hanging="360"/>
      </w:pPr>
      <w:rPr>
        <w:rFonts w:ascii="Wingdings" w:hAnsi="Wingdings" w:hint="default"/>
      </w:rPr>
    </w:lvl>
    <w:lvl w:ilvl="7" w:tplc="76040FB2" w:tentative="1">
      <w:start w:val="1"/>
      <w:numFmt w:val="bullet"/>
      <w:lvlText w:val=""/>
      <w:lvlJc w:val="left"/>
      <w:pPr>
        <w:tabs>
          <w:tab w:val="num" w:pos="5760"/>
        </w:tabs>
        <w:ind w:left="5760" w:hanging="360"/>
      </w:pPr>
      <w:rPr>
        <w:rFonts w:ascii="Wingdings" w:hAnsi="Wingdings" w:hint="default"/>
      </w:rPr>
    </w:lvl>
    <w:lvl w:ilvl="8" w:tplc="A25C348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25E5559"/>
    <w:multiLevelType w:val="hybridMultilevel"/>
    <w:tmpl w:val="E8F48CA6"/>
    <w:lvl w:ilvl="0" w:tplc="2F46D812">
      <w:start w:val="1"/>
      <w:numFmt w:val="bullet"/>
      <w:lvlText w:val="•"/>
      <w:lvlJc w:val="left"/>
      <w:pPr>
        <w:tabs>
          <w:tab w:val="num" w:pos="720"/>
        </w:tabs>
        <w:ind w:left="720" w:hanging="360"/>
      </w:pPr>
      <w:rPr>
        <w:rFonts w:ascii="Arial" w:hAnsi="Arial" w:hint="default"/>
      </w:rPr>
    </w:lvl>
    <w:lvl w:ilvl="1" w:tplc="AC7CC76C" w:tentative="1">
      <w:start w:val="1"/>
      <w:numFmt w:val="bullet"/>
      <w:lvlText w:val="•"/>
      <w:lvlJc w:val="left"/>
      <w:pPr>
        <w:tabs>
          <w:tab w:val="num" w:pos="1440"/>
        </w:tabs>
        <w:ind w:left="1440" w:hanging="360"/>
      </w:pPr>
      <w:rPr>
        <w:rFonts w:ascii="Arial" w:hAnsi="Arial" w:hint="default"/>
      </w:rPr>
    </w:lvl>
    <w:lvl w:ilvl="2" w:tplc="248EE878" w:tentative="1">
      <w:start w:val="1"/>
      <w:numFmt w:val="bullet"/>
      <w:lvlText w:val="•"/>
      <w:lvlJc w:val="left"/>
      <w:pPr>
        <w:tabs>
          <w:tab w:val="num" w:pos="2160"/>
        </w:tabs>
        <w:ind w:left="2160" w:hanging="360"/>
      </w:pPr>
      <w:rPr>
        <w:rFonts w:ascii="Arial" w:hAnsi="Arial" w:hint="default"/>
      </w:rPr>
    </w:lvl>
    <w:lvl w:ilvl="3" w:tplc="F6AE1630" w:tentative="1">
      <w:start w:val="1"/>
      <w:numFmt w:val="bullet"/>
      <w:lvlText w:val="•"/>
      <w:lvlJc w:val="left"/>
      <w:pPr>
        <w:tabs>
          <w:tab w:val="num" w:pos="2880"/>
        </w:tabs>
        <w:ind w:left="2880" w:hanging="360"/>
      </w:pPr>
      <w:rPr>
        <w:rFonts w:ascii="Arial" w:hAnsi="Arial" w:hint="default"/>
      </w:rPr>
    </w:lvl>
    <w:lvl w:ilvl="4" w:tplc="7A56D094" w:tentative="1">
      <w:start w:val="1"/>
      <w:numFmt w:val="bullet"/>
      <w:lvlText w:val="•"/>
      <w:lvlJc w:val="left"/>
      <w:pPr>
        <w:tabs>
          <w:tab w:val="num" w:pos="3600"/>
        </w:tabs>
        <w:ind w:left="3600" w:hanging="360"/>
      </w:pPr>
      <w:rPr>
        <w:rFonts w:ascii="Arial" w:hAnsi="Arial" w:hint="default"/>
      </w:rPr>
    </w:lvl>
    <w:lvl w:ilvl="5" w:tplc="790AE7B2" w:tentative="1">
      <w:start w:val="1"/>
      <w:numFmt w:val="bullet"/>
      <w:lvlText w:val="•"/>
      <w:lvlJc w:val="left"/>
      <w:pPr>
        <w:tabs>
          <w:tab w:val="num" w:pos="4320"/>
        </w:tabs>
        <w:ind w:left="4320" w:hanging="360"/>
      </w:pPr>
      <w:rPr>
        <w:rFonts w:ascii="Arial" w:hAnsi="Arial" w:hint="default"/>
      </w:rPr>
    </w:lvl>
    <w:lvl w:ilvl="6" w:tplc="4E48AEE2" w:tentative="1">
      <w:start w:val="1"/>
      <w:numFmt w:val="bullet"/>
      <w:lvlText w:val="•"/>
      <w:lvlJc w:val="left"/>
      <w:pPr>
        <w:tabs>
          <w:tab w:val="num" w:pos="5040"/>
        </w:tabs>
        <w:ind w:left="5040" w:hanging="360"/>
      </w:pPr>
      <w:rPr>
        <w:rFonts w:ascii="Arial" w:hAnsi="Arial" w:hint="default"/>
      </w:rPr>
    </w:lvl>
    <w:lvl w:ilvl="7" w:tplc="BD0045DC" w:tentative="1">
      <w:start w:val="1"/>
      <w:numFmt w:val="bullet"/>
      <w:lvlText w:val="•"/>
      <w:lvlJc w:val="left"/>
      <w:pPr>
        <w:tabs>
          <w:tab w:val="num" w:pos="5760"/>
        </w:tabs>
        <w:ind w:left="5760" w:hanging="360"/>
      </w:pPr>
      <w:rPr>
        <w:rFonts w:ascii="Arial" w:hAnsi="Arial" w:hint="default"/>
      </w:rPr>
    </w:lvl>
    <w:lvl w:ilvl="8" w:tplc="9752C33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49605F"/>
    <w:multiLevelType w:val="hybridMultilevel"/>
    <w:tmpl w:val="C3CAA3E2"/>
    <w:lvl w:ilvl="0" w:tplc="0FBE3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0161BC0"/>
    <w:multiLevelType w:val="hybridMultilevel"/>
    <w:tmpl w:val="8C7E2BA2"/>
    <w:lvl w:ilvl="0" w:tplc="45565A8C">
      <w:start w:val="1"/>
      <w:numFmt w:val="bullet"/>
      <w:lvlText w:val="•"/>
      <w:lvlJc w:val="left"/>
      <w:pPr>
        <w:tabs>
          <w:tab w:val="num" w:pos="720"/>
        </w:tabs>
        <w:ind w:left="720" w:hanging="360"/>
      </w:pPr>
      <w:rPr>
        <w:rFonts w:ascii="Arial" w:hAnsi="Arial" w:hint="default"/>
      </w:rPr>
    </w:lvl>
    <w:lvl w:ilvl="1" w:tplc="040CA4AC" w:tentative="1">
      <w:start w:val="1"/>
      <w:numFmt w:val="bullet"/>
      <w:lvlText w:val="•"/>
      <w:lvlJc w:val="left"/>
      <w:pPr>
        <w:tabs>
          <w:tab w:val="num" w:pos="1440"/>
        </w:tabs>
        <w:ind w:left="1440" w:hanging="360"/>
      </w:pPr>
      <w:rPr>
        <w:rFonts w:ascii="Arial" w:hAnsi="Arial" w:hint="default"/>
      </w:rPr>
    </w:lvl>
    <w:lvl w:ilvl="2" w:tplc="EF2E4204" w:tentative="1">
      <w:start w:val="1"/>
      <w:numFmt w:val="bullet"/>
      <w:lvlText w:val="•"/>
      <w:lvlJc w:val="left"/>
      <w:pPr>
        <w:tabs>
          <w:tab w:val="num" w:pos="2160"/>
        </w:tabs>
        <w:ind w:left="2160" w:hanging="360"/>
      </w:pPr>
      <w:rPr>
        <w:rFonts w:ascii="Arial" w:hAnsi="Arial" w:hint="default"/>
      </w:rPr>
    </w:lvl>
    <w:lvl w:ilvl="3" w:tplc="ECA04FB2" w:tentative="1">
      <w:start w:val="1"/>
      <w:numFmt w:val="bullet"/>
      <w:lvlText w:val="•"/>
      <w:lvlJc w:val="left"/>
      <w:pPr>
        <w:tabs>
          <w:tab w:val="num" w:pos="2880"/>
        </w:tabs>
        <w:ind w:left="2880" w:hanging="360"/>
      </w:pPr>
      <w:rPr>
        <w:rFonts w:ascii="Arial" w:hAnsi="Arial" w:hint="default"/>
      </w:rPr>
    </w:lvl>
    <w:lvl w:ilvl="4" w:tplc="EC9E1EFA" w:tentative="1">
      <w:start w:val="1"/>
      <w:numFmt w:val="bullet"/>
      <w:lvlText w:val="•"/>
      <w:lvlJc w:val="left"/>
      <w:pPr>
        <w:tabs>
          <w:tab w:val="num" w:pos="3600"/>
        </w:tabs>
        <w:ind w:left="3600" w:hanging="360"/>
      </w:pPr>
      <w:rPr>
        <w:rFonts w:ascii="Arial" w:hAnsi="Arial" w:hint="default"/>
      </w:rPr>
    </w:lvl>
    <w:lvl w:ilvl="5" w:tplc="AE2C5564" w:tentative="1">
      <w:start w:val="1"/>
      <w:numFmt w:val="bullet"/>
      <w:lvlText w:val="•"/>
      <w:lvlJc w:val="left"/>
      <w:pPr>
        <w:tabs>
          <w:tab w:val="num" w:pos="4320"/>
        </w:tabs>
        <w:ind w:left="4320" w:hanging="360"/>
      </w:pPr>
      <w:rPr>
        <w:rFonts w:ascii="Arial" w:hAnsi="Arial" w:hint="default"/>
      </w:rPr>
    </w:lvl>
    <w:lvl w:ilvl="6" w:tplc="3AB82194" w:tentative="1">
      <w:start w:val="1"/>
      <w:numFmt w:val="bullet"/>
      <w:lvlText w:val="•"/>
      <w:lvlJc w:val="left"/>
      <w:pPr>
        <w:tabs>
          <w:tab w:val="num" w:pos="5040"/>
        </w:tabs>
        <w:ind w:left="5040" w:hanging="360"/>
      </w:pPr>
      <w:rPr>
        <w:rFonts w:ascii="Arial" w:hAnsi="Arial" w:hint="default"/>
      </w:rPr>
    </w:lvl>
    <w:lvl w:ilvl="7" w:tplc="99E68DEE" w:tentative="1">
      <w:start w:val="1"/>
      <w:numFmt w:val="bullet"/>
      <w:lvlText w:val="•"/>
      <w:lvlJc w:val="left"/>
      <w:pPr>
        <w:tabs>
          <w:tab w:val="num" w:pos="5760"/>
        </w:tabs>
        <w:ind w:left="5760" w:hanging="360"/>
      </w:pPr>
      <w:rPr>
        <w:rFonts w:ascii="Arial" w:hAnsi="Arial" w:hint="default"/>
      </w:rPr>
    </w:lvl>
    <w:lvl w:ilvl="8" w:tplc="4BB6ECA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D36B76"/>
    <w:multiLevelType w:val="hybridMultilevel"/>
    <w:tmpl w:val="9B78EB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E62058"/>
    <w:multiLevelType w:val="hybridMultilevel"/>
    <w:tmpl w:val="0B02B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D3FAF"/>
    <w:multiLevelType w:val="hybridMultilevel"/>
    <w:tmpl w:val="CE3A09EE"/>
    <w:lvl w:ilvl="0" w:tplc="5C1C1600">
      <w:start w:val="1"/>
      <w:numFmt w:val="bullet"/>
      <w:lvlText w:val="•"/>
      <w:lvlJc w:val="left"/>
      <w:pPr>
        <w:tabs>
          <w:tab w:val="num" w:pos="720"/>
        </w:tabs>
        <w:ind w:left="720" w:hanging="360"/>
      </w:pPr>
      <w:rPr>
        <w:rFonts w:ascii="Arial" w:hAnsi="Arial" w:hint="default"/>
      </w:rPr>
    </w:lvl>
    <w:lvl w:ilvl="1" w:tplc="6C7C3A9C" w:tentative="1">
      <w:start w:val="1"/>
      <w:numFmt w:val="bullet"/>
      <w:lvlText w:val="•"/>
      <w:lvlJc w:val="left"/>
      <w:pPr>
        <w:tabs>
          <w:tab w:val="num" w:pos="1440"/>
        </w:tabs>
        <w:ind w:left="1440" w:hanging="360"/>
      </w:pPr>
      <w:rPr>
        <w:rFonts w:ascii="Arial" w:hAnsi="Arial" w:hint="default"/>
      </w:rPr>
    </w:lvl>
    <w:lvl w:ilvl="2" w:tplc="049AD45C" w:tentative="1">
      <w:start w:val="1"/>
      <w:numFmt w:val="bullet"/>
      <w:lvlText w:val="•"/>
      <w:lvlJc w:val="left"/>
      <w:pPr>
        <w:tabs>
          <w:tab w:val="num" w:pos="2160"/>
        </w:tabs>
        <w:ind w:left="2160" w:hanging="360"/>
      </w:pPr>
      <w:rPr>
        <w:rFonts w:ascii="Arial" w:hAnsi="Arial" w:hint="default"/>
      </w:rPr>
    </w:lvl>
    <w:lvl w:ilvl="3" w:tplc="8AB0F1EC" w:tentative="1">
      <w:start w:val="1"/>
      <w:numFmt w:val="bullet"/>
      <w:lvlText w:val="•"/>
      <w:lvlJc w:val="left"/>
      <w:pPr>
        <w:tabs>
          <w:tab w:val="num" w:pos="2880"/>
        </w:tabs>
        <w:ind w:left="2880" w:hanging="360"/>
      </w:pPr>
      <w:rPr>
        <w:rFonts w:ascii="Arial" w:hAnsi="Arial" w:hint="default"/>
      </w:rPr>
    </w:lvl>
    <w:lvl w:ilvl="4" w:tplc="A3AEBB64" w:tentative="1">
      <w:start w:val="1"/>
      <w:numFmt w:val="bullet"/>
      <w:lvlText w:val="•"/>
      <w:lvlJc w:val="left"/>
      <w:pPr>
        <w:tabs>
          <w:tab w:val="num" w:pos="3600"/>
        </w:tabs>
        <w:ind w:left="3600" w:hanging="360"/>
      </w:pPr>
      <w:rPr>
        <w:rFonts w:ascii="Arial" w:hAnsi="Arial" w:hint="default"/>
      </w:rPr>
    </w:lvl>
    <w:lvl w:ilvl="5" w:tplc="6988E3F4" w:tentative="1">
      <w:start w:val="1"/>
      <w:numFmt w:val="bullet"/>
      <w:lvlText w:val="•"/>
      <w:lvlJc w:val="left"/>
      <w:pPr>
        <w:tabs>
          <w:tab w:val="num" w:pos="4320"/>
        </w:tabs>
        <w:ind w:left="4320" w:hanging="360"/>
      </w:pPr>
      <w:rPr>
        <w:rFonts w:ascii="Arial" w:hAnsi="Arial" w:hint="default"/>
      </w:rPr>
    </w:lvl>
    <w:lvl w:ilvl="6" w:tplc="BB86AB8A" w:tentative="1">
      <w:start w:val="1"/>
      <w:numFmt w:val="bullet"/>
      <w:lvlText w:val="•"/>
      <w:lvlJc w:val="left"/>
      <w:pPr>
        <w:tabs>
          <w:tab w:val="num" w:pos="5040"/>
        </w:tabs>
        <w:ind w:left="5040" w:hanging="360"/>
      </w:pPr>
      <w:rPr>
        <w:rFonts w:ascii="Arial" w:hAnsi="Arial" w:hint="default"/>
      </w:rPr>
    </w:lvl>
    <w:lvl w:ilvl="7" w:tplc="6EF4074C" w:tentative="1">
      <w:start w:val="1"/>
      <w:numFmt w:val="bullet"/>
      <w:lvlText w:val="•"/>
      <w:lvlJc w:val="left"/>
      <w:pPr>
        <w:tabs>
          <w:tab w:val="num" w:pos="5760"/>
        </w:tabs>
        <w:ind w:left="5760" w:hanging="360"/>
      </w:pPr>
      <w:rPr>
        <w:rFonts w:ascii="Arial" w:hAnsi="Arial" w:hint="default"/>
      </w:rPr>
    </w:lvl>
    <w:lvl w:ilvl="8" w:tplc="4DECEDA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E7320BC"/>
    <w:multiLevelType w:val="hybridMultilevel"/>
    <w:tmpl w:val="20384C3A"/>
    <w:lvl w:ilvl="0" w:tplc="B900B108">
      <w:start w:val="1"/>
      <w:numFmt w:val="bullet"/>
      <w:lvlText w:val="•"/>
      <w:lvlJc w:val="left"/>
      <w:pPr>
        <w:tabs>
          <w:tab w:val="num" w:pos="720"/>
        </w:tabs>
        <w:ind w:left="720" w:hanging="360"/>
      </w:pPr>
      <w:rPr>
        <w:rFonts w:ascii="Arial" w:hAnsi="Arial" w:hint="default"/>
      </w:rPr>
    </w:lvl>
    <w:lvl w:ilvl="1" w:tplc="FD80AD24" w:tentative="1">
      <w:start w:val="1"/>
      <w:numFmt w:val="bullet"/>
      <w:lvlText w:val="•"/>
      <w:lvlJc w:val="left"/>
      <w:pPr>
        <w:tabs>
          <w:tab w:val="num" w:pos="1440"/>
        </w:tabs>
        <w:ind w:left="1440" w:hanging="360"/>
      </w:pPr>
      <w:rPr>
        <w:rFonts w:ascii="Arial" w:hAnsi="Arial" w:hint="default"/>
      </w:rPr>
    </w:lvl>
    <w:lvl w:ilvl="2" w:tplc="F142F20E" w:tentative="1">
      <w:start w:val="1"/>
      <w:numFmt w:val="bullet"/>
      <w:lvlText w:val="•"/>
      <w:lvlJc w:val="left"/>
      <w:pPr>
        <w:tabs>
          <w:tab w:val="num" w:pos="2160"/>
        </w:tabs>
        <w:ind w:left="2160" w:hanging="360"/>
      </w:pPr>
      <w:rPr>
        <w:rFonts w:ascii="Arial" w:hAnsi="Arial" w:hint="default"/>
      </w:rPr>
    </w:lvl>
    <w:lvl w:ilvl="3" w:tplc="986614B6" w:tentative="1">
      <w:start w:val="1"/>
      <w:numFmt w:val="bullet"/>
      <w:lvlText w:val="•"/>
      <w:lvlJc w:val="left"/>
      <w:pPr>
        <w:tabs>
          <w:tab w:val="num" w:pos="2880"/>
        </w:tabs>
        <w:ind w:left="2880" w:hanging="360"/>
      </w:pPr>
      <w:rPr>
        <w:rFonts w:ascii="Arial" w:hAnsi="Arial" w:hint="default"/>
      </w:rPr>
    </w:lvl>
    <w:lvl w:ilvl="4" w:tplc="FDDCAB40" w:tentative="1">
      <w:start w:val="1"/>
      <w:numFmt w:val="bullet"/>
      <w:lvlText w:val="•"/>
      <w:lvlJc w:val="left"/>
      <w:pPr>
        <w:tabs>
          <w:tab w:val="num" w:pos="3600"/>
        </w:tabs>
        <w:ind w:left="3600" w:hanging="360"/>
      </w:pPr>
      <w:rPr>
        <w:rFonts w:ascii="Arial" w:hAnsi="Arial" w:hint="default"/>
      </w:rPr>
    </w:lvl>
    <w:lvl w:ilvl="5" w:tplc="501A900C" w:tentative="1">
      <w:start w:val="1"/>
      <w:numFmt w:val="bullet"/>
      <w:lvlText w:val="•"/>
      <w:lvlJc w:val="left"/>
      <w:pPr>
        <w:tabs>
          <w:tab w:val="num" w:pos="4320"/>
        </w:tabs>
        <w:ind w:left="4320" w:hanging="360"/>
      </w:pPr>
      <w:rPr>
        <w:rFonts w:ascii="Arial" w:hAnsi="Arial" w:hint="default"/>
      </w:rPr>
    </w:lvl>
    <w:lvl w:ilvl="6" w:tplc="800489CC" w:tentative="1">
      <w:start w:val="1"/>
      <w:numFmt w:val="bullet"/>
      <w:lvlText w:val="•"/>
      <w:lvlJc w:val="left"/>
      <w:pPr>
        <w:tabs>
          <w:tab w:val="num" w:pos="5040"/>
        </w:tabs>
        <w:ind w:left="5040" w:hanging="360"/>
      </w:pPr>
      <w:rPr>
        <w:rFonts w:ascii="Arial" w:hAnsi="Arial" w:hint="default"/>
      </w:rPr>
    </w:lvl>
    <w:lvl w:ilvl="7" w:tplc="021EAD5A" w:tentative="1">
      <w:start w:val="1"/>
      <w:numFmt w:val="bullet"/>
      <w:lvlText w:val="•"/>
      <w:lvlJc w:val="left"/>
      <w:pPr>
        <w:tabs>
          <w:tab w:val="num" w:pos="5760"/>
        </w:tabs>
        <w:ind w:left="5760" w:hanging="360"/>
      </w:pPr>
      <w:rPr>
        <w:rFonts w:ascii="Arial" w:hAnsi="Arial" w:hint="default"/>
      </w:rPr>
    </w:lvl>
    <w:lvl w:ilvl="8" w:tplc="0BA0514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0126072"/>
    <w:multiLevelType w:val="hybridMultilevel"/>
    <w:tmpl w:val="93FCBE1C"/>
    <w:lvl w:ilvl="0" w:tplc="ED06B620">
      <w:start w:val="1"/>
      <w:numFmt w:val="bullet"/>
      <w:lvlText w:val="•"/>
      <w:lvlJc w:val="left"/>
      <w:pPr>
        <w:tabs>
          <w:tab w:val="num" w:pos="720"/>
        </w:tabs>
        <w:ind w:left="720" w:hanging="360"/>
      </w:pPr>
      <w:rPr>
        <w:rFonts w:ascii="Arial" w:hAnsi="Arial" w:hint="default"/>
      </w:rPr>
    </w:lvl>
    <w:lvl w:ilvl="1" w:tplc="5C70AE7E" w:tentative="1">
      <w:start w:val="1"/>
      <w:numFmt w:val="bullet"/>
      <w:lvlText w:val="•"/>
      <w:lvlJc w:val="left"/>
      <w:pPr>
        <w:tabs>
          <w:tab w:val="num" w:pos="1440"/>
        </w:tabs>
        <w:ind w:left="1440" w:hanging="360"/>
      </w:pPr>
      <w:rPr>
        <w:rFonts w:ascii="Arial" w:hAnsi="Arial" w:hint="default"/>
      </w:rPr>
    </w:lvl>
    <w:lvl w:ilvl="2" w:tplc="CAEE9E8E" w:tentative="1">
      <w:start w:val="1"/>
      <w:numFmt w:val="bullet"/>
      <w:lvlText w:val="•"/>
      <w:lvlJc w:val="left"/>
      <w:pPr>
        <w:tabs>
          <w:tab w:val="num" w:pos="2160"/>
        </w:tabs>
        <w:ind w:left="2160" w:hanging="360"/>
      </w:pPr>
      <w:rPr>
        <w:rFonts w:ascii="Arial" w:hAnsi="Arial" w:hint="default"/>
      </w:rPr>
    </w:lvl>
    <w:lvl w:ilvl="3" w:tplc="598CD208" w:tentative="1">
      <w:start w:val="1"/>
      <w:numFmt w:val="bullet"/>
      <w:lvlText w:val="•"/>
      <w:lvlJc w:val="left"/>
      <w:pPr>
        <w:tabs>
          <w:tab w:val="num" w:pos="2880"/>
        </w:tabs>
        <w:ind w:left="2880" w:hanging="360"/>
      </w:pPr>
      <w:rPr>
        <w:rFonts w:ascii="Arial" w:hAnsi="Arial" w:hint="default"/>
      </w:rPr>
    </w:lvl>
    <w:lvl w:ilvl="4" w:tplc="15AE23FC" w:tentative="1">
      <w:start w:val="1"/>
      <w:numFmt w:val="bullet"/>
      <w:lvlText w:val="•"/>
      <w:lvlJc w:val="left"/>
      <w:pPr>
        <w:tabs>
          <w:tab w:val="num" w:pos="3600"/>
        </w:tabs>
        <w:ind w:left="3600" w:hanging="360"/>
      </w:pPr>
      <w:rPr>
        <w:rFonts w:ascii="Arial" w:hAnsi="Arial" w:hint="default"/>
      </w:rPr>
    </w:lvl>
    <w:lvl w:ilvl="5" w:tplc="D696E854" w:tentative="1">
      <w:start w:val="1"/>
      <w:numFmt w:val="bullet"/>
      <w:lvlText w:val="•"/>
      <w:lvlJc w:val="left"/>
      <w:pPr>
        <w:tabs>
          <w:tab w:val="num" w:pos="4320"/>
        </w:tabs>
        <w:ind w:left="4320" w:hanging="360"/>
      </w:pPr>
      <w:rPr>
        <w:rFonts w:ascii="Arial" w:hAnsi="Arial" w:hint="default"/>
      </w:rPr>
    </w:lvl>
    <w:lvl w:ilvl="6" w:tplc="96583944" w:tentative="1">
      <w:start w:val="1"/>
      <w:numFmt w:val="bullet"/>
      <w:lvlText w:val="•"/>
      <w:lvlJc w:val="left"/>
      <w:pPr>
        <w:tabs>
          <w:tab w:val="num" w:pos="5040"/>
        </w:tabs>
        <w:ind w:left="5040" w:hanging="360"/>
      </w:pPr>
      <w:rPr>
        <w:rFonts w:ascii="Arial" w:hAnsi="Arial" w:hint="default"/>
      </w:rPr>
    </w:lvl>
    <w:lvl w:ilvl="7" w:tplc="4590370E" w:tentative="1">
      <w:start w:val="1"/>
      <w:numFmt w:val="bullet"/>
      <w:lvlText w:val="•"/>
      <w:lvlJc w:val="left"/>
      <w:pPr>
        <w:tabs>
          <w:tab w:val="num" w:pos="5760"/>
        </w:tabs>
        <w:ind w:left="5760" w:hanging="360"/>
      </w:pPr>
      <w:rPr>
        <w:rFonts w:ascii="Arial" w:hAnsi="Arial" w:hint="default"/>
      </w:rPr>
    </w:lvl>
    <w:lvl w:ilvl="8" w:tplc="5BF0659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2385830"/>
    <w:multiLevelType w:val="hybridMultilevel"/>
    <w:tmpl w:val="E9285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831B92"/>
    <w:multiLevelType w:val="hybridMultilevel"/>
    <w:tmpl w:val="D700C77A"/>
    <w:lvl w:ilvl="0" w:tplc="1F184DA0">
      <w:start w:val="1"/>
      <w:numFmt w:val="bullet"/>
      <w:lvlText w:val="•"/>
      <w:lvlJc w:val="left"/>
      <w:pPr>
        <w:tabs>
          <w:tab w:val="num" w:pos="720"/>
        </w:tabs>
        <w:ind w:left="720" w:hanging="360"/>
      </w:pPr>
      <w:rPr>
        <w:rFonts w:ascii="Arial" w:hAnsi="Arial" w:hint="default"/>
      </w:rPr>
    </w:lvl>
    <w:lvl w:ilvl="1" w:tplc="4FCEE4C4">
      <w:numFmt w:val="bullet"/>
      <w:lvlText w:val=""/>
      <w:lvlJc w:val="left"/>
      <w:pPr>
        <w:tabs>
          <w:tab w:val="num" w:pos="1440"/>
        </w:tabs>
        <w:ind w:left="1440" w:hanging="360"/>
      </w:pPr>
      <w:rPr>
        <w:rFonts w:ascii="Wingdings" w:hAnsi="Wingdings" w:hint="default"/>
      </w:rPr>
    </w:lvl>
    <w:lvl w:ilvl="2" w:tplc="C9265900" w:tentative="1">
      <w:start w:val="1"/>
      <w:numFmt w:val="bullet"/>
      <w:lvlText w:val="•"/>
      <w:lvlJc w:val="left"/>
      <w:pPr>
        <w:tabs>
          <w:tab w:val="num" w:pos="2160"/>
        </w:tabs>
        <w:ind w:left="2160" w:hanging="360"/>
      </w:pPr>
      <w:rPr>
        <w:rFonts w:ascii="Arial" w:hAnsi="Arial" w:hint="default"/>
      </w:rPr>
    </w:lvl>
    <w:lvl w:ilvl="3" w:tplc="BE927048" w:tentative="1">
      <w:start w:val="1"/>
      <w:numFmt w:val="bullet"/>
      <w:lvlText w:val="•"/>
      <w:lvlJc w:val="left"/>
      <w:pPr>
        <w:tabs>
          <w:tab w:val="num" w:pos="2880"/>
        </w:tabs>
        <w:ind w:left="2880" w:hanging="360"/>
      </w:pPr>
      <w:rPr>
        <w:rFonts w:ascii="Arial" w:hAnsi="Arial" w:hint="default"/>
      </w:rPr>
    </w:lvl>
    <w:lvl w:ilvl="4" w:tplc="FDC4D0EE" w:tentative="1">
      <w:start w:val="1"/>
      <w:numFmt w:val="bullet"/>
      <w:lvlText w:val="•"/>
      <w:lvlJc w:val="left"/>
      <w:pPr>
        <w:tabs>
          <w:tab w:val="num" w:pos="3600"/>
        </w:tabs>
        <w:ind w:left="3600" w:hanging="360"/>
      </w:pPr>
      <w:rPr>
        <w:rFonts w:ascii="Arial" w:hAnsi="Arial" w:hint="default"/>
      </w:rPr>
    </w:lvl>
    <w:lvl w:ilvl="5" w:tplc="BF8ACA6A" w:tentative="1">
      <w:start w:val="1"/>
      <w:numFmt w:val="bullet"/>
      <w:lvlText w:val="•"/>
      <w:lvlJc w:val="left"/>
      <w:pPr>
        <w:tabs>
          <w:tab w:val="num" w:pos="4320"/>
        </w:tabs>
        <w:ind w:left="4320" w:hanging="360"/>
      </w:pPr>
      <w:rPr>
        <w:rFonts w:ascii="Arial" w:hAnsi="Arial" w:hint="default"/>
      </w:rPr>
    </w:lvl>
    <w:lvl w:ilvl="6" w:tplc="CD167D22" w:tentative="1">
      <w:start w:val="1"/>
      <w:numFmt w:val="bullet"/>
      <w:lvlText w:val="•"/>
      <w:lvlJc w:val="left"/>
      <w:pPr>
        <w:tabs>
          <w:tab w:val="num" w:pos="5040"/>
        </w:tabs>
        <w:ind w:left="5040" w:hanging="360"/>
      </w:pPr>
      <w:rPr>
        <w:rFonts w:ascii="Arial" w:hAnsi="Arial" w:hint="default"/>
      </w:rPr>
    </w:lvl>
    <w:lvl w:ilvl="7" w:tplc="E5DCBF0E" w:tentative="1">
      <w:start w:val="1"/>
      <w:numFmt w:val="bullet"/>
      <w:lvlText w:val="•"/>
      <w:lvlJc w:val="left"/>
      <w:pPr>
        <w:tabs>
          <w:tab w:val="num" w:pos="5760"/>
        </w:tabs>
        <w:ind w:left="5760" w:hanging="360"/>
      </w:pPr>
      <w:rPr>
        <w:rFonts w:ascii="Arial" w:hAnsi="Arial" w:hint="default"/>
      </w:rPr>
    </w:lvl>
    <w:lvl w:ilvl="8" w:tplc="0200171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55300E4"/>
    <w:multiLevelType w:val="hybridMultilevel"/>
    <w:tmpl w:val="B0A66AC2"/>
    <w:lvl w:ilvl="0" w:tplc="F71A5C80">
      <w:start w:val="1"/>
      <w:numFmt w:val="bullet"/>
      <w:lvlText w:val="•"/>
      <w:lvlJc w:val="left"/>
      <w:pPr>
        <w:tabs>
          <w:tab w:val="num" w:pos="720"/>
        </w:tabs>
        <w:ind w:left="720" w:hanging="360"/>
      </w:pPr>
      <w:rPr>
        <w:rFonts w:ascii="Arial" w:hAnsi="Arial" w:hint="default"/>
      </w:rPr>
    </w:lvl>
    <w:lvl w:ilvl="1" w:tplc="28FEE804" w:tentative="1">
      <w:start w:val="1"/>
      <w:numFmt w:val="bullet"/>
      <w:lvlText w:val="•"/>
      <w:lvlJc w:val="left"/>
      <w:pPr>
        <w:tabs>
          <w:tab w:val="num" w:pos="1440"/>
        </w:tabs>
        <w:ind w:left="1440" w:hanging="360"/>
      </w:pPr>
      <w:rPr>
        <w:rFonts w:ascii="Arial" w:hAnsi="Arial" w:hint="default"/>
      </w:rPr>
    </w:lvl>
    <w:lvl w:ilvl="2" w:tplc="94366F14" w:tentative="1">
      <w:start w:val="1"/>
      <w:numFmt w:val="bullet"/>
      <w:lvlText w:val="•"/>
      <w:lvlJc w:val="left"/>
      <w:pPr>
        <w:tabs>
          <w:tab w:val="num" w:pos="2160"/>
        </w:tabs>
        <w:ind w:left="2160" w:hanging="360"/>
      </w:pPr>
      <w:rPr>
        <w:rFonts w:ascii="Arial" w:hAnsi="Arial" w:hint="default"/>
      </w:rPr>
    </w:lvl>
    <w:lvl w:ilvl="3" w:tplc="C45469B6" w:tentative="1">
      <w:start w:val="1"/>
      <w:numFmt w:val="bullet"/>
      <w:lvlText w:val="•"/>
      <w:lvlJc w:val="left"/>
      <w:pPr>
        <w:tabs>
          <w:tab w:val="num" w:pos="2880"/>
        </w:tabs>
        <w:ind w:left="2880" w:hanging="360"/>
      </w:pPr>
      <w:rPr>
        <w:rFonts w:ascii="Arial" w:hAnsi="Arial" w:hint="default"/>
      </w:rPr>
    </w:lvl>
    <w:lvl w:ilvl="4" w:tplc="CFFC7732" w:tentative="1">
      <w:start w:val="1"/>
      <w:numFmt w:val="bullet"/>
      <w:lvlText w:val="•"/>
      <w:lvlJc w:val="left"/>
      <w:pPr>
        <w:tabs>
          <w:tab w:val="num" w:pos="3600"/>
        </w:tabs>
        <w:ind w:left="3600" w:hanging="360"/>
      </w:pPr>
      <w:rPr>
        <w:rFonts w:ascii="Arial" w:hAnsi="Arial" w:hint="default"/>
      </w:rPr>
    </w:lvl>
    <w:lvl w:ilvl="5" w:tplc="4F60AC22" w:tentative="1">
      <w:start w:val="1"/>
      <w:numFmt w:val="bullet"/>
      <w:lvlText w:val="•"/>
      <w:lvlJc w:val="left"/>
      <w:pPr>
        <w:tabs>
          <w:tab w:val="num" w:pos="4320"/>
        </w:tabs>
        <w:ind w:left="4320" w:hanging="360"/>
      </w:pPr>
      <w:rPr>
        <w:rFonts w:ascii="Arial" w:hAnsi="Arial" w:hint="default"/>
      </w:rPr>
    </w:lvl>
    <w:lvl w:ilvl="6" w:tplc="212AD3A6" w:tentative="1">
      <w:start w:val="1"/>
      <w:numFmt w:val="bullet"/>
      <w:lvlText w:val="•"/>
      <w:lvlJc w:val="left"/>
      <w:pPr>
        <w:tabs>
          <w:tab w:val="num" w:pos="5040"/>
        </w:tabs>
        <w:ind w:left="5040" w:hanging="360"/>
      </w:pPr>
      <w:rPr>
        <w:rFonts w:ascii="Arial" w:hAnsi="Arial" w:hint="default"/>
      </w:rPr>
    </w:lvl>
    <w:lvl w:ilvl="7" w:tplc="3042DD90" w:tentative="1">
      <w:start w:val="1"/>
      <w:numFmt w:val="bullet"/>
      <w:lvlText w:val="•"/>
      <w:lvlJc w:val="left"/>
      <w:pPr>
        <w:tabs>
          <w:tab w:val="num" w:pos="5760"/>
        </w:tabs>
        <w:ind w:left="5760" w:hanging="360"/>
      </w:pPr>
      <w:rPr>
        <w:rFonts w:ascii="Arial" w:hAnsi="Arial" w:hint="default"/>
      </w:rPr>
    </w:lvl>
    <w:lvl w:ilvl="8" w:tplc="7382C25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B5567B9"/>
    <w:multiLevelType w:val="hybridMultilevel"/>
    <w:tmpl w:val="D632CB3A"/>
    <w:lvl w:ilvl="0" w:tplc="24123F8E">
      <w:start w:val="1"/>
      <w:numFmt w:val="bullet"/>
      <w:lvlText w:val=""/>
      <w:lvlJc w:val="left"/>
      <w:pPr>
        <w:tabs>
          <w:tab w:val="num" w:pos="720"/>
        </w:tabs>
        <w:ind w:left="720" w:hanging="360"/>
      </w:pPr>
      <w:rPr>
        <w:rFonts w:ascii="Wingdings" w:hAnsi="Wingdings" w:hint="default"/>
      </w:rPr>
    </w:lvl>
    <w:lvl w:ilvl="1" w:tplc="BC34C24E" w:tentative="1">
      <w:start w:val="1"/>
      <w:numFmt w:val="bullet"/>
      <w:lvlText w:val=""/>
      <w:lvlJc w:val="left"/>
      <w:pPr>
        <w:tabs>
          <w:tab w:val="num" w:pos="1440"/>
        </w:tabs>
        <w:ind w:left="1440" w:hanging="360"/>
      </w:pPr>
      <w:rPr>
        <w:rFonts w:ascii="Wingdings" w:hAnsi="Wingdings" w:hint="default"/>
      </w:rPr>
    </w:lvl>
    <w:lvl w:ilvl="2" w:tplc="A69A00AC" w:tentative="1">
      <w:start w:val="1"/>
      <w:numFmt w:val="bullet"/>
      <w:lvlText w:val=""/>
      <w:lvlJc w:val="left"/>
      <w:pPr>
        <w:tabs>
          <w:tab w:val="num" w:pos="2160"/>
        </w:tabs>
        <w:ind w:left="2160" w:hanging="360"/>
      </w:pPr>
      <w:rPr>
        <w:rFonts w:ascii="Wingdings" w:hAnsi="Wingdings" w:hint="default"/>
      </w:rPr>
    </w:lvl>
    <w:lvl w:ilvl="3" w:tplc="03E6EE62" w:tentative="1">
      <w:start w:val="1"/>
      <w:numFmt w:val="bullet"/>
      <w:lvlText w:val=""/>
      <w:lvlJc w:val="left"/>
      <w:pPr>
        <w:tabs>
          <w:tab w:val="num" w:pos="2880"/>
        </w:tabs>
        <w:ind w:left="2880" w:hanging="360"/>
      </w:pPr>
      <w:rPr>
        <w:rFonts w:ascii="Wingdings" w:hAnsi="Wingdings" w:hint="default"/>
      </w:rPr>
    </w:lvl>
    <w:lvl w:ilvl="4" w:tplc="ECE22F1C" w:tentative="1">
      <w:start w:val="1"/>
      <w:numFmt w:val="bullet"/>
      <w:lvlText w:val=""/>
      <w:lvlJc w:val="left"/>
      <w:pPr>
        <w:tabs>
          <w:tab w:val="num" w:pos="3600"/>
        </w:tabs>
        <w:ind w:left="3600" w:hanging="360"/>
      </w:pPr>
      <w:rPr>
        <w:rFonts w:ascii="Wingdings" w:hAnsi="Wingdings" w:hint="default"/>
      </w:rPr>
    </w:lvl>
    <w:lvl w:ilvl="5" w:tplc="96BE9500" w:tentative="1">
      <w:start w:val="1"/>
      <w:numFmt w:val="bullet"/>
      <w:lvlText w:val=""/>
      <w:lvlJc w:val="left"/>
      <w:pPr>
        <w:tabs>
          <w:tab w:val="num" w:pos="4320"/>
        </w:tabs>
        <w:ind w:left="4320" w:hanging="360"/>
      </w:pPr>
      <w:rPr>
        <w:rFonts w:ascii="Wingdings" w:hAnsi="Wingdings" w:hint="default"/>
      </w:rPr>
    </w:lvl>
    <w:lvl w:ilvl="6" w:tplc="9E2ED1C0" w:tentative="1">
      <w:start w:val="1"/>
      <w:numFmt w:val="bullet"/>
      <w:lvlText w:val=""/>
      <w:lvlJc w:val="left"/>
      <w:pPr>
        <w:tabs>
          <w:tab w:val="num" w:pos="5040"/>
        </w:tabs>
        <w:ind w:left="5040" w:hanging="360"/>
      </w:pPr>
      <w:rPr>
        <w:rFonts w:ascii="Wingdings" w:hAnsi="Wingdings" w:hint="default"/>
      </w:rPr>
    </w:lvl>
    <w:lvl w:ilvl="7" w:tplc="6A3E508A" w:tentative="1">
      <w:start w:val="1"/>
      <w:numFmt w:val="bullet"/>
      <w:lvlText w:val=""/>
      <w:lvlJc w:val="left"/>
      <w:pPr>
        <w:tabs>
          <w:tab w:val="num" w:pos="5760"/>
        </w:tabs>
        <w:ind w:left="5760" w:hanging="360"/>
      </w:pPr>
      <w:rPr>
        <w:rFonts w:ascii="Wingdings" w:hAnsi="Wingdings" w:hint="default"/>
      </w:rPr>
    </w:lvl>
    <w:lvl w:ilvl="8" w:tplc="281294B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0F767F"/>
    <w:multiLevelType w:val="hybridMultilevel"/>
    <w:tmpl w:val="8CCCD78E"/>
    <w:lvl w:ilvl="0" w:tplc="F0BCFD18">
      <w:start w:val="1"/>
      <w:numFmt w:val="bullet"/>
      <w:lvlText w:val=""/>
      <w:lvlJc w:val="left"/>
      <w:pPr>
        <w:tabs>
          <w:tab w:val="num" w:pos="720"/>
        </w:tabs>
        <w:ind w:left="720" w:hanging="360"/>
      </w:pPr>
      <w:rPr>
        <w:rFonts w:ascii="Wingdings" w:hAnsi="Wingdings" w:hint="default"/>
      </w:rPr>
    </w:lvl>
    <w:lvl w:ilvl="1" w:tplc="475AC7EC" w:tentative="1">
      <w:start w:val="1"/>
      <w:numFmt w:val="bullet"/>
      <w:lvlText w:val=""/>
      <w:lvlJc w:val="left"/>
      <w:pPr>
        <w:tabs>
          <w:tab w:val="num" w:pos="1440"/>
        </w:tabs>
        <w:ind w:left="1440" w:hanging="360"/>
      </w:pPr>
      <w:rPr>
        <w:rFonts w:ascii="Wingdings" w:hAnsi="Wingdings" w:hint="default"/>
      </w:rPr>
    </w:lvl>
    <w:lvl w:ilvl="2" w:tplc="28767D50" w:tentative="1">
      <w:start w:val="1"/>
      <w:numFmt w:val="bullet"/>
      <w:lvlText w:val=""/>
      <w:lvlJc w:val="left"/>
      <w:pPr>
        <w:tabs>
          <w:tab w:val="num" w:pos="2160"/>
        </w:tabs>
        <w:ind w:left="2160" w:hanging="360"/>
      </w:pPr>
      <w:rPr>
        <w:rFonts w:ascii="Wingdings" w:hAnsi="Wingdings" w:hint="default"/>
      </w:rPr>
    </w:lvl>
    <w:lvl w:ilvl="3" w:tplc="C972A1FC" w:tentative="1">
      <w:start w:val="1"/>
      <w:numFmt w:val="bullet"/>
      <w:lvlText w:val=""/>
      <w:lvlJc w:val="left"/>
      <w:pPr>
        <w:tabs>
          <w:tab w:val="num" w:pos="2880"/>
        </w:tabs>
        <w:ind w:left="2880" w:hanging="360"/>
      </w:pPr>
      <w:rPr>
        <w:rFonts w:ascii="Wingdings" w:hAnsi="Wingdings" w:hint="default"/>
      </w:rPr>
    </w:lvl>
    <w:lvl w:ilvl="4" w:tplc="B2F63670" w:tentative="1">
      <w:start w:val="1"/>
      <w:numFmt w:val="bullet"/>
      <w:lvlText w:val=""/>
      <w:lvlJc w:val="left"/>
      <w:pPr>
        <w:tabs>
          <w:tab w:val="num" w:pos="3600"/>
        </w:tabs>
        <w:ind w:left="3600" w:hanging="360"/>
      </w:pPr>
      <w:rPr>
        <w:rFonts w:ascii="Wingdings" w:hAnsi="Wingdings" w:hint="default"/>
      </w:rPr>
    </w:lvl>
    <w:lvl w:ilvl="5" w:tplc="DCAA17B6" w:tentative="1">
      <w:start w:val="1"/>
      <w:numFmt w:val="bullet"/>
      <w:lvlText w:val=""/>
      <w:lvlJc w:val="left"/>
      <w:pPr>
        <w:tabs>
          <w:tab w:val="num" w:pos="4320"/>
        </w:tabs>
        <w:ind w:left="4320" w:hanging="360"/>
      </w:pPr>
      <w:rPr>
        <w:rFonts w:ascii="Wingdings" w:hAnsi="Wingdings" w:hint="default"/>
      </w:rPr>
    </w:lvl>
    <w:lvl w:ilvl="6" w:tplc="FAD088B6" w:tentative="1">
      <w:start w:val="1"/>
      <w:numFmt w:val="bullet"/>
      <w:lvlText w:val=""/>
      <w:lvlJc w:val="left"/>
      <w:pPr>
        <w:tabs>
          <w:tab w:val="num" w:pos="5040"/>
        </w:tabs>
        <w:ind w:left="5040" w:hanging="360"/>
      </w:pPr>
      <w:rPr>
        <w:rFonts w:ascii="Wingdings" w:hAnsi="Wingdings" w:hint="default"/>
      </w:rPr>
    </w:lvl>
    <w:lvl w:ilvl="7" w:tplc="35ECE55C" w:tentative="1">
      <w:start w:val="1"/>
      <w:numFmt w:val="bullet"/>
      <w:lvlText w:val=""/>
      <w:lvlJc w:val="left"/>
      <w:pPr>
        <w:tabs>
          <w:tab w:val="num" w:pos="5760"/>
        </w:tabs>
        <w:ind w:left="5760" w:hanging="360"/>
      </w:pPr>
      <w:rPr>
        <w:rFonts w:ascii="Wingdings" w:hAnsi="Wingdings" w:hint="default"/>
      </w:rPr>
    </w:lvl>
    <w:lvl w:ilvl="8" w:tplc="92E021A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F07695"/>
    <w:multiLevelType w:val="multilevel"/>
    <w:tmpl w:val="51FCBC40"/>
    <w:lvl w:ilvl="0">
      <w:start w:val="1"/>
      <w:numFmt w:val="decimal"/>
      <w:lvlText w:val="%1."/>
      <w:lvlJc w:val="left"/>
      <w:pPr>
        <w:ind w:left="720" w:hanging="360"/>
      </w:pPr>
      <w:rPr>
        <w:rFonts w:ascii="Arial" w:eastAsia="Arial" w:hAnsi="Arial" w:cs="Arial"/>
      </w:rPr>
    </w:lvl>
    <w:lvl w:ilvl="1">
      <w:start w:val="1"/>
      <w:numFmt w:val="decimal"/>
      <w:isLgl/>
      <w:lvlText w:val="%1.%2"/>
      <w:lvlJc w:val="left"/>
      <w:pPr>
        <w:ind w:left="1080" w:hanging="720"/>
      </w:pPr>
      <w:rPr>
        <w:rFonts w:ascii="Arial" w:hAnsi="Arial" w:hint="default"/>
      </w:rPr>
    </w:lvl>
    <w:lvl w:ilvl="2">
      <w:start w:val="1"/>
      <w:numFmt w:val="decimal"/>
      <w:isLgl/>
      <w:lvlText w:val="%1.%2.%3"/>
      <w:lvlJc w:val="left"/>
      <w:pPr>
        <w:ind w:left="1440" w:hanging="1080"/>
      </w:pPr>
      <w:rPr>
        <w:rFonts w:ascii="Arial" w:hAnsi="Arial" w:hint="default"/>
      </w:rPr>
    </w:lvl>
    <w:lvl w:ilvl="3">
      <w:start w:val="1"/>
      <w:numFmt w:val="decimal"/>
      <w:isLgl/>
      <w:lvlText w:val="%1.%2.%3.%4"/>
      <w:lvlJc w:val="left"/>
      <w:pPr>
        <w:ind w:left="1800" w:hanging="1440"/>
      </w:pPr>
      <w:rPr>
        <w:rFonts w:ascii="Arial" w:hAnsi="Arial" w:hint="default"/>
      </w:rPr>
    </w:lvl>
    <w:lvl w:ilvl="4">
      <w:start w:val="1"/>
      <w:numFmt w:val="decimal"/>
      <w:isLgl/>
      <w:lvlText w:val="%1.%2.%3.%4.%5"/>
      <w:lvlJc w:val="left"/>
      <w:pPr>
        <w:ind w:left="1800" w:hanging="1440"/>
      </w:pPr>
      <w:rPr>
        <w:rFonts w:ascii="Arial" w:hAnsi="Arial" w:hint="default"/>
      </w:rPr>
    </w:lvl>
    <w:lvl w:ilvl="5">
      <w:start w:val="1"/>
      <w:numFmt w:val="decimal"/>
      <w:isLgl/>
      <w:lvlText w:val="%1.%2.%3.%4.%5.%6"/>
      <w:lvlJc w:val="left"/>
      <w:pPr>
        <w:ind w:left="2160" w:hanging="1800"/>
      </w:pPr>
      <w:rPr>
        <w:rFonts w:ascii="Arial" w:hAnsi="Arial" w:hint="default"/>
      </w:rPr>
    </w:lvl>
    <w:lvl w:ilvl="6">
      <w:start w:val="1"/>
      <w:numFmt w:val="decimal"/>
      <w:isLgl/>
      <w:lvlText w:val="%1.%2.%3.%4.%5.%6.%7"/>
      <w:lvlJc w:val="left"/>
      <w:pPr>
        <w:ind w:left="2520" w:hanging="2160"/>
      </w:pPr>
      <w:rPr>
        <w:rFonts w:ascii="Arial" w:hAnsi="Arial" w:hint="default"/>
      </w:rPr>
    </w:lvl>
    <w:lvl w:ilvl="7">
      <w:start w:val="1"/>
      <w:numFmt w:val="decimal"/>
      <w:isLgl/>
      <w:lvlText w:val="%1.%2.%3.%4.%5.%6.%7.%8"/>
      <w:lvlJc w:val="left"/>
      <w:pPr>
        <w:ind w:left="2880" w:hanging="2520"/>
      </w:pPr>
      <w:rPr>
        <w:rFonts w:ascii="Arial" w:hAnsi="Arial" w:hint="default"/>
      </w:rPr>
    </w:lvl>
    <w:lvl w:ilvl="8">
      <w:start w:val="1"/>
      <w:numFmt w:val="decimal"/>
      <w:isLgl/>
      <w:lvlText w:val="%1.%2.%3.%4.%5.%6.%7.%8.%9"/>
      <w:lvlJc w:val="left"/>
      <w:pPr>
        <w:ind w:left="3240" w:hanging="2880"/>
      </w:pPr>
      <w:rPr>
        <w:rFonts w:ascii="Arial" w:hAnsi="Arial" w:hint="default"/>
      </w:rPr>
    </w:lvl>
  </w:abstractNum>
  <w:abstractNum w:abstractNumId="16" w15:restartNumberingAfterBreak="0">
    <w:nsid w:val="63CE21C9"/>
    <w:multiLevelType w:val="hybridMultilevel"/>
    <w:tmpl w:val="9CB2F2F6"/>
    <w:lvl w:ilvl="0" w:tplc="72AC9390">
      <w:start w:val="1"/>
      <w:numFmt w:val="bullet"/>
      <w:lvlText w:val="•"/>
      <w:lvlJc w:val="left"/>
      <w:pPr>
        <w:tabs>
          <w:tab w:val="num" w:pos="720"/>
        </w:tabs>
        <w:ind w:left="720" w:hanging="360"/>
      </w:pPr>
      <w:rPr>
        <w:rFonts w:ascii="Arial" w:hAnsi="Arial" w:hint="default"/>
      </w:rPr>
    </w:lvl>
    <w:lvl w:ilvl="1" w:tplc="98962120" w:tentative="1">
      <w:start w:val="1"/>
      <w:numFmt w:val="bullet"/>
      <w:lvlText w:val="•"/>
      <w:lvlJc w:val="left"/>
      <w:pPr>
        <w:tabs>
          <w:tab w:val="num" w:pos="1440"/>
        </w:tabs>
        <w:ind w:left="1440" w:hanging="360"/>
      </w:pPr>
      <w:rPr>
        <w:rFonts w:ascii="Arial" w:hAnsi="Arial" w:hint="default"/>
      </w:rPr>
    </w:lvl>
    <w:lvl w:ilvl="2" w:tplc="22F09A2A" w:tentative="1">
      <w:start w:val="1"/>
      <w:numFmt w:val="bullet"/>
      <w:lvlText w:val="•"/>
      <w:lvlJc w:val="left"/>
      <w:pPr>
        <w:tabs>
          <w:tab w:val="num" w:pos="2160"/>
        </w:tabs>
        <w:ind w:left="2160" w:hanging="360"/>
      </w:pPr>
      <w:rPr>
        <w:rFonts w:ascii="Arial" w:hAnsi="Arial" w:hint="default"/>
      </w:rPr>
    </w:lvl>
    <w:lvl w:ilvl="3" w:tplc="EC2CF4BE" w:tentative="1">
      <w:start w:val="1"/>
      <w:numFmt w:val="bullet"/>
      <w:lvlText w:val="•"/>
      <w:lvlJc w:val="left"/>
      <w:pPr>
        <w:tabs>
          <w:tab w:val="num" w:pos="2880"/>
        </w:tabs>
        <w:ind w:left="2880" w:hanging="360"/>
      </w:pPr>
      <w:rPr>
        <w:rFonts w:ascii="Arial" w:hAnsi="Arial" w:hint="default"/>
      </w:rPr>
    </w:lvl>
    <w:lvl w:ilvl="4" w:tplc="C9CC12AC" w:tentative="1">
      <w:start w:val="1"/>
      <w:numFmt w:val="bullet"/>
      <w:lvlText w:val="•"/>
      <w:lvlJc w:val="left"/>
      <w:pPr>
        <w:tabs>
          <w:tab w:val="num" w:pos="3600"/>
        </w:tabs>
        <w:ind w:left="3600" w:hanging="360"/>
      </w:pPr>
      <w:rPr>
        <w:rFonts w:ascii="Arial" w:hAnsi="Arial" w:hint="default"/>
      </w:rPr>
    </w:lvl>
    <w:lvl w:ilvl="5" w:tplc="CE0E92F2" w:tentative="1">
      <w:start w:val="1"/>
      <w:numFmt w:val="bullet"/>
      <w:lvlText w:val="•"/>
      <w:lvlJc w:val="left"/>
      <w:pPr>
        <w:tabs>
          <w:tab w:val="num" w:pos="4320"/>
        </w:tabs>
        <w:ind w:left="4320" w:hanging="360"/>
      </w:pPr>
      <w:rPr>
        <w:rFonts w:ascii="Arial" w:hAnsi="Arial" w:hint="default"/>
      </w:rPr>
    </w:lvl>
    <w:lvl w:ilvl="6" w:tplc="B316D950" w:tentative="1">
      <w:start w:val="1"/>
      <w:numFmt w:val="bullet"/>
      <w:lvlText w:val="•"/>
      <w:lvlJc w:val="left"/>
      <w:pPr>
        <w:tabs>
          <w:tab w:val="num" w:pos="5040"/>
        </w:tabs>
        <w:ind w:left="5040" w:hanging="360"/>
      </w:pPr>
      <w:rPr>
        <w:rFonts w:ascii="Arial" w:hAnsi="Arial" w:hint="default"/>
      </w:rPr>
    </w:lvl>
    <w:lvl w:ilvl="7" w:tplc="6CC64A80" w:tentative="1">
      <w:start w:val="1"/>
      <w:numFmt w:val="bullet"/>
      <w:lvlText w:val="•"/>
      <w:lvlJc w:val="left"/>
      <w:pPr>
        <w:tabs>
          <w:tab w:val="num" w:pos="5760"/>
        </w:tabs>
        <w:ind w:left="5760" w:hanging="360"/>
      </w:pPr>
      <w:rPr>
        <w:rFonts w:ascii="Arial" w:hAnsi="Arial" w:hint="default"/>
      </w:rPr>
    </w:lvl>
    <w:lvl w:ilvl="8" w:tplc="7626F9E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18" w15:restartNumberingAfterBreak="0">
    <w:nsid w:val="65467FD6"/>
    <w:multiLevelType w:val="hybridMultilevel"/>
    <w:tmpl w:val="F3C80522"/>
    <w:lvl w:ilvl="0" w:tplc="5F9C4FC4">
      <w:start w:val="1"/>
      <w:numFmt w:val="bullet"/>
      <w:lvlText w:val="•"/>
      <w:lvlJc w:val="left"/>
      <w:pPr>
        <w:tabs>
          <w:tab w:val="num" w:pos="720"/>
        </w:tabs>
        <w:ind w:left="720" w:hanging="360"/>
      </w:pPr>
      <w:rPr>
        <w:rFonts w:ascii="Arial" w:hAnsi="Arial" w:hint="default"/>
      </w:rPr>
    </w:lvl>
    <w:lvl w:ilvl="1" w:tplc="96EAFB3E" w:tentative="1">
      <w:start w:val="1"/>
      <w:numFmt w:val="bullet"/>
      <w:lvlText w:val="•"/>
      <w:lvlJc w:val="left"/>
      <w:pPr>
        <w:tabs>
          <w:tab w:val="num" w:pos="1440"/>
        </w:tabs>
        <w:ind w:left="1440" w:hanging="360"/>
      </w:pPr>
      <w:rPr>
        <w:rFonts w:ascii="Arial" w:hAnsi="Arial" w:hint="default"/>
      </w:rPr>
    </w:lvl>
    <w:lvl w:ilvl="2" w:tplc="13C02AE2" w:tentative="1">
      <w:start w:val="1"/>
      <w:numFmt w:val="bullet"/>
      <w:lvlText w:val="•"/>
      <w:lvlJc w:val="left"/>
      <w:pPr>
        <w:tabs>
          <w:tab w:val="num" w:pos="2160"/>
        </w:tabs>
        <w:ind w:left="2160" w:hanging="360"/>
      </w:pPr>
      <w:rPr>
        <w:rFonts w:ascii="Arial" w:hAnsi="Arial" w:hint="default"/>
      </w:rPr>
    </w:lvl>
    <w:lvl w:ilvl="3" w:tplc="6A4EB3E8" w:tentative="1">
      <w:start w:val="1"/>
      <w:numFmt w:val="bullet"/>
      <w:lvlText w:val="•"/>
      <w:lvlJc w:val="left"/>
      <w:pPr>
        <w:tabs>
          <w:tab w:val="num" w:pos="2880"/>
        </w:tabs>
        <w:ind w:left="2880" w:hanging="360"/>
      </w:pPr>
      <w:rPr>
        <w:rFonts w:ascii="Arial" w:hAnsi="Arial" w:hint="default"/>
      </w:rPr>
    </w:lvl>
    <w:lvl w:ilvl="4" w:tplc="5240DE9C" w:tentative="1">
      <w:start w:val="1"/>
      <w:numFmt w:val="bullet"/>
      <w:lvlText w:val="•"/>
      <w:lvlJc w:val="left"/>
      <w:pPr>
        <w:tabs>
          <w:tab w:val="num" w:pos="3600"/>
        </w:tabs>
        <w:ind w:left="3600" w:hanging="360"/>
      </w:pPr>
      <w:rPr>
        <w:rFonts w:ascii="Arial" w:hAnsi="Arial" w:hint="default"/>
      </w:rPr>
    </w:lvl>
    <w:lvl w:ilvl="5" w:tplc="91B8BAE2" w:tentative="1">
      <w:start w:val="1"/>
      <w:numFmt w:val="bullet"/>
      <w:lvlText w:val="•"/>
      <w:lvlJc w:val="left"/>
      <w:pPr>
        <w:tabs>
          <w:tab w:val="num" w:pos="4320"/>
        </w:tabs>
        <w:ind w:left="4320" w:hanging="360"/>
      </w:pPr>
      <w:rPr>
        <w:rFonts w:ascii="Arial" w:hAnsi="Arial" w:hint="default"/>
      </w:rPr>
    </w:lvl>
    <w:lvl w:ilvl="6" w:tplc="EE5A8D12" w:tentative="1">
      <w:start w:val="1"/>
      <w:numFmt w:val="bullet"/>
      <w:lvlText w:val="•"/>
      <w:lvlJc w:val="left"/>
      <w:pPr>
        <w:tabs>
          <w:tab w:val="num" w:pos="5040"/>
        </w:tabs>
        <w:ind w:left="5040" w:hanging="360"/>
      </w:pPr>
      <w:rPr>
        <w:rFonts w:ascii="Arial" w:hAnsi="Arial" w:hint="default"/>
      </w:rPr>
    </w:lvl>
    <w:lvl w:ilvl="7" w:tplc="67DCEFFC" w:tentative="1">
      <w:start w:val="1"/>
      <w:numFmt w:val="bullet"/>
      <w:lvlText w:val="•"/>
      <w:lvlJc w:val="left"/>
      <w:pPr>
        <w:tabs>
          <w:tab w:val="num" w:pos="5760"/>
        </w:tabs>
        <w:ind w:left="5760" w:hanging="360"/>
      </w:pPr>
      <w:rPr>
        <w:rFonts w:ascii="Arial" w:hAnsi="Arial" w:hint="default"/>
      </w:rPr>
    </w:lvl>
    <w:lvl w:ilvl="8" w:tplc="25B04E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6650E0C"/>
    <w:multiLevelType w:val="hybridMultilevel"/>
    <w:tmpl w:val="055CE058"/>
    <w:lvl w:ilvl="0" w:tplc="0A4A1A26">
      <w:start w:val="1"/>
      <w:numFmt w:val="bullet"/>
      <w:lvlText w:val=""/>
      <w:lvlJc w:val="left"/>
      <w:pPr>
        <w:tabs>
          <w:tab w:val="num" w:pos="720"/>
        </w:tabs>
        <w:ind w:left="720" w:hanging="360"/>
      </w:pPr>
      <w:rPr>
        <w:rFonts w:ascii="Wingdings" w:hAnsi="Wingdings" w:hint="default"/>
      </w:rPr>
    </w:lvl>
    <w:lvl w:ilvl="1" w:tplc="AD901EAE" w:tentative="1">
      <w:start w:val="1"/>
      <w:numFmt w:val="bullet"/>
      <w:lvlText w:val=""/>
      <w:lvlJc w:val="left"/>
      <w:pPr>
        <w:tabs>
          <w:tab w:val="num" w:pos="1440"/>
        </w:tabs>
        <w:ind w:left="1440" w:hanging="360"/>
      </w:pPr>
      <w:rPr>
        <w:rFonts w:ascii="Wingdings" w:hAnsi="Wingdings" w:hint="default"/>
      </w:rPr>
    </w:lvl>
    <w:lvl w:ilvl="2" w:tplc="5636C400" w:tentative="1">
      <w:start w:val="1"/>
      <w:numFmt w:val="bullet"/>
      <w:lvlText w:val=""/>
      <w:lvlJc w:val="left"/>
      <w:pPr>
        <w:tabs>
          <w:tab w:val="num" w:pos="2160"/>
        </w:tabs>
        <w:ind w:left="2160" w:hanging="360"/>
      </w:pPr>
      <w:rPr>
        <w:rFonts w:ascii="Wingdings" w:hAnsi="Wingdings" w:hint="default"/>
      </w:rPr>
    </w:lvl>
    <w:lvl w:ilvl="3" w:tplc="B62085F0" w:tentative="1">
      <w:start w:val="1"/>
      <w:numFmt w:val="bullet"/>
      <w:lvlText w:val=""/>
      <w:lvlJc w:val="left"/>
      <w:pPr>
        <w:tabs>
          <w:tab w:val="num" w:pos="2880"/>
        </w:tabs>
        <w:ind w:left="2880" w:hanging="360"/>
      </w:pPr>
      <w:rPr>
        <w:rFonts w:ascii="Wingdings" w:hAnsi="Wingdings" w:hint="default"/>
      </w:rPr>
    </w:lvl>
    <w:lvl w:ilvl="4" w:tplc="B9FA4772" w:tentative="1">
      <w:start w:val="1"/>
      <w:numFmt w:val="bullet"/>
      <w:lvlText w:val=""/>
      <w:lvlJc w:val="left"/>
      <w:pPr>
        <w:tabs>
          <w:tab w:val="num" w:pos="3600"/>
        </w:tabs>
        <w:ind w:left="3600" w:hanging="360"/>
      </w:pPr>
      <w:rPr>
        <w:rFonts w:ascii="Wingdings" w:hAnsi="Wingdings" w:hint="default"/>
      </w:rPr>
    </w:lvl>
    <w:lvl w:ilvl="5" w:tplc="4488601C" w:tentative="1">
      <w:start w:val="1"/>
      <w:numFmt w:val="bullet"/>
      <w:lvlText w:val=""/>
      <w:lvlJc w:val="left"/>
      <w:pPr>
        <w:tabs>
          <w:tab w:val="num" w:pos="4320"/>
        </w:tabs>
        <w:ind w:left="4320" w:hanging="360"/>
      </w:pPr>
      <w:rPr>
        <w:rFonts w:ascii="Wingdings" w:hAnsi="Wingdings" w:hint="default"/>
      </w:rPr>
    </w:lvl>
    <w:lvl w:ilvl="6" w:tplc="7B0E3952" w:tentative="1">
      <w:start w:val="1"/>
      <w:numFmt w:val="bullet"/>
      <w:lvlText w:val=""/>
      <w:lvlJc w:val="left"/>
      <w:pPr>
        <w:tabs>
          <w:tab w:val="num" w:pos="5040"/>
        </w:tabs>
        <w:ind w:left="5040" w:hanging="360"/>
      </w:pPr>
      <w:rPr>
        <w:rFonts w:ascii="Wingdings" w:hAnsi="Wingdings" w:hint="default"/>
      </w:rPr>
    </w:lvl>
    <w:lvl w:ilvl="7" w:tplc="69AC6418" w:tentative="1">
      <w:start w:val="1"/>
      <w:numFmt w:val="bullet"/>
      <w:lvlText w:val=""/>
      <w:lvlJc w:val="left"/>
      <w:pPr>
        <w:tabs>
          <w:tab w:val="num" w:pos="5760"/>
        </w:tabs>
        <w:ind w:left="5760" w:hanging="360"/>
      </w:pPr>
      <w:rPr>
        <w:rFonts w:ascii="Wingdings" w:hAnsi="Wingdings" w:hint="default"/>
      </w:rPr>
    </w:lvl>
    <w:lvl w:ilvl="8" w:tplc="42D67AF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73827E3"/>
    <w:multiLevelType w:val="hybridMultilevel"/>
    <w:tmpl w:val="E7927FC8"/>
    <w:lvl w:ilvl="0" w:tplc="8CE6DC32">
      <w:start w:val="1"/>
      <w:numFmt w:val="bullet"/>
      <w:lvlText w:val="•"/>
      <w:lvlJc w:val="left"/>
      <w:pPr>
        <w:tabs>
          <w:tab w:val="num" w:pos="720"/>
        </w:tabs>
        <w:ind w:left="720" w:hanging="360"/>
      </w:pPr>
      <w:rPr>
        <w:rFonts w:ascii="Arial" w:hAnsi="Arial" w:hint="default"/>
      </w:rPr>
    </w:lvl>
    <w:lvl w:ilvl="1" w:tplc="245423DC" w:tentative="1">
      <w:start w:val="1"/>
      <w:numFmt w:val="bullet"/>
      <w:lvlText w:val="•"/>
      <w:lvlJc w:val="left"/>
      <w:pPr>
        <w:tabs>
          <w:tab w:val="num" w:pos="1440"/>
        </w:tabs>
        <w:ind w:left="1440" w:hanging="360"/>
      </w:pPr>
      <w:rPr>
        <w:rFonts w:ascii="Arial" w:hAnsi="Arial" w:hint="default"/>
      </w:rPr>
    </w:lvl>
    <w:lvl w:ilvl="2" w:tplc="01D80A56" w:tentative="1">
      <w:start w:val="1"/>
      <w:numFmt w:val="bullet"/>
      <w:lvlText w:val="•"/>
      <w:lvlJc w:val="left"/>
      <w:pPr>
        <w:tabs>
          <w:tab w:val="num" w:pos="2160"/>
        </w:tabs>
        <w:ind w:left="2160" w:hanging="360"/>
      </w:pPr>
      <w:rPr>
        <w:rFonts w:ascii="Arial" w:hAnsi="Arial" w:hint="default"/>
      </w:rPr>
    </w:lvl>
    <w:lvl w:ilvl="3" w:tplc="E078E7CE" w:tentative="1">
      <w:start w:val="1"/>
      <w:numFmt w:val="bullet"/>
      <w:lvlText w:val="•"/>
      <w:lvlJc w:val="left"/>
      <w:pPr>
        <w:tabs>
          <w:tab w:val="num" w:pos="2880"/>
        </w:tabs>
        <w:ind w:left="2880" w:hanging="360"/>
      </w:pPr>
      <w:rPr>
        <w:rFonts w:ascii="Arial" w:hAnsi="Arial" w:hint="default"/>
      </w:rPr>
    </w:lvl>
    <w:lvl w:ilvl="4" w:tplc="596052C2" w:tentative="1">
      <w:start w:val="1"/>
      <w:numFmt w:val="bullet"/>
      <w:lvlText w:val="•"/>
      <w:lvlJc w:val="left"/>
      <w:pPr>
        <w:tabs>
          <w:tab w:val="num" w:pos="3600"/>
        </w:tabs>
        <w:ind w:left="3600" w:hanging="360"/>
      </w:pPr>
      <w:rPr>
        <w:rFonts w:ascii="Arial" w:hAnsi="Arial" w:hint="default"/>
      </w:rPr>
    </w:lvl>
    <w:lvl w:ilvl="5" w:tplc="316418C0" w:tentative="1">
      <w:start w:val="1"/>
      <w:numFmt w:val="bullet"/>
      <w:lvlText w:val="•"/>
      <w:lvlJc w:val="left"/>
      <w:pPr>
        <w:tabs>
          <w:tab w:val="num" w:pos="4320"/>
        </w:tabs>
        <w:ind w:left="4320" w:hanging="360"/>
      </w:pPr>
      <w:rPr>
        <w:rFonts w:ascii="Arial" w:hAnsi="Arial" w:hint="default"/>
      </w:rPr>
    </w:lvl>
    <w:lvl w:ilvl="6" w:tplc="07AEE980" w:tentative="1">
      <w:start w:val="1"/>
      <w:numFmt w:val="bullet"/>
      <w:lvlText w:val="•"/>
      <w:lvlJc w:val="left"/>
      <w:pPr>
        <w:tabs>
          <w:tab w:val="num" w:pos="5040"/>
        </w:tabs>
        <w:ind w:left="5040" w:hanging="360"/>
      </w:pPr>
      <w:rPr>
        <w:rFonts w:ascii="Arial" w:hAnsi="Arial" w:hint="default"/>
      </w:rPr>
    </w:lvl>
    <w:lvl w:ilvl="7" w:tplc="6FBE3534" w:tentative="1">
      <w:start w:val="1"/>
      <w:numFmt w:val="bullet"/>
      <w:lvlText w:val="•"/>
      <w:lvlJc w:val="left"/>
      <w:pPr>
        <w:tabs>
          <w:tab w:val="num" w:pos="5760"/>
        </w:tabs>
        <w:ind w:left="5760" w:hanging="360"/>
      </w:pPr>
      <w:rPr>
        <w:rFonts w:ascii="Arial" w:hAnsi="Arial" w:hint="default"/>
      </w:rPr>
    </w:lvl>
    <w:lvl w:ilvl="8" w:tplc="75DAA67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AB27508"/>
    <w:multiLevelType w:val="hybridMultilevel"/>
    <w:tmpl w:val="E5081C7E"/>
    <w:lvl w:ilvl="0" w:tplc="829034AE">
      <w:start w:val="1"/>
      <w:numFmt w:val="bullet"/>
      <w:lvlText w:val="•"/>
      <w:lvlJc w:val="left"/>
      <w:pPr>
        <w:tabs>
          <w:tab w:val="num" w:pos="720"/>
        </w:tabs>
        <w:ind w:left="720" w:hanging="360"/>
      </w:pPr>
      <w:rPr>
        <w:rFonts w:ascii="Arial" w:hAnsi="Arial" w:hint="default"/>
      </w:rPr>
    </w:lvl>
    <w:lvl w:ilvl="1" w:tplc="5E762C32" w:tentative="1">
      <w:start w:val="1"/>
      <w:numFmt w:val="bullet"/>
      <w:lvlText w:val="•"/>
      <w:lvlJc w:val="left"/>
      <w:pPr>
        <w:tabs>
          <w:tab w:val="num" w:pos="1440"/>
        </w:tabs>
        <w:ind w:left="1440" w:hanging="360"/>
      </w:pPr>
      <w:rPr>
        <w:rFonts w:ascii="Arial" w:hAnsi="Arial" w:hint="default"/>
      </w:rPr>
    </w:lvl>
    <w:lvl w:ilvl="2" w:tplc="F3AEF50C" w:tentative="1">
      <w:start w:val="1"/>
      <w:numFmt w:val="bullet"/>
      <w:lvlText w:val="•"/>
      <w:lvlJc w:val="left"/>
      <w:pPr>
        <w:tabs>
          <w:tab w:val="num" w:pos="2160"/>
        </w:tabs>
        <w:ind w:left="2160" w:hanging="360"/>
      </w:pPr>
      <w:rPr>
        <w:rFonts w:ascii="Arial" w:hAnsi="Arial" w:hint="default"/>
      </w:rPr>
    </w:lvl>
    <w:lvl w:ilvl="3" w:tplc="886AE192" w:tentative="1">
      <w:start w:val="1"/>
      <w:numFmt w:val="bullet"/>
      <w:lvlText w:val="•"/>
      <w:lvlJc w:val="left"/>
      <w:pPr>
        <w:tabs>
          <w:tab w:val="num" w:pos="2880"/>
        </w:tabs>
        <w:ind w:left="2880" w:hanging="360"/>
      </w:pPr>
      <w:rPr>
        <w:rFonts w:ascii="Arial" w:hAnsi="Arial" w:hint="default"/>
      </w:rPr>
    </w:lvl>
    <w:lvl w:ilvl="4" w:tplc="1C88F5DE" w:tentative="1">
      <w:start w:val="1"/>
      <w:numFmt w:val="bullet"/>
      <w:lvlText w:val="•"/>
      <w:lvlJc w:val="left"/>
      <w:pPr>
        <w:tabs>
          <w:tab w:val="num" w:pos="3600"/>
        </w:tabs>
        <w:ind w:left="3600" w:hanging="360"/>
      </w:pPr>
      <w:rPr>
        <w:rFonts w:ascii="Arial" w:hAnsi="Arial" w:hint="default"/>
      </w:rPr>
    </w:lvl>
    <w:lvl w:ilvl="5" w:tplc="CAFCD3AC" w:tentative="1">
      <w:start w:val="1"/>
      <w:numFmt w:val="bullet"/>
      <w:lvlText w:val="•"/>
      <w:lvlJc w:val="left"/>
      <w:pPr>
        <w:tabs>
          <w:tab w:val="num" w:pos="4320"/>
        </w:tabs>
        <w:ind w:left="4320" w:hanging="360"/>
      </w:pPr>
      <w:rPr>
        <w:rFonts w:ascii="Arial" w:hAnsi="Arial" w:hint="default"/>
      </w:rPr>
    </w:lvl>
    <w:lvl w:ilvl="6" w:tplc="EFD43BF2" w:tentative="1">
      <w:start w:val="1"/>
      <w:numFmt w:val="bullet"/>
      <w:lvlText w:val="•"/>
      <w:lvlJc w:val="left"/>
      <w:pPr>
        <w:tabs>
          <w:tab w:val="num" w:pos="5040"/>
        </w:tabs>
        <w:ind w:left="5040" w:hanging="360"/>
      </w:pPr>
      <w:rPr>
        <w:rFonts w:ascii="Arial" w:hAnsi="Arial" w:hint="default"/>
      </w:rPr>
    </w:lvl>
    <w:lvl w:ilvl="7" w:tplc="24C4F43C" w:tentative="1">
      <w:start w:val="1"/>
      <w:numFmt w:val="bullet"/>
      <w:lvlText w:val="•"/>
      <w:lvlJc w:val="left"/>
      <w:pPr>
        <w:tabs>
          <w:tab w:val="num" w:pos="5760"/>
        </w:tabs>
        <w:ind w:left="5760" w:hanging="360"/>
      </w:pPr>
      <w:rPr>
        <w:rFonts w:ascii="Arial" w:hAnsi="Arial" w:hint="default"/>
      </w:rPr>
    </w:lvl>
    <w:lvl w:ilvl="8" w:tplc="5F4E89B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25A2716"/>
    <w:multiLevelType w:val="hybridMultilevel"/>
    <w:tmpl w:val="77988A74"/>
    <w:lvl w:ilvl="0" w:tplc="E85CD27E">
      <w:start w:val="1"/>
      <w:numFmt w:val="bullet"/>
      <w:lvlText w:val="•"/>
      <w:lvlJc w:val="left"/>
      <w:pPr>
        <w:tabs>
          <w:tab w:val="num" w:pos="720"/>
        </w:tabs>
        <w:ind w:left="720" w:hanging="360"/>
      </w:pPr>
      <w:rPr>
        <w:rFonts w:ascii="Arial" w:hAnsi="Arial" w:hint="default"/>
      </w:rPr>
    </w:lvl>
    <w:lvl w:ilvl="1" w:tplc="E33CFD38" w:tentative="1">
      <w:start w:val="1"/>
      <w:numFmt w:val="bullet"/>
      <w:lvlText w:val="•"/>
      <w:lvlJc w:val="left"/>
      <w:pPr>
        <w:tabs>
          <w:tab w:val="num" w:pos="1440"/>
        </w:tabs>
        <w:ind w:left="1440" w:hanging="360"/>
      </w:pPr>
      <w:rPr>
        <w:rFonts w:ascii="Arial" w:hAnsi="Arial" w:hint="default"/>
      </w:rPr>
    </w:lvl>
    <w:lvl w:ilvl="2" w:tplc="E1D68F1C" w:tentative="1">
      <w:start w:val="1"/>
      <w:numFmt w:val="bullet"/>
      <w:lvlText w:val="•"/>
      <w:lvlJc w:val="left"/>
      <w:pPr>
        <w:tabs>
          <w:tab w:val="num" w:pos="2160"/>
        </w:tabs>
        <w:ind w:left="2160" w:hanging="360"/>
      </w:pPr>
      <w:rPr>
        <w:rFonts w:ascii="Arial" w:hAnsi="Arial" w:hint="default"/>
      </w:rPr>
    </w:lvl>
    <w:lvl w:ilvl="3" w:tplc="AA1677E2" w:tentative="1">
      <w:start w:val="1"/>
      <w:numFmt w:val="bullet"/>
      <w:lvlText w:val="•"/>
      <w:lvlJc w:val="left"/>
      <w:pPr>
        <w:tabs>
          <w:tab w:val="num" w:pos="2880"/>
        </w:tabs>
        <w:ind w:left="2880" w:hanging="360"/>
      </w:pPr>
      <w:rPr>
        <w:rFonts w:ascii="Arial" w:hAnsi="Arial" w:hint="default"/>
      </w:rPr>
    </w:lvl>
    <w:lvl w:ilvl="4" w:tplc="7DC6768C" w:tentative="1">
      <w:start w:val="1"/>
      <w:numFmt w:val="bullet"/>
      <w:lvlText w:val="•"/>
      <w:lvlJc w:val="left"/>
      <w:pPr>
        <w:tabs>
          <w:tab w:val="num" w:pos="3600"/>
        </w:tabs>
        <w:ind w:left="3600" w:hanging="360"/>
      </w:pPr>
      <w:rPr>
        <w:rFonts w:ascii="Arial" w:hAnsi="Arial" w:hint="default"/>
      </w:rPr>
    </w:lvl>
    <w:lvl w:ilvl="5" w:tplc="46A47FE4" w:tentative="1">
      <w:start w:val="1"/>
      <w:numFmt w:val="bullet"/>
      <w:lvlText w:val="•"/>
      <w:lvlJc w:val="left"/>
      <w:pPr>
        <w:tabs>
          <w:tab w:val="num" w:pos="4320"/>
        </w:tabs>
        <w:ind w:left="4320" w:hanging="360"/>
      </w:pPr>
      <w:rPr>
        <w:rFonts w:ascii="Arial" w:hAnsi="Arial" w:hint="default"/>
      </w:rPr>
    </w:lvl>
    <w:lvl w:ilvl="6" w:tplc="E92CC65E" w:tentative="1">
      <w:start w:val="1"/>
      <w:numFmt w:val="bullet"/>
      <w:lvlText w:val="•"/>
      <w:lvlJc w:val="left"/>
      <w:pPr>
        <w:tabs>
          <w:tab w:val="num" w:pos="5040"/>
        </w:tabs>
        <w:ind w:left="5040" w:hanging="360"/>
      </w:pPr>
      <w:rPr>
        <w:rFonts w:ascii="Arial" w:hAnsi="Arial" w:hint="default"/>
      </w:rPr>
    </w:lvl>
    <w:lvl w:ilvl="7" w:tplc="78DAC3AA" w:tentative="1">
      <w:start w:val="1"/>
      <w:numFmt w:val="bullet"/>
      <w:lvlText w:val="•"/>
      <w:lvlJc w:val="left"/>
      <w:pPr>
        <w:tabs>
          <w:tab w:val="num" w:pos="5760"/>
        </w:tabs>
        <w:ind w:left="5760" w:hanging="360"/>
      </w:pPr>
      <w:rPr>
        <w:rFonts w:ascii="Arial" w:hAnsi="Arial" w:hint="default"/>
      </w:rPr>
    </w:lvl>
    <w:lvl w:ilvl="8" w:tplc="FCF2928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9270E4E"/>
    <w:multiLevelType w:val="hybridMultilevel"/>
    <w:tmpl w:val="EE06E3A2"/>
    <w:lvl w:ilvl="0" w:tplc="744602B0">
      <w:start w:val="1"/>
      <w:numFmt w:val="bullet"/>
      <w:lvlText w:val=""/>
      <w:lvlJc w:val="left"/>
      <w:pPr>
        <w:tabs>
          <w:tab w:val="num" w:pos="720"/>
        </w:tabs>
        <w:ind w:left="720" w:hanging="360"/>
      </w:pPr>
      <w:rPr>
        <w:rFonts w:ascii="Wingdings" w:hAnsi="Wingdings" w:hint="default"/>
      </w:rPr>
    </w:lvl>
    <w:lvl w:ilvl="1" w:tplc="83608148" w:tentative="1">
      <w:start w:val="1"/>
      <w:numFmt w:val="bullet"/>
      <w:lvlText w:val=""/>
      <w:lvlJc w:val="left"/>
      <w:pPr>
        <w:tabs>
          <w:tab w:val="num" w:pos="1440"/>
        </w:tabs>
        <w:ind w:left="1440" w:hanging="360"/>
      </w:pPr>
      <w:rPr>
        <w:rFonts w:ascii="Wingdings" w:hAnsi="Wingdings" w:hint="default"/>
      </w:rPr>
    </w:lvl>
    <w:lvl w:ilvl="2" w:tplc="21D07FD2" w:tentative="1">
      <w:start w:val="1"/>
      <w:numFmt w:val="bullet"/>
      <w:lvlText w:val=""/>
      <w:lvlJc w:val="left"/>
      <w:pPr>
        <w:tabs>
          <w:tab w:val="num" w:pos="2160"/>
        </w:tabs>
        <w:ind w:left="2160" w:hanging="360"/>
      </w:pPr>
      <w:rPr>
        <w:rFonts w:ascii="Wingdings" w:hAnsi="Wingdings" w:hint="default"/>
      </w:rPr>
    </w:lvl>
    <w:lvl w:ilvl="3" w:tplc="F85C899A" w:tentative="1">
      <w:start w:val="1"/>
      <w:numFmt w:val="bullet"/>
      <w:lvlText w:val=""/>
      <w:lvlJc w:val="left"/>
      <w:pPr>
        <w:tabs>
          <w:tab w:val="num" w:pos="2880"/>
        </w:tabs>
        <w:ind w:left="2880" w:hanging="360"/>
      </w:pPr>
      <w:rPr>
        <w:rFonts w:ascii="Wingdings" w:hAnsi="Wingdings" w:hint="default"/>
      </w:rPr>
    </w:lvl>
    <w:lvl w:ilvl="4" w:tplc="4B08ED76" w:tentative="1">
      <w:start w:val="1"/>
      <w:numFmt w:val="bullet"/>
      <w:lvlText w:val=""/>
      <w:lvlJc w:val="left"/>
      <w:pPr>
        <w:tabs>
          <w:tab w:val="num" w:pos="3600"/>
        </w:tabs>
        <w:ind w:left="3600" w:hanging="360"/>
      </w:pPr>
      <w:rPr>
        <w:rFonts w:ascii="Wingdings" w:hAnsi="Wingdings" w:hint="default"/>
      </w:rPr>
    </w:lvl>
    <w:lvl w:ilvl="5" w:tplc="662C3F76" w:tentative="1">
      <w:start w:val="1"/>
      <w:numFmt w:val="bullet"/>
      <w:lvlText w:val=""/>
      <w:lvlJc w:val="left"/>
      <w:pPr>
        <w:tabs>
          <w:tab w:val="num" w:pos="4320"/>
        </w:tabs>
        <w:ind w:left="4320" w:hanging="360"/>
      </w:pPr>
      <w:rPr>
        <w:rFonts w:ascii="Wingdings" w:hAnsi="Wingdings" w:hint="default"/>
      </w:rPr>
    </w:lvl>
    <w:lvl w:ilvl="6" w:tplc="DF24F8C8" w:tentative="1">
      <w:start w:val="1"/>
      <w:numFmt w:val="bullet"/>
      <w:lvlText w:val=""/>
      <w:lvlJc w:val="left"/>
      <w:pPr>
        <w:tabs>
          <w:tab w:val="num" w:pos="5040"/>
        </w:tabs>
        <w:ind w:left="5040" w:hanging="360"/>
      </w:pPr>
      <w:rPr>
        <w:rFonts w:ascii="Wingdings" w:hAnsi="Wingdings" w:hint="default"/>
      </w:rPr>
    </w:lvl>
    <w:lvl w:ilvl="7" w:tplc="C526BE1E" w:tentative="1">
      <w:start w:val="1"/>
      <w:numFmt w:val="bullet"/>
      <w:lvlText w:val=""/>
      <w:lvlJc w:val="left"/>
      <w:pPr>
        <w:tabs>
          <w:tab w:val="num" w:pos="5760"/>
        </w:tabs>
        <w:ind w:left="5760" w:hanging="360"/>
      </w:pPr>
      <w:rPr>
        <w:rFonts w:ascii="Wingdings" w:hAnsi="Wingdings" w:hint="default"/>
      </w:rPr>
    </w:lvl>
    <w:lvl w:ilvl="8" w:tplc="0058AFB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F05146"/>
    <w:multiLevelType w:val="hybridMultilevel"/>
    <w:tmpl w:val="40E27974"/>
    <w:lvl w:ilvl="0" w:tplc="D6840C22">
      <w:start w:val="1"/>
      <w:numFmt w:val="bullet"/>
      <w:lvlText w:val=""/>
      <w:lvlJc w:val="left"/>
      <w:pPr>
        <w:tabs>
          <w:tab w:val="num" w:pos="720"/>
        </w:tabs>
        <w:ind w:left="720" w:hanging="360"/>
      </w:pPr>
      <w:rPr>
        <w:rFonts w:ascii="Wingdings" w:hAnsi="Wingdings" w:hint="default"/>
      </w:rPr>
    </w:lvl>
    <w:lvl w:ilvl="1" w:tplc="CD12E86E" w:tentative="1">
      <w:start w:val="1"/>
      <w:numFmt w:val="bullet"/>
      <w:lvlText w:val=""/>
      <w:lvlJc w:val="left"/>
      <w:pPr>
        <w:tabs>
          <w:tab w:val="num" w:pos="1440"/>
        </w:tabs>
        <w:ind w:left="1440" w:hanging="360"/>
      </w:pPr>
      <w:rPr>
        <w:rFonts w:ascii="Wingdings" w:hAnsi="Wingdings" w:hint="default"/>
      </w:rPr>
    </w:lvl>
    <w:lvl w:ilvl="2" w:tplc="55C4C8FA" w:tentative="1">
      <w:start w:val="1"/>
      <w:numFmt w:val="bullet"/>
      <w:lvlText w:val=""/>
      <w:lvlJc w:val="left"/>
      <w:pPr>
        <w:tabs>
          <w:tab w:val="num" w:pos="2160"/>
        </w:tabs>
        <w:ind w:left="2160" w:hanging="360"/>
      </w:pPr>
      <w:rPr>
        <w:rFonts w:ascii="Wingdings" w:hAnsi="Wingdings" w:hint="default"/>
      </w:rPr>
    </w:lvl>
    <w:lvl w:ilvl="3" w:tplc="B65EEBC2" w:tentative="1">
      <w:start w:val="1"/>
      <w:numFmt w:val="bullet"/>
      <w:lvlText w:val=""/>
      <w:lvlJc w:val="left"/>
      <w:pPr>
        <w:tabs>
          <w:tab w:val="num" w:pos="2880"/>
        </w:tabs>
        <w:ind w:left="2880" w:hanging="360"/>
      </w:pPr>
      <w:rPr>
        <w:rFonts w:ascii="Wingdings" w:hAnsi="Wingdings" w:hint="default"/>
      </w:rPr>
    </w:lvl>
    <w:lvl w:ilvl="4" w:tplc="2CAC0F2E" w:tentative="1">
      <w:start w:val="1"/>
      <w:numFmt w:val="bullet"/>
      <w:lvlText w:val=""/>
      <w:lvlJc w:val="left"/>
      <w:pPr>
        <w:tabs>
          <w:tab w:val="num" w:pos="3600"/>
        </w:tabs>
        <w:ind w:left="3600" w:hanging="360"/>
      </w:pPr>
      <w:rPr>
        <w:rFonts w:ascii="Wingdings" w:hAnsi="Wingdings" w:hint="default"/>
      </w:rPr>
    </w:lvl>
    <w:lvl w:ilvl="5" w:tplc="9B28BBF4" w:tentative="1">
      <w:start w:val="1"/>
      <w:numFmt w:val="bullet"/>
      <w:lvlText w:val=""/>
      <w:lvlJc w:val="left"/>
      <w:pPr>
        <w:tabs>
          <w:tab w:val="num" w:pos="4320"/>
        </w:tabs>
        <w:ind w:left="4320" w:hanging="360"/>
      </w:pPr>
      <w:rPr>
        <w:rFonts w:ascii="Wingdings" w:hAnsi="Wingdings" w:hint="default"/>
      </w:rPr>
    </w:lvl>
    <w:lvl w:ilvl="6" w:tplc="0038E62C" w:tentative="1">
      <w:start w:val="1"/>
      <w:numFmt w:val="bullet"/>
      <w:lvlText w:val=""/>
      <w:lvlJc w:val="left"/>
      <w:pPr>
        <w:tabs>
          <w:tab w:val="num" w:pos="5040"/>
        </w:tabs>
        <w:ind w:left="5040" w:hanging="360"/>
      </w:pPr>
      <w:rPr>
        <w:rFonts w:ascii="Wingdings" w:hAnsi="Wingdings" w:hint="default"/>
      </w:rPr>
    </w:lvl>
    <w:lvl w:ilvl="7" w:tplc="C540DECE" w:tentative="1">
      <w:start w:val="1"/>
      <w:numFmt w:val="bullet"/>
      <w:lvlText w:val=""/>
      <w:lvlJc w:val="left"/>
      <w:pPr>
        <w:tabs>
          <w:tab w:val="num" w:pos="5760"/>
        </w:tabs>
        <w:ind w:left="5760" w:hanging="360"/>
      </w:pPr>
      <w:rPr>
        <w:rFonts w:ascii="Wingdings" w:hAnsi="Wingdings" w:hint="default"/>
      </w:rPr>
    </w:lvl>
    <w:lvl w:ilvl="8" w:tplc="1D3E49CA"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21"/>
  </w:num>
  <w:num w:numId="3">
    <w:abstractNumId w:val="9"/>
  </w:num>
  <w:num w:numId="4">
    <w:abstractNumId w:val="8"/>
  </w:num>
  <w:num w:numId="5">
    <w:abstractNumId w:val="22"/>
  </w:num>
  <w:num w:numId="6">
    <w:abstractNumId w:val="2"/>
  </w:num>
  <w:num w:numId="7">
    <w:abstractNumId w:val="19"/>
  </w:num>
  <w:num w:numId="8">
    <w:abstractNumId w:val="24"/>
  </w:num>
  <w:num w:numId="9">
    <w:abstractNumId w:val="1"/>
  </w:num>
  <w:num w:numId="10">
    <w:abstractNumId w:val="13"/>
  </w:num>
  <w:num w:numId="11">
    <w:abstractNumId w:val="14"/>
  </w:num>
  <w:num w:numId="12">
    <w:abstractNumId w:val="23"/>
  </w:num>
  <w:num w:numId="13">
    <w:abstractNumId w:val="4"/>
  </w:num>
  <w:num w:numId="14">
    <w:abstractNumId w:val="20"/>
  </w:num>
  <w:num w:numId="15">
    <w:abstractNumId w:val="18"/>
  </w:num>
  <w:num w:numId="16">
    <w:abstractNumId w:val="16"/>
  </w:num>
  <w:num w:numId="17">
    <w:abstractNumId w:val="11"/>
  </w:num>
  <w:num w:numId="18">
    <w:abstractNumId w:val="12"/>
  </w:num>
  <w:num w:numId="19">
    <w:abstractNumId w:val="5"/>
  </w:num>
  <w:num w:numId="20">
    <w:abstractNumId w:val="10"/>
  </w:num>
  <w:num w:numId="21">
    <w:abstractNumId w:val="3"/>
  </w:num>
  <w:num w:numId="22">
    <w:abstractNumId w:val="17"/>
  </w:num>
  <w:num w:numId="23">
    <w:abstractNumId w:val="15"/>
  </w:num>
  <w:num w:numId="24">
    <w:abstractNumId w:val="6"/>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268C"/>
    <w:rsid w:val="00003B6A"/>
    <w:rsid w:val="000048DF"/>
    <w:rsid w:val="00005343"/>
    <w:rsid w:val="00006986"/>
    <w:rsid w:val="00011781"/>
    <w:rsid w:val="00011DDF"/>
    <w:rsid w:val="00013A57"/>
    <w:rsid w:val="00023038"/>
    <w:rsid w:val="00026D43"/>
    <w:rsid w:val="0003030A"/>
    <w:rsid w:val="000304B9"/>
    <w:rsid w:val="000308F6"/>
    <w:rsid w:val="000322CD"/>
    <w:rsid w:val="00033723"/>
    <w:rsid w:val="00034F3C"/>
    <w:rsid w:val="000361EF"/>
    <w:rsid w:val="000376C4"/>
    <w:rsid w:val="00040724"/>
    <w:rsid w:val="00050359"/>
    <w:rsid w:val="000513DF"/>
    <w:rsid w:val="00055EEA"/>
    <w:rsid w:val="000627CD"/>
    <w:rsid w:val="00066D13"/>
    <w:rsid w:val="00073ECE"/>
    <w:rsid w:val="000810D4"/>
    <w:rsid w:val="000810D5"/>
    <w:rsid w:val="000867E6"/>
    <w:rsid w:val="00095264"/>
    <w:rsid w:val="000A0B5F"/>
    <w:rsid w:val="000A14D1"/>
    <w:rsid w:val="000B2D47"/>
    <w:rsid w:val="000B2D97"/>
    <w:rsid w:val="000B3091"/>
    <w:rsid w:val="000B49B1"/>
    <w:rsid w:val="000B49EB"/>
    <w:rsid w:val="000B58BF"/>
    <w:rsid w:val="000B7D58"/>
    <w:rsid w:val="000C0CB4"/>
    <w:rsid w:val="000C17B5"/>
    <w:rsid w:val="000C43F2"/>
    <w:rsid w:val="000D1A88"/>
    <w:rsid w:val="000E0C76"/>
    <w:rsid w:val="000E17ED"/>
    <w:rsid w:val="000E1F6F"/>
    <w:rsid w:val="000E593E"/>
    <w:rsid w:val="000F47A0"/>
    <w:rsid w:val="000F51D6"/>
    <w:rsid w:val="000F635C"/>
    <w:rsid w:val="000F7639"/>
    <w:rsid w:val="001000E3"/>
    <w:rsid w:val="001039EA"/>
    <w:rsid w:val="00106F9C"/>
    <w:rsid w:val="001104D9"/>
    <w:rsid w:val="00110D27"/>
    <w:rsid w:val="00112845"/>
    <w:rsid w:val="00113835"/>
    <w:rsid w:val="0011489A"/>
    <w:rsid w:val="00117792"/>
    <w:rsid w:val="00126361"/>
    <w:rsid w:val="001332E1"/>
    <w:rsid w:val="001363CA"/>
    <w:rsid w:val="0013644D"/>
    <w:rsid w:val="00137284"/>
    <w:rsid w:val="00140705"/>
    <w:rsid w:val="00140B3B"/>
    <w:rsid w:val="001452BB"/>
    <w:rsid w:val="001503A6"/>
    <w:rsid w:val="001520D8"/>
    <w:rsid w:val="0016073A"/>
    <w:rsid w:val="00160783"/>
    <w:rsid w:val="001644A2"/>
    <w:rsid w:val="0016779F"/>
    <w:rsid w:val="001704DC"/>
    <w:rsid w:val="001711D5"/>
    <w:rsid w:val="00172598"/>
    <w:rsid w:val="00191273"/>
    <w:rsid w:val="001912FF"/>
    <w:rsid w:val="00191481"/>
    <w:rsid w:val="00192F97"/>
    <w:rsid w:val="001941A4"/>
    <w:rsid w:val="00195BC7"/>
    <w:rsid w:val="001A371C"/>
    <w:rsid w:val="001A39CB"/>
    <w:rsid w:val="001A52E4"/>
    <w:rsid w:val="001B02CD"/>
    <w:rsid w:val="001B0748"/>
    <w:rsid w:val="001B0BD3"/>
    <w:rsid w:val="001B6E29"/>
    <w:rsid w:val="001B754E"/>
    <w:rsid w:val="001C16C1"/>
    <w:rsid w:val="001C2535"/>
    <w:rsid w:val="001C74F9"/>
    <w:rsid w:val="001D1DD8"/>
    <w:rsid w:val="001D2CE0"/>
    <w:rsid w:val="001D619B"/>
    <w:rsid w:val="001D62DB"/>
    <w:rsid w:val="001D658E"/>
    <w:rsid w:val="001E04BE"/>
    <w:rsid w:val="001E434A"/>
    <w:rsid w:val="001F0937"/>
    <w:rsid w:val="001F26D3"/>
    <w:rsid w:val="001F4365"/>
    <w:rsid w:val="001F77E8"/>
    <w:rsid w:val="002007FC"/>
    <w:rsid w:val="00201F2A"/>
    <w:rsid w:val="00202D42"/>
    <w:rsid w:val="00203DE5"/>
    <w:rsid w:val="00207EE0"/>
    <w:rsid w:val="00212600"/>
    <w:rsid w:val="00214A75"/>
    <w:rsid w:val="00214D2B"/>
    <w:rsid w:val="002163E7"/>
    <w:rsid w:val="0021697F"/>
    <w:rsid w:val="0022576D"/>
    <w:rsid w:val="00231F71"/>
    <w:rsid w:val="00242FA1"/>
    <w:rsid w:val="00250604"/>
    <w:rsid w:val="00250F12"/>
    <w:rsid w:val="002524A3"/>
    <w:rsid w:val="00257384"/>
    <w:rsid w:val="00260328"/>
    <w:rsid w:val="0026043C"/>
    <w:rsid w:val="00260AC8"/>
    <w:rsid w:val="0026260F"/>
    <w:rsid w:val="00262A94"/>
    <w:rsid w:val="002656A0"/>
    <w:rsid w:val="002659CE"/>
    <w:rsid w:val="0026738B"/>
    <w:rsid w:val="00271700"/>
    <w:rsid w:val="002721FD"/>
    <w:rsid w:val="002729FD"/>
    <w:rsid w:val="00273BEB"/>
    <w:rsid w:val="00274195"/>
    <w:rsid w:val="002758F0"/>
    <w:rsid w:val="00275FDE"/>
    <w:rsid w:val="00276685"/>
    <w:rsid w:val="00280B0E"/>
    <w:rsid w:val="00282464"/>
    <w:rsid w:val="00282F0B"/>
    <w:rsid w:val="002854AF"/>
    <w:rsid w:val="0028688C"/>
    <w:rsid w:val="002A0D03"/>
    <w:rsid w:val="002A3B4A"/>
    <w:rsid w:val="002A5D60"/>
    <w:rsid w:val="002B1111"/>
    <w:rsid w:val="002B30BC"/>
    <w:rsid w:val="002B3EE0"/>
    <w:rsid w:val="002B5730"/>
    <w:rsid w:val="002B5F3D"/>
    <w:rsid w:val="002B6ED5"/>
    <w:rsid w:val="002C00DE"/>
    <w:rsid w:val="002C1239"/>
    <w:rsid w:val="002C3C4F"/>
    <w:rsid w:val="002D2A76"/>
    <w:rsid w:val="002D4881"/>
    <w:rsid w:val="002E02DE"/>
    <w:rsid w:val="002E58BF"/>
    <w:rsid w:val="002E71B5"/>
    <w:rsid w:val="002F3659"/>
    <w:rsid w:val="002F41BC"/>
    <w:rsid w:val="002F55F5"/>
    <w:rsid w:val="00300302"/>
    <w:rsid w:val="003008F2"/>
    <w:rsid w:val="00306C8D"/>
    <w:rsid w:val="0031035C"/>
    <w:rsid w:val="003108A6"/>
    <w:rsid w:val="00310C85"/>
    <w:rsid w:val="003115EC"/>
    <w:rsid w:val="00320BDD"/>
    <w:rsid w:val="00326B72"/>
    <w:rsid w:val="003348F6"/>
    <w:rsid w:val="003353D1"/>
    <w:rsid w:val="0033724A"/>
    <w:rsid w:val="00340D03"/>
    <w:rsid w:val="00341154"/>
    <w:rsid w:val="00341873"/>
    <w:rsid w:val="0034703B"/>
    <w:rsid w:val="00360EFB"/>
    <w:rsid w:val="0036107B"/>
    <w:rsid w:val="003633BE"/>
    <w:rsid w:val="003723C4"/>
    <w:rsid w:val="0037280E"/>
    <w:rsid w:val="00373149"/>
    <w:rsid w:val="003832D4"/>
    <w:rsid w:val="00385CB4"/>
    <w:rsid w:val="00386584"/>
    <w:rsid w:val="003868E2"/>
    <w:rsid w:val="00391905"/>
    <w:rsid w:val="00395063"/>
    <w:rsid w:val="00395309"/>
    <w:rsid w:val="003A073B"/>
    <w:rsid w:val="003A22C7"/>
    <w:rsid w:val="003A572C"/>
    <w:rsid w:val="003A664E"/>
    <w:rsid w:val="003B264E"/>
    <w:rsid w:val="003B6E86"/>
    <w:rsid w:val="003C3DA7"/>
    <w:rsid w:val="003C4453"/>
    <w:rsid w:val="003C5EBA"/>
    <w:rsid w:val="003C5FBA"/>
    <w:rsid w:val="003C6DF1"/>
    <w:rsid w:val="003D084E"/>
    <w:rsid w:val="003D08D6"/>
    <w:rsid w:val="003D0E53"/>
    <w:rsid w:val="003D3AD1"/>
    <w:rsid w:val="003D6C91"/>
    <w:rsid w:val="003E0428"/>
    <w:rsid w:val="003E25D8"/>
    <w:rsid w:val="003E56A7"/>
    <w:rsid w:val="003F1B4C"/>
    <w:rsid w:val="003F5DC8"/>
    <w:rsid w:val="003F6723"/>
    <w:rsid w:val="004001C6"/>
    <w:rsid w:val="004041BE"/>
    <w:rsid w:val="00404BB7"/>
    <w:rsid w:val="00406FAD"/>
    <w:rsid w:val="00412782"/>
    <w:rsid w:val="00415705"/>
    <w:rsid w:val="00420375"/>
    <w:rsid w:val="004208B1"/>
    <w:rsid w:val="0042190E"/>
    <w:rsid w:val="00422A17"/>
    <w:rsid w:val="0042562F"/>
    <w:rsid w:val="00425C5B"/>
    <w:rsid w:val="00430014"/>
    <w:rsid w:val="00434420"/>
    <w:rsid w:val="00436950"/>
    <w:rsid w:val="00447C32"/>
    <w:rsid w:val="00451AB0"/>
    <w:rsid w:val="00455D6D"/>
    <w:rsid w:val="00457808"/>
    <w:rsid w:val="00460753"/>
    <w:rsid w:val="004644A7"/>
    <w:rsid w:val="00467D8A"/>
    <w:rsid w:val="00471D9E"/>
    <w:rsid w:val="00472725"/>
    <w:rsid w:val="0047275D"/>
    <w:rsid w:val="00473435"/>
    <w:rsid w:val="00473C99"/>
    <w:rsid w:val="004742D1"/>
    <w:rsid w:val="00474607"/>
    <w:rsid w:val="0047652D"/>
    <w:rsid w:val="004831A7"/>
    <w:rsid w:val="004A7989"/>
    <w:rsid w:val="004B3126"/>
    <w:rsid w:val="004B3EB4"/>
    <w:rsid w:val="004B55BB"/>
    <w:rsid w:val="004B573B"/>
    <w:rsid w:val="004B57A6"/>
    <w:rsid w:val="004B6025"/>
    <w:rsid w:val="004C0566"/>
    <w:rsid w:val="004C1B69"/>
    <w:rsid w:val="004C3B4B"/>
    <w:rsid w:val="004C40D2"/>
    <w:rsid w:val="004C5239"/>
    <w:rsid w:val="004E288D"/>
    <w:rsid w:val="004E4AE3"/>
    <w:rsid w:val="004E793B"/>
    <w:rsid w:val="004E7D07"/>
    <w:rsid w:val="004F0E69"/>
    <w:rsid w:val="004F2F72"/>
    <w:rsid w:val="004F5800"/>
    <w:rsid w:val="004F6C61"/>
    <w:rsid w:val="005024CD"/>
    <w:rsid w:val="00506B9C"/>
    <w:rsid w:val="00516229"/>
    <w:rsid w:val="00517E12"/>
    <w:rsid w:val="00520FFA"/>
    <w:rsid w:val="005227FA"/>
    <w:rsid w:val="00522867"/>
    <w:rsid w:val="00523848"/>
    <w:rsid w:val="00524229"/>
    <w:rsid w:val="00524A3E"/>
    <w:rsid w:val="00531524"/>
    <w:rsid w:val="0053262B"/>
    <w:rsid w:val="00532E31"/>
    <w:rsid w:val="005360C4"/>
    <w:rsid w:val="0054043B"/>
    <w:rsid w:val="00540F53"/>
    <w:rsid w:val="00542947"/>
    <w:rsid w:val="0054390A"/>
    <w:rsid w:val="00554D7E"/>
    <w:rsid w:val="00560A96"/>
    <w:rsid w:val="00566275"/>
    <w:rsid w:val="00567621"/>
    <w:rsid w:val="00570FF1"/>
    <w:rsid w:val="005739CD"/>
    <w:rsid w:val="00577755"/>
    <w:rsid w:val="005807B3"/>
    <w:rsid w:val="00583EFC"/>
    <w:rsid w:val="005923B3"/>
    <w:rsid w:val="005A3002"/>
    <w:rsid w:val="005A421B"/>
    <w:rsid w:val="005A543F"/>
    <w:rsid w:val="005A6B39"/>
    <w:rsid w:val="005B0E7E"/>
    <w:rsid w:val="005B2B5E"/>
    <w:rsid w:val="005B3A39"/>
    <w:rsid w:val="005B3E2E"/>
    <w:rsid w:val="005B4E93"/>
    <w:rsid w:val="005C125A"/>
    <w:rsid w:val="005C62B5"/>
    <w:rsid w:val="005C7951"/>
    <w:rsid w:val="005C7CD6"/>
    <w:rsid w:val="005D037B"/>
    <w:rsid w:val="005D1814"/>
    <w:rsid w:val="005D6C39"/>
    <w:rsid w:val="005E0302"/>
    <w:rsid w:val="005E1EB5"/>
    <w:rsid w:val="005E717D"/>
    <w:rsid w:val="005F14DC"/>
    <w:rsid w:val="005F220B"/>
    <w:rsid w:val="005F33B4"/>
    <w:rsid w:val="005F3916"/>
    <w:rsid w:val="005F6285"/>
    <w:rsid w:val="005F7076"/>
    <w:rsid w:val="0060224E"/>
    <w:rsid w:val="0060300B"/>
    <w:rsid w:val="006054B6"/>
    <w:rsid w:val="00607804"/>
    <w:rsid w:val="00611154"/>
    <w:rsid w:val="006111A4"/>
    <w:rsid w:val="0062149D"/>
    <w:rsid w:val="00623980"/>
    <w:rsid w:val="00624766"/>
    <w:rsid w:val="0062593B"/>
    <w:rsid w:val="00633590"/>
    <w:rsid w:val="00635D8F"/>
    <w:rsid w:val="00637D98"/>
    <w:rsid w:val="006439A1"/>
    <w:rsid w:val="00654A4E"/>
    <w:rsid w:val="00657CB7"/>
    <w:rsid w:val="00661514"/>
    <w:rsid w:val="006721C8"/>
    <w:rsid w:val="00672544"/>
    <w:rsid w:val="00674114"/>
    <w:rsid w:val="00676DE5"/>
    <w:rsid w:val="00676FC6"/>
    <w:rsid w:val="006771F8"/>
    <w:rsid w:val="006774BD"/>
    <w:rsid w:val="006821B8"/>
    <w:rsid w:val="0068383C"/>
    <w:rsid w:val="0068477D"/>
    <w:rsid w:val="00687E98"/>
    <w:rsid w:val="006903B5"/>
    <w:rsid w:val="0069198A"/>
    <w:rsid w:val="00693833"/>
    <w:rsid w:val="0069572C"/>
    <w:rsid w:val="006A37C3"/>
    <w:rsid w:val="006A5316"/>
    <w:rsid w:val="006A5A76"/>
    <w:rsid w:val="006A5AAF"/>
    <w:rsid w:val="006B748E"/>
    <w:rsid w:val="006C46AD"/>
    <w:rsid w:val="006C64FF"/>
    <w:rsid w:val="006D0D46"/>
    <w:rsid w:val="006D0FD0"/>
    <w:rsid w:val="006D1674"/>
    <w:rsid w:val="006D3F31"/>
    <w:rsid w:val="006D6C42"/>
    <w:rsid w:val="006E64C2"/>
    <w:rsid w:val="006E66C6"/>
    <w:rsid w:val="006F0A18"/>
    <w:rsid w:val="006F1463"/>
    <w:rsid w:val="006F31E7"/>
    <w:rsid w:val="006F32F3"/>
    <w:rsid w:val="006F382A"/>
    <w:rsid w:val="006F5566"/>
    <w:rsid w:val="006F6D2F"/>
    <w:rsid w:val="007040EB"/>
    <w:rsid w:val="00705161"/>
    <w:rsid w:val="007127FF"/>
    <w:rsid w:val="007131CD"/>
    <w:rsid w:val="00714564"/>
    <w:rsid w:val="0072688E"/>
    <w:rsid w:val="00726D91"/>
    <w:rsid w:val="00730CCA"/>
    <w:rsid w:val="0074313D"/>
    <w:rsid w:val="00745A65"/>
    <w:rsid w:val="00755D0C"/>
    <w:rsid w:val="00756FA1"/>
    <w:rsid w:val="00757242"/>
    <w:rsid w:val="00761A1F"/>
    <w:rsid w:val="007659F1"/>
    <w:rsid w:val="0077196C"/>
    <w:rsid w:val="00776D57"/>
    <w:rsid w:val="00777686"/>
    <w:rsid w:val="007878E5"/>
    <w:rsid w:val="00792B2F"/>
    <w:rsid w:val="00793CDD"/>
    <w:rsid w:val="00795374"/>
    <w:rsid w:val="007A223E"/>
    <w:rsid w:val="007A3424"/>
    <w:rsid w:val="007A359D"/>
    <w:rsid w:val="007A41B5"/>
    <w:rsid w:val="007A7901"/>
    <w:rsid w:val="007B275C"/>
    <w:rsid w:val="007B6490"/>
    <w:rsid w:val="007B79AE"/>
    <w:rsid w:val="007C1ABD"/>
    <w:rsid w:val="007C3E62"/>
    <w:rsid w:val="007C40BA"/>
    <w:rsid w:val="007D30E7"/>
    <w:rsid w:val="007D3596"/>
    <w:rsid w:val="007D6BEA"/>
    <w:rsid w:val="007E06F4"/>
    <w:rsid w:val="007E5542"/>
    <w:rsid w:val="007E5877"/>
    <w:rsid w:val="007E6AFF"/>
    <w:rsid w:val="007E7092"/>
    <w:rsid w:val="007F0449"/>
    <w:rsid w:val="007F31F5"/>
    <w:rsid w:val="008008F9"/>
    <w:rsid w:val="0080147B"/>
    <w:rsid w:val="00812BE4"/>
    <w:rsid w:val="00812E3E"/>
    <w:rsid w:val="0081433A"/>
    <w:rsid w:val="008178B0"/>
    <w:rsid w:val="00820CA1"/>
    <w:rsid w:val="008218A0"/>
    <w:rsid w:val="008304CE"/>
    <w:rsid w:val="00831834"/>
    <w:rsid w:val="00833605"/>
    <w:rsid w:val="008434C2"/>
    <w:rsid w:val="008444C6"/>
    <w:rsid w:val="00845DA8"/>
    <w:rsid w:val="00846D5B"/>
    <w:rsid w:val="00851D83"/>
    <w:rsid w:val="00851DFB"/>
    <w:rsid w:val="00852969"/>
    <w:rsid w:val="0085544B"/>
    <w:rsid w:val="008558BA"/>
    <w:rsid w:val="00855E27"/>
    <w:rsid w:val="008664DB"/>
    <w:rsid w:val="00871383"/>
    <w:rsid w:val="008807FB"/>
    <w:rsid w:val="00882C2E"/>
    <w:rsid w:val="00884E69"/>
    <w:rsid w:val="00887CB9"/>
    <w:rsid w:val="00891982"/>
    <w:rsid w:val="00895648"/>
    <w:rsid w:val="008A26A6"/>
    <w:rsid w:val="008A783A"/>
    <w:rsid w:val="008B1A2B"/>
    <w:rsid w:val="008B478A"/>
    <w:rsid w:val="008C5BBD"/>
    <w:rsid w:val="008C5DB0"/>
    <w:rsid w:val="008D05CC"/>
    <w:rsid w:val="008D064F"/>
    <w:rsid w:val="008D2E5D"/>
    <w:rsid w:val="008D3909"/>
    <w:rsid w:val="008D4784"/>
    <w:rsid w:val="008D4A61"/>
    <w:rsid w:val="008D6F90"/>
    <w:rsid w:val="008E3A24"/>
    <w:rsid w:val="008F0CA7"/>
    <w:rsid w:val="008F19F8"/>
    <w:rsid w:val="008F1ADA"/>
    <w:rsid w:val="008F2C22"/>
    <w:rsid w:val="008F6745"/>
    <w:rsid w:val="008F79CD"/>
    <w:rsid w:val="009006A2"/>
    <w:rsid w:val="009011DB"/>
    <w:rsid w:val="00902C17"/>
    <w:rsid w:val="0090657B"/>
    <w:rsid w:val="00913ABB"/>
    <w:rsid w:val="009154B9"/>
    <w:rsid w:val="0092156D"/>
    <w:rsid w:val="00921D1A"/>
    <w:rsid w:val="00923038"/>
    <w:rsid w:val="009230A7"/>
    <w:rsid w:val="00927B06"/>
    <w:rsid w:val="009306AD"/>
    <w:rsid w:val="00932517"/>
    <w:rsid w:val="0093326E"/>
    <w:rsid w:val="00934B72"/>
    <w:rsid w:val="009417AD"/>
    <w:rsid w:val="00942B7D"/>
    <w:rsid w:val="00954ADE"/>
    <w:rsid w:val="00964856"/>
    <w:rsid w:val="00967807"/>
    <w:rsid w:val="00971028"/>
    <w:rsid w:val="00974A90"/>
    <w:rsid w:val="009779AC"/>
    <w:rsid w:val="00981C62"/>
    <w:rsid w:val="00981DF2"/>
    <w:rsid w:val="00984D26"/>
    <w:rsid w:val="0098764C"/>
    <w:rsid w:val="009878FF"/>
    <w:rsid w:val="00990C86"/>
    <w:rsid w:val="00991017"/>
    <w:rsid w:val="00991C7E"/>
    <w:rsid w:val="00991F87"/>
    <w:rsid w:val="0099214A"/>
    <w:rsid w:val="009923D2"/>
    <w:rsid w:val="00993983"/>
    <w:rsid w:val="009A19E3"/>
    <w:rsid w:val="009A269E"/>
    <w:rsid w:val="009A663C"/>
    <w:rsid w:val="009B289C"/>
    <w:rsid w:val="009B2A94"/>
    <w:rsid w:val="009B4D35"/>
    <w:rsid w:val="009B5E8F"/>
    <w:rsid w:val="009C12B0"/>
    <w:rsid w:val="009C13CA"/>
    <w:rsid w:val="009C41AE"/>
    <w:rsid w:val="009C7781"/>
    <w:rsid w:val="009D1165"/>
    <w:rsid w:val="009D1168"/>
    <w:rsid w:val="009D5865"/>
    <w:rsid w:val="009D7B5D"/>
    <w:rsid w:val="009E0698"/>
    <w:rsid w:val="009E10C0"/>
    <w:rsid w:val="009E2A18"/>
    <w:rsid w:val="009E2ACE"/>
    <w:rsid w:val="009E39D2"/>
    <w:rsid w:val="009E4278"/>
    <w:rsid w:val="009E6FDD"/>
    <w:rsid w:val="009F2529"/>
    <w:rsid w:val="009F4C84"/>
    <w:rsid w:val="009F5B91"/>
    <w:rsid w:val="009F5EE3"/>
    <w:rsid w:val="00A05810"/>
    <w:rsid w:val="00A05C8F"/>
    <w:rsid w:val="00A10B97"/>
    <w:rsid w:val="00A118A8"/>
    <w:rsid w:val="00A14586"/>
    <w:rsid w:val="00A234C7"/>
    <w:rsid w:val="00A2687E"/>
    <w:rsid w:val="00A34917"/>
    <w:rsid w:val="00A37795"/>
    <w:rsid w:val="00A41706"/>
    <w:rsid w:val="00A425CB"/>
    <w:rsid w:val="00A42B03"/>
    <w:rsid w:val="00A46582"/>
    <w:rsid w:val="00A52274"/>
    <w:rsid w:val="00A5253A"/>
    <w:rsid w:val="00A562D7"/>
    <w:rsid w:val="00A566E5"/>
    <w:rsid w:val="00A5682A"/>
    <w:rsid w:val="00A63DF1"/>
    <w:rsid w:val="00A67ACD"/>
    <w:rsid w:val="00A67E99"/>
    <w:rsid w:val="00A70070"/>
    <w:rsid w:val="00A73525"/>
    <w:rsid w:val="00A75AB8"/>
    <w:rsid w:val="00A812E2"/>
    <w:rsid w:val="00A83FEB"/>
    <w:rsid w:val="00A85AA2"/>
    <w:rsid w:val="00A869E3"/>
    <w:rsid w:val="00AA4CCC"/>
    <w:rsid w:val="00AA5794"/>
    <w:rsid w:val="00AB03C0"/>
    <w:rsid w:val="00AB11CA"/>
    <w:rsid w:val="00AB2271"/>
    <w:rsid w:val="00AB624B"/>
    <w:rsid w:val="00AB7B64"/>
    <w:rsid w:val="00AC40D7"/>
    <w:rsid w:val="00AC531E"/>
    <w:rsid w:val="00AC64CB"/>
    <w:rsid w:val="00AE05DC"/>
    <w:rsid w:val="00AE2605"/>
    <w:rsid w:val="00AE4C63"/>
    <w:rsid w:val="00AF13FC"/>
    <w:rsid w:val="00AF644B"/>
    <w:rsid w:val="00AF70FD"/>
    <w:rsid w:val="00B0208F"/>
    <w:rsid w:val="00B02181"/>
    <w:rsid w:val="00B02DA9"/>
    <w:rsid w:val="00B02DE3"/>
    <w:rsid w:val="00B04B17"/>
    <w:rsid w:val="00B05718"/>
    <w:rsid w:val="00B058B8"/>
    <w:rsid w:val="00B074E7"/>
    <w:rsid w:val="00B07577"/>
    <w:rsid w:val="00B10C42"/>
    <w:rsid w:val="00B12947"/>
    <w:rsid w:val="00B13F8D"/>
    <w:rsid w:val="00B21209"/>
    <w:rsid w:val="00B304B2"/>
    <w:rsid w:val="00B338F6"/>
    <w:rsid w:val="00B34B47"/>
    <w:rsid w:val="00B360A2"/>
    <w:rsid w:val="00B40595"/>
    <w:rsid w:val="00B41941"/>
    <w:rsid w:val="00B42407"/>
    <w:rsid w:val="00B45234"/>
    <w:rsid w:val="00B45899"/>
    <w:rsid w:val="00B46732"/>
    <w:rsid w:val="00B5218A"/>
    <w:rsid w:val="00B5444A"/>
    <w:rsid w:val="00B567F2"/>
    <w:rsid w:val="00B57E9B"/>
    <w:rsid w:val="00B64BC9"/>
    <w:rsid w:val="00B67897"/>
    <w:rsid w:val="00B75573"/>
    <w:rsid w:val="00B8558D"/>
    <w:rsid w:val="00B912CD"/>
    <w:rsid w:val="00B91FFE"/>
    <w:rsid w:val="00B96BC7"/>
    <w:rsid w:val="00BA0EE1"/>
    <w:rsid w:val="00BA1709"/>
    <w:rsid w:val="00BA38F3"/>
    <w:rsid w:val="00BA50D4"/>
    <w:rsid w:val="00BB22ED"/>
    <w:rsid w:val="00BB2DD7"/>
    <w:rsid w:val="00BB31D2"/>
    <w:rsid w:val="00BB3259"/>
    <w:rsid w:val="00BB3C6A"/>
    <w:rsid w:val="00BB69B9"/>
    <w:rsid w:val="00BC0708"/>
    <w:rsid w:val="00BC081C"/>
    <w:rsid w:val="00BC462E"/>
    <w:rsid w:val="00BC5C96"/>
    <w:rsid w:val="00BC6ABB"/>
    <w:rsid w:val="00BC7DE4"/>
    <w:rsid w:val="00BD1A4A"/>
    <w:rsid w:val="00BD21DA"/>
    <w:rsid w:val="00BD5150"/>
    <w:rsid w:val="00BE0DAB"/>
    <w:rsid w:val="00BE4C06"/>
    <w:rsid w:val="00BE5605"/>
    <w:rsid w:val="00BF1726"/>
    <w:rsid w:val="00BF5D32"/>
    <w:rsid w:val="00BF7CF2"/>
    <w:rsid w:val="00C005DB"/>
    <w:rsid w:val="00C0308C"/>
    <w:rsid w:val="00C04F5A"/>
    <w:rsid w:val="00C07E16"/>
    <w:rsid w:val="00C12C88"/>
    <w:rsid w:val="00C16E46"/>
    <w:rsid w:val="00C1766E"/>
    <w:rsid w:val="00C317E6"/>
    <w:rsid w:val="00C34663"/>
    <w:rsid w:val="00C34E60"/>
    <w:rsid w:val="00C363DD"/>
    <w:rsid w:val="00C427F6"/>
    <w:rsid w:val="00C4357C"/>
    <w:rsid w:val="00C45C7D"/>
    <w:rsid w:val="00C52EDF"/>
    <w:rsid w:val="00C538BF"/>
    <w:rsid w:val="00C556F0"/>
    <w:rsid w:val="00C57F9F"/>
    <w:rsid w:val="00C64C55"/>
    <w:rsid w:val="00C6654F"/>
    <w:rsid w:val="00C739E7"/>
    <w:rsid w:val="00C77616"/>
    <w:rsid w:val="00C83772"/>
    <w:rsid w:val="00C8794A"/>
    <w:rsid w:val="00CB0FBC"/>
    <w:rsid w:val="00CB12E3"/>
    <w:rsid w:val="00CB1994"/>
    <w:rsid w:val="00CB1A69"/>
    <w:rsid w:val="00CB399B"/>
    <w:rsid w:val="00CB55FA"/>
    <w:rsid w:val="00CB5690"/>
    <w:rsid w:val="00CC0286"/>
    <w:rsid w:val="00CC48BA"/>
    <w:rsid w:val="00CC6E76"/>
    <w:rsid w:val="00CD0007"/>
    <w:rsid w:val="00CD072A"/>
    <w:rsid w:val="00CD6836"/>
    <w:rsid w:val="00CD684E"/>
    <w:rsid w:val="00CE21BE"/>
    <w:rsid w:val="00CE35EB"/>
    <w:rsid w:val="00CE5DDF"/>
    <w:rsid w:val="00CE6237"/>
    <w:rsid w:val="00CE6E4D"/>
    <w:rsid w:val="00CF274D"/>
    <w:rsid w:val="00D01A04"/>
    <w:rsid w:val="00D020B8"/>
    <w:rsid w:val="00D023D4"/>
    <w:rsid w:val="00D02841"/>
    <w:rsid w:val="00D03E35"/>
    <w:rsid w:val="00D0516D"/>
    <w:rsid w:val="00D05FD1"/>
    <w:rsid w:val="00D11984"/>
    <w:rsid w:val="00D16AB7"/>
    <w:rsid w:val="00D179B7"/>
    <w:rsid w:val="00D2017D"/>
    <w:rsid w:val="00D21B54"/>
    <w:rsid w:val="00D229AA"/>
    <w:rsid w:val="00D2413C"/>
    <w:rsid w:val="00D301C6"/>
    <w:rsid w:val="00D30B6C"/>
    <w:rsid w:val="00D339E5"/>
    <w:rsid w:val="00D33AA9"/>
    <w:rsid w:val="00D34477"/>
    <w:rsid w:val="00D34863"/>
    <w:rsid w:val="00D35B4E"/>
    <w:rsid w:val="00D36E76"/>
    <w:rsid w:val="00D36FE7"/>
    <w:rsid w:val="00D439E8"/>
    <w:rsid w:val="00D4440C"/>
    <w:rsid w:val="00D47A79"/>
    <w:rsid w:val="00D5063A"/>
    <w:rsid w:val="00D507AE"/>
    <w:rsid w:val="00D51608"/>
    <w:rsid w:val="00D532F5"/>
    <w:rsid w:val="00D5446C"/>
    <w:rsid w:val="00D55339"/>
    <w:rsid w:val="00D5774F"/>
    <w:rsid w:val="00D612DA"/>
    <w:rsid w:val="00D61BEB"/>
    <w:rsid w:val="00D73C02"/>
    <w:rsid w:val="00D8123B"/>
    <w:rsid w:val="00D81746"/>
    <w:rsid w:val="00D81B09"/>
    <w:rsid w:val="00D820E2"/>
    <w:rsid w:val="00D86735"/>
    <w:rsid w:val="00D87BF7"/>
    <w:rsid w:val="00D916CF"/>
    <w:rsid w:val="00D925E4"/>
    <w:rsid w:val="00D9326E"/>
    <w:rsid w:val="00DA27D1"/>
    <w:rsid w:val="00DA5DFB"/>
    <w:rsid w:val="00DA79BC"/>
    <w:rsid w:val="00DB016C"/>
    <w:rsid w:val="00DB283B"/>
    <w:rsid w:val="00DB326C"/>
    <w:rsid w:val="00DB41C2"/>
    <w:rsid w:val="00DC18DC"/>
    <w:rsid w:val="00DC29DC"/>
    <w:rsid w:val="00DD017A"/>
    <w:rsid w:val="00DD60F0"/>
    <w:rsid w:val="00DD678C"/>
    <w:rsid w:val="00DD708E"/>
    <w:rsid w:val="00DD75C7"/>
    <w:rsid w:val="00DE1E8C"/>
    <w:rsid w:val="00DE31A8"/>
    <w:rsid w:val="00DE5285"/>
    <w:rsid w:val="00DE5FFC"/>
    <w:rsid w:val="00DE6FBA"/>
    <w:rsid w:val="00DF0C76"/>
    <w:rsid w:val="00DF0E95"/>
    <w:rsid w:val="00DF1D63"/>
    <w:rsid w:val="00DF49E0"/>
    <w:rsid w:val="00DF53D3"/>
    <w:rsid w:val="00DF6A2C"/>
    <w:rsid w:val="00DF7A10"/>
    <w:rsid w:val="00E04E77"/>
    <w:rsid w:val="00E062C4"/>
    <w:rsid w:val="00E07721"/>
    <w:rsid w:val="00E077DA"/>
    <w:rsid w:val="00E17330"/>
    <w:rsid w:val="00E20B48"/>
    <w:rsid w:val="00E23B7C"/>
    <w:rsid w:val="00E248D4"/>
    <w:rsid w:val="00E24CB8"/>
    <w:rsid w:val="00E25B32"/>
    <w:rsid w:val="00E2790D"/>
    <w:rsid w:val="00E30398"/>
    <w:rsid w:val="00E3120D"/>
    <w:rsid w:val="00E32EDF"/>
    <w:rsid w:val="00E40A88"/>
    <w:rsid w:val="00E433FC"/>
    <w:rsid w:val="00E45E28"/>
    <w:rsid w:val="00E46286"/>
    <w:rsid w:val="00E46A4A"/>
    <w:rsid w:val="00E5040D"/>
    <w:rsid w:val="00E544BF"/>
    <w:rsid w:val="00E56BA1"/>
    <w:rsid w:val="00E623F8"/>
    <w:rsid w:val="00E66BA4"/>
    <w:rsid w:val="00E72579"/>
    <w:rsid w:val="00E76080"/>
    <w:rsid w:val="00E772FA"/>
    <w:rsid w:val="00E77961"/>
    <w:rsid w:val="00E83C61"/>
    <w:rsid w:val="00E84733"/>
    <w:rsid w:val="00E860C0"/>
    <w:rsid w:val="00E90FAE"/>
    <w:rsid w:val="00E92D9E"/>
    <w:rsid w:val="00E946DB"/>
    <w:rsid w:val="00E9548B"/>
    <w:rsid w:val="00E9582F"/>
    <w:rsid w:val="00E97C7D"/>
    <w:rsid w:val="00EA1388"/>
    <w:rsid w:val="00EA5994"/>
    <w:rsid w:val="00EA61E7"/>
    <w:rsid w:val="00EA7D69"/>
    <w:rsid w:val="00EB2651"/>
    <w:rsid w:val="00EB2D44"/>
    <w:rsid w:val="00EB6A78"/>
    <w:rsid w:val="00EC0757"/>
    <w:rsid w:val="00EC330F"/>
    <w:rsid w:val="00EC338D"/>
    <w:rsid w:val="00EC6B81"/>
    <w:rsid w:val="00ED6669"/>
    <w:rsid w:val="00ED7D30"/>
    <w:rsid w:val="00EE0950"/>
    <w:rsid w:val="00EE26FC"/>
    <w:rsid w:val="00EE280F"/>
    <w:rsid w:val="00EE74F9"/>
    <w:rsid w:val="00EF0061"/>
    <w:rsid w:val="00EF09E0"/>
    <w:rsid w:val="00EF635A"/>
    <w:rsid w:val="00F00943"/>
    <w:rsid w:val="00F067DA"/>
    <w:rsid w:val="00F07638"/>
    <w:rsid w:val="00F07DE6"/>
    <w:rsid w:val="00F112AA"/>
    <w:rsid w:val="00F15D68"/>
    <w:rsid w:val="00F16695"/>
    <w:rsid w:val="00F16CBC"/>
    <w:rsid w:val="00F25B3D"/>
    <w:rsid w:val="00F266E3"/>
    <w:rsid w:val="00F32CBC"/>
    <w:rsid w:val="00F33054"/>
    <w:rsid w:val="00F3599D"/>
    <w:rsid w:val="00F40C84"/>
    <w:rsid w:val="00F42DBE"/>
    <w:rsid w:val="00F51AA5"/>
    <w:rsid w:val="00F523EC"/>
    <w:rsid w:val="00F56807"/>
    <w:rsid w:val="00F6018B"/>
    <w:rsid w:val="00F62FF5"/>
    <w:rsid w:val="00F65635"/>
    <w:rsid w:val="00F70BDA"/>
    <w:rsid w:val="00F710B8"/>
    <w:rsid w:val="00F722F7"/>
    <w:rsid w:val="00F7544A"/>
    <w:rsid w:val="00F76285"/>
    <w:rsid w:val="00F76DA0"/>
    <w:rsid w:val="00F806CE"/>
    <w:rsid w:val="00F81E3C"/>
    <w:rsid w:val="00F867EA"/>
    <w:rsid w:val="00F87930"/>
    <w:rsid w:val="00F9062E"/>
    <w:rsid w:val="00F91C91"/>
    <w:rsid w:val="00F942B9"/>
    <w:rsid w:val="00FB4AAE"/>
    <w:rsid w:val="00FB55CD"/>
    <w:rsid w:val="00FB7540"/>
    <w:rsid w:val="00FB7C5A"/>
    <w:rsid w:val="00FC0117"/>
    <w:rsid w:val="00FC68EF"/>
    <w:rsid w:val="00FD0C1D"/>
    <w:rsid w:val="00FD25B6"/>
    <w:rsid w:val="00FD46C6"/>
    <w:rsid w:val="00FD4CCD"/>
    <w:rsid w:val="00FE7172"/>
    <w:rsid w:val="00FF01E4"/>
    <w:rsid w:val="00FF2061"/>
    <w:rsid w:val="00FF25DD"/>
    <w:rsid w:val="00FF55A8"/>
    <w:rsid w:val="00FF56B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25682157">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60428098">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867979329">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1.xml"/><Relationship Id="rId117" Type="http://schemas.openxmlformats.org/officeDocument/2006/relationships/image" Target="media/image17.jpeg"/><Relationship Id="rId21" Type="http://schemas.openxmlformats.org/officeDocument/2006/relationships/oleObject" Target="embeddings/Microsoft_Excel_Chart1.xls"/><Relationship Id="rId42" Type="http://schemas.openxmlformats.org/officeDocument/2006/relationships/chart" Target="charts/chart27.xml"/><Relationship Id="rId47" Type="http://schemas.openxmlformats.org/officeDocument/2006/relationships/image" Target="media/image9.png"/><Relationship Id="rId63" Type="http://schemas.microsoft.com/office/2007/relationships/diagramDrawing" Target="diagrams/drawing1.xml"/><Relationship Id="rId68" Type="http://schemas.microsoft.com/office/2007/relationships/diagramDrawing" Target="diagrams/drawing2.xml"/><Relationship Id="rId84" Type="http://schemas.openxmlformats.org/officeDocument/2006/relationships/chart" Target="charts/chart49.xml"/><Relationship Id="rId89" Type="http://schemas.openxmlformats.org/officeDocument/2006/relationships/chart" Target="charts/chart53.xml"/><Relationship Id="rId112" Type="http://schemas.openxmlformats.org/officeDocument/2006/relationships/chart" Target="charts/chart74.xml"/><Relationship Id="rId16" Type="http://schemas.openxmlformats.org/officeDocument/2006/relationships/chart" Target="charts/chart5.xml"/><Relationship Id="rId107" Type="http://schemas.openxmlformats.org/officeDocument/2006/relationships/chart" Target="charts/chart69.xml"/><Relationship Id="rId11" Type="http://schemas.openxmlformats.org/officeDocument/2006/relationships/header" Target="header1.xml"/><Relationship Id="rId32" Type="http://schemas.openxmlformats.org/officeDocument/2006/relationships/chart" Target="charts/chart17.xml"/><Relationship Id="rId37" Type="http://schemas.openxmlformats.org/officeDocument/2006/relationships/chart" Target="charts/chart22.xml"/><Relationship Id="rId53" Type="http://schemas.openxmlformats.org/officeDocument/2006/relationships/chart" Target="charts/chart36.xml"/><Relationship Id="rId58" Type="http://schemas.openxmlformats.org/officeDocument/2006/relationships/chart" Target="charts/chart41.xml"/><Relationship Id="rId74" Type="http://schemas.microsoft.com/office/2007/relationships/diagramDrawing" Target="diagrams/drawing3.xml"/><Relationship Id="rId79" Type="http://schemas.openxmlformats.org/officeDocument/2006/relationships/image" Target="media/image12.png"/><Relationship Id="rId102" Type="http://schemas.openxmlformats.org/officeDocument/2006/relationships/chart" Target="charts/chart65.xm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hart" Target="charts/chart54.xml"/><Relationship Id="rId95" Type="http://schemas.openxmlformats.org/officeDocument/2006/relationships/chart" Target="charts/chart59.xml"/><Relationship Id="rId22" Type="http://schemas.openxmlformats.org/officeDocument/2006/relationships/chart" Target="charts/chart7.xml"/><Relationship Id="rId27" Type="http://schemas.openxmlformats.org/officeDocument/2006/relationships/chart" Target="charts/chart12.xml"/><Relationship Id="rId43" Type="http://schemas.openxmlformats.org/officeDocument/2006/relationships/chart" Target="charts/chart28.xml"/><Relationship Id="rId48" Type="http://schemas.openxmlformats.org/officeDocument/2006/relationships/chart" Target="charts/chart31.xml"/><Relationship Id="rId64" Type="http://schemas.openxmlformats.org/officeDocument/2006/relationships/diagramData" Target="diagrams/data2.xml"/><Relationship Id="rId69" Type="http://schemas.openxmlformats.org/officeDocument/2006/relationships/chart" Target="charts/chart42.xml"/><Relationship Id="rId113" Type="http://schemas.openxmlformats.org/officeDocument/2006/relationships/chart" Target="charts/chart75.xml"/><Relationship Id="rId118" Type="http://schemas.openxmlformats.org/officeDocument/2006/relationships/chart" Target="charts/chart78.xml"/><Relationship Id="rId80" Type="http://schemas.openxmlformats.org/officeDocument/2006/relationships/chart" Target="charts/chart45.xml"/><Relationship Id="rId85" Type="http://schemas.openxmlformats.org/officeDocument/2006/relationships/chart" Target="charts/chart50.xml"/><Relationship Id="rId12" Type="http://schemas.openxmlformats.org/officeDocument/2006/relationships/chart" Target="charts/chart1.xml"/><Relationship Id="rId17" Type="http://schemas.openxmlformats.org/officeDocument/2006/relationships/image" Target="media/image6.png"/><Relationship Id="rId33" Type="http://schemas.openxmlformats.org/officeDocument/2006/relationships/chart" Target="charts/chart18.xml"/><Relationship Id="rId38" Type="http://schemas.openxmlformats.org/officeDocument/2006/relationships/chart" Target="charts/chart23.xml"/><Relationship Id="rId59" Type="http://schemas.openxmlformats.org/officeDocument/2006/relationships/diagramData" Target="diagrams/data1.xml"/><Relationship Id="rId103" Type="http://schemas.openxmlformats.org/officeDocument/2006/relationships/chart" Target="charts/chart66.xml"/><Relationship Id="rId108" Type="http://schemas.openxmlformats.org/officeDocument/2006/relationships/chart" Target="charts/chart70.xml"/><Relationship Id="rId54" Type="http://schemas.openxmlformats.org/officeDocument/2006/relationships/chart" Target="charts/chart37.xml"/><Relationship Id="rId70" Type="http://schemas.openxmlformats.org/officeDocument/2006/relationships/diagramData" Target="diagrams/data3.xml"/><Relationship Id="rId75" Type="http://schemas.openxmlformats.org/officeDocument/2006/relationships/image" Target="media/image10.png"/><Relationship Id="rId91" Type="http://schemas.openxmlformats.org/officeDocument/2006/relationships/chart" Target="charts/chart55.xml"/><Relationship Id="rId96"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8.xml"/><Relationship Id="rId28" Type="http://schemas.openxmlformats.org/officeDocument/2006/relationships/chart" Target="charts/chart13.xml"/><Relationship Id="rId49" Type="http://schemas.openxmlformats.org/officeDocument/2006/relationships/chart" Target="charts/chart32.xml"/><Relationship Id="rId114" Type="http://schemas.openxmlformats.org/officeDocument/2006/relationships/chart" Target="charts/chart76.xml"/><Relationship Id="rId119" Type="http://schemas.openxmlformats.org/officeDocument/2006/relationships/chart" Target="charts/chart79.xml"/><Relationship Id="rId44" Type="http://schemas.openxmlformats.org/officeDocument/2006/relationships/chart" Target="charts/chart29.xml"/><Relationship Id="rId60" Type="http://schemas.openxmlformats.org/officeDocument/2006/relationships/diagramLayout" Target="diagrams/layout1.xml"/><Relationship Id="rId65" Type="http://schemas.openxmlformats.org/officeDocument/2006/relationships/diagramLayout" Target="diagrams/layout2.xml"/><Relationship Id="rId81" Type="http://schemas.openxmlformats.org/officeDocument/2006/relationships/chart" Target="charts/chart46.xml"/><Relationship Id="rId86" Type="http://schemas.openxmlformats.org/officeDocument/2006/relationships/chart" Target="charts/chart5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2.xml"/><Relationship Id="rId18" Type="http://schemas.openxmlformats.org/officeDocument/2006/relationships/oleObject" Target="embeddings/Microsoft_Excel_Chart.xls"/><Relationship Id="rId39" Type="http://schemas.openxmlformats.org/officeDocument/2006/relationships/chart" Target="charts/chart24.xml"/><Relationship Id="rId109" Type="http://schemas.openxmlformats.org/officeDocument/2006/relationships/chart" Target="charts/chart71.xml"/><Relationship Id="rId34" Type="http://schemas.openxmlformats.org/officeDocument/2006/relationships/chart" Target="charts/chart19.xml"/><Relationship Id="rId50" Type="http://schemas.openxmlformats.org/officeDocument/2006/relationships/chart" Target="charts/chart33.xml"/><Relationship Id="rId55" Type="http://schemas.openxmlformats.org/officeDocument/2006/relationships/chart" Target="charts/chart38.xml"/><Relationship Id="rId76" Type="http://schemas.openxmlformats.org/officeDocument/2006/relationships/image" Target="media/image11.png"/><Relationship Id="rId97" Type="http://schemas.openxmlformats.org/officeDocument/2006/relationships/chart" Target="charts/chart60.xml"/><Relationship Id="rId104" Type="http://schemas.openxmlformats.org/officeDocument/2006/relationships/image" Target="media/image15.png"/><Relationship Id="rId120" Type="http://schemas.openxmlformats.org/officeDocument/2006/relationships/chart" Target="charts/chart80.xml"/><Relationship Id="rId7" Type="http://schemas.openxmlformats.org/officeDocument/2006/relationships/endnotes" Target="endnotes.xml"/><Relationship Id="rId71" Type="http://schemas.openxmlformats.org/officeDocument/2006/relationships/diagramLayout" Target="diagrams/layout3.xml"/><Relationship Id="rId92" Type="http://schemas.openxmlformats.org/officeDocument/2006/relationships/chart" Target="charts/chart56.xml"/><Relationship Id="rId2" Type="http://schemas.openxmlformats.org/officeDocument/2006/relationships/numbering" Target="numbering.xml"/><Relationship Id="rId29" Type="http://schemas.openxmlformats.org/officeDocument/2006/relationships/chart" Target="charts/chart14.xml"/><Relationship Id="rId24" Type="http://schemas.openxmlformats.org/officeDocument/2006/relationships/chart" Target="charts/chart9.xml"/><Relationship Id="rId40" Type="http://schemas.openxmlformats.org/officeDocument/2006/relationships/chart" Target="charts/chart25.xml"/><Relationship Id="rId45" Type="http://schemas.openxmlformats.org/officeDocument/2006/relationships/chart" Target="charts/chart30.xml"/><Relationship Id="rId66" Type="http://schemas.openxmlformats.org/officeDocument/2006/relationships/diagramQuickStyle" Target="diagrams/quickStyle2.xml"/><Relationship Id="rId87" Type="http://schemas.openxmlformats.org/officeDocument/2006/relationships/image" Target="media/image13.png"/><Relationship Id="rId110" Type="http://schemas.openxmlformats.org/officeDocument/2006/relationships/chart" Target="charts/chart72.xml"/><Relationship Id="rId115" Type="http://schemas.openxmlformats.org/officeDocument/2006/relationships/chart" Target="charts/chart77.xml"/><Relationship Id="rId61" Type="http://schemas.openxmlformats.org/officeDocument/2006/relationships/diagramQuickStyle" Target="diagrams/quickStyle1.xml"/><Relationship Id="rId82" Type="http://schemas.openxmlformats.org/officeDocument/2006/relationships/chart" Target="charts/chart47.xml"/><Relationship Id="rId19" Type="http://schemas.openxmlformats.org/officeDocument/2006/relationships/chart" Target="charts/chart6.xml"/><Relationship Id="rId14" Type="http://schemas.openxmlformats.org/officeDocument/2006/relationships/chart" Target="charts/chart3.xml"/><Relationship Id="rId30" Type="http://schemas.openxmlformats.org/officeDocument/2006/relationships/chart" Target="charts/chart15.xml"/><Relationship Id="rId35" Type="http://schemas.openxmlformats.org/officeDocument/2006/relationships/chart" Target="charts/chart20.xml"/><Relationship Id="rId56" Type="http://schemas.openxmlformats.org/officeDocument/2006/relationships/chart" Target="charts/chart39.xml"/><Relationship Id="rId77" Type="http://schemas.openxmlformats.org/officeDocument/2006/relationships/chart" Target="charts/chart43.xml"/><Relationship Id="rId100" Type="http://schemas.openxmlformats.org/officeDocument/2006/relationships/chart" Target="charts/chart63.xml"/><Relationship Id="rId105" Type="http://schemas.openxmlformats.org/officeDocument/2006/relationships/chart" Target="charts/chart67.xml"/><Relationship Id="rId8" Type="http://schemas.openxmlformats.org/officeDocument/2006/relationships/image" Target="media/image1.jpeg"/><Relationship Id="rId51" Type="http://schemas.openxmlformats.org/officeDocument/2006/relationships/chart" Target="charts/chart34.xml"/><Relationship Id="rId72" Type="http://schemas.openxmlformats.org/officeDocument/2006/relationships/diagramQuickStyle" Target="diagrams/quickStyle3.xml"/><Relationship Id="rId93" Type="http://schemas.openxmlformats.org/officeDocument/2006/relationships/chart" Target="charts/chart57.xml"/><Relationship Id="rId98" Type="http://schemas.openxmlformats.org/officeDocument/2006/relationships/chart" Target="charts/chart61.xm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chart" Target="charts/chart10.xml"/><Relationship Id="rId46" Type="http://schemas.openxmlformats.org/officeDocument/2006/relationships/image" Target="media/image8.jpeg"/><Relationship Id="rId67" Type="http://schemas.openxmlformats.org/officeDocument/2006/relationships/diagramColors" Target="diagrams/colors2.xml"/><Relationship Id="rId116" Type="http://schemas.openxmlformats.org/officeDocument/2006/relationships/image" Target="media/image16.jpeg"/><Relationship Id="rId20" Type="http://schemas.openxmlformats.org/officeDocument/2006/relationships/image" Target="media/image7.png"/><Relationship Id="rId41" Type="http://schemas.openxmlformats.org/officeDocument/2006/relationships/chart" Target="charts/chart26.xml"/><Relationship Id="rId62" Type="http://schemas.openxmlformats.org/officeDocument/2006/relationships/diagramColors" Target="diagrams/colors1.xml"/><Relationship Id="rId83" Type="http://schemas.openxmlformats.org/officeDocument/2006/relationships/chart" Target="charts/chart48.xml"/><Relationship Id="rId88" Type="http://schemas.openxmlformats.org/officeDocument/2006/relationships/chart" Target="charts/chart52.xml"/><Relationship Id="rId111" Type="http://schemas.openxmlformats.org/officeDocument/2006/relationships/chart" Target="charts/chart73.xml"/><Relationship Id="rId15" Type="http://schemas.openxmlformats.org/officeDocument/2006/relationships/chart" Target="charts/chart4.xml"/><Relationship Id="rId36" Type="http://schemas.openxmlformats.org/officeDocument/2006/relationships/chart" Target="charts/chart21.xml"/><Relationship Id="rId57" Type="http://schemas.openxmlformats.org/officeDocument/2006/relationships/chart" Target="charts/chart40.xml"/><Relationship Id="rId106" Type="http://schemas.openxmlformats.org/officeDocument/2006/relationships/chart" Target="charts/chart68.xml"/><Relationship Id="rId10" Type="http://schemas.openxmlformats.org/officeDocument/2006/relationships/image" Target="media/image3.png"/><Relationship Id="rId31" Type="http://schemas.openxmlformats.org/officeDocument/2006/relationships/chart" Target="charts/chart16.xml"/><Relationship Id="rId52" Type="http://schemas.openxmlformats.org/officeDocument/2006/relationships/chart" Target="charts/chart35.xml"/><Relationship Id="rId73" Type="http://schemas.openxmlformats.org/officeDocument/2006/relationships/diagramColors" Target="diagrams/colors3.xml"/><Relationship Id="rId78" Type="http://schemas.openxmlformats.org/officeDocument/2006/relationships/chart" Target="charts/chart44.xml"/><Relationship Id="rId94" Type="http://schemas.openxmlformats.org/officeDocument/2006/relationships/chart" Target="charts/chart58.xml"/><Relationship Id="rId99" Type="http://schemas.openxmlformats.org/officeDocument/2006/relationships/chart" Target="charts/chart62.xml"/><Relationship Id="rId101" Type="http://schemas.openxmlformats.org/officeDocument/2006/relationships/chart" Target="charts/chart64.xml"/><Relationship Id="rId122"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15.xml"/><Relationship Id="rId1" Type="http://schemas.microsoft.com/office/2011/relationships/chartStyle" Target="style15.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16.xml"/><Relationship Id="rId1" Type="http://schemas.microsoft.com/office/2011/relationships/chartStyle" Target="style16.xml"/></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3.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4.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5.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6.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chartUserShapes" Target="../drawings/drawing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22.xml"/><Relationship Id="rId1" Type="http://schemas.microsoft.com/office/2011/relationships/chartStyle" Target="style22.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23.xml"/><Relationship Id="rId1" Type="http://schemas.microsoft.com/office/2011/relationships/chartStyle" Target="style23.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chartUserShapes" Target="../drawings/drawing8.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chartUserShapes" Target="../drawings/drawing9.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26.xml"/><Relationship Id="rId1" Type="http://schemas.microsoft.com/office/2011/relationships/chartStyle" Target="style26.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27.xml"/><Relationship Id="rId1" Type="http://schemas.microsoft.com/office/2011/relationships/chartStyle" Target="style27.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28.xml"/><Relationship Id="rId1" Type="http://schemas.microsoft.com/office/2011/relationships/chartStyle" Target="style28.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29.xml"/><Relationship Id="rId1" Type="http://schemas.microsoft.com/office/2011/relationships/chartStyle" Target="style29.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0.xml"/><Relationship Id="rId1" Type="http://schemas.microsoft.com/office/2011/relationships/chartStyle" Target="style30.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chartUserShapes" Target="../drawings/drawing10.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32.xml"/><Relationship Id="rId1" Type="http://schemas.microsoft.com/office/2011/relationships/chartStyle" Target="style32.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33.xml"/><Relationship Id="rId1" Type="http://schemas.microsoft.com/office/2011/relationships/chartStyle" Target="style33.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34.xml"/><Relationship Id="rId1" Type="http://schemas.microsoft.com/office/2011/relationships/chartStyle" Target="style34.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35.xml"/><Relationship Id="rId1" Type="http://schemas.microsoft.com/office/2011/relationships/chartStyle" Target="style35.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36.xml"/><Relationship Id="rId1" Type="http://schemas.microsoft.com/office/2011/relationships/chartStyle" Target="style36.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37.xml"/><Relationship Id="rId1" Type="http://schemas.microsoft.com/office/2011/relationships/chartStyle" Target="style37.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38.xml"/><Relationship Id="rId1" Type="http://schemas.microsoft.com/office/2011/relationships/chartStyle" Target="style38.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39.xml"/><Relationship Id="rId1" Type="http://schemas.microsoft.com/office/2011/relationships/chartStyle" Target="style39.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0.xml"/><Relationship Id="rId1" Type="http://schemas.microsoft.com/office/2011/relationships/chartStyle" Target="style40.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1.xml"/><Relationship Id="rId1" Type="http://schemas.microsoft.com/office/2011/relationships/chartStyle" Target="style41.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42.xml"/><Relationship Id="rId1" Type="http://schemas.microsoft.com/office/2011/relationships/chartStyle" Target="style42.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43.xml"/><Relationship Id="rId1" Type="http://schemas.microsoft.com/office/2011/relationships/chartStyle" Target="style43.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chartUserShapes" Target="../drawings/drawing11.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45.xml"/><Relationship Id="rId1" Type="http://schemas.microsoft.com/office/2011/relationships/chartStyle" Target="style45.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46.xml"/><Relationship Id="rId1" Type="http://schemas.microsoft.com/office/2011/relationships/chartStyle" Target="style46.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47.xml"/><Relationship Id="rId1" Type="http://schemas.microsoft.com/office/2011/relationships/chartStyle" Target="style47.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48.xml"/><Relationship Id="rId1" Type="http://schemas.microsoft.com/office/2011/relationships/chartStyle" Target="style48.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49.xml"/><Relationship Id="rId1" Type="http://schemas.microsoft.com/office/2011/relationships/chartStyle" Target="style49.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0.xml"/><Relationship Id="rId1" Type="http://schemas.microsoft.com/office/2011/relationships/chartStyle" Target="style50.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1.xml"/><Relationship Id="rId1" Type="http://schemas.microsoft.com/office/2011/relationships/chartStyle" Target="style51.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52.xml"/><Relationship Id="rId1" Type="http://schemas.microsoft.com/office/2011/relationships/chartStyle" Target="style52.xml"/><Relationship Id="rId4" Type="http://schemas.openxmlformats.org/officeDocument/2006/relationships/chartUserShapes" Target="../drawings/drawing12.xml"/></Relationships>
</file>

<file path=word/charts/_rels/chart61.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53.xml"/><Relationship Id="rId1" Type="http://schemas.microsoft.com/office/2011/relationships/chartStyle" Target="style53.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54.xml"/><Relationship Id="rId1" Type="http://schemas.microsoft.com/office/2011/relationships/chartStyle" Target="style54.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55.xml"/><Relationship Id="rId1" Type="http://schemas.microsoft.com/office/2011/relationships/chartStyle" Target="style55.xml"/><Relationship Id="rId4" Type="http://schemas.openxmlformats.org/officeDocument/2006/relationships/chartUserShapes" Target="../drawings/drawing13.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56.xml"/><Relationship Id="rId1" Type="http://schemas.microsoft.com/office/2011/relationships/chartStyle" Target="style56.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64.xlsx"/><Relationship Id="rId2" Type="http://schemas.microsoft.com/office/2011/relationships/chartColorStyle" Target="colors57.xml"/><Relationship Id="rId1" Type="http://schemas.microsoft.com/office/2011/relationships/chartStyle" Target="style57.xml"/><Relationship Id="rId4" Type="http://schemas.openxmlformats.org/officeDocument/2006/relationships/chartUserShapes" Target="../drawings/drawing14.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65.xlsx"/><Relationship Id="rId2" Type="http://schemas.microsoft.com/office/2011/relationships/chartColorStyle" Target="colors58.xml"/><Relationship Id="rId1" Type="http://schemas.microsoft.com/office/2011/relationships/chartStyle" Target="style58.xml"/><Relationship Id="rId4" Type="http://schemas.openxmlformats.org/officeDocument/2006/relationships/chartUserShapes" Target="../drawings/drawing15.xml"/></Relationships>
</file>

<file path=word/charts/_rels/chart67.xml.rels><?xml version="1.0" encoding="UTF-8" standalone="yes"?>
<Relationships xmlns="http://schemas.openxmlformats.org/package/2006/relationships"><Relationship Id="rId3" Type="http://schemas.openxmlformats.org/officeDocument/2006/relationships/package" Target="../embeddings/Microsoft_Excel_Worksheet66.xlsx"/><Relationship Id="rId2" Type="http://schemas.microsoft.com/office/2011/relationships/chartColorStyle" Target="colors59.xml"/><Relationship Id="rId1" Type="http://schemas.microsoft.com/office/2011/relationships/chartStyle" Target="style59.xml"/><Relationship Id="rId4" Type="http://schemas.openxmlformats.org/officeDocument/2006/relationships/chartUserShapes" Target="../drawings/drawing16.xml"/></Relationships>
</file>

<file path=word/charts/_rels/chart68.xml.rels><?xml version="1.0" encoding="UTF-8" standalone="yes"?>
<Relationships xmlns="http://schemas.openxmlformats.org/package/2006/relationships"><Relationship Id="rId3" Type="http://schemas.openxmlformats.org/officeDocument/2006/relationships/package" Target="../embeddings/Microsoft_Excel_Worksheet67.xlsx"/><Relationship Id="rId2" Type="http://schemas.microsoft.com/office/2011/relationships/chartColorStyle" Target="colors60.xml"/><Relationship Id="rId1" Type="http://schemas.microsoft.com/office/2011/relationships/chartStyle" Target="style60.xml"/></Relationships>
</file>

<file path=word/charts/_rels/chart69.xml.rels><?xml version="1.0" encoding="UTF-8" standalone="yes"?>
<Relationships xmlns="http://schemas.openxmlformats.org/package/2006/relationships"><Relationship Id="rId3" Type="http://schemas.openxmlformats.org/officeDocument/2006/relationships/package" Target="../embeddings/Microsoft_Excel_Worksheet68.xlsx"/><Relationship Id="rId2" Type="http://schemas.microsoft.com/office/2011/relationships/chartColorStyle" Target="colors61.xml"/><Relationship Id="rId1" Type="http://schemas.microsoft.com/office/2011/relationships/chartStyle" Target="style61.xml"/><Relationship Id="rId4" Type="http://schemas.openxmlformats.org/officeDocument/2006/relationships/chartUserShapes" Target="../drawings/drawing17.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2.xml"/></Relationships>
</file>

<file path=word/charts/_rels/chart70.xml.rels><?xml version="1.0" encoding="UTF-8" standalone="yes"?>
<Relationships xmlns="http://schemas.openxmlformats.org/package/2006/relationships"><Relationship Id="rId3" Type="http://schemas.openxmlformats.org/officeDocument/2006/relationships/package" Target="../embeddings/Microsoft_Excel_Worksheet69.xlsx"/><Relationship Id="rId2" Type="http://schemas.microsoft.com/office/2011/relationships/chartColorStyle" Target="colors62.xml"/><Relationship Id="rId1" Type="http://schemas.microsoft.com/office/2011/relationships/chartStyle" Target="style62.xml"/></Relationships>
</file>

<file path=word/charts/_rels/chart71.xml.rels><?xml version="1.0" encoding="UTF-8" standalone="yes"?>
<Relationships xmlns="http://schemas.openxmlformats.org/package/2006/relationships"><Relationship Id="rId3" Type="http://schemas.openxmlformats.org/officeDocument/2006/relationships/package" Target="../embeddings/Microsoft_Excel_Worksheet70.xlsx"/><Relationship Id="rId2" Type="http://schemas.microsoft.com/office/2011/relationships/chartColorStyle" Target="colors63.xml"/><Relationship Id="rId1" Type="http://schemas.microsoft.com/office/2011/relationships/chartStyle" Target="style63.xml"/></Relationships>
</file>

<file path=word/charts/_rels/chart72.xml.rels><?xml version="1.0" encoding="UTF-8" standalone="yes"?>
<Relationships xmlns="http://schemas.openxmlformats.org/package/2006/relationships"><Relationship Id="rId3" Type="http://schemas.openxmlformats.org/officeDocument/2006/relationships/package" Target="../embeddings/Microsoft_Excel_Worksheet71.xlsx"/><Relationship Id="rId2" Type="http://schemas.microsoft.com/office/2011/relationships/chartColorStyle" Target="colors64.xml"/><Relationship Id="rId1" Type="http://schemas.microsoft.com/office/2011/relationships/chartStyle" Target="style64.xml"/></Relationships>
</file>

<file path=word/charts/_rels/chart73.xml.rels><?xml version="1.0" encoding="UTF-8" standalone="yes"?>
<Relationships xmlns="http://schemas.openxmlformats.org/package/2006/relationships"><Relationship Id="rId3" Type="http://schemas.openxmlformats.org/officeDocument/2006/relationships/package" Target="../embeddings/Microsoft_Excel_Worksheet72.xlsx"/><Relationship Id="rId2" Type="http://schemas.microsoft.com/office/2011/relationships/chartColorStyle" Target="colors65.xml"/><Relationship Id="rId1" Type="http://schemas.microsoft.com/office/2011/relationships/chartStyle" Target="style65.xml"/></Relationships>
</file>

<file path=word/charts/_rels/chart74.xml.rels><?xml version="1.0" encoding="UTF-8" standalone="yes"?>
<Relationships xmlns="http://schemas.openxmlformats.org/package/2006/relationships"><Relationship Id="rId3" Type="http://schemas.openxmlformats.org/officeDocument/2006/relationships/package" Target="../embeddings/Microsoft_Excel_Worksheet73.xlsx"/><Relationship Id="rId2" Type="http://schemas.microsoft.com/office/2011/relationships/chartColorStyle" Target="colors66.xml"/><Relationship Id="rId1" Type="http://schemas.microsoft.com/office/2011/relationships/chartStyle" Target="style66.xml"/></Relationships>
</file>

<file path=word/charts/_rels/chart75.xml.rels><?xml version="1.0" encoding="UTF-8" standalone="yes"?>
<Relationships xmlns="http://schemas.openxmlformats.org/package/2006/relationships"><Relationship Id="rId3" Type="http://schemas.openxmlformats.org/officeDocument/2006/relationships/package" Target="../embeddings/Microsoft_Excel_Worksheet74.xlsx"/><Relationship Id="rId2" Type="http://schemas.microsoft.com/office/2011/relationships/chartColorStyle" Target="colors67.xml"/><Relationship Id="rId1" Type="http://schemas.microsoft.com/office/2011/relationships/chartStyle" Target="style67.xml"/></Relationships>
</file>

<file path=word/charts/_rels/chart76.xml.rels><?xml version="1.0" encoding="UTF-8" standalone="yes"?>
<Relationships xmlns="http://schemas.openxmlformats.org/package/2006/relationships"><Relationship Id="rId3" Type="http://schemas.openxmlformats.org/officeDocument/2006/relationships/package" Target="../embeddings/Microsoft_Excel_Worksheet75.xlsx"/><Relationship Id="rId2" Type="http://schemas.microsoft.com/office/2011/relationships/chartColorStyle" Target="colors68.xml"/><Relationship Id="rId1" Type="http://schemas.microsoft.com/office/2011/relationships/chartStyle" Target="style68.xml"/></Relationships>
</file>

<file path=word/charts/_rels/chart77.xml.rels><?xml version="1.0" encoding="UTF-8" standalone="yes"?>
<Relationships xmlns="http://schemas.openxmlformats.org/package/2006/relationships"><Relationship Id="rId3" Type="http://schemas.openxmlformats.org/officeDocument/2006/relationships/package" Target="../embeddings/Microsoft_Excel_Worksheet76.xlsx"/><Relationship Id="rId2" Type="http://schemas.microsoft.com/office/2011/relationships/chartColorStyle" Target="colors69.xml"/><Relationship Id="rId1" Type="http://schemas.microsoft.com/office/2011/relationships/chartStyle" Target="style69.xml"/><Relationship Id="rId4" Type="http://schemas.openxmlformats.org/officeDocument/2006/relationships/chartUserShapes" Target="../drawings/drawing18.xml"/></Relationships>
</file>

<file path=word/charts/_rels/chart78.xml.rels><?xml version="1.0" encoding="UTF-8" standalone="yes"?>
<Relationships xmlns="http://schemas.openxmlformats.org/package/2006/relationships"><Relationship Id="rId3" Type="http://schemas.openxmlformats.org/officeDocument/2006/relationships/package" Target="../embeddings/Microsoft_Excel_Worksheet77.xlsx"/><Relationship Id="rId2" Type="http://schemas.microsoft.com/office/2011/relationships/chartColorStyle" Target="colors70.xml"/><Relationship Id="rId1" Type="http://schemas.microsoft.com/office/2011/relationships/chartStyle" Target="style70.xml"/><Relationship Id="rId4" Type="http://schemas.openxmlformats.org/officeDocument/2006/relationships/chartUserShapes" Target="../drawings/drawing19.xml"/></Relationships>
</file>

<file path=word/charts/_rels/chart79.xml.rels><?xml version="1.0" encoding="UTF-8" standalone="yes"?>
<Relationships xmlns="http://schemas.openxmlformats.org/package/2006/relationships"><Relationship Id="rId3" Type="http://schemas.openxmlformats.org/officeDocument/2006/relationships/package" Target="../embeddings/Microsoft_Excel_Worksheet78.xlsx"/><Relationship Id="rId2" Type="http://schemas.microsoft.com/office/2011/relationships/chartColorStyle" Target="colors71.xml"/><Relationship Id="rId1" Type="http://schemas.microsoft.com/office/2011/relationships/chartStyle" Target="style71.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package" Target="../embeddings/Microsoft_Excel_Worksheet79.xlsx"/><Relationship Id="rId2" Type="http://schemas.microsoft.com/office/2011/relationships/chartColorStyle" Target="colors72.xml"/><Relationship Id="rId1" Type="http://schemas.microsoft.com/office/2011/relationships/chartStyle" Target="style72.xml"/><Relationship Id="rId4" Type="http://schemas.openxmlformats.org/officeDocument/2006/relationships/chartUserShapes" Target="../drawings/drawing20.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603969300176999E-3"/>
          <c:y val="0.10983371177946057"/>
          <c:w val="0.94569308264629259"/>
          <c:h val="0.54547108454120496"/>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6">
                    <a:shade val="30000"/>
                    <a:satMod val="115000"/>
                  </a:schemeClr>
                </a:gs>
                <a:gs pos="50000">
                  <a:schemeClr val="accent6">
                    <a:shade val="67500"/>
                    <a:satMod val="115000"/>
                  </a:schemeClr>
                </a:gs>
                <a:gs pos="100000">
                  <a:schemeClr val="accent6">
                    <a:shade val="100000"/>
                    <a:satMod val="115000"/>
                  </a:schemeClr>
                </a:gs>
              </a:gsLst>
              <a:lin ang="1620000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Indian Companies</c:v>
                </c:pt>
                <c:pt idx="1">
                  <c:v>Foreign Companies</c:v>
                </c:pt>
              </c:strCache>
            </c:strRef>
          </c:cat>
          <c:val>
            <c:numRef>
              <c:f>Sheet1!$B$2:$B$3</c:f>
              <c:numCache>
                <c:formatCode>0.00%</c:formatCode>
                <c:ptCount val="2"/>
                <c:pt idx="0">
                  <c:v>0.82389999999999997</c:v>
                </c:pt>
                <c:pt idx="1">
                  <c:v>0.83209999999999995</c:v>
                </c:pt>
              </c:numCache>
            </c:numRef>
          </c:val>
          <c:extLst>
            <c:ext xmlns:c16="http://schemas.microsoft.com/office/drawing/2014/chart" uri="{C3380CC4-5D6E-409C-BE32-E72D297353CC}">
              <c16:uniqueId val="{00000000-DF2A-4312-B7DB-1FEA8A125E27}"/>
            </c:ext>
          </c:extLst>
        </c:ser>
        <c:dLbls>
          <c:dLblPos val="inEnd"/>
          <c:showLegendKey val="0"/>
          <c:showVal val="1"/>
          <c:showCatName val="0"/>
          <c:showSerName val="0"/>
          <c:showPercent val="0"/>
          <c:showBubbleSize val="0"/>
        </c:dLbls>
        <c:gapWidth val="100"/>
        <c:overlap val="-24"/>
        <c:axId val="472011808"/>
        <c:axId val="472015088"/>
      </c:barChart>
      <c:catAx>
        <c:axId val="4720118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72015088"/>
        <c:crosses val="autoZero"/>
        <c:auto val="1"/>
        <c:lblAlgn val="ctr"/>
        <c:lblOffset val="100"/>
        <c:noMultiLvlLbl val="0"/>
      </c:catAx>
      <c:valAx>
        <c:axId val="472015088"/>
        <c:scaling>
          <c:orientation val="minMax"/>
        </c:scaling>
        <c:delete val="1"/>
        <c:axPos val="l"/>
        <c:numFmt formatCode="0.00%" sourceLinked="1"/>
        <c:majorTickMark val="none"/>
        <c:minorTickMark val="none"/>
        <c:tickLblPos val="nextTo"/>
        <c:crossAx val="4720118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0.15884474710274279</c:v>
                </c:pt>
                <c:pt idx="1">
                  <c:v>0.15641375595939855</c:v>
                </c:pt>
                <c:pt idx="2">
                  <c:v>0.15613165679258637</c:v>
                </c:pt>
                <c:pt idx="3">
                  <c:v>0.15525428553927173</c:v>
                </c:pt>
                <c:pt idx="4">
                  <c:v>0.15468857244680029</c:v>
                </c:pt>
                <c:pt idx="5">
                  <c:v>0.15210903230816752</c:v>
                </c:pt>
                <c:pt idx="6">
                  <c:v>0.14971309245583816</c:v>
                </c:pt>
                <c:pt idx="7">
                  <c:v>0.14887691602605679</c:v>
                </c:pt>
                <c:pt idx="8">
                  <c:v>0.14718664879485019</c:v>
                </c:pt>
                <c:pt idx="9">
                  <c:v>0.1462045864193908</c:v>
                </c:pt>
                <c:pt idx="10">
                  <c:v>0.14994485166440583</c:v>
                </c:pt>
                <c:pt idx="11">
                  <c:v>0.1483488632364458</c:v>
                </c:pt>
                <c:pt idx="12">
                  <c:v>0.14659901077437293</c:v>
                </c:pt>
                <c:pt idx="13">
                  <c:v>0.14566268373579475</c:v>
                </c:pt>
                <c:pt idx="14">
                  <c:v>0.14457443617554627</c:v>
                </c:pt>
                <c:pt idx="15">
                  <c:v>0.13913418701343921</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6.2919318527762641E-2</c:v>
                </c:pt>
                <c:pt idx="1">
                  <c:v>6.3473329761422212E-2</c:v>
                </c:pt>
                <c:pt idx="2">
                  <c:v>6.3891915980839611E-2</c:v>
                </c:pt>
                <c:pt idx="3">
                  <c:v>6.4248987974236435E-2</c:v>
                </c:pt>
                <c:pt idx="4">
                  <c:v>6.3934124099940259E-2</c:v>
                </c:pt>
                <c:pt idx="5">
                  <c:v>6.4705558361826759E-2</c:v>
                </c:pt>
                <c:pt idx="6">
                  <c:v>6.4096766356091489E-2</c:v>
                </c:pt>
                <c:pt idx="7">
                  <c:v>6.426197534274973E-2</c:v>
                </c:pt>
                <c:pt idx="8">
                  <c:v>6.4401509831631135E-2</c:v>
                </c:pt>
                <c:pt idx="9">
                  <c:v>6.4538850111601154E-2</c:v>
                </c:pt>
                <c:pt idx="10">
                  <c:v>6.4684904891770728E-2</c:v>
                </c:pt>
                <c:pt idx="11">
                  <c:v>6.4818704221207293E-2</c:v>
                </c:pt>
                <c:pt idx="12">
                  <c:v>6.4947601962571475E-2</c:v>
                </c:pt>
                <c:pt idx="13">
                  <c:v>6.5081826414874339E-2</c:v>
                </c:pt>
                <c:pt idx="14">
                  <c:v>6.5213488570504075E-2</c:v>
                </c:pt>
                <c:pt idx="15">
                  <c:v>6.8099999999999994E-2</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0.18910863393305044</c:v>
                </c:pt>
                <c:pt idx="1">
                  <c:v>0.19050052643417639</c:v>
                </c:pt>
                <c:pt idx="2">
                  <c:v>0.19074639721633718</c:v>
                </c:pt>
                <c:pt idx="3">
                  <c:v>0.19115212546061097</c:v>
                </c:pt>
                <c:pt idx="4">
                  <c:v>0.19247209410185362</c:v>
                </c:pt>
                <c:pt idx="5">
                  <c:v>0.19218675333308605</c:v>
                </c:pt>
                <c:pt idx="6">
                  <c:v>0.1958061495739182</c:v>
                </c:pt>
                <c:pt idx="7">
                  <c:v>0.1956460363713938</c:v>
                </c:pt>
                <c:pt idx="8">
                  <c:v>0.19629862693072214</c:v>
                </c:pt>
                <c:pt idx="9">
                  <c:v>0.19639970614948654</c:v>
                </c:pt>
                <c:pt idx="10">
                  <c:v>0.19168202955061678</c:v>
                </c:pt>
                <c:pt idx="11">
                  <c:v>0.19207876159033641</c:v>
                </c:pt>
                <c:pt idx="12">
                  <c:v>0.19277989326456935</c:v>
                </c:pt>
                <c:pt idx="13">
                  <c:v>0.19290140675203363</c:v>
                </c:pt>
                <c:pt idx="14">
                  <c:v>0.193175098359159</c:v>
                </c:pt>
                <c:pt idx="15">
                  <c:v>0.20100000000000001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0.58912730043644412</c:v>
                </c:pt>
                <c:pt idx="1">
                  <c:v>0.58961238784500303</c:v>
                </c:pt>
                <c:pt idx="2">
                  <c:v>0.58923003001023677</c:v>
                </c:pt>
                <c:pt idx="3">
                  <c:v>0.58934460102588093</c:v>
                </c:pt>
                <c:pt idx="4">
                  <c:v>0.58890520935140589</c:v>
                </c:pt>
                <c:pt idx="5">
                  <c:v>0.5909986559969197</c:v>
                </c:pt>
                <c:pt idx="6">
                  <c:v>0.59038399161415223</c:v>
                </c:pt>
                <c:pt idx="7">
                  <c:v>0.59121507225979975</c:v>
                </c:pt>
                <c:pt idx="8">
                  <c:v>0.59211321444279652</c:v>
                </c:pt>
                <c:pt idx="9">
                  <c:v>0.59285685731952142</c:v>
                </c:pt>
                <c:pt idx="10">
                  <c:v>0.5936882138932067</c:v>
                </c:pt>
                <c:pt idx="11">
                  <c:v>0.59475367095201037</c:v>
                </c:pt>
                <c:pt idx="12">
                  <c:v>0.59567349399848624</c:v>
                </c:pt>
                <c:pt idx="13">
                  <c:v>0.59635408309729743</c:v>
                </c:pt>
                <c:pt idx="14">
                  <c:v>0.59703697689479063</c:v>
                </c:pt>
                <c:pt idx="15">
                  <c:v>0.59835502371414029</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5866980544957658E-2"/>
          <c:y val="1.6682345966983262E-3"/>
          <c:w val="0.95909658841733347"/>
          <c:h val="0.6806551825217505"/>
        </c:manualLayout>
      </c:layout>
      <c:barChart>
        <c:barDir val="col"/>
        <c:grouping val="clustered"/>
        <c:varyColors val="0"/>
        <c:ser>
          <c:idx val="0"/>
          <c:order val="0"/>
          <c:tx>
            <c:strRef>
              <c:f>Sheet1!$B$1</c:f>
              <c:strCache>
                <c:ptCount val="1"/>
                <c:pt idx="0">
                  <c:v>Composites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2016</c:v>
                </c:pt>
                <c:pt idx="1">
                  <c:v>2017</c:v>
                </c:pt>
                <c:pt idx="2">
                  <c:v>2018</c:v>
                </c:pt>
                <c:pt idx="3">
                  <c:v>2019</c:v>
                </c:pt>
                <c:pt idx="4">
                  <c:v>2020</c:v>
                </c:pt>
                <c:pt idx="5">
                  <c:v>2021E</c:v>
                </c:pt>
                <c:pt idx="6">
                  <c:v>2022F</c:v>
                </c:pt>
                <c:pt idx="7">
                  <c:v>2023F</c:v>
                </c:pt>
                <c:pt idx="8">
                  <c:v>2024F</c:v>
                </c:pt>
                <c:pt idx="9">
                  <c:v>2025F</c:v>
                </c:pt>
              </c:strCache>
            </c:strRef>
          </c:cat>
          <c:val>
            <c:numRef>
              <c:f>Sheet1!$B$2:$B$11</c:f>
              <c:numCache>
                <c:formatCode>0.00</c:formatCode>
                <c:ptCount val="10"/>
                <c:pt idx="0">
                  <c:v>6.4279282524254899</c:v>
                </c:pt>
                <c:pt idx="1">
                  <c:v>6.6721850237846301</c:v>
                </c:pt>
                <c:pt idx="2">
                  <c:v>6.9376432828977501</c:v>
                </c:pt>
                <c:pt idx="3">
                  <c:v>7.2160000000000002</c:v>
                </c:pt>
                <c:pt idx="4">
                  <c:v>6.92</c:v>
                </c:pt>
                <c:pt idx="5">
                  <c:v>7.13</c:v>
                </c:pt>
                <c:pt idx="6">
                  <c:v>7.25</c:v>
                </c:pt>
                <c:pt idx="7">
                  <c:v>7.33</c:v>
                </c:pt>
                <c:pt idx="8">
                  <c:v>7.37</c:v>
                </c:pt>
                <c:pt idx="9">
                  <c:v>7.42</c:v>
                </c:pt>
              </c:numCache>
            </c:numRef>
          </c:val>
          <c:extLst>
            <c:ext xmlns:c16="http://schemas.microsoft.com/office/drawing/2014/chart" uri="{C3380CC4-5D6E-409C-BE32-E72D297353CC}">
              <c16:uniqueId val="{00000000-8DF3-44D8-9EA7-8FB82273354D}"/>
            </c:ext>
          </c:extLst>
        </c:ser>
        <c:dLbls>
          <c:dLblPos val="outEnd"/>
          <c:showLegendKey val="0"/>
          <c:showVal val="1"/>
          <c:showCatName val="0"/>
          <c:showSerName val="0"/>
          <c:showPercent val="0"/>
          <c:showBubbleSize val="0"/>
        </c:dLbls>
        <c:gapWidth val="100"/>
        <c:overlap val="-24"/>
        <c:axId val="466671464"/>
        <c:axId val="466664248"/>
      </c:barChart>
      <c:catAx>
        <c:axId val="466671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6664248"/>
        <c:crosses val="autoZero"/>
        <c:auto val="1"/>
        <c:lblAlgn val="ctr"/>
        <c:lblOffset val="100"/>
        <c:noMultiLvlLbl val="0"/>
      </c:catAx>
      <c:valAx>
        <c:axId val="466664248"/>
        <c:scaling>
          <c:orientation val="minMax"/>
          <c:max val="11"/>
        </c:scaling>
        <c:delete val="1"/>
        <c:axPos val="l"/>
        <c:numFmt formatCode="0.00" sourceLinked="1"/>
        <c:majorTickMark val="none"/>
        <c:minorTickMark val="none"/>
        <c:tickLblPos val="nextTo"/>
        <c:crossAx val="4666714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0.12204218724555893</c:v>
                </c:pt>
                <c:pt idx="1">
                  <c:v>0.12330951439996385</c:v>
                </c:pt>
                <c:pt idx="2">
                  <c:v>0.12414540663362572</c:v>
                </c:pt>
                <c:pt idx="3">
                  <c:v>0.12195783625748857</c:v>
                </c:pt>
                <c:pt idx="4">
                  <c:v>0.12476496696455386</c:v>
                </c:pt>
                <c:pt idx="5">
                  <c:v>0.12098330484310083</c:v>
                </c:pt>
                <c:pt idx="6">
                  <c:v>0.12285781307020627</c:v>
                </c:pt>
                <c:pt idx="7">
                  <c:v>0.12205236667684372</c:v>
                </c:pt>
                <c:pt idx="8">
                  <c:v>0.1211779193070186</c:v>
                </c:pt>
                <c:pt idx="9">
                  <c:v>0.12040694694754861</c:v>
                </c:pt>
                <c:pt idx="10">
                  <c:v>0.11959868304051913</c:v>
                </c:pt>
                <c:pt idx="11">
                  <c:v>0.11890755699436995</c:v>
                </c:pt>
                <c:pt idx="12">
                  <c:v>0.11819004716944626</c:v>
                </c:pt>
                <c:pt idx="13">
                  <c:v>0.11749485642487612</c:v>
                </c:pt>
                <c:pt idx="14">
                  <c:v>0.11688040680095546</c:v>
                </c:pt>
                <c:pt idx="15">
                  <c:v>0.11629962583047504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8.8538472355545503E-2</c:v>
                </c:pt>
                <c:pt idx="1">
                  <c:v>8.7308416250063442E-2</c:v>
                </c:pt>
                <c:pt idx="2">
                  <c:v>8.6125419199632361E-2</c:v>
                </c:pt>
                <c:pt idx="3">
                  <c:v>8.5035007125352488E-2</c:v>
                </c:pt>
                <c:pt idx="4">
                  <c:v>8.4685268591520202E-2</c:v>
                </c:pt>
                <c:pt idx="5">
                  <c:v>8.6471892486215313E-2</c:v>
                </c:pt>
                <c:pt idx="6">
                  <c:v>8.5399411704180472E-2</c:v>
                </c:pt>
                <c:pt idx="7">
                  <c:v>8.5190760707879315E-2</c:v>
                </c:pt>
                <c:pt idx="8">
                  <c:v>8.4911525592608436E-2</c:v>
                </c:pt>
                <c:pt idx="9">
                  <c:v>8.4657152247182871E-2</c:v>
                </c:pt>
                <c:pt idx="10">
                  <c:v>8.4360574939526062E-2</c:v>
                </c:pt>
                <c:pt idx="11">
                  <c:v>8.413533645460794E-2</c:v>
                </c:pt>
                <c:pt idx="12">
                  <c:v>8.3897392121154657E-2</c:v>
                </c:pt>
                <c:pt idx="13">
                  <c:v>8.3676557102700083E-2</c:v>
                </c:pt>
                <c:pt idx="14">
                  <c:v>8.3456769371254486E-2</c:v>
                </c:pt>
                <c:pt idx="15">
                  <c:v>8.3243925335978172E-2</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0.27144923316708675</c:v>
                </c:pt>
                <c:pt idx="1">
                  <c:v>0.2733219021888636</c:v>
                </c:pt>
                <c:pt idx="2">
                  <c:v>0.27337728960456575</c:v>
                </c:pt>
                <c:pt idx="3">
                  <c:v>0.27422700562171198</c:v>
                </c:pt>
                <c:pt idx="4">
                  <c:v>0.27336988059620249</c:v>
                </c:pt>
                <c:pt idx="5">
                  <c:v>0.2747656088130464</c:v>
                </c:pt>
                <c:pt idx="6">
                  <c:v>0.27302790863787579</c:v>
                </c:pt>
                <c:pt idx="7">
                  <c:v>0.27360958696273496</c:v>
                </c:pt>
                <c:pt idx="8">
                  <c:v>0.27433536912265755</c:v>
                </c:pt>
                <c:pt idx="9">
                  <c:v>0.27485820079135193</c:v>
                </c:pt>
                <c:pt idx="10">
                  <c:v>0.27541670147465636</c:v>
                </c:pt>
                <c:pt idx="11">
                  <c:v>0.27588090993212611</c:v>
                </c:pt>
                <c:pt idx="12">
                  <c:v>0.27635996795481488</c:v>
                </c:pt>
                <c:pt idx="13">
                  <c:v>0.27677752733336763</c:v>
                </c:pt>
                <c:pt idx="14">
                  <c:v>0.27720999914707545</c:v>
                </c:pt>
                <c:pt idx="15">
                  <c:v>0.27758921400986447</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0.51797010723180892</c:v>
                </c:pt>
                <c:pt idx="1">
                  <c:v>0.51606016716110903</c:v>
                </c:pt>
                <c:pt idx="2">
                  <c:v>0.51635188456217618</c:v>
                </c:pt>
                <c:pt idx="3">
                  <c:v>0.51878015099544694</c:v>
                </c:pt>
                <c:pt idx="4">
                  <c:v>0.5171798838477234</c:v>
                </c:pt>
                <c:pt idx="5">
                  <c:v>0.51777919385763749</c:v>
                </c:pt>
                <c:pt idx="6">
                  <c:v>0.51871486658773736</c:v>
                </c:pt>
                <c:pt idx="7">
                  <c:v>0.51914728565254198</c:v>
                </c:pt>
                <c:pt idx="8">
                  <c:v>0.51957518597771546</c:v>
                </c:pt>
                <c:pt idx="9">
                  <c:v>0.52007770001391662</c:v>
                </c:pt>
                <c:pt idx="10">
                  <c:v>0.52062404054529843</c:v>
                </c:pt>
                <c:pt idx="11">
                  <c:v>0.52107619661889604</c:v>
                </c:pt>
                <c:pt idx="12">
                  <c:v>0.52155259275458421</c:v>
                </c:pt>
                <c:pt idx="13">
                  <c:v>0.52205105913905625</c:v>
                </c:pt>
                <c:pt idx="14">
                  <c:v>0.52245282468071463</c:v>
                </c:pt>
                <c:pt idx="15">
                  <c:v>0.52286723482368236</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0.18668521692880286</c:v>
                </c:pt>
                <c:pt idx="1">
                  <c:v>0.18702286622101238</c:v>
                </c:pt>
                <c:pt idx="2">
                  <c:v>0.18429144704556794</c:v>
                </c:pt>
                <c:pt idx="3">
                  <c:v>0.1744035845556427</c:v>
                </c:pt>
                <c:pt idx="4">
                  <c:v>0.16559826288560411</c:v>
                </c:pt>
                <c:pt idx="5">
                  <c:v>0.167137377438661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0.81331478307119731</c:v>
                </c:pt>
                <c:pt idx="1">
                  <c:v>0.81297713377898773</c:v>
                </c:pt>
                <c:pt idx="2">
                  <c:v>0.81570855295443223</c:v>
                </c:pt>
                <c:pt idx="3">
                  <c:v>0.82559641544435725</c:v>
                </c:pt>
                <c:pt idx="4">
                  <c:v>0.83440173711439602</c:v>
                </c:pt>
                <c:pt idx="5">
                  <c:v>0.83286262256133914</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cat>
            <c:strRef>
              <c:f>Sheet1!$A$2:$A$3</c:f>
              <c:strCache>
                <c:ptCount val="2"/>
                <c:pt idx="0">
                  <c:v>2021E</c:v>
                </c:pt>
                <c:pt idx="1">
                  <c:v>2030F</c:v>
                </c:pt>
              </c:strCache>
            </c:strRef>
          </c:cat>
          <c:val>
            <c:numRef>
              <c:f>Sheet1!$B$2:$B$3</c:f>
              <c:numCache>
                <c:formatCode>0.00%</c:formatCode>
                <c:ptCount val="2"/>
                <c:pt idx="0">
                  <c:v>0.21689328960103726</c:v>
                </c:pt>
                <c:pt idx="1">
                  <c:v>0.22705839115359802</c:v>
                </c:pt>
              </c:numCache>
            </c:numRef>
          </c:val>
          <c:extLst>
            <c:ext xmlns:c16="http://schemas.microsoft.com/office/drawing/2014/chart" uri="{C3380CC4-5D6E-409C-BE32-E72D297353CC}">
              <c16:uniqueId val="{00000002-284F-4498-8FF6-D1BCB696447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0.21891031167296185</c:v>
                </c:pt>
                <c:pt idx="1">
                  <c:v>0.20103690534296345</c:v>
                </c:pt>
              </c:numCache>
            </c:numRef>
          </c:val>
          <c:extLst>
            <c:ext xmlns:c16="http://schemas.microsoft.com/office/drawing/2014/chart" uri="{C3380CC4-5D6E-409C-BE32-E72D297353CC}">
              <c16:uniqueId val="{00000000-5D02-477D-80F6-4DF48A9856DB}"/>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dLbl>
              <c:idx val="0"/>
              <c:layout>
                <c:manualLayout>
                  <c:x val="0.10633046855049955"/>
                  <c:y val="-0.4270263541578731"/>
                </c:manualLayout>
              </c:layout>
              <c:tx>
                <c:rich>
                  <a:bodyPr rot="0" vert="horz"/>
                  <a:lstStyle/>
                  <a:p>
                    <a:pPr>
                      <a:defRPr/>
                    </a:pPr>
                    <a:r>
                      <a:rPr lang="en-US" dirty="0"/>
                      <a:t>45.99%</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0-D56D-4227-95A8-A029242054E2}"/>
                </c:ext>
              </c:extLst>
            </c:dLbl>
            <c:dLbl>
              <c:idx val="1"/>
              <c:layout>
                <c:manualLayout>
                  <c:x val="1.2083198073416658E-2"/>
                  <c:y val="0.41339785349326008"/>
                </c:manualLayout>
              </c:layout>
              <c:tx>
                <c:rich>
                  <a:bodyPr rot="0" vert="horz"/>
                  <a:lstStyle/>
                  <a:p>
                    <a:pPr>
                      <a:defRPr/>
                    </a:pPr>
                    <a:r>
                      <a:rPr lang="en-US" dirty="0"/>
                      <a:t>44.67%</a:t>
                    </a:r>
                  </a:p>
                  <a:p>
                    <a:pPr>
                      <a:defRPr/>
                    </a:pPr>
                    <a:endParaRPr lang="en-US" dirty="0"/>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0.18827761766471043"/>
                      <c:h val="0.14909579727086592"/>
                    </c:manualLayout>
                  </c15:layout>
                  <c15:showDataLabelsRange val="0"/>
                </c:ext>
                <c:ext xmlns:c16="http://schemas.microsoft.com/office/drawing/2014/chart" uri="{C3380CC4-5D6E-409C-BE32-E72D297353CC}">
                  <c16:uniqueId val="{00000001-D56D-4227-95A8-A029242054E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0.4466666305153788</c:v>
                </c:pt>
                <c:pt idx="1">
                  <c:v>0.45989440588193087</c:v>
                </c:pt>
              </c:numCache>
            </c:numRef>
          </c:val>
          <c:extLst>
            <c:ext xmlns:c16="http://schemas.microsoft.com/office/drawing/2014/chart" uri="{C3380CC4-5D6E-409C-BE32-E72D297353CC}">
              <c16:uniqueId val="{00000002-D56D-4227-95A8-A029242054E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0.44289516408147506</c:v>
                </c:pt>
                <c:pt idx="1">
                  <c:v>0.50331526909537616</c:v>
                </c:pt>
              </c:numCache>
            </c:numRef>
          </c:val>
          <c:extLst>
            <c:ext xmlns:c16="http://schemas.microsoft.com/office/drawing/2014/chart" uri="{C3380CC4-5D6E-409C-BE32-E72D297353CC}">
              <c16:uniqueId val="{00000000-89E7-4E58-9504-DC7E371CD0D8}"/>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32918626907638338"/>
          <c:y val="9.8604695689634534E-4"/>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0.23710390079602808</c:v>
                </c:pt>
                <c:pt idx="1">
                  <c:v>0.2062033351281527</c:v>
                </c:pt>
              </c:numCache>
            </c:numRef>
          </c:val>
          <c:extLst>
            <c:ext xmlns:c16="http://schemas.microsoft.com/office/drawing/2014/chart" uri="{C3380CC4-5D6E-409C-BE32-E72D297353CC}">
              <c16:uniqueId val="{00000000-8F5F-4B40-BC0D-0C469FC3224A}"/>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2303.1</c:v>
                </c:pt>
              </c:numCache>
            </c:numRef>
          </c:val>
          <c:extLst>
            <c:ext xmlns:c16="http://schemas.microsoft.com/office/drawing/2014/chart" uri="{C3380CC4-5D6E-409C-BE32-E72D297353CC}">
              <c16:uniqueId val="{00000000-A9C3-4F5E-942A-F297AC0FFFE3}"/>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2024.4</c:v>
                </c:pt>
              </c:numCache>
            </c:numRef>
          </c:val>
          <c:extLst>
            <c:ext xmlns:c16="http://schemas.microsoft.com/office/drawing/2014/chart" uri="{C3380CC4-5D6E-409C-BE32-E72D297353CC}">
              <c16:uniqueId val="{00000001-A9C3-4F5E-942A-F297AC0FFFE3}"/>
            </c:ext>
          </c:extLst>
        </c:ser>
        <c:ser>
          <c:idx val="2"/>
          <c:order val="2"/>
          <c:tx>
            <c:strRef>
              <c:f>Sheet1!$D$1</c:f>
              <c:strCache>
                <c:ptCount val="1"/>
                <c:pt idx="0">
                  <c:v>2020</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Sheet1!$D$2</c:f>
              <c:numCache>
                <c:formatCode>General</c:formatCode>
                <c:ptCount val="1"/>
                <c:pt idx="0">
                  <c:v>1870.5</c:v>
                </c:pt>
              </c:numCache>
            </c:numRef>
          </c:val>
          <c:extLst>
            <c:ext xmlns:c16="http://schemas.microsoft.com/office/drawing/2014/chart" uri="{C3380CC4-5D6E-409C-BE32-E72D297353CC}">
              <c16:uniqueId val="{00000002-A9C3-4F5E-942A-F297AC0FFFE3}"/>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77368787475746648"/>
          <c:y val="4.49153517164936E-2"/>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dLbl>
              <c:idx val="0"/>
              <c:layout>
                <c:manualLayout>
                  <c:x val="-3.5972547564488581E-2"/>
                  <c:y val="-0.42905019531984268"/>
                </c:manualLayout>
              </c:layout>
              <c:tx>
                <c:rich>
                  <a:bodyPr/>
                  <a:lstStyle/>
                  <a:p>
                    <a:r>
                      <a:rPr lang="en-US" dirty="0"/>
                      <a:t>21.89%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67429549040213"/>
                      <c:h val="0.13814792610705634"/>
                    </c:manualLayout>
                  </c15:layout>
                  <c15:showDataLabelsRange val="0"/>
                </c:ext>
                <c:ext xmlns:c16="http://schemas.microsoft.com/office/drawing/2014/chart" uri="{C3380CC4-5D6E-409C-BE32-E72D297353CC}">
                  <c16:uniqueId val="{00000000-3060-42DF-96FC-6EAB4B92D3F2}"/>
                </c:ext>
              </c:extLst>
            </c:dLbl>
            <c:dLbl>
              <c:idx val="1"/>
              <c:layout>
                <c:manualLayout>
                  <c:x val="0.15737989559463755"/>
                  <c:y val="0.436112021267615"/>
                </c:manualLayout>
              </c:layout>
              <c:tx>
                <c:rich>
                  <a:bodyPr rot="0" vert="horz"/>
                  <a:lstStyle/>
                  <a:p>
                    <a:pPr>
                      <a:defRPr/>
                    </a:pPr>
                    <a:r>
                      <a:rPr lang="en-US" dirty="0"/>
                      <a:t>23.55%</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1-3060-42DF-96FC-6EAB4B92D3F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0.23554361453657643</c:v>
                </c:pt>
                <c:pt idx="1">
                  <c:v>0.21889147041046278</c:v>
                </c:pt>
              </c:numCache>
            </c:numRef>
          </c:val>
          <c:extLst>
            <c:ext xmlns:c16="http://schemas.microsoft.com/office/drawing/2014/chart" uri="{C3380CC4-5D6E-409C-BE32-E72D297353CC}">
              <c16:uniqueId val="{00000002-3060-42DF-96FC-6EAB4B92D3F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dLbl>
              <c:idx val="0"/>
              <c:layout>
                <c:manualLayout>
                  <c:x val="-5.031392662855786E-2"/>
                  <c:y val="-0.48845122425770798"/>
                </c:manualLayout>
              </c:layout>
              <c:tx>
                <c:rich>
                  <a:bodyPr/>
                  <a:lstStyle/>
                  <a:p>
                    <a:r>
                      <a:rPr lang="en-US" dirty="0"/>
                      <a:t>7.24%</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7632979818350605"/>
                      <c:h val="0.12647093424874889"/>
                    </c:manualLayout>
                  </c15:layout>
                  <c15:showDataLabelsRange val="0"/>
                </c:ext>
                <c:ext xmlns:c16="http://schemas.microsoft.com/office/drawing/2014/chart" uri="{C3380CC4-5D6E-409C-BE32-E72D297353CC}">
                  <c16:uniqueId val="{00000000-7B70-4C50-8AFF-AB5482A6BEDA}"/>
                </c:ext>
              </c:extLst>
            </c:dLbl>
            <c:dLbl>
              <c:idx val="1"/>
              <c:layout>
                <c:manualLayout>
                  <c:x val="4.4631075449606726E-2"/>
                  <c:y val="0.47887407774815538"/>
                </c:manualLayout>
              </c:layout>
              <c:tx>
                <c:rich>
                  <a:bodyPr/>
                  <a:lstStyle/>
                  <a:p>
                    <a:r>
                      <a:rPr lang="en-US" dirty="0"/>
                      <a:t>7.40%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7B70-4C50-8AFF-AB5482A6BEDA}"/>
                </c:ext>
              </c:extLst>
            </c:dLbl>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7.3996547042679217E-2</c:v>
                </c:pt>
                <c:pt idx="1">
                  <c:v>7.2424649290221146E-2</c:v>
                </c:pt>
              </c:numCache>
            </c:numRef>
          </c:val>
          <c:extLst>
            <c:ext xmlns:c16="http://schemas.microsoft.com/office/drawing/2014/chart" uri="{C3380CC4-5D6E-409C-BE32-E72D297353CC}">
              <c16:uniqueId val="{00000002-7B70-4C50-8AFF-AB5482A6BEDA}"/>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spPr>
              <a:noFill/>
              <a:ln>
                <a:noFill/>
              </a:ln>
              <a:effectLst/>
            </c:spPr>
            <c:txPr>
              <a:bodyPr rot="0" spcFirstLastPara="1" vertOverflow="ellipsis" vert="horz" wrap="square" lIns="38100" tIns="19050" rIns="38100" bIns="19050" anchor="ctr" anchorCtr="1">
                <a:spAutoFit/>
              </a:bodyPr>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2021E</c:v>
                </c:pt>
                <c:pt idx="1">
                  <c:v>2030F</c:v>
                </c:pt>
              </c:strCache>
            </c:strRef>
          </c:cat>
          <c:val>
            <c:numRef>
              <c:f>Sheet1!$B$2:$B$3</c:f>
              <c:numCache>
                <c:formatCode>0.00%</c:formatCode>
                <c:ptCount val="2"/>
                <c:pt idx="0">
                  <c:v>7.4557418467075517E-2</c:v>
                </c:pt>
                <c:pt idx="1">
                  <c:v>6.7052364762928696E-2</c:v>
                </c:pt>
              </c:numCache>
            </c:numRef>
          </c:val>
          <c:extLst>
            <c:ext xmlns:c16="http://schemas.microsoft.com/office/drawing/2014/chart" uri="{C3380CC4-5D6E-409C-BE32-E72D297353CC}">
              <c16:uniqueId val="{00000000-5EFA-4DA2-A473-EA35CA110250}"/>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9C97-4453-8CB3-8F1CB043DE93}"/>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9C97-4453-8CB3-8F1CB043DE93}"/>
              </c:ext>
            </c:extLst>
          </c:dPt>
          <c:dLbls>
            <c:dLbl>
              <c:idx val="0"/>
              <c:layout>
                <c:manualLayout>
                  <c:x val="2.241670429260471E-2"/>
                  <c:y val="9.531457562498593E-3"/>
                </c:manualLayout>
              </c:layout>
              <c:tx>
                <c:rich>
                  <a:bodyPr/>
                  <a:lstStyle/>
                  <a:p>
                    <a:r>
                      <a:rPr lang="en-US" dirty="0"/>
                      <a:t>2.69%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19834405863787"/>
                      <c:h val="0.14492618749202585"/>
                    </c:manualLayout>
                  </c15:layout>
                  <c15:showDataLabelsRange val="0"/>
                </c:ext>
                <c:ext xmlns:c16="http://schemas.microsoft.com/office/drawing/2014/chart" uri="{C3380CC4-5D6E-409C-BE32-E72D297353CC}">
                  <c16:uniqueId val="{00000001-9C97-4453-8CB3-8F1CB043DE93}"/>
                </c:ext>
              </c:extLst>
            </c:dLbl>
            <c:dLbl>
              <c:idx val="1"/>
              <c:tx>
                <c:rich>
                  <a:bodyPr rot="0" vert="horz"/>
                  <a:lstStyle/>
                  <a:p>
                    <a:pPr>
                      <a:defRPr/>
                    </a:pPr>
                    <a:r>
                      <a:rPr lang="en-US" sz="1000" b="0" i="0" u="none" strike="noStrike" kern="1200" baseline="0" dirty="0">
                        <a:solidFill>
                          <a:prstClr val="black"/>
                        </a:solidFill>
                        <a:latin typeface="Veradana"/>
                      </a:rPr>
                      <a:t>1.94%</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3-9C97-4453-8CB3-8F1CB043DE93}"/>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2.6899918304328276E-2</c:v>
                </c:pt>
                <c:pt idx="1">
                  <c:v>1.9403957413661108E-2</c:v>
                </c:pt>
              </c:numCache>
            </c:numRef>
          </c:val>
          <c:extLst>
            <c:ext xmlns:c16="http://schemas.microsoft.com/office/drawing/2014/chart" uri="{C3380CC4-5D6E-409C-BE32-E72D297353CC}">
              <c16:uniqueId val="{00000004-9C97-4453-8CB3-8F1CB043DE9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6BEE-4FD2-A75D-780C83A086A4}"/>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6BEE-4FD2-A75D-780C83A086A4}"/>
              </c:ext>
            </c:extLst>
          </c:dPt>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2.6533204982459462E-2</c:v>
                </c:pt>
                <c:pt idx="1">
                  <c:v>2.2392125670578841E-2</c:v>
                </c:pt>
              </c:numCache>
            </c:numRef>
          </c:val>
          <c:extLst>
            <c:ext xmlns:c16="http://schemas.microsoft.com/office/drawing/2014/chart" uri="{C3380CC4-5D6E-409C-BE32-E72D297353CC}">
              <c16:uniqueId val="{00000004-6BEE-4FD2-A75D-780C83A086A4}"/>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0.18970000000000001</c:v>
                </c:pt>
                <c:pt idx="1">
                  <c:v>0.1769</c:v>
                </c:pt>
                <c:pt idx="2">
                  <c:v>0.1782</c:v>
                </c:pt>
                <c:pt idx="3">
                  <c:v>0.1852</c:v>
                </c:pt>
                <c:pt idx="4">
                  <c:v>0.1862</c:v>
                </c:pt>
                <c:pt idx="5">
                  <c:v>0.1779</c:v>
                </c:pt>
                <c:pt idx="6">
                  <c:v>0.17530000000000001</c:v>
                </c:pt>
                <c:pt idx="7">
                  <c:v>0.1661</c:v>
                </c:pt>
                <c:pt idx="8">
                  <c:v>0.16170000000000001</c:v>
                </c:pt>
                <c:pt idx="9">
                  <c:v>0.16070000000000001</c:v>
                </c:pt>
                <c:pt idx="10">
                  <c:v>0.1608</c:v>
                </c:pt>
                <c:pt idx="11">
                  <c:v>0.1573</c:v>
                </c:pt>
                <c:pt idx="12">
                  <c:v>0.15260000000000001</c:v>
                </c:pt>
                <c:pt idx="13">
                  <c:v>0.14779999999999999</c:v>
                </c:pt>
                <c:pt idx="14">
                  <c:v>0.14330000000000001</c:v>
                </c:pt>
                <c:pt idx="15">
                  <c:v>0.13869999999999999</c:v>
                </c:pt>
              </c:numCache>
            </c:numRef>
          </c:val>
          <c:extLst>
            <c:ext xmlns:c16="http://schemas.microsoft.com/office/drawing/2014/chart" uri="{C3380CC4-5D6E-409C-BE32-E72D297353CC}">
              <c16:uniqueId val="{00000000-71F9-4467-92ED-D725692AF8B5}"/>
            </c:ext>
          </c:extLst>
        </c:ser>
        <c:ser>
          <c:idx val="2"/>
          <c:order val="1"/>
          <c:tx>
            <c:strRef>
              <c:f>Sheet1!$D$1</c:f>
              <c:strCache>
                <c:ptCount val="1"/>
                <c:pt idx="0">
                  <c:v>India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2.87E-2</c:v>
                </c:pt>
                <c:pt idx="1">
                  <c:v>2.9000000000000001E-2</c:v>
                </c:pt>
                <c:pt idx="2">
                  <c:v>2.98E-2</c:v>
                </c:pt>
                <c:pt idx="3">
                  <c:v>0.03</c:v>
                </c:pt>
                <c:pt idx="4">
                  <c:v>3.0700000000000002E-2</c:v>
                </c:pt>
                <c:pt idx="5">
                  <c:v>2.9600000000000001E-2</c:v>
                </c:pt>
                <c:pt idx="6">
                  <c:v>2.9899999999999999E-2</c:v>
                </c:pt>
                <c:pt idx="7">
                  <c:v>3.0200000000000001E-2</c:v>
                </c:pt>
                <c:pt idx="8">
                  <c:v>3.1E-2</c:v>
                </c:pt>
                <c:pt idx="9">
                  <c:v>3.1899999999999998E-2</c:v>
                </c:pt>
                <c:pt idx="10">
                  <c:v>3.27E-2</c:v>
                </c:pt>
                <c:pt idx="11">
                  <c:v>3.4200000000000001E-2</c:v>
                </c:pt>
                <c:pt idx="12">
                  <c:v>3.6200000000000003E-2</c:v>
                </c:pt>
                <c:pt idx="13">
                  <c:v>3.7900000000000003E-2</c:v>
                </c:pt>
                <c:pt idx="14">
                  <c:v>3.95E-2</c:v>
                </c:pt>
                <c:pt idx="15">
                  <c:v>4.1099999999999998E-2</c:v>
                </c:pt>
              </c:numCache>
            </c:numRef>
          </c:val>
          <c:extLst>
            <c:ext xmlns:c16="http://schemas.microsoft.com/office/drawing/2014/chart" uri="{C3380CC4-5D6E-409C-BE32-E72D297353CC}">
              <c16:uniqueId val="{00000001-71F9-4467-92ED-D725692AF8B5}"/>
            </c:ext>
          </c:extLst>
        </c:ser>
        <c:ser>
          <c:idx val="1"/>
          <c:order val="2"/>
          <c:tx>
            <c:strRef>
              <c:f>Sheet1!$C$1</c:f>
              <c:strCache>
                <c:ptCount val="1"/>
                <c:pt idx="0">
                  <c:v>South Korea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4.4600000000000001E-2</c:v>
                </c:pt>
                <c:pt idx="1">
                  <c:v>4.5900000000000003E-2</c:v>
                </c:pt>
                <c:pt idx="2">
                  <c:v>4.7300000000000002E-2</c:v>
                </c:pt>
                <c:pt idx="3">
                  <c:v>4.3299999999999998E-2</c:v>
                </c:pt>
                <c:pt idx="4">
                  <c:v>4.4400000000000002E-2</c:v>
                </c:pt>
                <c:pt idx="5">
                  <c:v>4.0800000000000003E-2</c:v>
                </c:pt>
                <c:pt idx="6">
                  <c:v>4.2099999999999999E-2</c:v>
                </c:pt>
                <c:pt idx="7">
                  <c:v>4.1099999999999998E-2</c:v>
                </c:pt>
                <c:pt idx="8">
                  <c:v>4.0399999999999998E-2</c:v>
                </c:pt>
                <c:pt idx="9">
                  <c:v>3.9800000000000002E-2</c:v>
                </c:pt>
                <c:pt idx="10">
                  <c:v>3.9399999999999998E-2</c:v>
                </c:pt>
                <c:pt idx="11">
                  <c:v>3.9399999999999998E-2</c:v>
                </c:pt>
                <c:pt idx="12">
                  <c:v>3.95E-2</c:v>
                </c:pt>
                <c:pt idx="13">
                  <c:v>3.9600000000000003E-2</c:v>
                </c:pt>
                <c:pt idx="14">
                  <c:v>3.9800000000000002E-2</c:v>
                </c:pt>
                <c:pt idx="15">
                  <c:v>0.04</c:v>
                </c:pt>
              </c:numCache>
            </c:numRef>
          </c:val>
          <c:extLst>
            <c:ext xmlns:c16="http://schemas.microsoft.com/office/drawing/2014/chart" uri="{C3380CC4-5D6E-409C-BE32-E72D297353CC}">
              <c16:uniqueId val="{00000002-71F9-4467-92ED-D725692AF8B5}"/>
            </c:ext>
          </c:extLst>
        </c:ser>
        <c:ser>
          <c:idx val="0"/>
          <c:order val="3"/>
          <c:tx>
            <c:strRef>
              <c:f>Sheet1!$B$1</c:f>
              <c:strCache>
                <c:ptCount val="1"/>
                <c:pt idx="0">
                  <c:v>China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0.73699999999999999</c:v>
                </c:pt>
                <c:pt idx="1">
                  <c:v>0.74819999999999998</c:v>
                </c:pt>
                <c:pt idx="2">
                  <c:v>0.74470000000000003</c:v>
                </c:pt>
                <c:pt idx="3">
                  <c:v>0.74150000000000005</c:v>
                </c:pt>
                <c:pt idx="4">
                  <c:v>0.73870000000000002</c:v>
                </c:pt>
                <c:pt idx="5">
                  <c:v>0.75170000000000003</c:v>
                </c:pt>
                <c:pt idx="6">
                  <c:v>0.75270000000000004</c:v>
                </c:pt>
                <c:pt idx="7">
                  <c:v>0.76259999999999994</c:v>
                </c:pt>
                <c:pt idx="8">
                  <c:v>0.76690000000000003</c:v>
                </c:pt>
                <c:pt idx="9">
                  <c:v>0.76759999999999995</c:v>
                </c:pt>
                <c:pt idx="10">
                  <c:v>0.7671</c:v>
                </c:pt>
                <c:pt idx="11">
                  <c:v>0.76910000000000001</c:v>
                </c:pt>
                <c:pt idx="12">
                  <c:v>0.77170000000000005</c:v>
                </c:pt>
                <c:pt idx="13">
                  <c:v>0.77470000000000006</c:v>
                </c:pt>
                <c:pt idx="14">
                  <c:v>0.77739999999999998</c:v>
                </c:pt>
                <c:pt idx="15">
                  <c:v>0.7802</c:v>
                </c:pt>
              </c:numCache>
            </c:numRef>
          </c:val>
          <c:extLst>
            <c:ext xmlns:c16="http://schemas.microsoft.com/office/drawing/2014/chart" uri="{C3380CC4-5D6E-409C-BE32-E72D297353CC}">
              <c16:uniqueId val="{00000003-71F9-4467-92ED-D725692AF8B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0.55230000000000001</c:v>
                </c:pt>
                <c:pt idx="1">
                  <c:v>0.56759999999999999</c:v>
                </c:pt>
                <c:pt idx="2">
                  <c:v>0.53249999999999997</c:v>
                </c:pt>
                <c:pt idx="3">
                  <c:v>0.52959999999999996</c:v>
                </c:pt>
                <c:pt idx="4">
                  <c:v>0.49409999999999998</c:v>
                </c:pt>
                <c:pt idx="5">
                  <c:v>0.51100000000000001</c:v>
                </c:pt>
                <c:pt idx="6">
                  <c:v>0.54159999999999997</c:v>
                </c:pt>
                <c:pt idx="7">
                  <c:v>0.53759999999999997</c:v>
                </c:pt>
                <c:pt idx="8">
                  <c:v>0.5343</c:v>
                </c:pt>
                <c:pt idx="9">
                  <c:v>0.52729999999999999</c:v>
                </c:pt>
                <c:pt idx="10">
                  <c:v>0.52470000000000006</c:v>
                </c:pt>
                <c:pt idx="11">
                  <c:v>0.52</c:v>
                </c:pt>
                <c:pt idx="12">
                  <c:v>0.51570000000000005</c:v>
                </c:pt>
                <c:pt idx="13">
                  <c:v>0.5111</c:v>
                </c:pt>
                <c:pt idx="14">
                  <c:v>0.5071</c:v>
                </c:pt>
                <c:pt idx="15">
                  <c:v>0.50339999999999996</c:v>
                </c:pt>
              </c:numCache>
            </c:numRef>
          </c:val>
          <c:extLst>
            <c:ext xmlns:c16="http://schemas.microsoft.com/office/drawing/2014/chart" uri="{C3380CC4-5D6E-409C-BE32-E72D297353CC}">
              <c16:uniqueId val="{00000000-2A94-4DF9-8A49-DEC506D7C6FC}"/>
            </c:ext>
          </c:extLst>
        </c:ser>
        <c:ser>
          <c:idx val="2"/>
          <c:order val="1"/>
          <c:tx>
            <c:strRef>
              <c:f>Sheet1!$D$1</c:f>
              <c:strCache>
                <c:ptCount val="1"/>
                <c:pt idx="0">
                  <c:v>Italy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0.13850000000000001</c:v>
                </c:pt>
                <c:pt idx="1">
                  <c:v>0.1336</c:v>
                </c:pt>
                <c:pt idx="2">
                  <c:v>0.13250000000000001</c:v>
                </c:pt>
                <c:pt idx="3">
                  <c:v>0.1217</c:v>
                </c:pt>
                <c:pt idx="4">
                  <c:v>0.1242</c:v>
                </c:pt>
                <c:pt idx="5">
                  <c:v>0.1216</c:v>
                </c:pt>
                <c:pt idx="6">
                  <c:v>0.1144</c:v>
                </c:pt>
                <c:pt idx="7">
                  <c:v>0.1152</c:v>
                </c:pt>
                <c:pt idx="8">
                  <c:v>0.1158</c:v>
                </c:pt>
                <c:pt idx="9">
                  <c:v>0.1164</c:v>
                </c:pt>
                <c:pt idx="10">
                  <c:v>0.11700000000000001</c:v>
                </c:pt>
                <c:pt idx="11">
                  <c:v>0.1176</c:v>
                </c:pt>
                <c:pt idx="12">
                  <c:v>0.1181</c:v>
                </c:pt>
                <c:pt idx="13">
                  <c:v>0.1188</c:v>
                </c:pt>
                <c:pt idx="14">
                  <c:v>0.1195</c:v>
                </c:pt>
                <c:pt idx="15">
                  <c:v>0.1202</c:v>
                </c:pt>
              </c:numCache>
            </c:numRef>
          </c:val>
          <c:extLst>
            <c:ext xmlns:c16="http://schemas.microsoft.com/office/drawing/2014/chart" uri="{C3380CC4-5D6E-409C-BE32-E72D297353CC}">
              <c16:uniqueId val="{00000001-2A94-4DF9-8A49-DEC506D7C6FC}"/>
            </c:ext>
          </c:extLst>
        </c:ser>
        <c:ser>
          <c:idx val="1"/>
          <c:order val="2"/>
          <c:tx>
            <c:strRef>
              <c:f>Sheet1!$C$1</c:f>
              <c:strCache>
                <c:ptCount val="1"/>
                <c:pt idx="0">
                  <c:v>Spain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4.6300000000000001E-2</c:v>
                </c:pt>
                <c:pt idx="1">
                  <c:v>4.7699999999999999E-2</c:v>
                </c:pt>
                <c:pt idx="2">
                  <c:v>5.2999999999999999E-2</c:v>
                </c:pt>
                <c:pt idx="3">
                  <c:v>7.46E-2</c:v>
                </c:pt>
                <c:pt idx="4">
                  <c:v>7.8600000000000003E-2</c:v>
                </c:pt>
                <c:pt idx="5">
                  <c:v>8.2500000000000004E-2</c:v>
                </c:pt>
                <c:pt idx="6">
                  <c:v>8.1000000000000003E-2</c:v>
                </c:pt>
                <c:pt idx="7">
                  <c:v>8.1299999999999997E-2</c:v>
                </c:pt>
                <c:pt idx="8">
                  <c:v>8.14E-2</c:v>
                </c:pt>
                <c:pt idx="9">
                  <c:v>8.1699999999999995E-2</c:v>
                </c:pt>
                <c:pt idx="10">
                  <c:v>8.2400000000000001E-2</c:v>
                </c:pt>
                <c:pt idx="11">
                  <c:v>8.3000000000000004E-2</c:v>
                </c:pt>
                <c:pt idx="12">
                  <c:v>8.3500000000000005E-2</c:v>
                </c:pt>
                <c:pt idx="13">
                  <c:v>8.4199999999999997E-2</c:v>
                </c:pt>
                <c:pt idx="14">
                  <c:v>8.4900000000000003E-2</c:v>
                </c:pt>
                <c:pt idx="15">
                  <c:v>8.5599999999999996E-2</c:v>
                </c:pt>
              </c:numCache>
            </c:numRef>
          </c:val>
          <c:extLst>
            <c:ext xmlns:c16="http://schemas.microsoft.com/office/drawing/2014/chart" uri="{C3380CC4-5D6E-409C-BE32-E72D297353CC}">
              <c16:uniqueId val="{00000002-2A94-4DF9-8A49-DEC506D7C6FC}"/>
            </c:ext>
          </c:extLst>
        </c:ser>
        <c:ser>
          <c:idx val="0"/>
          <c:order val="3"/>
          <c:tx>
            <c:strRef>
              <c:f>Sheet1!$B$1</c:f>
              <c:strCache>
                <c:ptCount val="1"/>
                <c:pt idx="0">
                  <c:v>Germany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0.26290000000000002</c:v>
                </c:pt>
                <c:pt idx="1">
                  <c:v>0.25109999999999999</c:v>
                </c:pt>
                <c:pt idx="2">
                  <c:v>0.28210000000000002</c:v>
                </c:pt>
                <c:pt idx="3">
                  <c:v>0.27410000000000001</c:v>
                </c:pt>
                <c:pt idx="4">
                  <c:v>0.30309999999999998</c:v>
                </c:pt>
                <c:pt idx="5">
                  <c:v>0.28489999999999999</c:v>
                </c:pt>
                <c:pt idx="6">
                  <c:v>0.26300000000000001</c:v>
                </c:pt>
                <c:pt idx="7">
                  <c:v>0.26590000000000003</c:v>
                </c:pt>
                <c:pt idx="8">
                  <c:v>0.26850000000000002</c:v>
                </c:pt>
                <c:pt idx="9">
                  <c:v>0.27460000000000001</c:v>
                </c:pt>
                <c:pt idx="10">
                  <c:v>0.27589999999999998</c:v>
                </c:pt>
                <c:pt idx="11">
                  <c:v>0.27939999999999998</c:v>
                </c:pt>
                <c:pt idx="12">
                  <c:v>0.28270000000000001</c:v>
                </c:pt>
                <c:pt idx="13">
                  <c:v>0.28589999999999999</c:v>
                </c:pt>
                <c:pt idx="14">
                  <c:v>0.28849999999999998</c:v>
                </c:pt>
                <c:pt idx="15">
                  <c:v>0.2908</c:v>
                </c:pt>
              </c:numCache>
            </c:numRef>
          </c:val>
          <c:extLst>
            <c:ext xmlns:c16="http://schemas.microsoft.com/office/drawing/2014/chart" uri="{C3380CC4-5D6E-409C-BE32-E72D297353CC}">
              <c16:uniqueId val="{00000003-2A94-4DF9-8A49-DEC506D7C6F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6.4100000000000004E-2</c:v>
                </c:pt>
                <c:pt idx="1">
                  <c:v>7.0300000000000001E-2</c:v>
                </c:pt>
                <c:pt idx="2">
                  <c:v>6.6299999999999998E-2</c:v>
                </c:pt>
                <c:pt idx="3">
                  <c:v>7.8600000000000003E-2</c:v>
                </c:pt>
                <c:pt idx="4">
                  <c:v>7.8100000000000003E-2</c:v>
                </c:pt>
                <c:pt idx="5">
                  <c:v>9.0499999999999997E-2</c:v>
                </c:pt>
                <c:pt idx="6">
                  <c:v>0.114</c:v>
                </c:pt>
                <c:pt idx="7">
                  <c:v>0.1149</c:v>
                </c:pt>
                <c:pt idx="8">
                  <c:v>0.11609999999999999</c:v>
                </c:pt>
                <c:pt idx="9">
                  <c:v>0.1135</c:v>
                </c:pt>
                <c:pt idx="10">
                  <c:v>0.1076</c:v>
                </c:pt>
                <c:pt idx="11">
                  <c:v>9.9699999999999997E-2</c:v>
                </c:pt>
                <c:pt idx="12">
                  <c:v>8.7400000000000005E-2</c:v>
                </c:pt>
                <c:pt idx="13">
                  <c:v>7.1800000000000003E-2</c:v>
                </c:pt>
                <c:pt idx="14">
                  <c:v>5.9799999999999999E-2</c:v>
                </c:pt>
                <c:pt idx="15">
                  <c:v>5.5599999999999997E-2</c:v>
                </c:pt>
              </c:numCache>
            </c:numRef>
          </c:val>
          <c:extLst>
            <c:ext xmlns:c16="http://schemas.microsoft.com/office/drawing/2014/chart" uri="{C3380CC4-5D6E-409C-BE32-E72D297353CC}">
              <c16:uniqueId val="{00000002-56AA-4279-AE05-04D53FE75BF7}"/>
            </c:ext>
          </c:extLst>
        </c:ser>
        <c:ser>
          <c:idx val="2"/>
          <c:order val="1"/>
          <c:tx>
            <c:strRef>
              <c:f>Sheet1!$C$1</c:f>
              <c:strCache>
                <c:ptCount val="1"/>
                <c:pt idx="0">
                  <c:v>Mexico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0.1232</c:v>
                </c:pt>
                <c:pt idx="1">
                  <c:v>0.1255</c:v>
                </c:pt>
                <c:pt idx="2">
                  <c:v>0.1234</c:v>
                </c:pt>
                <c:pt idx="3">
                  <c:v>0.10979999999999999</c:v>
                </c:pt>
                <c:pt idx="4">
                  <c:v>0.111</c:v>
                </c:pt>
                <c:pt idx="5">
                  <c:v>0.10970000000000001</c:v>
                </c:pt>
                <c:pt idx="6">
                  <c:v>0.11070000000000001</c:v>
                </c:pt>
                <c:pt idx="7">
                  <c:v>0.1115</c:v>
                </c:pt>
                <c:pt idx="8">
                  <c:v>0.112</c:v>
                </c:pt>
                <c:pt idx="9">
                  <c:v>0.11219999999999999</c:v>
                </c:pt>
                <c:pt idx="10">
                  <c:v>0.1125</c:v>
                </c:pt>
                <c:pt idx="11">
                  <c:v>0.1125</c:v>
                </c:pt>
                <c:pt idx="12">
                  <c:v>0.1128</c:v>
                </c:pt>
                <c:pt idx="13">
                  <c:v>0.1132</c:v>
                </c:pt>
                <c:pt idx="14">
                  <c:v>0.1137</c:v>
                </c:pt>
                <c:pt idx="15">
                  <c:v>0.1139</c:v>
                </c:pt>
              </c:numCache>
            </c:numRef>
          </c:val>
          <c:extLst>
            <c:ext xmlns:c16="http://schemas.microsoft.com/office/drawing/2014/chart" uri="{C3380CC4-5D6E-409C-BE32-E72D297353CC}">
              <c16:uniqueId val="{00000001-56AA-4279-AE05-04D53FE75BF7}"/>
            </c:ext>
          </c:extLst>
        </c:ser>
        <c:ser>
          <c:idx val="3"/>
          <c:order val="2"/>
          <c:tx>
            <c:strRef>
              <c:f>Sheet1!$B$1</c:f>
              <c:strCache>
                <c:ptCount val="1"/>
                <c:pt idx="0">
                  <c:v>USA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0.81269999999999998</c:v>
                </c:pt>
                <c:pt idx="1">
                  <c:v>0.80420000000000003</c:v>
                </c:pt>
                <c:pt idx="2">
                  <c:v>0.81040000000000001</c:v>
                </c:pt>
                <c:pt idx="3">
                  <c:v>0.81159999999999999</c:v>
                </c:pt>
                <c:pt idx="4">
                  <c:v>0.81089999999999995</c:v>
                </c:pt>
                <c:pt idx="5">
                  <c:v>0.79979999999999996</c:v>
                </c:pt>
                <c:pt idx="6">
                  <c:v>0.77529999999999999</c:v>
                </c:pt>
                <c:pt idx="7">
                  <c:v>0.77359999999999995</c:v>
                </c:pt>
                <c:pt idx="8">
                  <c:v>0.77190000000000003</c:v>
                </c:pt>
                <c:pt idx="9">
                  <c:v>0.77429999999999999</c:v>
                </c:pt>
                <c:pt idx="10">
                  <c:v>0.77990000000000004</c:v>
                </c:pt>
                <c:pt idx="11">
                  <c:v>0.78779999999999994</c:v>
                </c:pt>
                <c:pt idx="12">
                  <c:v>0.79979999999999996</c:v>
                </c:pt>
                <c:pt idx="13">
                  <c:v>0.81499999999999995</c:v>
                </c:pt>
                <c:pt idx="14">
                  <c:v>0.82650000000000001</c:v>
                </c:pt>
                <c:pt idx="15">
                  <c:v>0.83050000000000002</c:v>
                </c:pt>
              </c:numCache>
            </c:numRef>
          </c:val>
          <c:extLst>
            <c:ext xmlns:c16="http://schemas.microsoft.com/office/drawing/2014/chart" uri="{C3380CC4-5D6E-409C-BE32-E72D297353CC}">
              <c16:uniqueId val="{00000000-56AA-4279-AE05-04D53FE75BF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2"/>
          <c:order val="0"/>
          <c:tx>
            <c:strRef>
              <c:f>Sheet1!$C$1</c:f>
              <c:strCache>
                <c:ptCount val="1"/>
                <c:pt idx="0">
                  <c:v>Others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0.2873</c:v>
                </c:pt>
                <c:pt idx="1">
                  <c:v>0.31879999999999997</c:v>
                </c:pt>
                <c:pt idx="2">
                  <c:v>0.30830000000000002</c:v>
                </c:pt>
                <c:pt idx="3">
                  <c:v>0.29289999999999999</c:v>
                </c:pt>
                <c:pt idx="4">
                  <c:v>0.28770000000000001</c:v>
                </c:pt>
                <c:pt idx="5">
                  <c:v>0.3009</c:v>
                </c:pt>
                <c:pt idx="6">
                  <c:v>0.29980000000000001</c:v>
                </c:pt>
                <c:pt idx="7">
                  <c:v>0.29909999999999998</c:v>
                </c:pt>
                <c:pt idx="8">
                  <c:v>0.29759999999999998</c:v>
                </c:pt>
                <c:pt idx="9">
                  <c:v>0.29720000000000002</c:v>
                </c:pt>
                <c:pt idx="10">
                  <c:v>0.29659999999999997</c:v>
                </c:pt>
                <c:pt idx="11">
                  <c:v>0.2959</c:v>
                </c:pt>
                <c:pt idx="12">
                  <c:v>0.2949</c:v>
                </c:pt>
                <c:pt idx="13">
                  <c:v>0.29370000000000002</c:v>
                </c:pt>
                <c:pt idx="14">
                  <c:v>0.29249999999999998</c:v>
                </c:pt>
                <c:pt idx="15">
                  <c:v>0.29089999999999999</c:v>
                </c:pt>
              </c:numCache>
            </c:numRef>
          </c:val>
          <c:extLst>
            <c:ext xmlns:c16="http://schemas.microsoft.com/office/drawing/2014/chart" uri="{C3380CC4-5D6E-409C-BE32-E72D297353CC}">
              <c16:uniqueId val="{00000001-9E42-48C3-AD4B-FF3629389140}"/>
            </c:ext>
          </c:extLst>
        </c:ser>
        <c:ser>
          <c:idx val="1"/>
          <c:order val="1"/>
          <c:tx>
            <c:strRef>
              <c:f>Sheet1!$B$1</c:f>
              <c:strCache>
                <c:ptCount val="1"/>
                <c:pt idx="0">
                  <c:v>Brazil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0.7127</c:v>
                </c:pt>
                <c:pt idx="1">
                  <c:v>0.68120000000000003</c:v>
                </c:pt>
                <c:pt idx="2">
                  <c:v>0.69169999999999998</c:v>
                </c:pt>
                <c:pt idx="3">
                  <c:v>0.70709999999999995</c:v>
                </c:pt>
                <c:pt idx="4">
                  <c:v>0.71230000000000004</c:v>
                </c:pt>
                <c:pt idx="5">
                  <c:v>0.69910000000000005</c:v>
                </c:pt>
                <c:pt idx="6">
                  <c:v>0.70020000000000004</c:v>
                </c:pt>
                <c:pt idx="7">
                  <c:v>0.70089999999999997</c:v>
                </c:pt>
                <c:pt idx="8">
                  <c:v>0.70240000000000002</c:v>
                </c:pt>
                <c:pt idx="9">
                  <c:v>0.70279999999999998</c:v>
                </c:pt>
                <c:pt idx="10">
                  <c:v>0.70340000000000003</c:v>
                </c:pt>
                <c:pt idx="11">
                  <c:v>0.70409999999999995</c:v>
                </c:pt>
                <c:pt idx="12">
                  <c:v>0.70509999999999995</c:v>
                </c:pt>
                <c:pt idx="13">
                  <c:v>0.70630000000000004</c:v>
                </c:pt>
                <c:pt idx="14">
                  <c:v>0.70750000000000002</c:v>
                </c:pt>
                <c:pt idx="15">
                  <c:v>0.70909999999999995</c:v>
                </c:pt>
              </c:numCache>
            </c:numRef>
          </c:val>
          <c:extLst>
            <c:ext xmlns:c16="http://schemas.microsoft.com/office/drawing/2014/chart" uri="{C3380CC4-5D6E-409C-BE32-E72D297353CC}">
              <c16:uniqueId val="{00000000-9E42-48C3-AD4B-FF362938914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0.66969999999999996</c:v>
                </c:pt>
                <c:pt idx="1">
                  <c:v>0.68659999999999999</c:v>
                </c:pt>
                <c:pt idx="2">
                  <c:v>0.68059999999999998</c:v>
                </c:pt>
                <c:pt idx="3">
                  <c:v>0.67779999999999996</c:v>
                </c:pt>
                <c:pt idx="4">
                  <c:v>0.67249999999999999</c:v>
                </c:pt>
                <c:pt idx="5">
                  <c:v>0.67290000000000005</c:v>
                </c:pt>
                <c:pt idx="6">
                  <c:v>0.67130000000000001</c:v>
                </c:pt>
                <c:pt idx="7">
                  <c:v>0.66959999999999997</c:v>
                </c:pt>
                <c:pt idx="8">
                  <c:v>0.66790000000000005</c:v>
                </c:pt>
                <c:pt idx="9">
                  <c:v>0.66579999999999995</c:v>
                </c:pt>
                <c:pt idx="10">
                  <c:v>0.66359999999999997</c:v>
                </c:pt>
                <c:pt idx="11">
                  <c:v>0.66100000000000003</c:v>
                </c:pt>
                <c:pt idx="12">
                  <c:v>0.65890000000000004</c:v>
                </c:pt>
                <c:pt idx="13">
                  <c:v>0.65690000000000004</c:v>
                </c:pt>
                <c:pt idx="14">
                  <c:v>0.65659999999999996</c:v>
                </c:pt>
                <c:pt idx="15">
                  <c:v>0.65690000000000004</c:v>
                </c:pt>
              </c:numCache>
            </c:numRef>
          </c:val>
          <c:extLst>
            <c:ext xmlns:c16="http://schemas.microsoft.com/office/drawing/2014/chart" uri="{C3380CC4-5D6E-409C-BE32-E72D297353CC}">
              <c16:uniqueId val="{00000000-3D0C-4051-9BAC-CD792E90C613}"/>
            </c:ext>
          </c:extLst>
        </c:ser>
        <c:ser>
          <c:idx val="2"/>
          <c:order val="1"/>
          <c:tx>
            <c:strRef>
              <c:f>Sheet1!$C$1</c:f>
              <c:strCache>
                <c:ptCount val="1"/>
                <c:pt idx="0">
                  <c:v>UAE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0.1043</c:v>
                </c:pt>
                <c:pt idx="1">
                  <c:v>9.8299999999999998E-2</c:v>
                </c:pt>
                <c:pt idx="2">
                  <c:v>0.1052</c:v>
                </c:pt>
                <c:pt idx="3">
                  <c:v>0.10340000000000001</c:v>
                </c:pt>
                <c:pt idx="4">
                  <c:v>0.11070000000000001</c:v>
                </c:pt>
                <c:pt idx="5">
                  <c:v>0.1099</c:v>
                </c:pt>
                <c:pt idx="6">
                  <c:v>0.1108</c:v>
                </c:pt>
                <c:pt idx="7">
                  <c:v>0.11169999999999999</c:v>
                </c:pt>
                <c:pt idx="8">
                  <c:v>0.1125</c:v>
                </c:pt>
                <c:pt idx="9">
                  <c:v>0.1133</c:v>
                </c:pt>
                <c:pt idx="10">
                  <c:v>0.1142</c:v>
                </c:pt>
                <c:pt idx="11">
                  <c:v>0.1154</c:v>
                </c:pt>
                <c:pt idx="12">
                  <c:v>0.1167</c:v>
                </c:pt>
                <c:pt idx="13">
                  <c:v>0.1179</c:v>
                </c:pt>
                <c:pt idx="14">
                  <c:v>0.1187</c:v>
                </c:pt>
                <c:pt idx="15">
                  <c:v>0.11940000000000001</c:v>
                </c:pt>
              </c:numCache>
            </c:numRef>
          </c:val>
          <c:extLst>
            <c:ext xmlns:c16="http://schemas.microsoft.com/office/drawing/2014/chart" uri="{C3380CC4-5D6E-409C-BE32-E72D297353CC}">
              <c16:uniqueId val="{00000001-3D0C-4051-9BAC-CD792E90C613}"/>
            </c:ext>
          </c:extLst>
        </c:ser>
        <c:ser>
          <c:idx val="3"/>
          <c:order val="2"/>
          <c:tx>
            <c:strRef>
              <c:f>Sheet1!$B$1</c:f>
              <c:strCache>
                <c:ptCount val="1"/>
                <c:pt idx="0">
                  <c:v>Saudi Arabia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0.22600000000000001</c:v>
                </c:pt>
                <c:pt idx="1">
                  <c:v>0.21510000000000001</c:v>
                </c:pt>
                <c:pt idx="2">
                  <c:v>0.2142</c:v>
                </c:pt>
                <c:pt idx="3">
                  <c:v>0.21890000000000001</c:v>
                </c:pt>
                <c:pt idx="4">
                  <c:v>0.21679999999999999</c:v>
                </c:pt>
                <c:pt idx="5">
                  <c:v>0.2172</c:v>
                </c:pt>
                <c:pt idx="6">
                  <c:v>0.21790000000000001</c:v>
                </c:pt>
                <c:pt idx="7">
                  <c:v>0.21870000000000001</c:v>
                </c:pt>
                <c:pt idx="8">
                  <c:v>0.21959999999999999</c:v>
                </c:pt>
                <c:pt idx="9">
                  <c:v>0.22090000000000001</c:v>
                </c:pt>
                <c:pt idx="10">
                  <c:v>0.22220000000000001</c:v>
                </c:pt>
                <c:pt idx="11">
                  <c:v>0.2235</c:v>
                </c:pt>
                <c:pt idx="12">
                  <c:v>0.22439999999999999</c:v>
                </c:pt>
                <c:pt idx="13">
                  <c:v>0.22520000000000001</c:v>
                </c:pt>
                <c:pt idx="14">
                  <c:v>0.22470000000000001</c:v>
                </c:pt>
                <c:pt idx="15">
                  <c:v>0.22370000000000001</c:v>
                </c:pt>
              </c:numCache>
            </c:numRef>
          </c:val>
          <c:extLst>
            <c:ext xmlns:c16="http://schemas.microsoft.com/office/drawing/2014/chart" uri="{C3380CC4-5D6E-409C-BE32-E72D297353CC}">
              <c16:uniqueId val="{00000002-3D0C-4051-9BAC-CD792E90C61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Sheet1!$B$2</c:f>
              <c:numCache>
                <c:formatCode>General</c:formatCode>
                <c:ptCount val="1"/>
                <c:pt idx="0">
                  <c:v>26.74</c:v>
                </c:pt>
              </c:numCache>
            </c:numRef>
          </c:val>
          <c:extLst>
            <c:ext xmlns:c16="http://schemas.microsoft.com/office/drawing/2014/chart" uri="{C3380CC4-5D6E-409C-BE32-E72D297353CC}">
              <c16:uniqueId val="{00000000-256E-4DD3-8D0D-6598031E0BB5}"/>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Sheet1!$C$2</c:f>
              <c:numCache>
                <c:formatCode>General</c:formatCode>
                <c:ptCount val="1"/>
                <c:pt idx="0">
                  <c:v>26.5</c:v>
                </c:pt>
              </c:numCache>
            </c:numRef>
          </c:val>
          <c:extLst>
            <c:ext xmlns:c16="http://schemas.microsoft.com/office/drawing/2014/chart" uri="{C3380CC4-5D6E-409C-BE32-E72D297353CC}">
              <c16:uniqueId val="{00000001-256E-4DD3-8D0D-6598031E0BB5}"/>
            </c:ext>
          </c:extLst>
        </c:ser>
        <c:ser>
          <c:idx val="2"/>
          <c:order val="2"/>
          <c:tx>
            <c:strRef>
              <c:f>Sheet1!$D$1</c:f>
              <c:strCache>
                <c:ptCount val="1"/>
                <c:pt idx="0">
                  <c:v>2020</c:v>
                </c:pt>
              </c:strCache>
            </c:strRef>
          </c:tx>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Sheet1!$D$2</c:f>
              <c:numCache>
                <c:formatCode>General</c:formatCode>
                <c:ptCount val="1"/>
                <c:pt idx="0">
                  <c:v>25.9</c:v>
                </c:pt>
              </c:numCache>
            </c:numRef>
          </c:val>
          <c:extLst>
            <c:ext xmlns:c16="http://schemas.microsoft.com/office/drawing/2014/chart" uri="{C3380CC4-5D6E-409C-BE32-E72D297353CC}">
              <c16:uniqueId val="{00000002-256E-4DD3-8D0D-6598031E0BB5}"/>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100"/>
        </c:scaling>
        <c:delete val="1"/>
        <c:axPos val="l"/>
        <c:numFmt formatCode="General"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0.15133067895553728</c:v>
                </c:pt>
                <c:pt idx="1">
                  <c:v>0.1096600845622711</c:v>
                </c:pt>
                <c:pt idx="2">
                  <c:v>7.5330378526327665E-2</c:v>
                </c:pt>
                <c:pt idx="3">
                  <c:v>6.0950181684892836E-2</c:v>
                </c:pt>
                <c:pt idx="4">
                  <c:v>6.0637398204600949E-2</c:v>
                </c:pt>
                <c:pt idx="5">
                  <c:v>5.3867606135273416E-2</c:v>
                </c:pt>
                <c:pt idx="6">
                  <c:v>4.6290738026855002E-2</c:v>
                </c:pt>
                <c:pt idx="7">
                  <c:v>3.9358114637039344E-2</c:v>
                </c:pt>
                <c:pt idx="8">
                  <c:v>0.4025748192672024</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BC0-4022-9240-248CA4911C38}"/>
              </c:ext>
            </c:extLst>
          </c:dPt>
          <c:dPt>
            <c:idx val="5"/>
            <c:invertIfNegative val="0"/>
            <c:bubble3D val="0"/>
            <c:extLst>
              <c:ext xmlns:c16="http://schemas.microsoft.com/office/drawing/2014/chart" uri="{C3380CC4-5D6E-409C-BE32-E72D297353CC}">
                <c16:uniqueId val="{00000001-5BC0-4022-9240-248CA4911C38}"/>
              </c:ext>
            </c:extLst>
          </c:dPt>
          <c:dPt>
            <c:idx val="6"/>
            <c:invertIfNegative val="0"/>
            <c:bubble3D val="0"/>
            <c:extLst>
              <c:ext xmlns:c16="http://schemas.microsoft.com/office/drawing/2014/chart" uri="{C3380CC4-5D6E-409C-BE32-E72D297353CC}">
                <c16:uniqueId val="{00000002-5BC0-4022-9240-248CA4911C38}"/>
              </c:ext>
            </c:extLst>
          </c:dPt>
          <c:dPt>
            <c:idx val="7"/>
            <c:invertIfNegative val="0"/>
            <c:bubble3D val="0"/>
            <c:extLst>
              <c:ext xmlns:c16="http://schemas.microsoft.com/office/drawing/2014/chart" uri="{C3380CC4-5D6E-409C-BE32-E72D297353CC}">
                <c16:uniqueId val="{00000003-5BC0-4022-9240-248CA4911C38}"/>
              </c:ext>
            </c:extLst>
          </c:dPt>
          <c:dPt>
            <c:idx val="8"/>
            <c:invertIfNegative val="0"/>
            <c:bubble3D val="0"/>
            <c:extLst>
              <c:ext xmlns:c16="http://schemas.microsoft.com/office/drawing/2014/chart" uri="{C3380CC4-5D6E-409C-BE32-E72D297353CC}">
                <c16:uniqueId val="{00000004-5BC0-4022-9240-248CA4911C38}"/>
              </c:ext>
            </c:extLst>
          </c:dPt>
          <c:dPt>
            <c:idx val="9"/>
            <c:invertIfNegative val="0"/>
            <c:bubble3D val="0"/>
            <c:extLst>
              <c:ext xmlns:c16="http://schemas.microsoft.com/office/drawing/2014/chart" uri="{C3380CC4-5D6E-409C-BE32-E72D297353CC}">
                <c16:uniqueId val="{00000005-5BC0-4022-9240-248CA4911C38}"/>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5BC0-4022-9240-248CA4911C38}"/>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5BC0-4022-9240-248CA4911C38}"/>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0.73692758943622394</c:v>
                </c:pt>
                <c:pt idx="1">
                  <c:v>0.76354789286383218</c:v>
                </c:pt>
                <c:pt idx="2">
                  <c:v>0.78857599737778616</c:v>
                </c:pt>
                <c:pt idx="3">
                  <c:v>0.79606673534369732</c:v>
                </c:pt>
                <c:pt idx="4">
                  <c:v>0.80702159604408474</c:v>
                </c:pt>
                <c:pt idx="5">
                  <c:v>0.7402531942381233</c:v>
                </c:pt>
                <c:pt idx="6">
                  <c:v>0.77401342093781311</c:v>
                </c:pt>
                <c:pt idx="7">
                  <c:v>0.7907390481779567</c:v>
                </c:pt>
                <c:pt idx="8">
                  <c:v>0.80344286667576625</c:v>
                </c:pt>
                <c:pt idx="9">
                  <c:v>0.80204602575185402</c:v>
                </c:pt>
                <c:pt idx="10">
                  <c:v>0.82771017174147521</c:v>
                </c:pt>
                <c:pt idx="11">
                  <c:v>0.85547862585409074</c:v>
                </c:pt>
                <c:pt idx="12">
                  <c:v>0.86564503643976365</c:v>
                </c:pt>
                <c:pt idx="13">
                  <c:v>0.88337856217010402</c:v>
                </c:pt>
                <c:pt idx="14">
                  <c:v>0.89313384845225929</c:v>
                </c:pt>
                <c:pt idx="15">
                  <c:v>0.90576945169943335</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2854232589038267"/>
          <c:y val="1.065526982129005E-2"/>
          <c:w val="0.98902672209180054"/>
          <c:h val="0.98714217373473445"/>
        </c:manualLayout>
      </c:layout>
      <c:barChart>
        <c:barDir val="bar"/>
        <c:grouping val="clustered"/>
        <c:varyColors val="0"/>
        <c:ser>
          <c:idx val="0"/>
          <c:order val="0"/>
          <c:tx>
            <c:strRef>
              <c:f>Sheet1!$B$1</c:f>
              <c:strCache>
                <c:ptCount val="1"/>
                <c:pt idx="0">
                  <c:v>(IIP Growth Rate)</c:v>
                </c:pt>
              </c:strCache>
            </c:strRef>
          </c:tx>
          <c:spPr>
            <a:gradFill flip="none" rotWithShape="1">
              <a:gsLst>
                <a:gs pos="0">
                  <a:schemeClr val="accent4">
                    <a:lumMod val="20000"/>
                    <a:lumOff val="80000"/>
                  </a:schemeClr>
                </a:gs>
                <a:gs pos="61000">
                  <a:schemeClr val="accent4">
                    <a:lumMod val="20000"/>
                    <a:lumOff val="80000"/>
                  </a:schemeClr>
                </a:gs>
                <a:gs pos="92000">
                  <a:srgbClr val="7DDDFF"/>
                </a:gs>
              </a:gsLst>
              <a:lin ang="0" scaled="1"/>
              <a:tileRect/>
            </a:gradFill>
            <a:ln w="9525" cap="flat" cmpd="sng" algn="ctr">
              <a:solidFill>
                <a:schemeClr val="dk1">
                  <a:tint val="88500"/>
                  <a:shade val="95000"/>
                </a:schemeClr>
              </a:solidFill>
              <a:round/>
            </a:ln>
            <a:effectLst/>
            <a:scene3d>
              <a:camera prst="orthographicFront"/>
              <a:lightRig rig="threePt" dir="t"/>
            </a:scene3d>
            <a:sp3d>
              <a:bevelT w="165100" prst="coolSlant"/>
            </a:sp3d>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0.0%</c:formatCode>
                <c:ptCount val="5"/>
                <c:pt idx="0">
                  <c:v>0.06</c:v>
                </c:pt>
                <c:pt idx="1">
                  <c:v>6.8000000000000005E-2</c:v>
                </c:pt>
                <c:pt idx="2">
                  <c:v>7.0000000000000007E-2</c:v>
                </c:pt>
                <c:pt idx="3">
                  <c:v>7.0999999999999994E-2</c:v>
                </c:pt>
                <c:pt idx="4">
                  <c:v>6.7000000000000004E-2</c:v>
                </c:pt>
              </c:numCache>
            </c:numRef>
          </c:val>
          <c:extLst>
            <c:ext xmlns:c16="http://schemas.microsoft.com/office/drawing/2014/chart" uri="{C3380CC4-5D6E-409C-BE32-E72D297353CC}">
              <c16:uniqueId val="{00000000-50B1-4438-A01A-EFE20E169E6C}"/>
            </c:ext>
          </c:extLst>
        </c:ser>
        <c:dLbls>
          <c:showLegendKey val="0"/>
          <c:showVal val="1"/>
          <c:showCatName val="0"/>
          <c:showSerName val="0"/>
          <c:showPercent val="0"/>
          <c:showBubbleSize val="0"/>
        </c:dLbls>
        <c:gapWidth val="60"/>
        <c:axId val="427572040"/>
        <c:axId val="427574992"/>
      </c:barChart>
      <c:catAx>
        <c:axId val="4275720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b"/>
        <c:numFmt formatCode="0.0%" sourceLinked="1"/>
        <c:majorTickMark val="none"/>
        <c:minorTickMark val="none"/>
        <c:tickLblPos val="nextTo"/>
        <c:crossAx val="4275720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0.14473138227296289</c:v>
                </c:pt>
                <c:pt idx="1">
                  <c:v>0.14032499418255284</c:v>
                </c:pt>
                <c:pt idx="2">
                  <c:v>0.13922796246669</c:v>
                </c:pt>
                <c:pt idx="3">
                  <c:v>0.13831920595444469</c:v>
                </c:pt>
                <c:pt idx="4">
                  <c:v>0.13713452808562376</c:v>
                </c:pt>
                <c:pt idx="5">
                  <c:v>0.13108199499295492</c:v>
                </c:pt>
                <c:pt idx="6">
                  <c:v>0.12786213703530169</c:v>
                </c:pt>
                <c:pt idx="7">
                  <c:v>0.12673871781413126</c:v>
                </c:pt>
                <c:pt idx="8">
                  <c:v>0.12580158689656207</c:v>
                </c:pt>
                <c:pt idx="9">
                  <c:v>0.12487085281968635</c:v>
                </c:pt>
                <c:pt idx="10">
                  <c:v>0.13413590301039668</c:v>
                </c:pt>
                <c:pt idx="11">
                  <c:v>0.13256803051231714</c:v>
                </c:pt>
                <c:pt idx="12">
                  <c:v>0.1309230006531199</c:v>
                </c:pt>
                <c:pt idx="13">
                  <c:v>0.12943961079791211</c:v>
                </c:pt>
                <c:pt idx="14">
                  <c:v>0.12796183754931234</c:v>
                </c:pt>
                <c:pt idx="15">
                  <c:v>0.11905690036860728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6.5603659612414725E-2</c:v>
                </c:pt>
                <c:pt idx="1">
                  <c:v>6.6686175338956294E-2</c:v>
                </c:pt>
                <c:pt idx="2">
                  <c:v>6.746261819589236E-2</c:v>
                </c:pt>
                <c:pt idx="3">
                  <c:v>6.8207464640488852E-2</c:v>
                </c:pt>
                <c:pt idx="4">
                  <c:v>6.7306576213412614E-2</c:v>
                </c:pt>
                <c:pt idx="5">
                  <c:v>6.8996071031040621E-2</c:v>
                </c:pt>
                <c:pt idx="6">
                  <c:v>6.7399198370832775E-2</c:v>
                </c:pt>
                <c:pt idx="7">
                  <c:v>6.7570569088756277E-2</c:v>
                </c:pt>
                <c:pt idx="8">
                  <c:v>6.7734129288169062E-2</c:v>
                </c:pt>
                <c:pt idx="9">
                  <c:v>6.7881072351637983E-2</c:v>
                </c:pt>
                <c:pt idx="10">
                  <c:v>6.8044432326744717E-2</c:v>
                </c:pt>
                <c:pt idx="11">
                  <c:v>6.8176051280265368E-2</c:v>
                </c:pt>
                <c:pt idx="12">
                  <c:v>6.8321153266253515E-2</c:v>
                </c:pt>
                <c:pt idx="13">
                  <c:v>6.8440113214197018E-2</c:v>
                </c:pt>
                <c:pt idx="14">
                  <c:v>6.8555763647877799E-2</c:v>
                </c:pt>
                <c:pt idx="15">
                  <c:v>6.8651955247484298E-2</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0.19946495811462242</c:v>
                </c:pt>
                <c:pt idx="1">
                  <c:v>0.20230726227972701</c:v>
                </c:pt>
                <c:pt idx="2">
                  <c:v>0.20271026221398677</c:v>
                </c:pt>
                <c:pt idx="3">
                  <c:v>0.20305102483557211</c:v>
                </c:pt>
                <c:pt idx="4">
                  <c:v>0.20565556364778848</c:v>
                </c:pt>
                <c:pt idx="5">
                  <c:v>0.2054228408283551</c:v>
                </c:pt>
                <c:pt idx="6">
                  <c:v>0.2118235894305196</c:v>
                </c:pt>
                <c:pt idx="7">
                  <c:v>0.21176183914371408</c:v>
                </c:pt>
                <c:pt idx="8">
                  <c:v>0.21163536938077271</c:v>
                </c:pt>
                <c:pt idx="9">
                  <c:v>0.21148047831706579</c:v>
                </c:pt>
                <c:pt idx="10">
                  <c:v>0.20106654439207861</c:v>
                </c:pt>
                <c:pt idx="11">
                  <c:v>0.20149615838383578</c:v>
                </c:pt>
                <c:pt idx="12">
                  <c:v>0.20197835159350955</c:v>
                </c:pt>
                <c:pt idx="13">
                  <c:v>0.20233234791089885</c:v>
                </c:pt>
                <c:pt idx="14">
                  <c:v>0.20263802688029234</c:v>
                </c:pt>
                <c:pt idx="15">
                  <c:v>0.21035858745353259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0.59019999999999995</c:v>
                </c:pt>
                <c:pt idx="1">
                  <c:v>0.59068156819876394</c:v>
                </c:pt>
                <c:pt idx="2">
                  <c:v>0.59059915712343081</c:v>
                </c:pt>
                <c:pt idx="3">
                  <c:v>0.59042230456949429</c:v>
                </c:pt>
                <c:pt idx="4">
                  <c:v>0.58990333205317513</c:v>
                </c:pt>
                <c:pt idx="5">
                  <c:v>0.59449909314764937</c:v>
                </c:pt>
                <c:pt idx="6">
                  <c:v>0.59291507516334596</c:v>
                </c:pt>
                <c:pt idx="7">
                  <c:v>0.59392887395339844</c:v>
                </c:pt>
                <c:pt idx="8">
                  <c:v>0.59482891443449615</c:v>
                </c:pt>
                <c:pt idx="9">
                  <c:v>0.59576759651160982</c:v>
                </c:pt>
                <c:pt idx="10">
                  <c:v>0.59675312027077998</c:v>
                </c:pt>
                <c:pt idx="11">
                  <c:v>0.59775975982358165</c:v>
                </c:pt>
                <c:pt idx="12">
                  <c:v>0.59877749448711703</c:v>
                </c:pt>
                <c:pt idx="13">
                  <c:v>0.59978792807699211</c:v>
                </c:pt>
                <c:pt idx="14">
                  <c:v>0.60084437192251761</c:v>
                </c:pt>
                <c:pt idx="15">
                  <c:v>0.60193255693037595</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0.12430781622310974</c:v>
                </c:pt>
                <c:pt idx="1">
                  <c:v>0.12120111393631192</c:v>
                </c:pt>
                <c:pt idx="2">
                  <c:v>0.12223686136729614</c:v>
                </c:pt>
                <c:pt idx="3">
                  <c:v>0.11970811374297791</c:v>
                </c:pt>
                <c:pt idx="4">
                  <c:v>0.12247212770077739</c:v>
                </c:pt>
                <c:pt idx="5">
                  <c:v>0.11927384334084305</c:v>
                </c:pt>
                <c:pt idx="6">
                  <c:v>0.12133138080419792</c:v>
                </c:pt>
                <c:pt idx="7">
                  <c:v>0.12059740107014758</c:v>
                </c:pt>
                <c:pt idx="8">
                  <c:v>0.11985773894536393</c:v>
                </c:pt>
                <c:pt idx="9">
                  <c:v>0.11923107474779569</c:v>
                </c:pt>
                <c:pt idx="10">
                  <c:v>0.11855747183730435</c:v>
                </c:pt>
                <c:pt idx="11">
                  <c:v>0.11803438888759631</c:v>
                </c:pt>
                <c:pt idx="12">
                  <c:v>0.117445739288654</c:v>
                </c:pt>
                <c:pt idx="13">
                  <c:v>0.1169600064440775</c:v>
                </c:pt>
                <c:pt idx="14">
                  <c:v>0.1164941313015968</c:v>
                </c:pt>
                <c:pt idx="15">
                  <c:v>0.11611950668751088</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7.9773131523307741E-2</c:v>
                </c:pt>
                <c:pt idx="1">
                  <c:v>7.8671752028090555E-2</c:v>
                </c:pt>
                <c:pt idx="2">
                  <c:v>7.9109939979505189E-2</c:v>
                </c:pt>
                <c:pt idx="3">
                  <c:v>7.9602710372386629E-2</c:v>
                </c:pt>
                <c:pt idx="4">
                  <c:v>7.9287354413920944E-2</c:v>
                </c:pt>
                <c:pt idx="5">
                  <c:v>8.113755836353545E-2</c:v>
                </c:pt>
                <c:pt idx="6">
                  <c:v>8.0328268960888377E-2</c:v>
                </c:pt>
                <c:pt idx="7">
                  <c:v>8.0231669312635978E-2</c:v>
                </c:pt>
                <c:pt idx="8">
                  <c:v>8.0091853594331949E-2</c:v>
                </c:pt>
                <c:pt idx="9">
                  <c:v>7.9963989726480791E-2</c:v>
                </c:pt>
                <c:pt idx="10">
                  <c:v>7.9827534642607917E-2</c:v>
                </c:pt>
                <c:pt idx="11">
                  <c:v>7.9806417087414788E-2</c:v>
                </c:pt>
                <c:pt idx="12">
                  <c:v>7.9712342416496981E-2</c:v>
                </c:pt>
                <c:pt idx="13">
                  <c:v>7.962463248620566E-2</c:v>
                </c:pt>
                <c:pt idx="14">
                  <c:v>7.9597147082498737E-2</c:v>
                </c:pt>
                <c:pt idx="15">
                  <c:v>7.9537953795379548E-2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0.27932342182098879</c:v>
                </c:pt>
                <c:pt idx="1">
                  <c:v>0.28163215885700449</c:v>
                </c:pt>
                <c:pt idx="2">
                  <c:v>0.28186209925340361</c:v>
                </c:pt>
                <c:pt idx="3">
                  <c:v>0.28175131754213234</c:v>
                </c:pt>
                <c:pt idx="4">
                  <c:v>0.28171079204359972</c:v>
                </c:pt>
                <c:pt idx="5">
                  <c:v>0.28226728050413036</c:v>
                </c:pt>
                <c:pt idx="6">
                  <c:v>0.28128622856794183</c:v>
                </c:pt>
                <c:pt idx="7">
                  <c:v>0.28147233492091495</c:v>
                </c:pt>
                <c:pt idx="8">
                  <c:v>0.28174969895544544</c:v>
                </c:pt>
                <c:pt idx="9">
                  <c:v>0.28180686843011094</c:v>
                </c:pt>
                <c:pt idx="10">
                  <c:v>0.28197587478815667</c:v>
                </c:pt>
                <c:pt idx="11">
                  <c:v>0.28197491798320112</c:v>
                </c:pt>
                <c:pt idx="12">
                  <c:v>0.28202573322358443</c:v>
                </c:pt>
                <c:pt idx="13">
                  <c:v>0.28200894115751751</c:v>
                </c:pt>
                <c:pt idx="14">
                  <c:v>0.28199704225088451</c:v>
                </c:pt>
                <c:pt idx="15">
                  <c:v>0.28193503560882405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0.51659563043259404</c:v>
                </c:pt>
                <c:pt idx="1">
                  <c:v>0.51849497517859311</c:v>
                </c:pt>
                <c:pt idx="2">
                  <c:v>0.51679109939979506</c:v>
                </c:pt>
                <c:pt idx="3">
                  <c:v>0.51893785834250294</c:v>
                </c:pt>
                <c:pt idx="4">
                  <c:v>0.51652972584170187</c:v>
                </c:pt>
                <c:pt idx="5">
                  <c:v>0.51732131779149115</c:v>
                </c:pt>
                <c:pt idx="6">
                  <c:v>0.51705412166697173</c:v>
                </c:pt>
                <c:pt idx="7">
                  <c:v>0.51769859469630153</c:v>
                </c:pt>
                <c:pt idx="8">
                  <c:v>0.51830070850485876</c:v>
                </c:pt>
                <c:pt idx="9">
                  <c:v>0.51899806709561258</c:v>
                </c:pt>
                <c:pt idx="10">
                  <c:v>0.51963911873193092</c:v>
                </c:pt>
                <c:pt idx="11">
                  <c:v>0.52018427604178785</c:v>
                </c:pt>
                <c:pt idx="12">
                  <c:v>0.52081618507126448</c:v>
                </c:pt>
                <c:pt idx="13">
                  <c:v>0.52140641991219949</c:v>
                </c:pt>
                <c:pt idx="14">
                  <c:v>0.52191167936501992</c:v>
                </c:pt>
                <c:pt idx="15">
                  <c:v>0.52240750390828561</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0.18054463406041069</c:v>
                </c:pt>
                <c:pt idx="1">
                  <c:v>0.1792588512612372</c:v>
                </c:pt>
                <c:pt idx="2">
                  <c:v>0.17620857465183098</c:v>
                </c:pt>
                <c:pt idx="3">
                  <c:v>0.15038248189847378</c:v>
                </c:pt>
                <c:pt idx="4">
                  <c:v>0.13391653872209441</c:v>
                </c:pt>
                <c:pt idx="5">
                  <c:v>0.13727701518510771</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0.81945536593958934</c:v>
                </c:pt>
                <c:pt idx="1">
                  <c:v>0.8207411487387628</c:v>
                </c:pt>
                <c:pt idx="2">
                  <c:v>0.82379142534816907</c:v>
                </c:pt>
                <c:pt idx="3">
                  <c:v>0.84961751810152641</c:v>
                </c:pt>
                <c:pt idx="4">
                  <c:v>0.8660834612779057</c:v>
                </c:pt>
                <c:pt idx="5">
                  <c:v>0.86272298481489229</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7B-46E1-8F21-6883D133489C}"/>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7B-46E1-8F21-6883D133489C}"/>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7B-46E1-8F21-6883D133489C}"/>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7B-46E1-8F21-6883D133489C}"/>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7B-46E1-8F21-6883D133489C}"/>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7B-46E1-8F21-6883D133489C}"/>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C7B-46E1-8F21-6883D133489C}"/>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7B-46E1-8F21-6883D133489C}"/>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8.130465479999998</c:v>
                </c:pt>
                <c:pt idx="1">
                  <c:v>8.7325600600000008</c:v>
                </c:pt>
                <c:pt idx="2">
                  <c:v>9.43592516</c:v>
                </c:pt>
                <c:pt idx="3">
                  <c:v>9.9664396400000008</c:v>
                </c:pt>
                <c:pt idx="4">
                  <c:v>10.710302720000001</c:v>
                </c:pt>
                <c:pt idx="5">
                  <c:v>9.5337580800000001</c:v>
                </c:pt>
                <c:pt idx="6">
                  <c:v>10.444231976639999</c:v>
                </c:pt>
                <c:pt idx="7">
                  <c:v>11.535654218198879</c:v>
                </c:pt>
                <c:pt idx="8">
                  <c:v>12.856486626182651</c:v>
                </c:pt>
                <c:pt idx="9">
                  <c:v>14.297698776977725</c:v>
                </c:pt>
                <c:pt idx="10">
                  <c:v>15.850428864157506</c:v>
                </c:pt>
                <c:pt idx="11">
                  <c:v>17.839657686609272</c:v>
                </c:pt>
                <c:pt idx="12">
                  <c:v>20.289042686980725</c:v>
                </c:pt>
                <c:pt idx="13">
                  <c:v>22.825173022853317</c:v>
                </c:pt>
                <c:pt idx="14">
                  <c:v>25.427242747458596</c:v>
                </c:pt>
                <c:pt idx="15">
                  <c:v>28.277636659448703</c:v>
                </c:pt>
              </c:numCache>
            </c:numRef>
          </c:val>
          <c:extLst>
            <c:ext xmlns:c16="http://schemas.microsoft.com/office/drawing/2014/chart" uri="{C3380CC4-5D6E-409C-BE32-E72D297353CC}">
              <c16:uniqueId val="{0000000E-BC7B-46E1-8F21-6883D133489C}"/>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0.0</c:formatCode>
                <c:ptCount val="1"/>
                <c:pt idx="0">
                  <c:v>1496</c:v>
                </c:pt>
              </c:numCache>
            </c:numRef>
          </c:val>
          <c:extLst>
            <c:ext xmlns:c16="http://schemas.microsoft.com/office/drawing/2014/chart" uri="{C3380CC4-5D6E-409C-BE32-E72D297353CC}">
              <c16:uniqueId val="{00000000-4AF0-4781-8BE0-C5ED064C508E}"/>
            </c:ext>
          </c:extLst>
        </c:ser>
        <c:ser>
          <c:idx val="1"/>
          <c:order val="1"/>
          <c:tx>
            <c:strRef>
              <c:f>Sheet1!$C$1</c:f>
              <c:strCache>
                <c:ptCount val="1"/>
                <c:pt idx="0">
                  <c:v>2019</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0.0</c:formatCode>
                <c:ptCount val="1"/>
                <c:pt idx="0">
                  <c:v>1350</c:v>
                </c:pt>
              </c:numCache>
            </c:numRef>
          </c:val>
          <c:extLst>
            <c:ext xmlns:c16="http://schemas.microsoft.com/office/drawing/2014/chart" uri="{C3380CC4-5D6E-409C-BE32-E72D297353CC}">
              <c16:uniqueId val="{00000001-4AF0-4781-8BE0-C5ED064C508E}"/>
            </c:ext>
          </c:extLst>
        </c:ser>
        <c:ser>
          <c:idx val="2"/>
          <c:order val="2"/>
          <c:tx>
            <c:strRef>
              <c:f>Sheet1!$D$1</c:f>
              <c:strCache>
                <c:ptCount val="1"/>
                <c:pt idx="0">
                  <c:v>2020</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Sheet1!$D$2</c:f>
              <c:numCache>
                <c:formatCode>0.0</c:formatCode>
                <c:ptCount val="1"/>
                <c:pt idx="0">
                  <c:v>1322</c:v>
                </c:pt>
              </c:numCache>
            </c:numRef>
          </c:val>
          <c:extLst>
            <c:ext xmlns:c16="http://schemas.microsoft.com/office/drawing/2014/chart" uri="{C3380CC4-5D6E-409C-BE32-E72D297353CC}">
              <c16:uniqueId val="{00000002-4AF0-4781-8BE0-C5ED064C508E}"/>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2200"/>
          <c:min val="0"/>
        </c:scaling>
        <c:delete val="1"/>
        <c:axPos val="l"/>
        <c:numFmt formatCode="0.0"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04479506448205E-2"/>
          <c:y val="0.33341233047919572"/>
          <c:w val="0.96212329270705244"/>
          <c:h val="0.32389100042349067"/>
        </c:manualLayout>
      </c:layout>
      <c:barChart>
        <c:barDir val="col"/>
        <c:grouping val="clustered"/>
        <c:varyColors val="0"/>
        <c:ser>
          <c:idx val="0"/>
          <c:order val="0"/>
          <c:tx>
            <c:strRef>
              <c:f>Sheet1!$B$1</c:f>
              <c:strCache>
                <c:ptCount val="1"/>
                <c:pt idx="0">
                  <c:v>Column1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Sheet1!$A$2:$A$12</c:f>
              <c:strCache>
                <c:ptCount val="11"/>
                <c:pt idx="0">
                  <c:v>2015</c:v>
                </c:pt>
                <c:pt idx="1">
                  <c:v>2016</c:v>
                </c:pt>
                <c:pt idx="2">
                  <c:v>2017</c:v>
                </c:pt>
                <c:pt idx="3">
                  <c:v>2018</c:v>
                </c:pt>
                <c:pt idx="4">
                  <c:v>2019</c:v>
                </c:pt>
                <c:pt idx="5">
                  <c:v>2020</c:v>
                </c:pt>
                <c:pt idx="6">
                  <c:v>2021E</c:v>
                </c:pt>
                <c:pt idx="7">
                  <c:v>2022F</c:v>
                </c:pt>
                <c:pt idx="8">
                  <c:v>2023F</c:v>
                </c:pt>
                <c:pt idx="9">
                  <c:v>2024F</c:v>
                </c:pt>
                <c:pt idx="10">
                  <c:v>2025F</c:v>
                </c:pt>
              </c:strCache>
            </c:strRef>
          </c:cat>
          <c:val>
            <c:numRef>
              <c:f>Sheet1!$B$2:$B$12</c:f>
              <c:numCache>
                <c:formatCode>0.00</c:formatCode>
                <c:ptCount val="11"/>
                <c:pt idx="0">
                  <c:v>370.81183360000017</c:v>
                </c:pt>
                <c:pt idx="1">
                  <c:v>416.26115779200018</c:v>
                </c:pt>
                <c:pt idx="2">
                  <c:v>448.25221651999999</c:v>
                </c:pt>
                <c:pt idx="3">
                  <c:v>530.33651649000001</c:v>
                </c:pt>
                <c:pt idx="4">
                  <c:v>562.20457704</c:v>
                </c:pt>
                <c:pt idx="5">
                  <c:v>571.24539852599992</c:v>
                </c:pt>
                <c:pt idx="6">
                  <c:v>631.12649128056</c:v>
                </c:pt>
                <c:pt idx="7">
                  <c:v>705.19649456520006</c:v>
                </c:pt>
                <c:pt idx="8">
                  <c:v>799.77448731840002</c:v>
                </c:pt>
                <c:pt idx="9">
                  <c:v>821.96029931399994</c:v>
                </c:pt>
                <c:pt idx="10">
                  <c:v>848.53861567199988</c:v>
                </c:pt>
              </c:numCache>
            </c:numRef>
          </c:val>
          <c:extLst>
            <c:ext xmlns:c16="http://schemas.microsoft.com/office/drawing/2014/chart" uri="{C3380CC4-5D6E-409C-BE32-E72D297353CC}">
              <c16:uniqueId val="{00000000-946A-47F9-BBF7-5C9069138287}"/>
            </c:ext>
          </c:extLst>
        </c:ser>
        <c:dLbls>
          <c:showLegendKey val="0"/>
          <c:showVal val="0"/>
          <c:showCatName val="0"/>
          <c:showSerName val="0"/>
          <c:showPercent val="0"/>
          <c:showBubbleSize val="0"/>
        </c:dLbls>
        <c:gapWidth val="100"/>
        <c:overlap val="-24"/>
        <c:axId val="638725423"/>
        <c:axId val="638725839"/>
      </c:barChart>
      <c:catAx>
        <c:axId val="6387254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38725839"/>
        <c:crosses val="autoZero"/>
        <c:auto val="1"/>
        <c:lblAlgn val="ctr"/>
        <c:lblOffset val="100"/>
        <c:noMultiLvlLbl val="0"/>
      </c:catAx>
      <c:valAx>
        <c:axId val="638725839"/>
        <c:scaling>
          <c:orientation val="minMax"/>
        </c:scaling>
        <c:delete val="1"/>
        <c:axPos val="l"/>
        <c:numFmt formatCode="0.00" sourceLinked="1"/>
        <c:majorTickMark val="none"/>
        <c:minorTickMark val="none"/>
        <c:tickLblPos val="nextTo"/>
        <c:crossAx val="638725423"/>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Series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2"/>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Sheet1!$A$2:$A$6</c:f>
              <c:strCache>
                <c:ptCount val="5"/>
                <c:pt idx="0">
                  <c:v>Agrochemicals &amp; Fertilizers</c:v>
                </c:pt>
                <c:pt idx="1">
                  <c:v>Pharmaceuticals including Biotechnology</c:v>
                </c:pt>
                <c:pt idx="2">
                  <c:v>Petrochemicals</c:v>
                </c:pt>
                <c:pt idx="3">
                  <c:v>Specialty Chemicals</c:v>
                </c:pt>
                <c:pt idx="4">
                  <c:v>Bulk Chemicals </c:v>
                </c:pt>
              </c:strCache>
            </c:strRef>
          </c:cat>
          <c:val>
            <c:numRef>
              <c:f>Sheet1!$B$2:$B$6</c:f>
              <c:numCache>
                <c:formatCode>0%</c:formatCode>
                <c:ptCount val="5"/>
                <c:pt idx="0">
                  <c:v>0.12</c:v>
                </c:pt>
                <c:pt idx="1">
                  <c:v>0.17</c:v>
                </c:pt>
                <c:pt idx="2">
                  <c:v>0.22</c:v>
                </c:pt>
                <c:pt idx="3">
                  <c:v>0.24</c:v>
                </c:pt>
                <c:pt idx="4">
                  <c:v>0.25</c:v>
                </c:pt>
              </c:numCache>
            </c:numRef>
          </c:val>
          <c:extLst>
            <c:ext xmlns:c16="http://schemas.microsoft.com/office/drawing/2014/chart" uri="{C3380CC4-5D6E-409C-BE32-E72D297353CC}">
              <c16:uniqueId val="{00000000-4803-41B3-AB21-39A3A77FC387}"/>
            </c:ext>
          </c:extLst>
        </c:ser>
        <c:dLbls>
          <c:showLegendKey val="0"/>
          <c:showVal val="0"/>
          <c:showCatName val="0"/>
          <c:showSerName val="0"/>
          <c:showPercent val="0"/>
          <c:showBubbleSize val="0"/>
        </c:dLbls>
        <c:gapWidth val="100"/>
        <c:axId val="1274812024"/>
        <c:axId val="1274806448"/>
      </c:barChart>
      <c:catAx>
        <c:axId val="1274812024"/>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274806448"/>
        <c:crosses val="autoZero"/>
        <c:auto val="1"/>
        <c:lblAlgn val="ctr"/>
        <c:lblOffset val="100"/>
        <c:noMultiLvlLbl val="0"/>
      </c:catAx>
      <c:valAx>
        <c:axId val="1274806448"/>
        <c:scaling>
          <c:orientation val="minMax"/>
        </c:scaling>
        <c:delete val="1"/>
        <c:axPos val="b"/>
        <c:numFmt formatCode="0%" sourceLinked="1"/>
        <c:majorTickMark val="none"/>
        <c:minorTickMark val="none"/>
        <c:tickLblPos val="nextTo"/>
        <c:crossAx val="1274812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716946841355503E-3"/>
          <c:y val="0.22605914176716185"/>
          <c:w val="0.96051661990032045"/>
          <c:h val="0.49840751663455579"/>
        </c:manualLayout>
      </c:layout>
      <c:barChart>
        <c:barDir val="col"/>
        <c:grouping val="clustered"/>
        <c:varyColors val="0"/>
        <c:ser>
          <c:idx val="0"/>
          <c:order val="0"/>
          <c:tx>
            <c:strRef>
              <c:f>Sheet1!$B$1</c:f>
              <c:strCache>
                <c:ptCount val="1"/>
                <c:pt idx="0">
                  <c:v>Earlier Projection (GDP FY2022)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Sheet1!$B$2:$B$7</c:f>
              <c:numCache>
                <c:formatCode>0.0</c:formatCode>
                <c:ptCount val="6"/>
                <c:pt idx="0">
                  <c:v>13.7</c:v>
                </c:pt>
                <c:pt idx="1">
                  <c:v>11.2</c:v>
                </c:pt>
                <c:pt idx="2">
                  <c:v>13.5</c:v>
                </c:pt>
                <c:pt idx="3">
                  <c:v>11.5</c:v>
                </c:pt>
                <c:pt idx="4">
                  <c:v>10.5</c:v>
                </c:pt>
                <c:pt idx="5">
                  <c:v>13.2</c:v>
                </c:pt>
              </c:numCache>
            </c:numRef>
          </c:val>
          <c:extLst>
            <c:ext xmlns:c16="http://schemas.microsoft.com/office/drawing/2014/chart" uri="{C3380CC4-5D6E-409C-BE32-E72D297353CC}">
              <c16:uniqueId val="{00000000-F01A-4A37-8328-1E4975A17C68}"/>
            </c:ext>
          </c:extLst>
        </c:ser>
        <c:ser>
          <c:idx val="1"/>
          <c:order val="1"/>
          <c:tx>
            <c:strRef>
              <c:f>Sheet1!$C$1</c:f>
              <c:strCache>
                <c:ptCount val="1"/>
                <c:pt idx="0">
                  <c:v>Revised Projection (GDP FY2022)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Sheet1!$C$2:$C$7</c:f>
              <c:numCache>
                <c:formatCode>0.0</c:formatCode>
                <c:ptCount val="6"/>
                <c:pt idx="0">
                  <c:v>9.3000000000000007</c:v>
                </c:pt>
                <c:pt idx="1">
                  <c:v>9.8000000000000007</c:v>
                </c:pt>
                <c:pt idx="2">
                  <c:v>10.6</c:v>
                </c:pt>
                <c:pt idx="3">
                  <c:v>10.4</c:v>
                </c:pt>
                <c:pt idx="4">
                  <c:v>10.1</c:v>
                </c:pt>
                <c:pt idx="5">
                  <c:v>11.4</c:v>
                </c:pt>
              </c:numCache>
            </c:numRef>
          </c:val>
          <c:extLst>
            <c:ext xmlns:c16="http://schemas.microsoft.com/office/drawing/2014/chart" uri="{C3380CC4-5D6E-409C-BE32-E72D297353CC}">
              <c16:uniqueId val="{00000001-F01A-4A37-8328-1E4975A17C68}"/>
            </c:ext>
          </c:extLst>
        </c:ser>
        <c:dLbls>
          <c:dLblPos val="outEnd"/>
          <c:showLegendKey val="0"/>
          <c:showVal val="1"/>
          <c:showCatName val="0"/>
          <c:showSerName val="0"/>
          <c:showPercent val="0"/>
          <c:showBubbleSize val="0"/>
        </c:dLbls>
        <c:gapWidth val="100"/>
        <c:overlap val="-24"/>
        <c:axId val="-1325765872"/>
        <c:axId val="-1325772400"/>
      </c:barChart>
      <c:catAx>
        <c:axId val="-132576587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325772400"/>
        <c:crosses val="autoZero"/>
        <c:auto val="1"/>
        <c:lblAlgn val="ctr"/>
        <c:lblOffset val="100"/>
        <c:noMultiLvlLbl val="0"/>
      </c:catAx>
      <c:valAx>
        <c:axId val="-1325772400"/>
        <c:scaling>
          <c:orientation val="minMax"/>
          <c:min val="0"/>
        </c:scaling>
        <c:delete val="1"/>
        <c:axPos val="l"/>
        <c:numFmt formatCode="0.0" sourceLinked="1"/>
        <c:majorTickMark val="none"/>
        <c:minorTickMark val="none"/>
        <c:tickLblPos val="nextTo"/>
        <c:crossAx val="-1325765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0.1157</c:v>
                </c:pt>
                <c:pt idx="1">
                  <c:v>0.115</c:v>
                </c:pt>
                <c:pt idx="2">
                  <c:v>0.1144</c:v>
                </c:pt>
                <c:pt idx="3">
                  <c:v>0.1138</c:v>
                </c:pt>
                <c:pt idx="4">
                  <c:v>0.1132</c:v>
                </c:pt>
                <c:pt idx="5">
                  <c:v>0.1134</c:v>
                </c:pt>
                <c:pt idx="6">
                  <c:v>0.1114</c:v>
                </c:pt>
                <c:pt idx="7">
                  <c:v>0.1105</c:v>
                </c:pt>
                <c:pt idx="8">
                  <c:v>0.10920000000000001</c:v>
                </c:pt>
                <c:pt idx="9">
                  <c:v>0.1079</c:v>
                </c:pt>
                <c:pt idx="10">
                  <c:v>0.107</c:v>
                </c:pt>
                <c:pt idx="11">
                  <c:v>0.1061</c:v>
                </c:pt>
                <c:pt idx="12">
                  <c:v>0.1052</c:v>
                </c:pt>
                <c:pt idx="13">
                  <c:v>0.1042</c:v>
                </c:pt>
                <c:pt idx="14">
                  <c:v>0.1033</c:v>
                </c:pt>
                <c:pt idx="15">
                  <c:v>0.1013</c:v>
                </c:pt>
              </c:numCache>
            </c:numRef>
          </c:val>
          <c:extLst>
            <c:ext xmlns:c16="http://schemas.microsoft.com/office/drawing/2014/chart" uri="{C3380CC4-5D6E-409C-BE32-E72D297353CC}">
              <c16:uniqueId val="{00000000-7394-4BB2-8B69-D68F3588CE36}"/>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7.3499999999999996E-2</c:v>
                </c:pt>
                <c:pt idx="1">
                  <c:v>7.3300000000000004E-2</c:v>
                </c:pt>
                <c:pt idx="2">
                  <c:v>7.2999999999999995E-2</c:v>
                </c:pt>
                <c:pt idx="3">
                  <c:v>7.2800000000000004E-2</c:v>
                </c:pt>
                <c:pt idx="4">
                  <c:v>7.2499999999999995E-2</c:v>
                </c:pt>
                <c:pt idx="5">
                  <c:v>7.2300000000000003E-2</c:v>
                </c:pt>
                <c:pt idx="6">
                  <c:v>7.1999999999999995E-2</c:v>
                </c:pt>
                <c:pt idx="7">
                  <c:v>7.1800000000000003E-2</c:v>
                </c:pt>
                <c:pt idx="8">
                  <c:v>7.1499999999999994E-2</c:v>
                </c:pt>
                <c:pt idx="9">
                  <c:v>7.1300000000000002E-2</c:v>
                </c:pt>
                <c:pt idx="10">
                  <c:v>7.0999999999999994E-2</c:v>
                </c:pt>
                <c:pt idx="11">
                  <c:v>7.0800000000000002E-2</c:v>
                </c:pt>
                <c:pt idx="12">
                  <c:v>7.0499999999999993E-2</c:v>
                </c:pt>
                <c:pt idx="13">
                  <c:v>7.0300000000000001E-2</c:v>
                </c:pt>
                <c:pt idx="14">
                  <c:v>7.0000000000000007E-2</c:v>
                </c:pt>
                <c:pt idx="15">
                  <c:v>6.9800000000000001E-2</c:v>
                </c:pt>
              </c:numCache>
            </c:numRef>
          </c:val>
          <c:extLst>
            <c:ext xmlns:c16="http://schemas.microsoft.com/office/drawing/2014/chart" uri="{C3380CC4-5D6E-409C-BE32-E72D297353CC}">
              <c16:uniqueId val="{00000001-7394-4BB2-8B69-D68F3588CE36}"/>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0.20399999999999999</c:v>
                </c:pt>
                <c:pt idx="1">
                  <c:v>0.20399999999999999</c:v>
                </c:pt>
                <c:pt idx="2">
                  <c:v>0.20399999999999999</c:v>
                </c:pt>
                <c:pt idx="3">
                  <c:v>0.20399999999999999</c:v>
                </c:pt>
                <c:pt idx="4">
                  <c:v>0.20399999999999999</c:v>
                </c:pt>
                <c:pt idx="5">
                  <c:v>0.2034</c:v>
                </c:pt>
                <c:pt idx="6">
                  <c:v>0.20499999999999999</c:v>
                </c:pt>
                <c:pt idx="7">
                  <c:v>0.20519999999999999</c:v>
                </c:pt>
                <c:pt idx="8">
                  <c:v>0.20580000000000001</c:v>
                </c:pt>
                <c:pt idx="9">
                  <c:v>0.2064</c:v>
                </c:pt>
                <c:pt idx="10">
                  <c:v>0.20660000000000001</c:v>
                </c:pt>
                <c:pt idx="11">
                  <c:v>0.2069</c:v>
                </c:pt>
                <c:pt idx="12">
                  <c:v>0.20710000000000001</c:v>
                </c:pt>
                <c:pt idx="13">
                  <c:v>0.20730000000000001</c:v>
                </c:pt>
                <c:pt idx="14">
                  <c:v>0.20760000000000001</c:v>
                </c:pt>
                <c:pt idx="15">
                  <c:v>0.20780000000000001</c:v>
                </c:pt>
              </c:numCache>
            </c:numRef>
          </c:val>
          <c:extLst>
            <c:ext xmlns:c16="http://schemas.microsoft.com/office/drawing/2014/chart" uri="{C3380CC4-5D6E-409C-BE32-E72D297353CC}">
              <c16:uniqueId val="{00000002-7394-4BB2-8B69-D68F3588CE36}"/>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0.60680000000000001</c:v>
                </c:pt>
                <c:pt idx="1">
                  <c:v>0.60770000000000002</c:v>
                </c:pt>
                <c:pt idx="2">
                  <c:v>0.60860000000000003</c:v>
                </c:pt>
                <c:pt idx="3">
                  <c:v>0.60940000000000005</c:v>
                </c:pt>
                <c:pt idx="4">
                  <c:v>0.61029999999999995</c:v>
                </c:pt>
                <c:pt idx="5">
                  <c:v>0.6109</c:v>
                </c:pt>
                <c:pt idx="6">
                  <c:v>0.61160000000000003</c:v>
                </c:pt>
                <c:pt idx="7">
                  <c:v>0.61250000000000004</c:v>
                </c:pt>
                <c:pt idx="8">
                  <c:v>0.61350000000000005</c:v>
                </c:pt>
                <c:pt idx="9">
                  <c:v>0.61439999999999995</c:v>
                </c:pt>
                <c:pt idx="10">
                  <c:v>0.61529999999999996</c:v>
                </c:pt>
                <c:pt idx="11">
                  <c:v>0.61629999999999996</c:v>
                </c:pt>
                <c:pt idx="12">
                  <c:v>0.61719999999999997</c:v>
                </c:pt>
                <c:pt idx="13">
                  <c:v>0.61809999999999998</c:v>
                </c:pt>
                <c:pt idx="14">
                  <c:v>0.61909999999999998</c:v>
                </c:pt>
                <c:pt idx="15">
                  <c:v>0.62109999999999999</c:v>
                </c:pt>
              </c:numCache>
            </c:numRef>
          </c:val>
          <c:extLst>
            <c:ext xmlns:c16="http://schemas.microsoft.com/office/drawing/2014/chart" uri="{C3380CC4-5D6E-409C-BE32-E72D297353CC}">
              <c16:uniqueId val="{00000003-7394-4BB2-8B69-D68F3588CE3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0.1084</c:v>
                </c:pt>
                <c:pt idx="1">
                  <c:v>0.1079</c:v>
                </c:pt>
                <c:pt idx="2">
                  <c:v>0.1084</c:v>
                </c:pt>
                <c:pt idx="3">
                  <c:v>0.1077</c:v>
                </c:pt>
                <c:pt idx="4">
                  <c:v>0.1072</c:v>
                </c:pt>
                <c:pt idx="5">
                  <c:v>0.1166</c:v>
                </c:pt>
                <c:pt idx="6">
                  <c:v>0.1153</c:v>
                </c:pt>
                <c:pt idx="7">
                  <c:v>0.11559999999999999</c:v>
                </c:pt>
                <c:pt idx="8">
                  <c:v>0.1157</c:v>
                </c:pt>
                <c:pt idx="9">
                  <c:v>0.1154</c:v>
                </c:pt>
                <c:pt idx="10">
                  <c:v>0.11360000000000001</c:v>
                </c:pt>
                <c:pt idx="11">
                  <c:v>0.1124</c:v>
                </c:pt>
                <c:pt idx="12">
                  <c:v>0.112</c:v>
                </c:pt>
                <c:pt idx="13">
                  <c:v>0.1111</c:v>
                </c:pt>
                <c:pt idx="14">
                  <c:v>0.1099</c:v>
                </c:pt>
                <c:pt idx="15">
                  <c:v>0.109</c:v>
                </c:pt>
              </c:numCache>
            </c:numRef>
          </c:val>
          <c:extLst>
            <c:ext xmlns:c16="http://schemas.microsoft.com/office/drawing/2014/chart" uri="{C3380CC4-5D6E-409C-BE32-E72D297353CC}">
              <c16:uniqueId val="{00000000-5DFE-4FEB-AD79-04EA6821A9C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7.4099999999999999E-2</c:v>
                </c:pt>
                <c:pt idx="1">
                  <c:v>7.46E-2</c:v>
                </c:pt>
                <c:pt idx="2">
                  <c:v>7.4099999999999999E-2</c:v>
                </c:pt>
                <c:pt idx="3">
                  <c:v>7.4800000000000005E-2</c:v>
                </c:pt>
                <c:pt idx="4">
                  <c:v>7.5300000000000006E-2</c:v>
                </c:pt>
                <c:pt idx="5">
                  <c:v>7.5600000000000001E-2</c:v>
                </c:pt>
                <c:pt idx="6">
                  <c:v>7.5800000000000006E-2</c:v>
                </c:pt>
                <c:pt idx="7">
                  <c:v>7.5899999999999995E-2</c:v>
                </c:pt>
                <c:pt idx="8">
                  <c:v>7.5999999999999998E-2</c:v>
                </c:pt>
                <c:pt idx="9">
                  <c:v>7.6100000000000001E-2</c:v>
                </c:pt>
                <c:pt idx="10">
                  <c:v>7.6200000000000004E-2</c:v>
                </c:pt>
                <c:pt idx="11">
                  <c:v>7.6300000000000007E-2</c:v>
                </c:pt>
                <c:pt idx="12">
                  <c:v>7.6399999999999996E-2</c:v>
                </c:pt>
                <c:pt idx="13">
                  <c:v>7.6499999999999999E-2</c:v>
                </c:pt>
                <c:pt idx="14">
                  <c:v>7.6600000000000001E-2</c:v>
                </c:pt>
                <c:pt idx="15">
                  <c:v>7.6700000000000004E-2</c:v>
                </c:pt>
              </c:numCache>
            </c:numRef>
          </c:val>
          <c:extLst>
            <c:ext xmlns:c16="http://schemas.microsoft.com/office/drawing/2014/chart" uri="{C3380CC4-5D6E-409C-BE32-E72D297353CC}">
              <c16:uniqueId val="{00000001-5DFE-4FEB-AD79-04EA6821A9C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0.2999</c:v>
                </c:pt>
                <c:pt idx="1">
                  <c:v>0.2979</c:v>
                </c:pt>
                <c:pt idx="2">
                  <c:v>0.29909999999999998</c:v>
                </c:pt>
                <c:pt idx="3">
                  <c:v>0.29949999999999999</c:v>
                </c:pt>
                <c:pt idx="4">
                  <c:v>0.30209999999999998</c:v>
                </c:pt>
                <c:pt idx="5">
                  <c:v>0.29649999999999999</c:v>
                </c:pt>
                <c:pt idx="6">
                  <c:v>0.30180000000000001</c:v>
                </c:pt>
                <c:pt idx="7">
                  <c:v>0.30070000000000002</c:v>
                </c:pt>
                <c:pt idx="8">
                  <c:v>0.29980000000000001</c:v>
                </c:pt>
                <c:pt idx="9">
                  <c:v>0.29930000000000001</c:v>
                </c:pt>
                <c:pt idx="10">
                  <c:v>0.30030000000000001</c:v>
                </c:pt>
                <c:pt idx="11">
                  <c:v>0.30070000000000002</c:v>
                </c:pt>
                <c:pt idx="12">
                  <c:v>0.30030000000000001</c:v>
                </c:pt>
                <c:pt idx="13">
                  <c:v>0.3004</c:v>
                </c:pt>
                <c:pt idx="14">
                  <c:v>0.30080000000000001</c:v>
                </c:pt>
                <c:pt idx="15">
                  <c:v>0.3009</c:v>
                </c:pt>
              </c:numCache>
            </c:numRef>
          </c:val>
          <c:extLst>
            <c:ext xmlns:c16="http://schemas.microsoft.com/office/drawing/2014/chart" uri="{C3380CC4-5D6E-409C-BE32-E72D297353CC}">
              <c16:uniqueId val="{00000002-5DFE-4FEB-AD79-04EA6821A9C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0.51759999999999995</c:v>
                </c:pt>
                <c:pt idx="1">
                  <c:v>0.51959999999999995</c:v>
                </c:pt>
                <c:pt idx="2">
                  <c:v>0.51839999999999997</c:v>
                </c:pt>
                <c:pt idx="3">
                  <c:v>0.51800000000000002</c:v>
                </c:pt>
                <c:pt idx="4">
                  <c:v>0.51539999999999997</c:v>
                </c:pt>
                <c:pt idx="5">
                  <c:v>0.51129999999999998</c:v>
                </c:pt>
                <c:pt idx="6">
                  <c:v>0.5071</c:v>
                </c:pt>
                <c:pt idx="7">
                  <c:v>0.50780000000000003</c:v>
                </c:pt>
                <c:pt idx="8">
                  <c:v>0.50849999999999995</c:v>
                </c:pt>
                <c:pt idx="9">
                  <c:v>0.50919999999999999</c:v>
                </c:pt>
                <c:pt idx="10">
                  <c:v>0.50990000000000002</c:v>
                </c:pt>
                <c:pt idx="11">
                  <c:v>0.51060000000000005</c:v>
                </c:pt>
                <c:pt idx="12">
                  <c:v>0.51129999999999998</c:v>
                </c:pt>
                <c:pt idx="13">
                  <c:v>0.51200000000000001</c:v>
                </c:pt>
                <c:pt idx="14">
                  <c:v>0.51270000000000004</c:v>
                </c:pt>
                <c:pt idx="15">
                  <c:v>0.51339999999999997</c:v>
                </c:pt>
              </c:numCache>
            </c:numRef>
          </c:val>
          <c:extLst>
            <c:ext xmlns:c16="http://schemas.microsoft.com/office/drawing/2014/chart" uri="{C3380CC4-5D6E-409C-BE32-E72D297353CC}">
              <c16:uniqueId val="{00000003-5DFE-4FEB-AD79-04EA6821A9C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E95-4460-A31D-DD010DD8B66B}"/>
              </c:ext>
            </c:extLst>
          </c:dPt>
          <c:dPt>
            <c:idx val="5"/>
            <c:invertIfNegative val="0"/>
            <c:bubble3D val="0"/>
            <c:extLst>
              <c:ext xmlns:c16="http://schemas.microsoft.com/office/drawing/2014/chart" uri="{C3380CC4-5D6E-409C-BE32-E72D297353CC}">
                <c16:uniqueId val="{00000001-AE95-4460-A31D-DD010DD8B66B}"/>
              </c:ext>
            </c:extLst>
          </c:dPt>
          <c:dPt>
            <c:idx val="6"/>
            <c:invertIfNegative val="0"/>
            <c:bubble3D val="0"/>
            <c:extLst>
              <c:ext xmlns:c16="http://schemas.microsoft.com/office/drawing/2014/chart" uri="{C3380CC4-5D6E-409C-BE32-E72D297353CC}">
                <c16:uniqueId val="{00000002-AE95-4460-A31D-DD010DD8B66B}"/>
              </c:ext>
            </c:extLst>
          </c:dPt>
          <c:dPt>
            <c:idx val="7"/>
            <c:invertIfNegative val="0"/>
            <c:bubble3D val="0"/>
            <c:extLst>
              <c:ext xmlns:c16="http://schemas.microsoft.com/office/drawing/2014/chart" uri="{C3380CC4-5D6E-409C-BE32-E72D297353CC}">
                <c16:uniqueId val="{00000003-AE95-4460-A31D-DD010DD8B66B}"/>
              </c:ext>
            </c:extLst>
          </c:dPt>
          <c:dPt>
            <c:idx val="8"/>
            <c:invertIfNegative val="0"/>
            <c:bubble3D val="0"/>
            <c:extLst>
              <c:ext xmlns:c16="http://schemas.microsoft.com/office/drawing/2014/chart" uri="{C3380CC4-5D6E-409C-BE32-E72D297353CC}">
                <c16:uniqueId val="{00000004-AE95-4460-A31D-DD010DD8B66B}"/>
              </c:ext>
            </c:extLst>
          </c:dPt>
          <c:dPt>
            <c:idx val="9"/>
            <c:invertIfNegative val="0"/>
            <c:bubble3D val="0"/>
            <c:extLst>
              <c:ext xmlns:c16="http://schemas.microsoft.com/office/drawing/2014/chart" uri="{C3380CC4-5D6E-409C-BE32-E72D297353CC}">
                <c16:uniqueId val="{00000005-AE95-4460-A31D-DD010DD8B66B}"/>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AE95-4460-A31D-DD010DD8B66B}"/>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AE95-4460-A31D-DD010DD8B66B}"/>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0.81540000000000001</c:v>
                </c:pt>
                <c:pt idx="1">
                  <c:v>0.82730000000000004</c:v>
                </c:pt>
                <c:pt idx="2">
                  <c:v>0.82889999999999997</c:v>
                </c:pt>
                <c:pt idx="3">
                  <c:v>0.82930000000000004</c:v>
                </c:pt>
                <c:pt idx="4">
                  <c:v>0.83889999999999998</c:v>
                </c:pt>
                <c:pt idx="5">
                  <c:v>0.79790000000000005</c:v>
                </c:pt>
                <c:pt idx="6">
                  <c:v>0.82809999999999995</c:v>
                </c:pt>
                <c:pt idx="7">
                  <c:v>0.83409999999999995</c:v>
                </c:pt>
                <c:pt idx="8">
                  <c:v>0.83850000000000002</c:v>
                </c:pt>
                <c:pt idx="9">
                  <c:v>0.8458</c:v>
                </c:pt>
                <c:pt idx="10">
                  <c:v>0.85019999999999996</c:v>
                </c:pt>
                <c:pt idx="11">
                  <c:v>0.85980000000000001</c:v>
                </c:pt>
                <c:pt idx="12">
                  <c:v>0.86339999999999995</c:v>
                </c:pt>
                <c:pt idx="13">
                  <c:v>0.87619999999999998</c:v>
                </c:pt>
                <c:pt idx="14">
                  <c:v>0.88480000000000003</c:v>
                </c:pt>
                <c:pt idx="15">
                  <c:v>0.89019999999999999</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0.18759999999999999</c:v>
                </c:pt>
                <c:pt idx="1">
                  <c:v>0.187</c:v>
                </c:pt>
                <c:pt idx="2">
                  <c:v>0.18809999999999999</c:v>
                </c:pt>
                <c:pt idx="3">
                  <c:v>0.1883</c:v>
                </c:pt>
                <c:pt idx="4">
                  <c:v>0.1875</c:v>
                </c:pt>
                <c:pt idx="5">
                  <c:v>0.18820000000000001</c:v>
                </c:pt>
                <c:pt idx="6">
                  <c:v>0.1875</c:v>
                </c:pt>
                <c:pt idx="7">
                  <c:v>0.18740000000000001</c:v>
                </c:pt>
                <c:pt idx="8">
                  <c:v>0.18629999999999999</c:v>
                </c:pt>
                <c:pt idx="9">
                  <c:v>0.1862</c:v>
                </c:pt>
                <c:pt idx="10">
                  <c:v>0.18579999999999999</c:v>
                </c:pt>
                <c:pt idx="11">
                  <c:v>0.18579999999999999</c:v>
                </c:pt>
                <c:pt idx="12">
                  <c:v>0.18329999999999999</c:v>
                </c:pt>
                <c:pt idx="13">
                  <c:v>0.1845</c:v>
                </c:pt>
                <c:pt idx="14">
                  <c:v>0.18459999999999999</c:v>
                </c:pt>
                <c:pt idx="15">
                  <c:v>0.18340000000000001</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5.79E-2</c:v>
                </c:pt>
                <c:pt idx="1">
                  <c:v>5.79E-2</c:v>
                </c:pt>
                <c:pt idx="2">
                  <c:v>5.79E-2</c:v>
                </c:pt>
                <c:pt idx="3">
                  <c:v>5.8000000000000003E-2</c:v>
                </c:pt>
                <c:pt idx="4">
                  <c:v>5.8000000000000003E-2</c:v>
                </c:pt>
                <c:pt idx="5">
                  <c:v>5.8099999999999999E-2</c:v>
                </c:pt>
                <c:pt idx="6">
                  <c:v>5.8099999999999999E-2</c:v>
                </c:pt>
                <c:pt idx="7">
                  <c:v>5.8099999999999999E-2</c:v>
                </c:pt>
                <c:pt idx="8">
                  <c:v>5.8099999999999999E-2</c:v>
                </c:pt>
                <c:pt idx="9">
                  <c:v>5.8099999999999999E-2</c:v>
                </c:pt>
                <c:pt idx="10">
                  <c:v>5.8099999999999999E-2</c:v>
                </c:pt>
                <c:pt idx="11">
                  <c:v>5.8200000000000002E-2</c:v>
                </c:pt>
                <c:pt idx="12">
                  <c:v>5.8200000000000002E-2</c:v>
                </c:pt>
                <c:pt idx="13">
                  <c:v>5.8200000000000002E-2</c:v>
                </c:pt>
                <c:pt idx="14">
                  <c:v>5.8200000000000002E-2</c:v>
                </c:pt>
                <c:pt idx="15">
                  <c:v>5.8200000000000002E-2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0.16750000000000001</c:v>
                </c:pt>
                <c:pt idx="1">
                  <c:v>0.16789999999999999</c:v>
                </c:pt>
                <c:pt idx="2">
                  <c:v>0.16739999999999999</c:v>
                </c:pt>
                <c:pt idx="3">
                  <c:v>0.16739999999999999</c:v>
                </c:pt>
                <c:pt idx="4">
                  <c:v>0.16819999999999999</c:v>
                </c:pt>
                <c:pt idx="5">
                  <c:v>0.16769999999999999</c:v>
                </c:pt>
                <c:pt idx="6">
                  <c:v>0.1686</c:v>
                </c:pt>
                <c:pt idx="7">
                  <c:v>0.16830000000000001</c:v>
                </c:pt>
                <c:pt idx="8">
                  <c:v>0.16850000000000001</c:v>
                </c:pt>
                <c:pt idx="9">
                  <c:v>0.16839999999999999</c:v>
                </c:pt>
                <c:pt idx="10">
                  <c:v>0.16900000000000001</c:v>
                </c:pt>
                <c:pt idx="11">
                  <c:v>0.16900000000000001</c:v>
                </c:pt>
                <c:pt idx="12">
                  <c:v>0.17069999999999999</c:v>
                </c:pt>
                <c:pt idx="13">
                  <c:v>0.16889999999999999</c:v>
                </c:pt>
                <c:pt idx="14">
                  <c:v>0.16900000000000001</c:v>
                </c:pt>
                <c:pt idx="15">
                  <c:v>0.1694</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0.58699999999999997</c:v>
                </c:pt>
                <c:pt idx="1">
                  <c:v>0.58730000000000004</c:v>
                </c:pt>
                <c:pt idx="2">
                  <c:v>0.58650000000000002</c:v>
                </c:pt>
                <c:pt idx="3">
                  <c:v>0.58640000000000003</c:v>
                </c:pt>
                <c:pt idx="4">
                  <c:v>0.58620000000000005</c:v>
                </c:pt>
                <c:pt idx="5">
                  <c:v>0.58599999999999997</c:v>
                </c:pt>
                <c:pt idx="6">
                  <c:v>0.5857</c:v>
                </c:pt>
                <c:pt idx="7">
                  <c:v>0.58620000000000005</c:v>
                </c:pt>
                <c:pt idx="8">
                  <c:v>0.58709999999999996</c:v>
                </c:pt>
                <c:pt idx="9">
                  <c:v>0.58720000000000006</c:v>
                </c:pt>
                <c:pt idx="10">
                  <c:v>0.58709999999999996</c:v>
                </c:pt>
                <c:pt idx="11">
                  <c:v>0.58709999999999996</c:v>
                </c:pt>
                <c:pt idx="12">
                  <c:v>0.58789999999999998</c:v>
                </c:pt>
                <c:pt idx="13">
                  <c:v>0.58830000000000005</c:v>
                </c:pt>
                <c:pt idx="14">
                  <c:v>0.58819999999999995</c:v>
                </c:pt>
                <c:pt idx="15">
                  <c:v>0.58889999999999998</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1526374859708193"/>
          <c:w val="0.76583541619183637"/>
          <c:h val="0.52386542591267005"/>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9.6552354181480782E-2</c:v>
                </c:pt>
                <c:pt idx="1">
                  <c:v>0.10485654560914293</c:v>
                </c:pt>
                <c:pt idx="2">
                  <c:v>9.8440771377562242E-2</c:v>
                </c:pt>
                <c:pt idx="3">
                  <c:v>0.10016005545177098</c:v>
                </c:pt>
                <c:pt idx="4">
                  <c:v>0.1101571272637174</c:v>
                </c:pt>
                <c:pt idx="5">
                  <c:v>0.10222387198331195</c:v>
                </c:pt>
                <c:pt idx="6">
                  <c:v>0.1071193415422288</c:v>
                </c:pt>
                <c:pt idx="7">
                  <c:v>0.10660347773976575</c:v>
                </c:pt>
                <c:pt idx="8">
                  <c:v>0.10626147807683706</c:v>
                </c:pt>
                <c:pt idx="9">
                  <c:v>0.10574436780183505</c:v>
                </c:pt>
                <c:pt idx="10">
                  <c:v>0.10546802664308197</c:v>
                </c:pt>
                <c:pt idx="11">
                  <c:v>0.10525666276403756</c:v>
                </c:pt>
                <c:pt idx="12">
                  <c:v>0.10485236792109098</c:v>
                </c:pt>
                <c:pt idx="13">
                  <c:v>0.10449245142542618</c:v>
                </c:pt>
                <c:pt idx="14">
                  <c:v>0.10418875544207551</c:v>
                </c:pt>
                <c:pt idx="15">
                  <c:v>0.10386148365041747</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9.4712083541244954E-2</c:v>
                </c:pt>
                <c:pt idx="1">
                  <c:v>9.2679040929292258E-2</c:v>
                </c:pt>
                <c:pt idx="2">
                  <c:v>9.1791306411424273E-2</c:v>
                </c:pt>
                <c:pt idx="3">
                  <c:v>8.6327444681602028E-2</c:v>
                </c:pt>
                <c:pt idx="4">
                  <c:v>8.6197488172040565E-2</c:v>
                </c:pt>
                <c:pt idx="5">
                  <c:v>9.0444265917253616E-2</c:v>
                </c:pt>
                <c:pt idx="6">
                  <c:v>8.8259552991721904E-2</c:v>
                </c:pt>
                <c:pt idx="7">
                  <c:v>8.8188557734057052E-2</c:v>
                </c:pt>
                <c:pt idx="8">
                  <c:v>8.7893642836477964E-2</c:v>
                </c:pt>
                <c:pt idx="9">
                  <c:v>8.7791629438616903E-2</c:v>
                </c:pt>
                <c:pt idx="10">
                  <c:v>8.7557173804285876E-2</c:v>
                </c:pt>
                <c:pt idx="11">
                  <c:v>8.733647878032938E-2</c:v>
                </c:pt>
                <c:pt idx="12">
                  <c:v>8.7134310237017745E-2</c:v>
                </c:pt>
                <c:pt idx="13">
                  <c:v>8.700702307522884E-2</c:v>
                </c:pt>
                <c:pt idx="14">
                  <c:v>8.6810166719191201E-2</c:v>
                </c:pt>
                <c:pt idx="15">
                  <c:v>8.6649552893469303E-2</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0.27698990882447899</c:v>
                </c:pt>
                <c:pt idx="1">
                  <c:v>0.27603062075708601</c:v>
                </c:pt>
                <c:pt idx="2">
                  <c:v>0.27729780564551165</c:v>
                </c:pt>
                <c:pt idx="3">
                  <c:v>0.277190282016408</c:v>
                </c:pt>
                <c:pt idx="4">
                  <c:v>0.27227827324953102</c:v>
                </c:pt>
                <c:pt idx="5">
                  <c:v>0.27611783898375153</c:v>
                </c:pt>
                <c:pt idx="6">
                  <c:v>0.26996681438374132</c:v>
                </c:pt>
                <c:pt idx="7">
                  <c:v>0.27083831424220756</c:v>
                </c:pt>
                <c:pt idx="8">
                  <c:v>0.27168206054755106</c:v>
                </c:pt>
                <c:pt idx="9">
                  <c:v>0.27250751136610507</c:v>
                </c:pt>
                <c:pt idx="10">
                  <c:v>0.2732552548759391</c:v>
                </c:pt>
                <c:pt idx="11">
                  <c:v>0.27398601863845684</c:v>
                </c:pt>
                <c:pt idx="12">
                  <c:v>0.27485005863738193</c:v>
                </c:pt>
                <c:pt idx="13">
                  <c:v>0.27558525255339872</c:v>
                </c:pt>
                <c:pt idx="14">
                  <c:v>0.27641963815815168</c:v>
                </c:pt>
                <c:pt idx="15">
                  <c:v>0.2771660708530741</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0.53174565345279523</c:v>
                </c:pt>
                <c:pt idx="1">
                  <c:v>0.52643379270447888</c:v>
                </c:pt>
                <c:pt idx="2">
                  <c:v>0.53247011656550181</c:v>
                </c:pt>
                <c:pt idx="3">
                  <c:v>0.53632221785021905</c:v>
                </c:pt>
                <c:pt idx="4">
                  <c:v>0.53136711131471104</c:v>
                </c:pt>
                <c:pt idx="5">
                  <c:v>0.53121402311568289</c:v>
                </c:pt>
                <c:pt idx="6">
                  <c:v>0.53465429108230789</c:v>
                </c:pt>
                <c:pt idx="7">
                  <c:v>0.53436965028396965</c:v>
                </c:pt>
                <c:pt idx="8">
                  <c:v>0.53416281853913394</c:v>
                </c:pt>
                <c:pt idx="9">
                  <c:v>0.53395649139344292</c:v>
                </c:pt>
                <c:pt idx="10">
                  <c:v>0.53371954467669314</c:v>
                </c:pt>
                <c:pt idx="11">
                  <c:v>0.53342083981717625</c:v>
                </c:pt>
                <c:pt idx="12">
                  <c:v>0.53316326320450924</c:v>
                </c:pt>
                <c:pt idx="13">
                  <c:v>0.53291527294594621</c:v>
                </c:pt>
                <c:pt idx="14">
                  <c:v>0.53258143968058169</c:v>
                </c:pt>
                <c:pt idx="15">
                  <c:v>0.53232289260303911</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General</c:formatCode>
                <c:ptCount val="1"/>
                <c:pt idx="0">
                  <c:v>392</c:v>
                </c:pt>
              </c:numCache>
            </c:numRef>
          </c:val>
          <c:extLst>
            <c:ext xmlns:c16="http://schemas.microsoft.com/office/drawing/2014/chart" uri="{C3380CC4-5D6E-409C-BE32-E72D297353CC}">
              <c16:uniqueId val="{00000000-BFF3-4A57-B003-20DA1566CBFC}"/>
            </c:ext>
          </c:extLst>
        </c:ser>
        <c:ser>
          <c:idx val="1"/>
          <c:order val="1"/>
          <c:tx>
            <c:strRef>
              <c:f>Sheet1!$C$1</c:f>
              <c:strCache>
                <c:ptCount val="1"/>
                <c:pt idx="0">
                  <c:v>2021 Q2</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General</c:formatCode>
                <c:ptCount val="1"/>
                <c:pt idx="0">
                  <c:v>443</c:v>
                </c:pt>
              </c:numCache>
            </c:numRef>
          </c:val>
          <c:extLst>
            <c:ext xmlns:c16="http://schemas.microsoft.com/office/drawing/2014/chart" uri="{C3380CC4-5D6E-409C-BE32-E72D297353CC}">
              <c16:uniqueId val="{00000001-BFF3-4A57-B003-20DA1566CBFC}"/>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max val="600"/>
          <c:min val="200"/>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0.1797</c:v>
                </c:pt>
                <c:pt idx="1">
                  <c:v>0.18060000000000001</c:v>
                </c:pt>
                <c:pt idx="2">
                  <c:v>0.17849999999999999</c:v>
                </c:pt>
                <c:pt idx="3">
                  <c:v>0.18049999999999999</c:v>
                </c:pt>
                <c:pt idx="4">
                  <c:v>0.1787</c:v>
                </c:pt>
                <c:pt idx="5">
                  <c:v>0.17760000000000001</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0.82030000000000003</c:v>
                </c:pt>
                <c:pt idx="1">
                  <c:v>0.81940000000000002</c:v>
                </c:pt>
                <c:pt idx="2">
                  <c:v>0.82150000000000001</c:v>
                </c:pt>
                <c:pt idx="3">
                  <c:v>0.81950000000000001</c:v>
                </c:pt>
                <c:pt idx="4">
                  <c:v>0.82130000000000003</c:v>
                </c:pt>
                <c:pt idx="5">
                  <c:v>0.82240000000000002</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0.23649191408244258</c:v>
                </c:pt>
                <c:pt idx="1">
                  <c:v>0.21600495741107215</c:v>
                </c:pt>
                <c:pt idx="2">
                  <c:v>0.12876376599724215</c:v>
                </c:pt>
                <c:pt idx="3">
                  <c:v>0.10667812398667438</c:v>
                </c:pt>
                <c:pt idx="4">
                  <c:v>8.6336215689274493E-2</c:v>
                </c:pt>
                <c:pt idx="5">
                  <c:v>0.22786065743265582</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F0F6-4E5E-8219-33228D018EFF}"/>
              </c:ext>
            </c:extLst>
          </c:dPt>
          <c:dPt>
            <c:idx val="5"/>
            <c:invertIfNegative val="0"/>
            <c:bubble3D val="0"/>
            <c:extLst>
              <c:ext xmlns:c16="http://schemas.microsoft.com/office/drawing/2014/chart" uri="{C3380CC4-5D6E-409C-BE32-E72D297353CC}">
                <c16:uniqueId val="{00000001-F0F6-4E5E-8219-33228D018EFF}"/>
              </c:ext>
            </c:extLst>
          </c:dPt>
          <c:dPt>
            <c:idx val="6"/>
            <c:invertIfNegative val="0"/>
            <c:bubble3D val="0"/>
            <c:extLst>
              <c:ext xmlns:c16="http://schemas.microsoft.com/office/drawing/2014/chart" uri="{C3380CC4-5D6E-409C-BE32-E72D297353CC}">
                <c16:uniqueId val="{00000002-F0F6-4E5E-8219-33228D018EFF}"/>
              </c:ext>
            </c:extLst>
          </c:dPt>
          <c:dPt>
            <c:idx val="7"/>
            <c:invertIfNegative val="0"/>
            <c:bubble3D val="0"/>
            <c:extLst>
              <c:ext xmlns:c16="http://schemas.microsoft.com/office/drawing/2014/chart" uri="{C3380CC4-5D6E-409C-BE32-E72D297353CC}">
                <c16:uniqueId val="{00000003-F0F6-4E5E-8219-33228D018EFF}"/>
              </c:ext>
            </c:extLst>
          </c:dPt>
          <c:dPt>
            <c:idx val="8"/>
            <c:invertIfNegative val="0"/>
            <c:bubble3D val="0"/>
            <c:extLst>
              <c:ext xmlns:c16="http://schemas.microsoft.com/office/drawing/2014/chart" uri="{C3380CC4-5D6E-409C-BE32-E72D297353CC}">
                <c16:uniqueId val="{00000004-F0F6-4E5E-8219-33228D018EFF}"/>
              </c:ext>
            </c:extLst>
          </c:dPt>
          <c:dPt>
            <c:idx val="9"/>
            <c:invertIfNegative val="0"/>
            <c:bubble3D val="0"/>
            <c:extLst>
              <c:ext xmlns:c16="http://schemas.microsoft.com/office/drawing/2014/chart" uri="{C3380CC4-5D6E-409C-BE32-E72D297353CC}">
                <c16:uniqueId val="{00000005-F0F6-4E5E-8219-33228D018EF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F0F6-4E5E-8219-33228D018EF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F0F6-4E5E-8219-33228D018EF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0.84889999999999999</c:v>
                </c:pt>
                <c:pt idx="1">
                  <c:v>0.85219999999999996</c:v>
                </c:pt>
                <c:pt idx="2">
                  <c:v>0.85060000000000002</c:v>
                </c:pt>
                <c:pt idx="3">
                  <c:v>0.85619999999999996</c:v>
                </c:pt>
                <c:pt idx="4">
                  <c:v>0.86370000000000002</c:v>
                </c:pt>
                <c:pt idx="5">
                  <c:v>0.80569999999999997</c:v>
                </c:pt>
                <c:pt idx="6">
                  <c:v>0.79610000000000003</c:v>
                </c:pt>
                <c:pt idx="7">
                  <c:v>0.86880000000000002</c:v>
                </c:pt>
                <c:pt idx="8">
                  <c:v>0.87029999999999996</c:v>
                </c:pt>
                <c:pt idx="9">
                  <c:v>0.87439999999999996</c:v>
                </c:pt>
                <c:pt idx="10">
                  <c:v>0.876</c:v>
                </c:pt>
                <c:pt idx="11">
                  <c:v>0.87839999999999996</c:v>
                </c:pt>
                <c:pt idx="12">
                  <c:v>0.88119999999999998</c:v>
                </c:pt>
                <c:pt idx="13">
                  <c:v>0.88360000000000005</c:v>
                </c:pt>
                <c:pt idx="14">
                  <c:v>0.88700000000000001</c:v>
                </c:pt>
                <c:pt idx="15">
                  <c:v>0.88990000000000002</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8.6896212885907084E-3"/>
          <c:w val="1"/>
          <c:h val="0.82187555206069951"/>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1">
                    <a:shade val="30000"/>
                    <a:satMod val="115000"/>
                  </a:schemeClr>
                </a:gs>
                <a:gs pos="50000">
                  <a:schemeClr val="accent1">
                    <a:shade val="67500"/>
                    <a:satMod val="115000"/>
                  </a:schemeClr>
                </a:gs>
                <a:gs pos="94000">
                  <a:schemeClr val="tx2">
                    <a:lumMod val="20000"/>
                    <a:lumOff val="80000"/>
                  </a:schemeClr>
                </a:gs>
              </a:gsLst>
              <a:lin ang="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18.238</c:v>
                </c:pt>
                <c:pt idx="1">
                  <c:v>18.745000000000001</c:v>
                </c:pt>
                <c:pt idx="2">
                  <c:v>19.54</c:v>
                </c:pt>
                <c:pt idx="3">
                  <c:v>20.611999999999998</c:v>
                </c:pt>
                <c:pt idx="4">
                  <c:v>21.433</c:v>
                </c:pt>
                <c:pt idx="5">
                  <c:v>20.937000000000001</c:v>
                </c:pt>
              </c:numCache>
            </c:numRef>
          </c:val>
          <c:extLst>
            <c:ext xmlns:c16="http://schemas.microsoft.com/office/drawing/2014/chart" uri="{C3380CC4-5D6E-409C-BE32-E72D297353CC}">
              <c16:uniqueId val="{00000000-D2C1-4687-8D4F-329108899690}"/>
            </c:ext>
          </c:extLst>
        </c:ser>
        <c:dLbls>
          <c:dLblPos val="outEnd"/>
          <c:showLegendKey val="0"/>
          <c:showVal val="1"/>
          <c:showCatName val="0"/>
          <c:showSerName val="0"/>
          <c:showPercent val="0"/>
          <c:showBubbleSize val="0"/>
        </c:dLbls>
        <c:gapWidth val="150"/>
        <c:axId val="429229088"/>
        <c:axId val="429229416"/>
      </c:barChart>
      <c:catAx>
        <c:axId val="4292290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9229416"/>
        <c:crosses val="autoZero"/>
        <c:auto val="1"/>
        <c:lblAlgn val="ctr"/>
        <c:lblOffset val="100"/>
        <c:noMultiLvlLbl val="0"/>
      </c:catAx>
      <c:valAx>
        <c:axId val="429229416"/>
        <c:scaling>
          <c:orientation val="minMax"/>
          <c:max val="30"/>
          <c:min val="10"/>
        </c:scaling>
        <c:delete val="1"/>
        <c:axPos val="l"/>
        <c:numFmt formatCode="0.00" sourceLinked="1"/>
        <c:majorTickMark val="out"/>
        <c:minorTickMark val="none"/>
        <c:tickLblPos val="nextTo"/>
        <c:crossAx val="429229088"/>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0.14169999999999999</c:v>
                </c:pt>
                <c:pt idx="1">
                  <c:v>0.1409</c:v>
                </c:pt>
                <c:pt idx="2">
                  <c:v>0.14019999999999999</c:v>
                </c:pt>
                <c:pt idx="3">
                  <c:v>0.13950000000000001</c:v>
                </c:pt>
                <c:pt idx="4">
                  <c:v>0.13880000000000001</c:v>
                </c:pt>
                <c:pt idx="5">
                  <c:v>0.13819999999999999</c:v>
                </c:pt>
                <c:pt idx="6">
                  <c:v>0.13739999999999999</c:v>
                </c:pt>
                <c:pt idx="7">
                  <c:v>0.13589999999999999</c:v>
                </c:pt>
                <c:pt idx="8">
                  <c:v>0.1346</c:v>
                </c:pt>
                <c:pt idx="9">
                  <c:v>0.13320000000000001</c:v>
                </c:pt>
                <c:pt idx="10">
                  <c:v>0.1318</c:v>
                </c:pt>
                <c:pt idx="11">
                  <c:v>0.1303</c:v>
                </c:pt>
                <c:pt idx="12">
                  <c:v>0.12889999999999999</c:v>
                </c:pt>
                <c:pt idx="13">
                  <c:v>0.1275</c:v>
                </c:pt>
                <c:pt idx="14">
                  <c:v>0.126</c:v>
                </c:pt>
                <c:pt idx="15">
                  <c:v>0.1246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6.3100000000000003E-2</c:v>
                </c:pt>
                <c:pt idx="1">
                  <c:v>6.3299999999999995E-2</c:v>
                </c:pt>
                <c:pt idx="2">
                  <c:v>6.3500000000000001E-2</c:v>
                </c:pt>
                <c:pt idx="3">
                  <c:v>6.3600000000000004E-2</c:v>
                </c:pt>
                <c:pt idx="4">
                  <c:v>6.3700000000000007E-2</c:v>
                </c:pt>
                <c:pt idx="5">
                  <c:v>6.3899999999999998E-2</c:v>
                </c:pt>
                <c:pt idx="6">
                  <c:v>6.4100000000000004E-2</c:v>
                </c:pt>
                <c:pt idx="7">
                  <c:v>6.4199999999999993E-2</c:v>
                </c:pt>
                <c:pt idx="8">
                  <c:v>6.4299999999999996E-2</c:v>
                </c:pt>
                <c:pt idx="9">
                  <c:v>6.4399999999999999E-2</c:v>
                </c:pt>
                <c:pt idx="10">
                  <c:v>6.4500000000000002E-2</c:v>
                </c:pt>
                <c:pt idx="11">
                  <c:v>6.4600000000000005E-2</c:v>
                </c:pt>
                <c:pt idx="12">
                  <c:v>6.4699999999999994E-2</c:v>
                </c:pt>
                <c:pt idx="13">
                  <c:v>6.4799999999999996E-2</c:v>
                </c:pt>
                <c:pt idx="14">
                  <c:v>6.4899999999999999E-2</c:v>
                </c:pt>
                <c:pt idx="15">
                  <c:v>6.5000000000000002E-2</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0.2019</c:v>
                </c:pt>
                <c:pt idx="1">
                  <c:v>0.20200000000000001</c:v>
                </c:pt>
                <c:pt idx="2">
                  <c:v>0.20230000000000001</c:v>
                </c:pt>
                <c:pt idx="3">
                  <c:v>0.2024</c:v>
                </c:pt>
                <c:pt idx="4">
                  <c:v>0.20250000000000001</c:v>
                </c:pt>
                <c:pt idx="5">
                  <c:v>0.20250000000000001</c:v>
                </c:pt>
                <c:pt idx="6">
                  <c:v>0.2026</c:v>
                </c:pt>
                <c:pt idx="7">
                  <c:v>0.20280000000000001</c:v>
                </c:pt>
                <c:pt idx="8">
                  <c:v>0.2029</c:v>
                </c:pt>
                <c:pt idx="9">
                  <c:v>0.20300000000000001</c:v>
                </c:pt>
                <c:pt idx="10">
                  <c:v>0.2031</c:v>
                </c:pt>
                <c:pt idx="11">
                  <c:v>0.20330000000000001</c:v>
                </c:pt>
                <c:pt idx="12">
                  <c:v>0.2034</c:v>
                </c:pt>
                <c:pt idx="13">
                  <c:v>0.20349999999999999</c:v>
                </c:pt>
                <c:pt idx="14">
                  <c:v>0.20369999999999999</c:v>
                </c:pt>
                <c:pt idx="15">
                  <c:v>0.20380000000000001</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0.59319999999999995</c:v>
                </c:pt>
                <c:pt idx="1">
                  <c:v>0.59370000000000001</c:v>
                </c:pt>
                <c:pt idx="2">
                  <c:v>0.59409999999999996</c:v>
                </c:pt>
                <c:pt idx="3">
                  <c:v>0.59450000000000003</c:v>
                </c:pt>
                <c:pt idx="4">
                  <c:v>0.59499999999999997</c:v>
                </c:pt>
                <c:pt idx="5">
                  <c:v>0.59540000000000004</c:v>
                </c:pt>
                <c:pt idx="6">
                  <c:v>0.59589999999999999</c:v>
                </c:pt>
                <c:pt idx="7">
                  <c:v>0.59709999999999996</c:v>
                </c:pt>
                <c:pt idx="8">
                  <c:v>0.59830000000000005</c:v>
                </c:pt>
                <c:pt idx="9">
                  <c:v>0.59940000000000004</c:v>
                </c:pt>
                <c:pt idx="10">
                  <c:v>0.60060000000000002</c:v>
                </c:pt>
                <c:pt idx="11">
                  <c:v>0.6018</c:v>
                </c:pt>
                <c:pt idx="12">
                  <c:v>0.60299999999999998</c:v>
                </c:pt>
                <c:pt idx="13">
                  <c:v>0.60419999999999996</c:v>
                </c:pt>
                <c:pt idx="14">
                  <c:v>0.60540000000000005</c:v>
                </c:pt>
                <c:pt idx="15">
                  <c:v>0.60660000000000003</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0.1454</c:v>
                </c:pt>
                <c:pt idx="1">
                  <c:v>0.14960000000000001</c:v>
                </c:pt>
                <c:pt idx="2">
                  <c:v>0.1575</c:v>
                </c:pt>
                <c:pt idx="3">
                  <c:v>0.14929999999999999</c:v>
                </c:pt>
                <c:pt idx="4">
                  <c:v>0.1469</c:v>
                </c:pt>
                <c:pt idx="5">
                  <c:v>0.14599999999999999</c:v>
                </c:pt>
                <c:pt idx="6">
                  <c:v>0.1449</c:v>
                </c:pt>
                <c:pt idx="7">
                  <c:v>0.1439</c:v>
                </c:pt>
                <c:pt idx="8">
                  <c:v>0.14299999999999999</c:v>
                </c:pt>
                <c:pt idx="9">
                  <c:v>0.14199999999999999</c:v>
                </c:pt>
                <c:pt idx="10">
                  <c:v>0.14050000000000001</c:v>
                </c:pt>
                <c:pt idx="11">
                  <c:v>0.1394</c:v>
                </c:pt>
                <c:pt idx="12">
                  <c:v>0.13819999999999999</c:v>
                </c:pt>
                <c:pt idx="13">
                  <c:v>0.1371</c:v>
                </c:pt>
                <c:pt idx="14">
                  <c:v>0.13600000000000001</c:v>
                </c:pt>
                <c:pt idx="15">
                  <c:v>0.1348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9.69E-2</c:v>
                </c:pt>
                <c:pt idx="1">
                  <c:v>9.6100000000000005E-2</c:v>
                </c:pt>
                <c:pt idx="2">
                  <c:v>9.0800000000000006E-2</c:v>
                </c:pt>
                <c:pt idx="3">
                  <c:v>9.2200000000000004E-2</c:v>
                </c:pt>
                <c:pt idx="4">
                  <c:v>9.11E-2</c:v>
                </c:pt>
                <c:pt idx="5">
                  <c:v>9.0800000000000006E-2</c:v>
                </c:pt>
                <c:pt idx="6">
                  <c:v>9.0499999999999997E-2</c:v>
                </c:pt>
                <c:pt idx="7">
                  <c:v>9.0200000000000002E-2</c:v>
                </c:pt>
                <c:pt idx="8">
                  <c:v>8.9899999999999994E-2</c:v>
                </c:pt>
                <c:pt idx="9">
                  <c:v>8.9599999999999999E-2</c:v>
                </c:pt>
                <c:pt idx="10">
                  <c:v>8.9099999999999999E-2</c:v>
                </c:pt>
                <c:pt idx="11">
                  <c:v>8.8700000000000001E-2</c:v>
                </c:pt>
                <c:pt idx="12">
                  <c:v>8.8300000000000003E-2</c:v>
                </c:pt>
                <c:pt idx="13">
                  <c:v>8.7800000000000003E-2</c:v>
                </c:pt>
                <c:pt idx="14">
                  <c:v>8.7499999999999994E-2</c:v>
                </c:pt>
                <c:pt idx="15">
                  <c:v>8.7099999999999997E-2</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0.2505</c:v>
                </c:pt>
                <c:pt idx="1">
                  <c:v>0.25340000000000001</c:v>
                </c:pt>
                <c:pt idx="2">
                  <c:v>0.25280000000000002</c:v>
                </c:pt>
                <c:pt idx="3">
                  <c:v>0.25650000000000001</c:v>
                </c:pt>
                <c:pt idx="4">
                  <c:v>0.25740000000000002</c:v>
                </c:pt>
                <c:pt idx="5">
                  <c:v>0.25800000000000001</c:v>
                </c:pt>
                <c:pt idx="6">
                  <c:v>0.2586</c:v>
                </c:pt>
                <c:pt idx="7">
                  <c:v>0.25919999999999999</c:v>
                </c:pt>
                <c:pt idx="8">
                  <c:v>0.25979999999999998</c:v>
                </c:pt>
                <c:pt idx="9">
                  <c:v>0.26040000000000002</c:v>
                </c:pt>
                <c:pt idx="10">
                  <c:v>0.2611</c:v>
                </c:pt>
                <c:pt idx="11">
                  <c:v>0.26179999999999998</c:v>
                </c:pt>
                <c:pt idx="12">
                  <c:v>0.26250000000000001</c:v>
                </c:pt>
                <c:pt idx="13">
                  <c:v>0.2631</c:v>
                </c:pt>
                <c:pt idx="14">
                  <c:v>0.26379999999999998</c:v>
                </c:pt>
                <c:pt idx="15">
                  <c:v>0.26450000000000001</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0.50729999999999997</c:v>
                </c:pt>
                <c:pt idx="1">
                  <c:v>0.50090000000000001</c:v>
                </c:pt>
                <c:pt idx="2">
                  <c:v>0.49890000000000001</c:v>
                </c:pt>
                <c:pt idx="3">
                  <c:v>0.50190000000000001</c:v>
                </c:pt>
                <c:pt idx="4">
                  <c:v>0.50460000000000005</c:v>
                </c:pt>
                <c:pt idx="5">
                  <c:v>0.50529999999999997</c:v>
                </c:pt>
                <c:pt idx="6">
                  <c:v>0.50600000000000001</c:v>
                </c:pt>
                <c:pt idx="7">
                  <c:v>0.50660000000000005</c:v>
                </c:pt>
                <c:pt idx="8">
                  <c:v>0.50729999999999997</c:v>
                </c:pt>
                <c:pt idx="9">
                  <c:v>0.50800000000000001</c:v>
                </c:pt>
                <c:pt idx="10">
                  <c:v>0.50919999999999999</c:v>
                </c:pt>
                <c:pt idx="11">
                  <c:v>0.5101</c:v>
                </c:pt>
                <c:pt idx="12">
                  <c:v>0.51100000000000001</c:v>
                </c:pt>
                <c:pt idx="13">
                  <c:v>0.51190000000000002</c:v>
                </c:pt>
                <c:pt idx="14">
                  <c:v>0.51270000000000004</c:v>
                </c:pt>
                <c:pt idx="15">
                  <c:v>0.51359999999999995</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0.20169999999999999</c:v>
                </c:pt>
                <c:pt idx="1">
                  <c:v>0.2049</c:v>
                </c:pt>
                <c:pt idx="2">
                  <c:v>0.20150000000000001</c:v>
                </c:pt>
                <c:pt idx="3">
                  <c:v>0.20430000000000001</c:v>
                </c:pt>
                <c:pt idx="4">
                  <c:v>0.1996</c:v>
                </c:pt>
                <c:pt idx="5">
                  <c:v>0.2021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0.79830000000000001</c:v>
                </c:pt>
                <c:pt idx="1">
                  <c:v>0.79510000000000003</c:v>
                </c:pt>
                <c:pt idx="2">
                  <c:v>0.79849999999999999</c:v>
                </c:pt>
                <c:pt idx="3">
                  <c:v>0.79569999999999996</c:v>
                </c:pt>
                <c:pt idx="4">
                  <c:v>0.8004</c:v>
                </c:pt>
                <c:pt idx="5">
                  <c:v>0.79790000000000005</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1.9810466169604905E-2"/>
                  <c:y val="-0.1208896949723095"/>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dLbl>
              <c:idx val="4"/>
              <c:layout>
                <c:manualLayout>
                  <c:x val="3.6073676631129037E-2"/>
                  <c:y val="8.963992653506273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LLC</c:v>
                </c:pt>
                <c:pt idx="1">
                  <c:v>Polynt-Reichhold</c:v>
                </c:pt>
                <c:pt idx="2">
                  <c:v>INEOS Composites</c:v>
                </c:pt>
                <c:pt idx="3">
                  <c:v>Interplastic Corporation</c:v>
                </c:pt>
                <c:pt idx="4">
                  <c:v>Ashland Global Holdings Inc.</c:v>
                </c:pt>
                <c:pt idx="5">
                  <c:v>Others</c:v>
                </c:pt>
              </c:strCache>
            </c:strRef>
          </c:cat>
          <c:val>
            <c:numRef>
              <c:f>Sheet1!$B$2:$B$7</c:f>
              <c:numCache>
                <c:formatCode>0.00%</c:formatCode>
                <c:ptCount val="6"/>
                <c:pt idx="0">
                  <c:v>0.29450628990088684</c:v>
                </c:pt>
                <c:pt idx="1">
                  <c:v>0.17262525548080526</c:v>
                </c:pt>
                <c:pt idx="2">
                  <c:v>0.14253925972783538</c:v>
                </c:pt>
                <c:pt idx="3">
                  <c:v>7.0702897191606412E-2</c:v>
                </c:pt>
                <c:pt idx="4">
                  <c:v>0</c:v>
                </c:pt>
                <c:pt idx="5">
                  <c:v>0.31962629769886619</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662.6</c:v>
                </c:pt>
              </c:numCache>
            </c:numRef>
          </c:val>
          <c:extLst>
            <c:ext xmlns:c16="http://schemas.microsoft.com/office/drawing/2014/chart" uri="{C3380CC4-5D6E-409C-BE32-E72D297353CC}">
              <c16:uniqueId val="{00000000-6076-40BC-AE57-43EB023BEB34}"/>
            </c:ext>
          </c:extLst>
        </c:ser>
        <c:ser>
          <c:idx val="1"/>
          <c:order val="1"/>
          <c:tx>
            <c:strRef>
              <c:f>Sheet1!$C$1</c:f>
              <c:strCache>
                <c:ptCount val="1"/>
                <c:pt idx="0">
                  <c:v>2021 Q2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850</c:v>
                </c:pt>
              </c:numCache>
            </c:numRef>
          </c:val>
          <c:extLst>
            <c:ext xmlns:c16="http://schemas.microsoft.com/office/drawing/2014/chart" uri="{C3380CC4-5D6E-409C-BE32-E72D297353CC}">
              <c16:uniqueId val="{00000001-6076-40BC-AE57-43EB023BEB34}"/>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27B-48D9-9BE1-1E92B233FF76}"/>
              </c:ext>
            </c:extLst>
          </c:dPt>
          <c:dPt>
            <c:idx val="5"/>
            <c:invertIfNegative val="0"/>
            <c:bubble3D val="0"/>
            <c:extLst>
              <c:ext xmlns:c16="http://schemas.microsoft.com/office/drawing/2014/chart" uri="{C3380CC4-5D6E-409C-BE32-E72D297353CC}">
                <c16:uniqueId val="{00000001-027B-48D9-9BE1-1E92B233FF76}"/>
              </c:ext>
            </c:extLst>
          </c:dPt>
          <c:dPt>
            <c:idx val="6"/>
            <c:invertIfNegative val="0"/>
            <c:bubble3D val="0"/>
            <c:extLst>
              <c:ext xmlns:c16="http://schemas.microsoft.com/office/drawing/2014/chart" uri="{C3380CC4-5D6E-409C-BE32-E72D297353CC}">
                <c16:uniqueId val="{00000002-027B-48D9-9BE1-1E92B233FF76}"/>
              </c:ext>
            </c:extLst>
          </c:dPt>
          <c:dPt>
            <c:idx val="7"/>
            <c:invertIfNegative val="0"/>
            <c:bubble3D val="0"/>
            <c:extLst>
              <c:ext xmlns:c16="http://schemas.microsoft.com/office/drawing/2014/chart" uri="{C3380CC4-5D6E-409C-BE32-E72D297353CC}">
                <c16:uniqueId val="{00000003-027B-48D9-9BE1-1E92B233FF76}"/>
              </c:ext>
            </c:extLst>
          </c:dPt>
          <c:dPt>
            <c:idx val="8"/>
            <c:invertIfNegative val="0"/>
            <c:bubble3D val="0"/>
            <c:extLst>
              <c:ext xmlns:c16="http://schemas.microsoft.com/office/drawing/2014/chart" uri="{C3380CC4-5D6E-409C-BE32-E72D297353CC}">
                <c16:uniqueId val="{00000004-027B-48D9-9BE1-1E92B233FF76}"/>
              </c:ext>
            </c:extLst>
          </c:dPt>
          <c:dPt>
            <c:idx val="9"/>
            <c:invertIfNegative val="0"/>
            <c:bubble3D val="0"/>
            <c:extLst>
              <c:ext xmlns:c16="http://schemas.microsoft.com/office/drawing/2014/chart" uri="{C3380CC4-5D6E-409C-BE32-E72D297353CC}">
                <c16:uniqueId val="{00000005-027B-48D9-9BE1-1E92B233FF76}"/>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027B-48D9-9BE1-1E92B233FF76}"/>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027B-48D9-9BE1-1E92B233FF76}"/>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0.80230000000000001</c:v>
                </c:pt>
                <c:pt idx="1">
                  <c:v>0.84050000000000002</c:v>
                </c:pt>
                <c:pt idx="2">
                  <c:v>0.8528</c:v>
                </c:pt>
                <c:pt idx="3">
                  <c:v>0.83289999999999997</c:v>
                </c:pt>
                <c:pt idx="4">
                  <c:v>0.84519999999999995</c:v>
                </c:pt>
                <c:pt idx="5">
                  <c:v>0.74690000000000001</c:v>
                </c:pt>
                <c:pt idx="6">
                  <c:v>0.79290000000000005</c:v>
                </c:pt>
                <c:pt idx="7">
                  <c:v>0.80720000000000003</c:v>
                </c:pt>
                <c:pt idx="8">
                  <c:v>0.80889999999999995</c:v>
                </c:pt>
                <c:pt idx="9">
                  <c:v>0.81989999999999996</c:v>
                </c:pt>
                <c:pt idx="10">
                  <c:v>0.82</c:v>
                </c:pt>
                <c:pt idx="11">
                  <c:v>0.83030000000000004</c:v>
                </c:pt>
                <c:pt idx="12">
                  <c:v>0.83909999999999996</c:v>
                </c:pt>
                <c:pt idx="13">
                  <c:v>0.86609999999999998</c:v>
                </c:pt>
                <c:pt idx="14">
                  <c:v>0.87260000000000004</c:v>
                </c:pt>
                <c:pt idx="15">
                  <c:v>0.89949999999999997</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6.981868461121668E-2"/>
          <c:y val="9.0143836680556422E-2"/>
          <c:w val="0.86178012629208789"/>
          <c:h val="0.66692823006448654"/>
        </c:manualLayout>
      </c:layout>
      <c:barChart>
        <c:barDir val="col"/>
        <c:grouping val="clustered"/>
        <c:varyColors val="0"/>
        <c:ser>
          <c:idx val="0"/>
          <c:order val="0"/>
          <c:tx>
            <c:strRef>
              <c:f>Sheet1!$B$1</c:f>
              <c:strCache>
                <c:ptCount val="1"/>
                <c:pt idx="0">
                  <c:v>USD Million</c:v>
                </c:pt>
              </c:strCache>
            </c:strRef>
          </c:tx>
          <c:spPr>
            <a:gradFill rotWithShape="1">
              <a:gsLst>
                <a:gs pos="0">
                  <a:schemeClr val="dk1">
                    <a:tint val="88500"/>
                    <a:satMod val="103000"/>
                    <a:lumMod val="102000"/>
                    <a:tint val="94000"/>
                  </a:schemeClr>
                </a:gs>
                <a:gs pos="50000">
                  <a:schemeClr val="dk1">
                    <a:tint val="88500"/>
                    <a:satMod val="110000"/>
                    <a:lumMod val="100000"/>
                    <a:shade val="100000"/>
                  </a:schemeClr>
                </a:gs>
                <a:gs pos="100000">
                  <a:schemeClr val="dk1">
                    <a:tint val="885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2015</c:v>
                </c:pt>
                <c:pt idx="1">
                  <c:v>2016</c:v>
                </c:pt>
                <c:pt idx="2">
                  <c:v>2017</c:v>
                </c:pt>
                <c:pt idx="3">
                  <c:v>2018</c:v>
                </c:pt>
                <c:pt idx="4">
                  <c:v>2019</c:v>
                </c:pt>
                <c:pt idx="5">
                  <c:v>2020</c:v>
                </c:pt>
                <c:pt idx="6">
                  <c:v>2021E</c:v>
                </c:pt>
              </c:strCache>
            </c:strRef>
          </c:cat>
          <c:val>
            <c:numRef>
              <c:f>Sheet1!$B$2:$B$8</c:f>
              <c:numCache>
                <c:formatCode>0.00</c:formatCode>
                <c:ptCount val="7"/>
                <c:pt idx="0">
                  <c:v>1.7262999861397594</c:v>
                </c:pt>
                <c:pt idx="1">
                  <c:v>1.8775238649256023</c:v>
                </c:pt>
                <c:pt idx="2">
                  <c:v>2.0427647402777045</c:v>
                </c:pt>
                <c:pt idx="3">
                  <c:v>2.2231817221390315</c:v>
                </c:pt>
                <c:pt idx="4">
                  <c:v>2.42</c:v>
                </c:pt>
                <c:pt idx="5">
                  <c:v>2.6354767999999997</c:v>
                </c:pt>
                <c:pt idx="6">
                  <c:v>2.8719844880319996</c:v>
                </c:pt>
              </c:numCache>
            </c:numRef>
          </c:val>
          <c:extLst>
            <c:ext xmlns:c16="http://schemas.microsoft.com/office/drawing/2014/chart" uri="{C3380CC4-5D6E-409C-BE32-E72D297353CC}">
              <c16:uniqueId val="{00000000-D628-4849-B939-A1484B979866}"/>
            </c:ext>
          </c:extLst>
        </c:ser>
        <c:dLbls>
          <c:showLegendKey val="0"/>
          <c:showVal val="0"/>
          <c:showCatName val="0"/>
          <c:showSerName val="0"/>
          <c:showPercent val="0"/>
          <c:showBubbleSize val="0"/>
        </c:dLbls>
        <c:gapWidth val="100"/>
        <c:overlap val="-24"/>
        <c:axId val="725314255"/>
        <c:axId val="432034799"/>
      </c:barChart>
      <c:catAx>
        <c:axId val="7253142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34799"/>
        <c:crosses val="autoZero"/>
        <c:auto val="1"/>
        <c:lblAlgn val="ctr"/>
        <c:lblOffset val="100"/>
        <c:noMultiLvlLbl val="0"/>
      </c:catAx>
      <c:valAx>
        <c:axId val="432034799"/>
        <c:scaling>
          <c:orientation val="minMax"/>
          <c:max val="3.5"/>
          <c:min val="0"/>
        </c:scaling>
        <c:delete val="1"/>
        <c:axPos val="l"/>
        <c:numFmt formatCode="0.00" sourceLinked="1"/>
        <c:majorTickMark val="none"/>
        <c:minorTickMark val="none"/>
        <c:tickLblPos val="nextTo"/>
        <c:crossAx val="725314255"/>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0.14879999999999999</c:v>
                </c:pt>
                <c:pt idx="1">
                  <c:v>0.1489</c:v>
                </c:pt>
                <c:pt idx="2">
                  <c:v>0.14879999999999999</c:v>
                </c:pt>
                <c:pt idx="3">
                  <c:v>0.15040000000000001</c:v>
                </c:pt>
                <c:pt idx="4">
                  <c:v>0.15060000000000001</c:v>
                </c:pt>
                <c:pt idx="5">
                  <c:v>0.15049999999999999</c:v>
                </c:pt>
                <c:pt idx="6">
                  <c:v>0.15060000000000001</c:v>
                </c:pt>
                <c:pt idx="7">
                  <c:v>0.15040000000000001</c:v>
                </c:pt>
                <c:pt idx="8">
                  <c:v>0.1502</c:v>
                </c:pt>
                <c:pt idx="9">
                  <c:v>0.14990000000000001</c:v>
                </c:pt>
                <c:pt idx="10">
                  <c:v>0.1497</c:v>
                </c:pt>
                <c:pt idx="11">
                  <c:v>0.14940000000000001</c:v>
                </c:pt>
                <c:pt idx="12">
                  <c:v>0.1492</c:v>
                </c:pt>
                <c:pt idx="13">
                  <c:v>0.1489</c:v>
                </c:pt>
                <c:pt idx="14">
                  <c:v>0.14860000000000001</c:v>
                </c:pt>
                <c:pt idx="15">
                  <c:v>0.1484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7.22E-2</c:v>
                </c:pt>
                <c:pt idx="1">
                  <c:v>7.22E-2</c:v>
                </c:pt>
                <c:pt idx="2">
                  <c:v>7.2300000000000003E-2</c:v>
                </c:pt>
                <c:pt idx="3">
                  <c:v>7.1499999999999994E-2</c:v>
                </c:pt>
                <c:pt idx="4">
                  <c:v>7.1400000000000005E-2</c:v>
                </c:pt>
                <c:pt idx="5">
                  <c:v>7.1499999999999994E-2</c:v>
                </c:pt>
                <c:pt idx="6">
                  <c:v>7.1499999999999994E-2</c:v>
                </c:pt>
                <c:pt idx="7">
                  <c:v>7.1499999999999994E-2</c:v>
                </c:pt>
                <c:pt idx="8">
                  <c:v>7.1400000000000005E-2</c:v>
                </c:pt>
                <c:pt idx="9">
                  <c:v>7.1400000000000005E-2</c:v>
                </c:pt>
                <c:pt idx="10">
                  <c:v>7.1400000000000005E-2</c:v>
                </c:pt>
                <c:pt idx="11">
                  <c:v>7.1400000000000005E-2</c:v>
                </c:pt>
                <c:pt idx="12">
                  <c:v>7.1300000000000002E-2</c:v>
                </c:pt>
                <c:pt idx="13">
                  <c:v>7.1300000000000002E-2</c:v>
                </c:pt>
                <c:pt idx="14">
                  <c:v>7.1300000000000002E-2</c:v>
                </c:pt>
                <c:pt idx="15">
                  <c:v>7.1400000000000005E-2</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0.16850000000000001</c:v>
                </c:pt>
                <c:pt idx="1">
                  <c:v>0.16839999999999999</c:v>
                </c:pt>
                <c:pt idx="2">
                  <c:v>0.16819999999999999</c:v>
                </c:pt>
                <c:pt idx="3">
                  <c:v>0.17069999999999999</c:v>
                </c:pt>
                <c:pt idx="4">
                  <c:v>0.17069999999999999</c:v>
                </c:pt>
                <c:pt idx="5">
                  <c:v>0.17069999999999999</c:v>
                </c:pt>
                <c:pt idx="6">
                  <c:v>0.17069999999999999</c:v>
                </c:pt>
                <c:pt idx="7">
                  <c:v>0.17050000000000001</c:v>
                </c:pt>
                <c:pt idx="8">
                  <c:v>0.17030000000000001</c:v>
                </c:pt>
                <c:pt idx="9">
                  <c:v>0.17019999999999999</c:v>
                </c:pt>
                <c:pt idx="10">
                  <c:v>0.17</c:v>
                </c:pt>
                <c:pt idx="11">
                  <c:v>0.16980000000000001</c:v>
                </c:pt>
                <c:pt idx="12">
                  <c:v>0.16969999999999999</c:v>
                </c:pt>
                <c:pt idx="13">
                  <c:v>0.16950000000000001</c:v>
                </c:pt>
                <c:pt idx="14">
                  <c:v>0.16930000000000001</c:v>
                </c:pt>
                <c:pt idx="15">
                  <c:v>0.16919999999999999</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0.61050000000000004</c:v>
                </c:pt>
                <c:pt idx="1">
                  <c:v>0.61050000000000004</c:v>
                </c:pt>
                <c:pt idx="2">
                  <c:v>0.61070000000000002</c:v>
                </c:pt>
                <c:pt idx="3">
                  <c:v>0.60740000000000005</c:v>
                </c:pt>
                <c:pt idx="4">
                  <c:v>0.60729999999999995</c:v>
                </c:pt>
                <c:pt idx="5">
                  <c:v>0.60729999999999995</c:v>
                </c:pt>
                <c:pt idx="6">
                  <c:v>0.60719999999999996</c:v>
                </c:pt>
                <c:pt idx="7">
                  <c:v>0.60760000000000003</c:v>
                </c:pt>
                <c:pt idx="8">
                  <c:v>0.60809999999999997</c:v>
                </c:pt>
                <c:pt idx="9">
                  <c:v>0.60850000000000004</c:v>
                </c:pt>
                <c:pt idx="10">
                  <c:v>0.6089</c:v>
                </c:pt>
                <c:pt idx="11">
                  <c:v>0.60940000000000005</c:v>
                </c:pt>
                <c:pt idx="12">
                  <c:v>0.60980000000000001</c:v>
                </c:pt>
                <c:pt idx="13">
                  <c:v>0.61019999999999996</c:v>
                </c:pt>
                <c:pt idx="14">
                  <c:v>0.61070000000000002</c:v>
                </c:pt>
                <c:pt idx="15">
                  <c:v>0.61109999999999998</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0.16250000000000001</c:v>
                </c:pt>
                <c:pt idx="1">
                  <c:v>0.16500000000000001</c:v>
                </c:pt>
                <c:pt idx="2">
                  <c:v>0.15859999999999999</c:v>
                </c:pt>
                <c:pt idx="3">
                  <c:v>0.1608</c:v>
                </c:pt>
                <c:pt idx="4">
                  <c:v>0.15989999999999999</c:v>
                </c:pt>
                <c:pt idx="5">
                  <c:v>0.15590000000000001</c:v>
                </c:pt>
                <c:pt idx="6">
                  <c:v>0.15390000000000001</c:v>
                </c:pt>
                <c:pt idx="7">
                  <c:v>0.152</c:v>
                </c:pt>
                <c:pt idx="8">
                  <c:v>0.15040000000000001</c:v>
                </c:pt>
                <c:pt idx="9">
                  <c:v>0.14910000000000001</c:v>
                </c:pt>
                <c:pt idx="10">
                  <c:v>0.1472</c:v>
                </c:pt>
                <c:pt idx="11">
                  <c:v>0.14560000000000001</c:v>
                </c:pt>
                <c:pt idx="12">
                  <c:v>0.14380000000000001</c:v>
                </c:pt>
                <c:pt idx="13">
                  <c:v>0.1424</c:v>
                </c:pt>
                <c:pt idx="14">
                  <c:v>0.1406</c:v>
                </c:pt>
                <c:pt idx="15">
                  <c:v>0.1389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9.2299999999999993E-2</c:v>
                </c:pt>
                <c:pt idx="1">
                  <c:v>9.0300000000000005E-2</c:v>
                </c:pt>
                <c:pt idx="2">
                  <c:v>9.3600000000000003E-2</c:v>
                </c:pt>
                <c:pt idx="3">
                  <c:v>9.0300000000000005E-2</c:v>
                </c:pt>
                <c:pt idx="4">
                  <c:v>9.2100000000000001E-2</c:v>
                </c:pt>
                <c:pt idx="5">
                  <c:v>9.1600000000000001E-2</c:v>
                </c:pt>
                <c:pt idx="6">
                  <c:v>9.1999999999999998E-2</c:v>
                </c:pt>
                <c:pt idx="7">
                  <c:v>9.1899999999999996E-2</c:v>
                </c:pt>
                <c:pt idx="8">
                  <c:v>9.1800000000000007E-2</c:v>
                </c:pt>
                <c:pt idx="9">
                  <c:v>9.1399999999999995E-2</c:v>
                </c:pt>
                <c:pt idx="10">
                  <c:v>9.1700000000000004E-2</c:v>
                </c:pt>
                <c:pt idx="11">
                  <c:v>9.1399999999999995E-2</c:v>
                </c:pt>
                <c:pt idx="12">
                  <c:v>9.1300000000000006E-2</c:v>
                </c:pt>
                <c:pt idx="13">
                  <c:v>9.1499999999999998E-2</c:v>
                </c:pt>
                <c:pt idx="14">
                  <c:v>9.11E-2</c:v>
                </c:pt>
                <c:pt idx="15">
                  <c:v>9.0899999999999995E-2</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0.24879999999999999</c:v>
                </c:pt>
                <c:pt idx="1">
                  <c:v>0.24779999999999999</c:v>
                </c:pt>
                <c:pt idx="2">
                  <c:v>0.24640000000000001</c:v>
                </c:pt>
                <c:pt idx="3">
                  <c:v>0.2505</c:v>
                </c:pt>
                <c:pt idx="4">
                  <c:v>0.25090000000000001</c:v>
                </c:pt>
                <c:pt idx="5">
                  <c:v>0.25340000000000001</c:v>
                </c:pt>
                <c:pt idx="6">
                  <c:v>0.25290000000000001</c:v>
                </c:pt>
                <c:pt idx="7">
                  <c:v>0.25430000000000003</c:v>
                </c:pt>
                <c:pt idx="8">
                  <c:v>0.25459999999999999</c:v>
                </c:pt>
                <c:pt idx="9">
                  <c:v>0.25629999999999997</c:v>
                </c:pt>
                <c:pt idx="10">
                  <c:v>0.25719999999999998</c:v>
                </c:pt>
                <c:pt idx="11">
                  <c:v>0.25850000000000001</c:v>
                </c:pt>
                <c:pt idx="12">
                  <c:v>0.2591</c:v>
                </c:pt>
                <c:pt idx="13">
                  <c:v>0.26029999999999998</c:v>
                </c:pt>
                <c:pt idx="14">
                  <c:v>0.26129999999999998</c:v>
                </c:pt>
                <c:pt idx="15">
                  <c:v>0.2626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0.497</c:v>
                </c:pt>
                <c:pt idx="1">
                  <c:v>0.49740000000000001</c:v>
                </c:pt>
                <c:pt idx="2">
                  <c:v>0.50090000000000001</c:v>
                </c:pt>
                <c:pt idx="3">
                  <c:v>0.49790000000000001</c:v>
                </c:pt>
                <c:pt idx="4">
                  <c:v>0.49709999999999999</c:v>
                </c:pt>
                <c:pt idx="5">
                  <c:v>0.49909999999999999</c:v>
                </c:pt>
                <c:pt idx="6">
                  <c:v>0.50060000000000004</c:v>
                </c:pt>
                <c:pt idx="7">
                  <c:v>0.50170000000000003</c:v>
                </c:pt>
                <c:pt idx="8">
                  <c:v>0.50249999999999995</c:v>
                </c:pt>
                <c:pt idx="9">
                  <c:v>0.50329999999999997</c:v>
                </c:pt>
                <c:pt idx="10">
                  <c:v>0.50390000000000001</c:v>
                </c:pt>
                <c:pt idx="11">
                  <c:v>0.50449999999999995</c:v>
                </c:pt>
                <c:pt idx="12">
                  <c:v>0.50529999999999997</c:v>
                </c:pt>
                <c:pt idx="13">
                  <c:v>0.50619999999999998</c:v>
                </c:pt>
                <c:pt idx="14">
                  <c:v>0.5071</c:v>
                </c:pt>
                <c:pt idx="15">
                  <c:v>0.50719999999999998</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ECDF-4073-825A-0796CB80DEEF}"/>
              </c:ext>
            </c:extLst>
          </c:dPt>
          <c:dPt>
            <c:idx val="5"/>
            <c:invertIfNegative val="0"/>
            <c:bubble3D val="0"/>
            <c:extLst>
              <c:ext xmlns:c16="http://schemas.microsoft.com/office/drawing/2014/chart" uri="{C3380CC4-5D6E-409C-BE32-E72D297353CC}">
                <c16:uniqueId val="{00000001-ECDF-4073-825A-0796CB80DEEF}"/>
              </c:ext>
            </c:extLst>
          </c:dPt>
          <c:dPt>
            <c:idx val="6"/>
            <c:invertIfNegative val="0"/>
            <c:bubble3D val="0"/>
            <c:extLst>
              <c:ext xmlns:c16="http://schemas.microsoft.com/office/drawing/2014/chart" uri="{C3380CC4-5D6E-409C-BE32-E72D297353CC}">
                <c16:uniqueId val="{00000002-ECDF-4073-825A-0796CB80DEEF}"/>
              </c:ext>
            </c:extLst>
          </c:dPt>
          <c:dPt>
            <c:idx val="7"/>
            <c:invertIfNegative val="0"/>
            <c:bubble3D val="0"/>
            <c:extLst>
              <c:ext xmlns:c16="http://schemas.microsoft.com/office/drawing/2014/chart" uri="{C3380CC4-5D6E-409C-BE32-E72D297353CC}">
                <c16:uniqueId val="{00000003-ECDF-4073-825A-0796CB80DEEF}"/>
              </c:ext>
            </c:extLst>
          </c:dPt>
          <c:dPt>
            <c:idx val="8"/>
            <c:invertIfNegative val="0"/>
            <c:bubble3D val="0"/>
            <c:extLst>
              <c:ext xmlns:c16="http://schemas.microsoft.com/office/drawing/2014/chart" uri="{C3380CC4-5D6E-409C-BE32-E72D297353CC}">
                <c16:uniqueId val="{00000004-ECDF-4073-825A-0796CB80DEEF}"/>
              </c:ext>
            </c:extLst>
          </c:dPt>
          <c:dPt>
            <c:idx val="9"/>
            <c:invertIfNegative val="0"/>
            <c:bubble3D val="0"/>
            <c:extLst>
              <c:ext xmlns:c16="http://schemas.microsoft.com/office/drawing/2014/chart" uri="{C3380CC4-5D6E-409C-BE32-E72D297353CC}">
                <c16:uniqueId val="{00000005-ECDF-4073-825A-0796CB80DEE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ECDF-4073-825A-0796CB80DEE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ECDF-4073-825A-0796CB80DEE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0.76090000000000002</c:v>
                </c:pt>
                <c:pt idx="1">
                  <c:v>0.78349999999999997</c:v>
                </c:pt>
                <c:pt idx="2">
                  <c:v>0.8004</c:v>
                </c:pt>
                <c:pt idx="3">
                  <c:v>0.80330000000000001</c:v>
                </c:pt>
                <c:pt idx="4">
                  <c:v>0.8206</c:v>
                </c:pt>
                <c:pt idx="5">
                  <c:v>0.76939999999999997</c:v>
                </c:pt>
                <c:pt idx="6">
                  <c:v>0.79590000000000005</c:v>
                </c:pt>
                <c:pt idx="7">
                  <c:v>0.81200000000000006</c:v>
                </c:pt>
                <c:pt idx="8">
                  <c:v>0.82140000000000002</c:v>
                </c:pt>
                <c:pt idx="9">
                  <c:v>0.85129999999999995</c:v>
                </c:pt>
                <c:pt idx="10">
                  <c:v>0.85719999999999996</c:v>
                </c:pt>
                <c:pt idx="11">
                  <c:v>0.87439999999999996</c:v>
                </c:pt>
                <c:pt idx="12">
                  <c:v>0.88319999999999999</c:v>
                </c:pt>
                <c:pt idx="13">
                  <c:v>0.90280000000000005</c:v>
                </c:pt>
                <c:pt idx="14">
                  <c:v>0.91559999999999997</c:v>
                </c:pt>
                <c:pt idx="15">
                  <c:v>0.93640000000000001</c:v>
                </c:pt>
              </c:numCache>
            </c:numRef>
          </c:val>
          <c:extLst>
            <c:ext xmlns:c16="http://schemas.microsoft.com/office/drawing/2014/chart" uri="{C3380CC4-5D6E-409C-BE32-E72D297353CC}">
              <c16:uniqueId val="{00000000-EB2F-40A6-8204-40F7C1A57F4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0.19600000000000001</c:v>
                </c:pt>
                <c:pt idx="1">
                  <c:v>0.19520000000000001</c:v>
                </c:pt>
                <c:pt idx="2">
                  <c:v>0.19889999999999999</c:v>
                </c:pt>
                <c:pt idx="3">
                  <c:v>0.19409999999999999</c:v>
                </c:pt>
                <c:pt idx="4">
                  <c:v>0.19980000000000001</c:v>
                </c:pt>
                <c:pt idx="5">
                  <c:v>0.2001</c:v>
                </c:pt>
                <c:pt idx="6">
                  <c:v>0.19500000000000001</c:v>
                </c:pt>
                <c:pt idx="7">
                  <c:v>0.20030000000000001</c:v>
                </c:pt>
                <c:pt idx="8">
                  <c:v>0.1946</c:v>
                </c:pt>
                <c:pt idx="9">
                  <c:v>0.19520000000000001</c:v>
                </c:pt>
                <c:pt idx="10">
                  <c:v>0.1961</c:v>
                </c:pt>
                <c:pt idx="11">
                  <c:v>0.19170000000000001</c:v>
                </c:pt>
                <c:pt idx="12">
                  <c:v>0.19350000000000001</c:v>
                </c:pt>
                <c:pt idx="13">
                  <c:v>0.19409999999999999</c:v>
                </c:pt>
                <c:pt idx="14">
                  <c:v>0.19700000000000001</c:v>
                </c:pt>
                <c:pt idx="15">
                  <c:v>0.19420000000000001</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6.0699999999999997E-2</c:v>
                </c:pt>
                <c:pt idx="1">
                  <c:v>6.08E-2</c:v>
                </c:pt>
                <c:pt idx="2">
                  <c:v>6.08E-2</c:v>
                </c:pt>
                <c:pt idx="3">
                  <c:v>6.0900000000000003E-2</c:v>
                </c:pt>
                <c:pt idx="4">
                  <c:v>6.0900000000000003E-2</c:v>
                </c:pt>
                <c:pt idx="5">
                  <c:v>6.0900000000000003E-2</c:v>
                </c:pt>
                <c:pt idx="6">
                  <c:v>6.0900000000000003E-2</c:v>
                </c:pt>
                <c:pt idx="7">
                  <c:v>6.0999999999999999E-2</c:v>
                </c:pt>
                <c:pt idx="8">
                  <c:v>6.0999999999999999E-2</c:v>
                </c:pt>
                <c:pt idx="9">
                  <c:v>6.1100000000000002E-2</c:v>
                </c:pt>
                <c:pt idx="10">
                  <c:v>6.1100000000000002E-2</c:v>
                </c:pt>
                <c:pt idx="11">
                  <c:v>6.1100000000000002E-2</c:v>
                </c:pt>
                <c:pt idx="12">
                  <c:v>6.1100000000000002E-2</c:v>
                </c:pt>
                <c:pt idx="13">
                  <c:v>6.1100000000000002E-2</c:v>
                </c:pt>
                <c:pt idx="14">
                  <c:v>6.1199999999999997E-2</c:v>
                </c:pt>
                <c:pt idx="15">
                  <c:v>6.1199999999999997E-2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0.17369999999999999</c:v>
                </c:pt>
                <c:pt idx="1">
                  <c:v>0.17299999999999999</c:v>
                </c:pt>
                <c:pt idx="2">
                  <c:v>0.17249999999999999</c:v>
                </c:pt>
                <c:pt idx="3">
                  <c:v>0.17399999999999999</c:v>
                </c:pt>
                <c:pt idx="4">
                  <c:v>0.17180000000000001</c:v>
                </c:pt>
                <c:pt idx="5">
                  <c:v>0.1714</c:v>
                </c:pt>
                <c:pt idx="6">
                  <c:v>0.17610000000000001</c:v>
                </c:pt>
                <c:pt idx="7">
                  <c:v>0.17119999999999999</c:v>
                </c:pt>
                <c:pt idx="8">
                  <c:v>0.17699999999999999</c:v>
                </c:pt>
                <c:pt idx="9">
                  <c:v>0.17660000000000001</c:v>
                </c:pt>
                <c:pt idx="10">
                  <c:v>0.17430000000000001</c:v>
                </c:pt>
                <c:pt idx="11">
                  <c:v>0.17469999999999999</c:v>
                </c:pt>
                <c:pt idx="12">
                  <c:v>0.17380000000000001</c:v>
                </c:pt>
                <c:pt idx="13">
                  <c:v>0.17610000000000001</c:v>
                </c:pt>
                <c:pt idx="14">
                  <c:v>0.1749</c:v>
                </c:pt>
                <c:pt idx="15">
                  <c:v>0.1731</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0.5696</c:v>
                </c:pt>
                <c:pt idx="1">
                  <c:v>0.57110000000000005</c:v>
                </c:pt>
                <c:pt idx="2">
                  <c:v>0.56779999999999997</c:v>
                </c:pt>
                <c:pt idx="3">
                  <c:v>0.57110000000000005</c:v>
                </c:pt>
                <c:pt idx="4">
                  <c:v>0.56740000000000002</c:v>
                </c:pt>
                <c:pt idx="5">
                  <c:v>0.56759999999999999</c:v>
                </c:pt>
                <c:pt idx="6">
                  <c:v>0.56789999999999996</c:v>
                </c:pt>
                <c:pt idx="7">
                  <c:v>0.5675</c:v>
                </c:pt>
                <c:pt idx="8">
                  <c:v>0.56730000000000003</c:v>
                </c:pt>
                <c:pt idx="9">
                  <c:v>0.56710000000000005</c:v>
                </c:pt>
                <c:pt idx="10">
                  <c:v>0.56850000000000001</c:v>
                </c:pt>
                <c:pt idx="11">
                  <c:v>0.57240000000000002</c:v>
                </c:pt>
                <c:pt idx="12">
                  <c:v>0.5716</c:v>
                </c:pt>
                <c:pt idx="13">
                  <c:v>0.56859999999999999</c:v>
                </c:pt>
                <c:pt idx="14">
                  <c:v>0.56689999999999996</c:v>
                </c:pt>
                <c:pt idx="15">
                  <c:v>0.57150000000000001</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c:v>
                </c:pt>
                <c:pt idx="1">
                  <c:v>0.1027</c:v>
                </c:pt>
                <c:pt idx="2">
                  <c:v>0.1077</c:v>
                </c:pt>
                <c:pt idx="3">
                  <c:v>0.1099</c:v>
                </c:pt>
                <c:pt idx="4">
                  <c:v>0.1074</c:v>
                </c:pt>
                <c:pt idx="5">
                  <c:v>0.1047</c:v>
                </c:pt>
                <c:pt idx="6">
                  <c:v>0.1055</c:v>
                </c:pt>
                <c:pt idx="7">
                  <c:v>0.10489999999999999</c:v>
                </c:pt>
                <c:pt idx="8">
                  <c:v>0.1022</c:v>
                </c:pt>
                <c:pt idx="9">
                  <c:v>0.1008</c:v>
                </c:pt>
                <c:pt idx="10">
                  <c:v>9.9500000000000005E-2</c:v>
                </c:pt>
                <c:pt idx="11">
                  <c:v>9.8100000000000007E-2</c:v>
                </c:pt>
                <c:pt idx="12">
                  <c:v>9.6699999999999994E-2</c:v>
                </c:pt>
                <c:pt idx="13">
                  <c:v>9.5299999999999996E-2</c:v>
                </c:pt>
                <c:pt idx="14">
                  <c:v>9.4E-2</c:v>
                </c:pt>
                <c:pt idx="15">
                  <c:v>9.2799999999999994E-2</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9.0200000000000002E-2</c:v>
                </c:pt>
                <c:pt idx="1">
                  <c:v>9.11E-2</c:v>
                </c:pt>
                <c:pt idx="2">
                  <c:v>9.1499999999999998E-2</c:v>
                </c:pt>
                <c:pt idx="3">
                  <c:v>8.9200000000000002E-2</c:v>
                </c:pt>
                <c:pt idx="4">
                  <c:v>8.9599999999999999E-2</c:v>
                </c:pt>
                <c:pt idx="5">
                  <c:v>0.09</c:v>
                </c:pt>
                <c:pt idx="6">
                  <c:v>8.9200000000000002E-2</c:v>
                </c:pt>
                <c:pt idx="7">
                  <c:v>8.8999999999999996E-2</c:v>
                </c:pt>
                <c:pt idx="8">
                  <c:v>8.8700000000000001E-2</c:v>
                </c:pt>
                <c:pt idx="9">
                  <c:v>8.8400000000000006E-2</c:v>
                </c:pt>
                <c:pt idx="10">
                  <c:v>8.7999999999999995E-2</c:v>
                </c:pt>
                <c:pt idx="11">
                  <c:v>8.77E-2</c:v>
                </c:pt>
                <c:pt idx="12">
                  <c:v>8.7499999999999994E-2</c:v>
                </c:pt>
                <c:pt idx="13">
                  <c:v>8.7300000000000003E-2</c:v>
                </c:pt>
                <c:pt idx="14">
                  <c:v>8.6900000000000005E-2</c:v>
                </c:pt>
                <c:pt idx="15">
                  <c:v>8.6499999999999994E-2</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0.28050000000000003</c:v>
                </c:pt>
                <c:pt idx="1">
                  <c:v>0.28620000000000001</c:v>
                </c:pt>
                <c:pt idx="2">
                  <c:v>0.28239999999999998</c:v>
                </c:pt>
                <c:pt idx="3">
                  <c:v>0.28210000000000002</c:v>
                </c:pt>
                <c:pt idx="4">
                  <c:v>0.28310000000000002</c:v>
                </c:pt>
                <c:pt idx="5">
                  <c:v>0.28420000000000001</c:v>
                </c:pt>
                <c:pt idx="6">
                  <c:v>0.2833</c:v>
                </c:pt>
                <c:pt idx="7">
                  <c:v>0.28320000000000001</c:v>
                </c:pt>
                <c:pt idx="8">
                  <c:v>0.28539999999999999</c:v>
                </c:pt>
                <c:pt idx="9">
                  <c:v>0.28610000000000002</c:v>
                </c:pt>
                <c:pt idx="10">
                  <c:v>0.2868</c:v>
                </c:pt>
                <c:pt idx="11">
                  <c:v>0.28760000000000002</c:v>
                </c:pt>
                <c:pt idx="12">
                  <c:v>0.2883</c:v>
                </c:pt>
                <c:pt idx="13">
                  <c:v>0.28910000000000002</c:v>
                </c:pt>
                <c:pt idx="14">
                  <c:v>0.2898</c:v>
                </c:pt>
                <c:pt idx="15">
                  <c:v>0.29049999999999998</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0.51939999999999997</c:v>
                </c:pt>
                <c:pt idx="1">
                  <c:v>0.52010000000000001</c:v>
                </c:pt>
                <c:pt idx="2">
                  <c:v>0.51849999999999996</c:v>
                </c:pt>
                <c:pt idx="3">
                  <c:v>0.51870000000000005</c:v>
                </c:pt>
                <c:pt idx="4">
                  <c:v>0.52010000000000001</c:v>
                </c:pt>
                <c:pt idx="5">
                  <c:v>0.52110000000000001</c:v>
                </c:pt>
                <c:pt idx="6">
                  <c:v>0.52180000000000004</c:v>
                </c:pt>
                <c:pt idx="7">
                  <c:v>0.52290000000000003</c:v>
                </c:pt>
                <c:pt idx="8">
                  <c:v>0.52370000000000005</c:v>
                </c:pt>
                <c:pt idx="9">
                  <c:v>0.52470000000000006</c:v>
                </c:pt>
                <c:pt idx="10">
                  <c:v>0.52549999999999997</c:v>
                </c:pt>
                <c:pt idx="11">
                  <c:v>0.52649999999999997</c:v>
                </c:pt>
                <c:pt idx="12">
                  <c:v>0.52729999999999999</c:v>
                </c:pt>
                <c:pt idx="13">
                  <c:v>0.52849999999999997</c:v>
                </c:pt>
                <c:pt idx="14">
                  <c:v>0.52929999999999999</c:v>
                </c:pt>
                <c:pt idx="15">
                  <c:v>0.5302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0.19900000000000001</c:v>
                </c:pt>
                <c:pt idx="1">
                  <c:v>0.1983</c:v>
                </c:pt>
                <c:pt idx="2">
                  <c:v>0.1983</c:v>
                </c:pt>
                <c:pt idx="3">
                  <c:v>0.19939999999999999</c:v>
                </c:pt>
                <c:pt idx="4">
                  <c:v>0.20030000000000001</c:v>
                </c:pt>
                <c:pt idx="5">
                  <c:v>0.19639999999999999</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0.80100000000000005</c:v>
                </c:pt>
                <c:pt idx="1">
                  <c:v>0.80169999999999997</c:v>
                </c:pt>
                <c:pt idx="2">
                  <c:v>0.80169999999999997</c:v>
                </c:pt>
                <c:pt idx="3">
                  <c:v>0.80059999999999998</c:v>
                </c:pt>
                <c:pt idx="4">
                  <c:v>0.79969999999999997</c:v>
                </c:pt>
                <c:pt idx="5">
                  <c:v>0.80359999999999998</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0.22509259008327911</c:v>
                </c:pt>
                <c:pt idx="1">
                  <c:v>0.22167992372834089</c:v>
                </c:pt>
                <c:pt idx="2">
                  <c:v>0.1797242020705708</c:v>
                </c:pt>
                <c:pt idx="3">
                  <c:v>0.3735032841178092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2.0894002832979212E-2"/>
          <c:y val="0"/>
          <c:w val="0.9684578028082933"/>
          <c:h val="0.79508919598697902"/>
        </c:manualLayout>
      </c:layout>
      <c:lineChart>
        <c:grouping val="stacked"/>
        <c:varyColors val="0"/>
        <c:ser>
          <c:idx val="0"/>
          <c:order val="0"/>
          <c:tx>
            <c:strRef>
              <c:f>Sheet1!$B$1</c:f>
              <c:strCache>
                <c:ptCount val="1"/>
                <c:pt idx="0">
                  <c:v>Column1</c:v>
                </c:pt>
              </c:strCache>
            </c:strRef>
          </c:tx>
          <c:spPr>
            <a:ln w="15875" cap="rnd">
              <a:solidFill>
                <a:schemeClr val="dk1">
                  <a:tint val="88500"/>
                </a:schemeClr>
              </a:solidFill>
              <a:round/>
            </a:ln>
            <a:effectLst>
              <a:innerShdw blurRad="114300">
                <a:prstClr val="black"/>
              </a:innerShdw>
            </a:effectLst>
          </c:spPr>
          <c:marker>
            <c:symbol val="circle"/>
            <c:size val="4"/>
            <c:spPr>
              <a:gradFill rotWithShape="1">
                <a:gsLst>
                  <a:gs pos="0">
                    <a:schemeClr val="dk1">
                      <a:tint val="88500"/>
                      <a:lumMod val="110000"/>
                      <a:satMod val="105000"/>
                      <a:tint val="67000"/>
                    </a:schemeClr>
                  </a:gs>
                  <a:gs pos="50000">
                    <a:schemeClr val="dk1">
                      <a:tint val="88500"/>
                      <a:lumMod val="105000"/>
                      <a:satMod val="103000"/>
                      <a:tint val="73000"/>
                    </a:schemeClr>
                  </a:gs>
                  <a:gs pos="100000">
                    <a:schemeClr val="dk1">
                      <a:tint val="88500"/>
                      <a:lumMod val="105000"/>
                      <a:satMod val="109000"/>
                      <a:tint val="81000"/>
                    </a:schemeClr>
                  </a:gs>
                </a:gsLst>
                <a:lin ang="5400000" scaled="0"/>
              </a:gradFill>
              <a:ln w="9525" cap="flat" cmpd="sng" algn="ctr">
                <a:solidFill>
                  <a:schemeClr val="dk1">
                    <a:tint val="88500"/>
                    <a:shade val="95000"/>
                  </a:schemeClr>
                </a:solidFill>
                <a:round/>
              </a:ln>
              <a:effectLst/>
            </c:spPr>
          </c:marker>
          <c:dLbls>
            <c:dLbl>
              <c:idx val="0"/>
              <c:layout>
                <c:manualLayout>
                  <c:x val="-4.0274976900268294E-2"/>
                  <c:y val="-7.15671707675344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D8C-4823-915A-DA2BAE915A22}"/>
                </c:ext>
              </c:extLst>
            </c:dLbl>
            <c:dLbl>
              <c:idx val="1"/>
              <c:layout>
                <c:manualLayout>
                  <c:x val="-2.5344347982143259E-2"/>
                  <c:y val="-0.10138682525400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D8C-4823-915A-DA2BAE915A22}"/>
                </c:ext>
              </c:extLst>
            </c:dLbl>
            <c:dLbl>
              <c:idx val="2"/>
              <c:layout>
                <c:manualLayout>
                  <c:x val="-8.0743400539978888E-2"/>
                  <c:y val="-9.5422894356712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D8C-4823-915A-DA2BAE915A22}"/>
                </c:ext>
              </c:extLst>
            </c:dLbl>
            <c:dLbl>
              <c:idx val="3"/>
              <c:layout>
                <c:manualLayout>
                  <c:x val="-4.7597699973044305E-2"/>
                  <c:y val="-8.9458963459418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D8C-4823-915A-DA2BAE915A22}"/>
                </c:ext>
              </c:extLst>
            </c:dLbl>
            <c:dLbl>
              <c:idx val="4"/>
              <c:layout>
                <c:manualLayout>
                  <c:x val="-3.3831908831908959E-2"/>
                  <c:y val="-8.34950325621234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D8C-4823-915A-DA2BAE915A22}"/>
                </c:ext>
              </c:extLst>
            </c:dLbl>
            <c:dLbl>
              <c:idx val="5"/>
              <c:layout>
                <c:manualLayout>
                  <c:x val="-7.1939741583384953E-2"/>
                  <c:y val="-0.106083735149843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D8C-4823-915A-DA2BAE915A22}"/>
                </c:ext>
              </c:extLst>
            </c:dLbl>
            <c:dLbl>
              <c:idx val="6"/>
              <c:layout>
                <c:manualLayout>
                  <c:x val="-4.2509847299273047E-2"/>
                  <c:y val="-7.07224900998955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D8C-4823-915A-DA2BAE915A22}"/>
                </c:ext>
              </c:extLst>
            </c:dLbl>
            <c:spPr>
              <a:noFill/>
              <a:ln>
                <a:noFill/>
              </a:ln>
              <a:effectLst/>
            </c:spPr>
            <c:txPr>
              <a:bodyPr rot="0" spcFirstLastPara="1" vertOverflow="ellipsis" vert="horz"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Sheet1!$A$2:$A$8</c:f>
              <c:numCache>
                <c:formatCode>General</c:formatCode>
                <c:ptCount val="7"/>
                <c:pt idx="0">
                  <c:v>2013</c:v>
                </c:pt>
                <c:pt idx="1">
                  <c:v>2014</c:v>
                </c:pt>
                <c:pt idx="2">
                  <c:v>2015</c:v>
                </c:pt>
                <c:pt idx="3">
                  <c:v>2016</c:v>
                </c:pt>
                <c:pt idx="4">
                  <c:v>2017</c:v>
                </c:pt>
                <c:pt idx="5">
                  <c:v>2018</c:v>
                </c:pt>
                <c:pt idx="6">
                  <c:v>2019</c:v>
                </c:pt>
              </c:numCache>
            </c:numRef>
          </c:cat>
          <c:val>
            <c:numRef>
              <c:f>Sheet1!$B$2:$B$8</c:f>
              <c:numCache>
                <c:formatCode>0.00</c:formatCode>
                <c:ptCount val="7"/>
                <c:pt idx="0">
                  <c:v>26.98</c:v>
                </c:pt>
                <c:pt idx="1">
                  <c:v>27.68</c:v>
                </c:pt>
                <c:pt idx="2">
                  <c:v>29.02</c:v>
                </c:pt>
                <c:pt idx="3">
                  <c:v>28.9</c:v>
                </c:pt>
                <c:pt idx="4">
                  <c:v>29.14</c:v>
                </c:pt>
                <c:pt idx="5">
                  <c:v>29.2</c:v>
                </c:pt>
                <c:pt idx="6">
                  <c:v>30</c:v>
                </c:pt>
              </c:numCache>
            </c:numRef>
          </c:val>
          <c:smooth val="0"/>
          <c:extLst>
            <c:ext xmlns:c16="http://schemas.microsoft.com/office/drawing/2014/chart" uri="{C3380CC4-5D6E-409C-BE32-E72D297353CC}">
              <c16:uniqueId val="{00000007-CD8C-4823-915A-DA2BAE915A22}"/>
            </c:ext>
          </c:extLst>
        </c:ser>
        <c:dLbls>
          <c:showLegendKey val="0"/>
          <c:showVal val="1"/>
          <c:showCatName val="0"/>
          <c:showSerName val="0"/>
          <c:showPercent val="0"/>
          <c:showBubbleSize val="0"/>
        </c:dLbls>
        <c:marker val="1"/>
        <c:smooth val="0"/>
        <c:axId val="427572040"/>
        <c:axId val="427574992"/>
      </c:lineChart>
      <c:catAx>
        <c:axId val="427572040"/>
        <c:scaling>
          <c:orientation val="minMax"/>
        </c:scaling>
        <c:delete val="0"/>
        <c:axPos val="b"/>
        <c:numFmt formatCode="General" sourceLinked="0"/>
        <c:majorTickMark val="none"/>
        <c:minorTickMark val="none"/>
        <c:tickLblPos val="nextTo"/>
        <c:spPr>
          <a:noFill/>
          <a:ln>
            <a:noFill/>
          </a:ln>
          <a:effectLst/>
        </c:spPr>
        <c:txPr>
          <a:bodyPr rot="0" spcFirstLastPara="1" vertOverflow="ellipsis"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l"/>
        <c:numFmt formatCode="0.00" sourceLinked="1"/>
        <c:majorTickMark val="none"/>
        <c:minorTickMark val="none"/>
        <c:tickLblPos val="nextTo"/>
        <c:crossAx val="427572040"/>
        <c:crossesAt val="1"/>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783746606021545E-2"/>
          <c:y val="0.15240744808572385"/>
          <c:w val="0.92443250678795696"/>
          <c:h val="0.65736969058835759"/>
        </c:manualLayout>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2015</c:v>
                </c:pt>
                <c:pt idx="1">
                  <c:v>2016</c:v>
                </c:pt>
                <c:pt idx="2">
                  <c:v>2017</c:v>
                </c:pt>
                <c:pt idx="3">
                  <c:v>2018</c:v>
                </c:pt>
                <c:pt idx="4">
                  <c:v>2019</c:v>
                </c:pt>
              </c:numCache>
            </c:numRef>
          </c:cat>
          <c:val>
            <c:numRef>
              <c:f>Sheet1!$B$2:$B$6</c:f>
              <c:numCache>
                <c:formatCode>0</c:formatCode>
                <c:ptCount val="5"/>
                <c:pt idx="0">
                  <c:v>467985.64999999991</c:v>
                </c:pt>
                <c:pt idx="1">
                  <c:v>542111.46</c:v>
                </c:pt>
                <c:pt idx="2">
                  <c:v>540962.19999999995</c:v>
                </c:pt>
                <c:pt idx="3">
                  <c:v>551329.28000000003</c:v>
                </c:pt>
                <c:pt idx="4">
                  <c:v>570596.26000000013</c:v>
                </c:pt>
              </c:numCache>
            </c:numRef>
          </c:val>
          <c:extLst>
            <c:ext xmlns:c16="http://schemas.microsoft.com/office/drawing/2014/chart" uri="{C3380CC4-5D6E-409C-BE32-E72D297353CC}">
              <c16:uniqueId val="{00000000-8F18-4859-BBF0-2095C1726247}"/>
            </c:ext>
          </c:extLst>
        </c:ser>
        <c:dLbls>
          <c:dLblPos val="outEnd"/>
          <c:showLegendKey val="0"/>
          <c:showVal val="1"/>
          <c:showCatName val="0"/>
          <c:showSerName val="0"/>
          <c:showPercent val="0"/>
          <c:showBubbleSize val="0"/>
        </c:dLbls>
        <c:gapWidth val="219"/>
        <c:overlap val="-27"/>
        <c:axId val="591745600"/>
        <c:axId val="591746584"/>
      </c:barChart>
      <c:catAx>
        <c:axId val="591745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91746584"/>
        <c:crosses val="autoZero"/>
        <c:auto val="1"/>
        <c:lblAlgn val="ctr"/>
        <c:lblOffset val="100"/>
        <c:noMultiLvlLbl val="0"/>
      </c:catAx>
      <c:valAx>
        <c:axId val="591746584"/>
        <c:scaling>
          <c:orientation val="minMax"/>
        </c:scaling>
        <c:delete val="1"/>
        <c:axPos val="l"/>
        <c:numFmt formatCode="0" sourceLinked="1"/>
        <c:majorTickMark val="none"/>
        <c:minorTickMark val="none"/>
        <c:tickLblPos val="nextTo"/>
        <c:crossAx val="591745600"/>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306726338949E-2"/>
                  <c:y val="-0.1201943340679847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lineChart>
        <c:grouping val="stacked"/>
        <c:varyColors val="0"/>
        <c:ser>
          <c:idx val="0"/>
          <c:order val="0"/>
          <c:tx>
            <c:strRef>
              <c:f>Sheet1!$B$1</c:f>
              <c:strCache>
                <c:ptCount val="1"/>
                <c:pt idx="0">
                  <c:v>Vinyl Ester Resin-Novalac Based Ex Mumbai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2843</c:v>
                </c:pt>
                <c:pt idx="1">
                  <c:v>2910</c:v>
                </c:pt>
                <c:pt idx="2">
                  <c:v>2674</c:v>
                </c:pt>
                <c:pt idx="3">
                  <c:v>2430</c:v>
                </c:pt>
                <c:pt idx="4">
                  <c:v>2980</c:v>
                </c:pt>
                <c:pt idx="5">
                  <c:v>3210</c:v>
                </c:pt>
                <c:pt idx="6">
                  <c:v>3020</c:v>
                </c:pt>
                <c:pt idx="7">
                  <c:v>2800</c:v>
                </c:pt>
                <c:pt idx="8">
                  <c:v>2775</c:v>
                </c:pt>
                <c:pt idx="9">
                  <c:v>4365</c:v>
                </c:pt>
                <c:pt idx="10">
                  <c:v>4768</c:v>
                </c:pt>
                <c:pt idx="11">
                  <c:v>5010</c:v>
                </c:pt>
                <c:pt idx="12">
                  <c:v>4578</c:v>
                </c:pt>
                <c:pt idx="13">
                  <c:v>4387</c:v>
                </c:pt>
                <c:pt idx="14">
                  <c:v>4075</c:v>
                </c:pt>
                <c:pt idx="15">
                  <c:v>4210</c:v>
                </c:pt>
              </c:numCache>
            </c:numRef>
          </c:val>
          <c:smooth val="0"/>
          <c:extLst>
            <c:ext xmlns:c16="http://schemas.microsoft.com/office/drawing/2014/chart" uri="{C3380CC4-5D6E-409C-BE32-E72D297353CC}">
              <c16:uniqueId val="{00000000-D3D6-4BFD-86C1-56FB8139ABDB}"/>
            </c:ext>
          </c:extLst>
        </c:ser>
        <c:ser>
          <c:idx val="1"/>
          <c:order val="1"/>
          <c:tx>
            <c:strRef>
              <c:f>Sheet1!$C$1</c:f>
              <c:strCache>
                <c:ptCount val="1"/>
                <c:pt idx="0">
                  <c:v>Vinyl Ester Resin-Novalac Based FOB Texas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2543</c:v>
                </c:pt>
                <c:pt idx="1">
                  <c:v>2354</c:v>
                </c:pt>
                <c:pt idx="2">
                  <c:v>2970</c:v>
                </c:pt>
                <c:pt idx="3">
                  <c:v>2883</c:v>
                </c:pt>
                <c:pt idx="4">
                  <c:v>2746</c:v>
                </c:pt>
                <c:pt idx="5">
                  <c:v>3110</c:v>
                </c:pt>
                <c:pt idx="6">
                  <c:v>4085</c:v>
                </c:pt>
                <c:pt idx="7">
                  <c:v>3850</c:v>
                </c:pt>
                <c:pt idx="8">
                  <c:v>3750</c:v>
                </c:pt>
                <c:pt idx="9">
                  <c:v>3990</c:v>
                </c:pt>
                <c:pt idx="10">
                  <c:v>4200</c:v>
                </c:pt>
                <c:pt idx="11">
                  <c:v>4400</c:v>
                </c:pt>
                <c:pt idx="12">
                  <c:v>4100</c:v>
                </c:pt>
                <c:pt idx="13">
                  <c:v>4050</c:v>
                </c:pt>
                <c:pt idx="14">
                  <c:v>3840</c:v>
                </c:pt>
                <c:pt idx="15">
                  <c:v>4020</c:v>
                </c:pt>
              </c:numCache>
            </c:numRef>
          </c:val>
          <c:smooth val="0"/>
          <c:extLst>
            <c:ext xmlns:c16="http://schemas.microsoft.com/office/drawing/2014/chart" uri="{C3380CC4-5D6E-409C-BE32-E72D297353CC}">
              <c16:uniqueId val="{00000001-3D16-44BE-A340-2D2B959D8738}"/>
            </c:ext>
          </c:extLst>
        </c:ser>
        <c:ser>
          <c:idx val="2"/>
          <c:order val="2"/>
          <c:tx>
            <c:strRef>
              <c:f>Sheet1!$D$1</c:f>
              <c:strCache>
                <c:ptCount val="1"/>
                <c:pt idx="0">
                  <c:v>Vinyl Ester Resin-Novalac Based FOB Seoul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2540</c:v>
                </c:pt>
                <c:pt idx="1">
                  <c:v>2091</c:v>
                </c:pt>
                <c:pt idx="2">
                  <c:v>2546</c:v>
                </c:pt>
                <c:pt idx="3">
                  <c:v>2730</c:v>
                </c:pt>
                <c:pt idx="4">
                  <c:v>2559</c:v>
                </c:pt>
                <c:pt idx="5">
                  <c:v>2473</c:v>
                </c:pt>
                <c:pt idx="6">
                  <c:v>3877</c:v>
                </c:pt>
                <c:pt idx="7">
                  <c:v>3623</c:v>
                </c:pt>
                <c:pt idx="8">
                  <c:v>3503</c:v>
                </c:pt>
                <c:pt idx="9">
                  <c:v>3675</c:v>
                </c:pt>
                <c:pt idx="10">
                  <c:v>3973</c:v>
                </c:pt>
                <c:pt idx="11">
                  <c:v>4243</c:v>
                </c:pt>
                <c:pt idx="12">
                  <c:v>3910</c:v>
                </c:pt>
                <c:pt idx="13">
                  <c:v>3823</c:v>
                </c:pt>
                <c:pt idx="14">
                  <c:v>3636</c:v>
                </c:pt>
                <c:pt idx="15">
                  <c:v>3813</c:v>
                </c:pt>
              </c:numCache>
            </c:numRef>
          </c:val>
          <c:smooth val="0"/>
          <c:extLst>
            <c:ext xmlns:c16="http://schemas.microsoft.com/office/drawing/2014/chart" uri="{C3380CC4-5D6E-409C-BE32-E72D297353CC}">
              <c16:uniqueId val="{00000002-3D16-44BE-A340-2D2B959D8738}"/>
            </c:ext>
          </c:extLst>
        </c:ser>
        <c:ser>
          <c:idx val="3"/>
          <c:order val="3"/>
          <c:tx>
            <c:strRef>
              <c:f>Sheet1!$E$1</c:f>
              <c:strCache>
                <c:ptCount val="1"/>
                <c:pt idx="0">
                  <c:v>Vinyl Ester Resin-Novalac Based FOB Qingdao</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2400</c:v>
                </c:pt>
                <c:pt idx="1">
                  <c:v>1950</c:v>
                </c:pt>
                <c:pt idx="2">
                  <c:v>2220</c:v>
                </c:pt>
                <c:pt idx="3">
                  <c:v>2921</c:v>
                </c:pt>
                <c:pt idx="4">
                  <c:v>2749</c:v>
                </c:pt>
                <c:pt idx="5">
                  <c:v>2474</c:v>
                </c:pt>
                <c:pt idx="6">
                  <c:v>4000</c:v>
                </c:pt>
                <c:pt idx="7">
                  <c:v>3933</c:v>
                </c:pt>
                <c:pt idx="8">
                  <c:v>3657</c:v>
                </c:pt>
                <c:pt idx="9">
                  <c:v>3890</c:v>
                </c:pt>
                <c:pt idx="10">
                  <c:v>4283</c:v>
                </c:pt>
                <c:pt idx="11">
                  <c:v>4420</c:v>
                </c:pt>
                <c:pt idx="12">
                  <c:v>4187</c:v>
                </c:pt>
                <c:pt idx="13">
                  <c:v>4133</c:v>
                </c:pt>
                <c:pt idx="14">
                  <c:v>3870</c:v>
                </c:pt>
                <c:pt idx="15">
                  <c:v>4123</c:v>
                </c:pt>
              </c:numCache>
            </c:numRef>
          </c:val>
          <c:smooth val="0"/>
          <c:extLst>
            <c:ext xmlns:c16="http://schemas.microsoft.com/office/drawing/2014/chart" uri="{C3380CC4-5D6E-409C-BE32-E72D297353CC}">
              <c16:uniqueId val="{00000003-3D16-44BE-A340-2D2B959D8738}"/>
            </c:ext>
          </c:extLst>
        </c:ser>
        <c:ser>
          <c:idx val="4"/>
          <c:order val="4"/>
          <c:tx>
            <c:strRef>
              <c:f>Sheet1!$F$1</c:f>
              <c:strCache>
                <c:ptCount val="1"/>
                <c:pt idx="0">
                  <c:v>Vinyl Ester Resin-Novalac Based FOB Hamburg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2625</c:v>
                </c:pt>
                <c:pt idx="1">
                  <c:v>2580</c:v>
                </c:pt>
                <c:pt idx="2">
                  <c:v>2783</c:v>
                </c:pt>
                <c:pt idx="3">
                  <c:v>2774</c:v>
                </c:pt>
                <c:pt idx="4">
                  <c:v>2745</c:v>
                </c:pt>
                <c:pt idx="5">
                  <c:v>2959</c:v>
                </c:pt>
                <c:pt idx="6">
                  <c:v>4319</c:v>
                </c:pt>
                <c:pt idx="7">
                  <c:v>4223</c:v>
                </c:pt>
                <c:pt idx="8">
                  <c:v>3890</c:v>
                </c:pt>
                <c:pt idx="9">
                  <c:v>4180</c:v>
                </c:pt>
                <c:pt idx="10">
                  <c:v>4421</c:v>
                </c:pt>
                <c:pt idx="11">
                  <c:v>4890</c:v>
                </c:pt>
                <c:pt idx="12">
                  <c:v>4359</c:v>
                </c:pt>
                <c:pt idx="13">
                  <c:v>4423</c:v>
                </c:pt>
                <c:pt idx="14">
                  <c:v>4087</c:v>
                </c:pt>
                <c:pt idx="15">
                  <c:v>4413</c:v>
                </c:pt>
              </c:numCache>
            </c:numRef>
          </c:val>
          <c:smooth val="0"/>
          <c:extLst>
            <c:ext xmlns:c16="http://schemas.microsoft.com/office/drawing/2014/chart" uri="{C3380CC4-5D6E-409C-BE32-E72D297353CC}">
              <c16:uniqueId val="{00000004-3D16-44BE-A340-2D2B959D8738}"/>
            </c:ext>
          </c:extLst>
        </c:ser>
        <c:dLbls>
          <c:dLblPos val="t"/>
          <c:showLegendKey val="0"/>
          <c:showVal val="1"/>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userShapes r:id="rId4"/>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040814622782306E-2"/>
          <c:y val="0"/>
          <c:w val="0.95231597245299193"/>
          <c:h val="1"/>
        </c:manualLayout>
      </c:layout>
      <c:lineChart>
        <c:grouping val="standard"/>
        <c:varyColors val="0"/>
        <c:ser>
          <c:idx val="0"/>
          <c:order val="0"/>
          <c:tx>
            <c:strRef>
              <c:f>Sheet1!$B$1</c:f>
              <c:strCache>
                <c:ptCount val="1"/>
                <c:pt idx="0">
                  <c:v>Pessismistic Demand</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2.8915706541248899E-2"/>
                  <c:y val="-0.128281295321758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A64-477A-B2F8-2E4B89117614}"/>
                </c:ext>
              </c:extLst>
            </c:dLbl>
            <c:dLbl>
              <c:idx val="1"/>
              <c:layout>
                <c:manualLayout>
                  <c:x val="2.4150198609812625E-2"/>
                  <c:y val="-5.32691032706571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64-477A-B2F8-2E4B89117614}"/>
                </c:ext>
              </c:extLst>
            </c:dLbl>
            <c:dLbl>
              <c:idx val="2"/>
              <c:layout>
                <c:manualLayout>
                  <c:x val="-7.7216103760874177E-2"/>
                  <c:y val="-5.1778764475072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64-477A-B2F8-2E4B89117614}"/>
                </c:ext>
              </c:extLst>
            </c:dLbl>
            <c:dLbl>
              <c:idx val="3"/>
              <c:layout>
                <c:manualLayout>
                  <c:x val="-3.7284889965816151E-2"/>
                  <c:y val="-0.11131003987517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64-477A-B2F8-2E4B89117614}"/>
                </c:ext>
              </c:extLst>
            </c:dLbl>
            <c:dLbl>
              <c:idx val="4"/>
              <c:layout>
                <c:manualLayout>
                  <c:x val="-1.7483323053277433E-2"/>
                  <c:y val="0.121296365653159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64-477A-B2F8-2E4B89117614}"/>
                </c:ext>
              </c:extLst>
            </c:dLbl>
            <c:dLbl>
              <c:idx val="5"/>
              <c:layout>
                <c:manualLayout>
                  <c:x val="-4.0857448819362055E-2"/>
                  <c:y val="0.11932412209263404"/>
                </c:manualLayout>
              </c:layout>
              <c:showLegendKey val="0"/>
              <c:showVal val="1"/>
              <c:showCatName val="0"/>
              <c:showSerName val="0"/>
              <c:showPercent val="0"/>
              <c:showBubbleSize val="0"/>
              <c:extLst>
                <c:ext xmlns:c15="http://schemas.microsoft.com/office/drawing/2012/chart" uri="{CE6537A1-D6FC-4f65-9D91-7224C49458BB}">
                  <c15:layout>
                    <c:manualLayout>
                      <c:w val="6.6203849117474636E-2"/>
                      <c:h val="5.7081908271151213E-2"/>
                    </c:manualLayout>
                  </c15:layout>
                </c:ext>
                <c:ext xmlns:c16="http://schemas.microsoft.com/office/drawing/2014/chart" uri="{C3380CC4-5D6E-409C-BE32-E72D297353CC}">
                  <c16:uniqueId val="{00000005-CA64-477A-B2F8-2E4B89117614}"/>
                </c:ext>
              </c:extLst>
            </c:dLbl>
            <c:dLbl>
              <c:idx val="6"/>
              <c:layout>
                <c:manualLayout>
                  <c:x val="1.1015507253809004E-2"/>
                  <c:y val="-6.85998106646181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64-477A-B2F8-2E4B89117614}"/>
                </c:ext>
              </c:extLst>
            </c:dLbl>
            <c:dLbl>
              <c:idx val="7"/>
              <c:layout>
                <c:manualLayout>
                  <c:x val="-2.8452534818923386E-2"/>
                  <c:y val="0.11331216591389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64-477A-B2F8-2E4B89117614}"/>
                </c:ext>
              </c:extLst>
            </c:dLbl>
            <c:dLbl>
              <c:idx val="8"/>
              <c:layout>
                <c:manualLayout>
                  <c:x val="-6.745697148794241E-3"/>
                  <c:y val="5.08609739616038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64-477A-B2F8-2E4B89117614}"/>
                </c:ext>
              </c:extLst>
            </c:dLbl>
            <c:dLbl>
              <c:idx val="9"/>
              <c:layout>
                <c:manualLayout>
                  <c:x val="-1.3306192890765022E-3"/>
                  <c:y val="5.08809855686968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A64-477A-B2F8-2E4B89117614}"/>
                </c:ext>
              </c:extLst>
            </c:dLbl>
            <c:dLbl>
              <c:idx val="10"/>
              <c:layout>
                <c:manualLayout>
                  <c:x val="-1.2392445660535243E-2"/>
                  <c:y val="5.5171023399175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Sheet1!$B$2:$B$12</c:f>
              <c:numCache>
                <c:formatCode>0.00%</c:formatCode>
                <c:ptCount val="11"/>
                <c:pt idx="0">
                  <c:v>-7.1372455633311849E-2</c:v>
                </c:pt>
                <c:pt idx="1">
                  <c:v>3.678007325652044E-2</c:v>
                </c:pt>
                <c:pt idx="2">
                  <c:v>4.0877545014823102E-2</c:v>
                </c:pt>
                <c:pt idx="3">
                  <c:v>3.878629887990015E-2</c:v>
                </c:pt>
                <c:pt idx="4">
                  <c:v>3.6816652125264637E-2</c:v>
                </c:pt>
                <c:pt idx="5">
                  <c:v>3.3931630454785866E-2</c:v>
                </c:pt>
                <c:pt idx="6">
                  <c:v>3.1898985008155023E-2</c:v>
                </c:pt>
                <c:pt idx="7">
                  <c:v>3.0670601196884247E-2</c:v>
                </c:pt>
                <c:pt idx="8">
                  <c:v>2.8524026039238089E-2</c:v>
                </c:pt>
                <c:pt idx="9">
                  <c:v>2.7281505242238154E-2</c:v>
                </c:pt>
                <c:pt idx="10">
                  <c:v>2.5488504751029369E-2</c:v>
                </c:pt>
              </c:numCache>
            </c:numRef>
          </c:val>
          <c:smooth val="0"/>
          <c:extLst>
            <c:ext xmlns:c16="http://schemas.microsoft.com/office/drawing/2014/chart" uri="{C3380CC4-5D6E-409C-BE32-E72D297353CC}">
              <c16:uniqueId val="{0000000B-CA64-477A-B2F8-2E4B89117614}"/>
            </c:ext>
          </c:extLst>
        </c:ser>
        <c:ser>
          <c:idx val="2"/>
          <c:order val="2"/>
          <c:tx>
            <c:strRef>
              <c:f>Sheet1!$D$1</c:f>
              <c:strCache>
                <c:ptCount val="1"/>
                <c:pt idx="0">
                  <c:v>Optimistic</c:v>
                </c:pt>
              </c:strCache>
            </c:strRef>
          </c:tx>
          <c:spPr>
            <a:ln w="22225" cap="rnd">
              <a:solidFill>
                <a:schemeClr val="tx1"/>
              </a:solidFill>
              <a:round/>
            </a:ln>
            <a:effectLst/>
          </c:spPr>
          <c:marker>
            <c:symbol val="triangle"/>
            <c:size val="6"/>
            <c:spPr>
              <a:solidFill>
                <a:schemeClr val="accent3"/>
              </a:solidFill>
              <a:ln w="9525">
                <a:solidFill>
                  <a:schemeClr val="accent3"/>
                </a:solidFill>
                <a:round/>
              </a:ln>
              <a:effectLst/>
            </c:spPr>
          </c:marker>
          <c:dLbls>
            <c:dLbl>
              <c:idx val="0"/>
              <c:layout>
                <c:manualLayout>
                  <c:x val="2.7538768134522749E-2"/>
                  <c:y val="-4.30108469411498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A64-477A-B2F8-2E4B89117614}"/>
                </c:ext>
              </c:extLst>
            </c:dLbl>
            <c:dLbl>
              <c:idx val="1"/>
              <c:layout>
                <c:manualLayout>
                  <c:x val="-3.442346016815348E-2"/>
                  <c:y val="4.80709465812851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A64-477A-B2F8-2E4B89117614}"/>
                </c:ext>
              </c:extLst>
            </c:dLbl>
            <c:dLbl>
              <c:idx val="2"/>
              <c:layout>
                <c:manualLayout>
                  <c:x val="1.3769384067261381E-3"/>
                  <c:y val="7.59014946020290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CA64-477A-B2F8-2E4B89117614}"/>
                </c:ext>
              </c:extLst>
            </c:dLbl>
            <c:dLbl>
              <c:idx val="3"/>
              <c:layout>
                <c:manualLayout>
                  <c:x val="0"/>
                  <c:y val="7.59014946020291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CA64-477A-B2F8-2E4B89117614}"/>
                </c:ext>
              </c:extLst>
            </c:dLbl>
            <c:dLbl>
              <c:idx val="4"/>
              <c:layout>
                <c:manualLayout>
                  <c:x val="-1.3769384067261886E-3"/>
                  <c:y val="-0.11779652980757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CA64-477A-B2F8-2E4B89117614}"/>
                </c:ext>
              </c:extLst>
            </c:dLbl>
            <c:dLbl>
              <c:idx val="5"/>
              <c:layout>
                <c:manualLayout>
                  <c:x val="1.9277137694165933E-2"/>
                  <c:y val="5.81911458615556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CA64-477A-B2F8-2E4B89117614}"/>
                </c:ext>
              </c:extLst>
            </c:dLbl>
            <c:dLbl>
              <c:idx val="6"/>
              <c:layout>
                <c:manualLayout>
                  <c:x val="-2.3407952914344349E-2"/>
                  <c:y val="-0.113852241903043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CA64-477A-B2F8-2E4B89117614}"/>
                </c:ext>
              </c:extLst>
            </c:dLbl>
            <c:dLbl>
              <c:idx val="7"/>
              <c:layout>
                <c:manualLayout>
                  <c:x val="0"/>
                  <c:y val="-5.4396071131454241E-2"/>
                </c:manualLayout>
              </c:layout>
              <c:showLegendKey val="0"/>
              <c:showVal val="1"/>
              <c:showCatName val="0"/>
              <c:showSerName val="0"/>
              <c:showPercent val="0"/>
              <c:showBubbleSize val="0"/>
              <c:extLst>
                <c:ext xmlns:c15="http://schemas.microsoft.com/office/drawing/2012/chart" uri="{CE6537A1-D6FC-4f65-9D91-7224C49458BB}">
                  <c15:layout>
                    <c:manualLayout>
                      <c:w val="4.9253086808593957E-2"/>
                      <c:h val="7.2384725352135124E-2"/>
                    </c:manualLayout>
                  </c15:layout>
                </c:ext>
                <c:ext xmlns:c16="http://schemas.microsoft.com/office/drawing/2014/chart" uri="{C3380CC4-5D6E-409C-BE32-E72D297353CC}">
                  <c16:uniqueId val="{00000013-CA64-477A-B2F8-2E4B89117614}"/>
                </c:ext>
              </c:extLst>
            </c:dLbl>
            <c:dLbl>
              <c:idx val="8"/>
              <c:layout>
                <c:manualLayout>
                  <c:x val="1.2392445660535243E-2"/>
                  <c:y val="-0.139152740103720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A64-477A-B2F8-2E4B89117614}"/>
                </c:ext>
              </c:extLst>
            </c:dLbl>
            <c:dLbl>
              <c:idx val="9"/>
              <c:layout>
                <c:manualLayout>
                  <c:x val="-1.0097431669599384E-16"/>
                  <c:y val="-0.121442391363246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A64-477A-B2F8-2E4B89117614}"/>
                </c:ext>
              </c:extLst>
            </c:dLbl>
            <c:dLbl>
              <c:idx val="10"/>
              <c:layout>
                <c:manualLayout>
                  <c:x val="-1.514632247398752E-2"/>
                  <c:y val="-9.6141893162570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Sheet1!$D$2:$D$12</c:f>
              <c:numCache>
                <c:formatCode>0.00%</c:formatCode>
                <c:ptCount val="11"/>
                <c:pt idx="0">
                  <c:v>-7.1372455633311849E-2</c:v>
                </c:pt>
                <c:pt idx="1">
                  <c:v>6.7080073256520434E-2</c:v>
                </c:pt>
                <c:pt idx="2">
                  <c:v>7.1177545014823096E-2</c:v>
                </c:pt>
                <c:pt idx="3">
                  <c:v>6.9086298879900143E-2</c:v>
                </c:pt>
                <c:pt idx="4">
                  <c:v>6.7116652125264631E-2</c:v>
                </c:pt>
                <c:pt idx="5">
                  <c:v>6.423163045478586E-2</c:v>
                </c:pt>
                <c:pt idx="6">
                  <c:v>6.2198985008155017E-2</c:v>
                </c:pt>
                <c:pt idx="7">
                  <c:v>6.0970601196884244E-2</c:v>
                </c:pt>
                <c:pt idx="8">
                  <c:v>5.8824026039238086E-2</c:v>
                </c:pt>
                <c:pt idx="9">
                  <c:v>5.7581505242238151E-2</c:v>
                </c:pt>
                <c:pt idx="10">
                  <c:v>5.5788504751029366E-2</c:v>
                </c:pt>
              </c:numCache>
            </c:numRef>
          </c:val>
          <c:smooth val="0"/>
          <c:extLst>
            <c:ext xmlns:c16="http://schemas.microsoft.com/office/drawing/2014/chart" uri="{C3380CC4-5D6E-409C-BE32-E72D297353CC}">
              <c16:uniqueId val="{00000017-CA64-477A-B2F8-2E4B89117614}"/>
            </c:ext>
          </c:extLst>
        </c:ser>
        <c:dLbls>
          <c:showLegendKey val="0"/>
          <c:showVal val="0"/>
          <c:showCatName val="0"/>
          <c:showSerName val="0"/>
          <c:showPercent val="0"/>
          <c:showBubbleSize val="0"/>
        </c:dLbls>
        <c:marker val="1"/>
        <c:smooth val="0"/>
        <c:axId val="390739448"/>
        <c:axId val="390733872"/>
      </c:lineChart>
      <c:lineChart>
        <c:grouping val="standard"/>
        <c:varyColors val="0"/>
        <c:ser>
          <c:idx val="1"/>
          <c:order val="1"/>
          <c:tx>
            <c:strRef>
              <c:f>Sheet1!$C$1</c:f>
              <c:strCache>
                <c:ptCount val="1"/>
                <c:pt idx="0">
                  <c:v>Realistic</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1"/>
              <c:layout>
                <c:manualLayout>
                  <c:x val="-3.5800398574879613E-2"/>
                  <c:y val="3.79507473010144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A64-477A-B2F8-2E4B89117614}"/>
                </c:ext>
              </c:extLst>
            </c:dLbl>
            <c:dLbl>
              <c:idx val="2"/>
              <c:layout>
                <c:manualLayout>
                  <c:x val="2.7538768134522762E-3"/>
                  <c:y val="-7.59014946020291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CA64-477A-B2F8-2E4B89117614}"/>
                </c:ext>
              </c:extLst>
            </c:dLbl>
            <c:dLbl>
              <c:idx val="3"/>
              <c:layout>
                <c:manualLayout>
                  <c:x val="9.6385688470829664E-3"/>
                  <c:y val="-0.103732042622773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CA64-477A-B2F8-2E4B89117614}"/>
                </c:ext>
              </c:extLst>
            </c:dLbl>
            <c:dLbl>
              <c:idx val="4"/>
              <c:layout>
                <c:manualLayout>
                  <c:x val="2.8915706541248851E-2"/>
                  <c:y val="-5.0600996401352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CA64-477A-B2F8-2E4B89117614}"/>
                </c:ext>
              </c:extLst>
            </c:dLbl>
            <c:dLbl>
              <c:idx val="5"/>
              <c:layout>
                <c:manualLayout>
                  <c:x val="5.5077536269045524E-3"/>
                  <c:y val="-8.09615942421644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CA64-477A-B2F8-2E4B89117614}"/>
                </c:ext>
              </c:extLst>
            </c:dLbl>
            <c:dLbl>
              <c:idx val="6"/>
              <c:layout>
                <c:manualLayout>
                  <c:x val="-4.1308152201784141E-3"/>
                  <c:y val="0.1163822917231113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CA64-477A-B2F8-2E4B89117614}"/>
                </c:ext>
              </c:extLst>
            </c:dLbl>
            <c:dLbl>
              <c:idx val="7"/>
              <c:layout>
                <c:manualLayout>
                  <c:x val="1.2392445660535243E-2"/>
                  <c:y val="5.06009964013527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CA64-477A-B2F8-2E4B89117614}"/>
                </c:ext>
              </c:extLst>
            </c:dLbl>
            <c:dLbl>
              <c:idx val="8"/>
              <c:layout>
                <c:manualLayout>
                  <c:x val="-5.5077536269045524E-3"/>
                  <c:y val="-0.1315625906435171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CA64-477A-B2F8-2E4B89117614}"/>
                </c:ext>
              </c:extLst>
            </c:dLbl>
            <c:dLbl>
              <c:idx val="9"/>
              <c:layout>
                <c:manualLayout>
                  <c:x val="8.2616304403567275E-3"/>
                  <c:y val="-0.1062620924428407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Sheet1!$C$2:$C$12</c:f>
              <c:numCache>
                <c:formatCode>0.00%</c:formatCode>
                <c:ptCount val="11"/>
                <c:pt idx="0">
                  <c:v>-7.1372455633311849E-2</c:v>
                </c:pt>
                <c:pt idx="1">
                  <c:v>4.1780073256520431E-2</c:v>
                </c:pt>
                <c:pt idx="2">
                  <c:v>4.5877545014823093E-2</c:v>
                </c:pt>
                <c:pt idx="3">
                  <c:v>4.378629887990014E-2</c:v>
                </c:pt>
                <c:pt idx="4">
                  <c:v>4.1816652125264628E-2</c:v>
                </c:pt>
                <c:pt idx="5">
                  <c:v>3.8931630454785857E-2</c:v>
                </c:pt>
                <c:pt idx="6">
                  <c:v>3.6898985008155014E-2</c:v>
                </c:pt>
                <c:pt idx="7">
                  <c:v>3.5670601196884241E-2</c:v>
                </c:pt>
                <c:pt idx="8">
                  <c:v>3.3524026039238083E-2</c:v>
                </c:pt>
                <c:pt idx="9">
                  <c:v>3.2281505242238148E-2</c:v>
                </c:pt>
                <c:pt idx="10">
                  <c:v>3.0488504751029367E-2</c:v>
                </c:pt>
              </c:numCache>
            </c:numRef>
          </c:val>
          <c:smooth val="0"/>
          <c:extLst>
            <c:ext xmlns:c16="http://schemas.microsoft.com/office/drawing/2014/chart" uri="{C3380CC4-5D6E-409C-BE32-E72D297353CC}">
              <c16:uniqueId val="{00000021-CA64-477A-B2F8-2E4B89117614}"/>
            </c:ext>
          </c:extLst>
        </c:ser>
        <c:dLbls>
          <c:showLegendKey val="0"/>
          <c:showVal val="0"/>
          <c:showCatName val="0"/>
          <c:showSerName val="0"/>
          <c:showPercent val="0"/>
          <c:showBubbleSize val="0"/>
        </c:dLbls>
        <c:marker val="1"/>
        <c:smooth val="0"/>
        <c:axId val="751385976"/>
        <c:axId val="751390240"/>
      </c:lineChart>
      <c:catAx>
        <c:axId val="390739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90733872"/>
        <c:crosses val="autoZero"/>
        <c:auto val="1"/>
        <c:lblAlgn val="ctr"/>
        <c:lblOffset val="100"/>
        <c:noMultiLvlLbl val="0"/>
      </c:catAx>
      <c:valAx>
        <c:axId val="390733872"/>
        <c:scaling>
          <c:orientation val="minMax"/>
          <c:min val="-0.17"/>
        </c:scaling>
        <c:delete val="1"/>
        <c:axPos val="l"/>
        <c:numFmt formatCode="0.00%" sourceLinked="1"/>
        <c:majorTickMark val="out"/>
        <c:minorTickMark val="none"/>
        <c:tickLblPos val="nextTo"/>
        <c:crossAx val="390739448"/>
        <c:crosses val="autoZero"/>
        <c:crossBetween val="between"/>
      </c:valAx>
      <c:valAx>
        <c:axId val="751390240"/>
        <c:scaling>
          <c:orientation val="minMax"/>
          <c:max val="0.2"/>
          <c:min val="-0.16000000000000003"/>
        </c:scaling>
        <c:delete val="1"/>
        <c:axPos val="r"/>
        <c:numFmt formatCode="0.00%" sourceLinked="1"/>
        <c:majorTickMark val="out"/>
        <c:minorTickMark val="none"/>
        <c:tickLblPos val="nextTo"/>
        <c:crossAx val="751385976"/>
        <c:crosses val="max"/>
        <c:crossBetween val="between"/>
      </c:valAx>
      <c:catAx>
        <c:axId val="751385976"/>
        <c:scaling>
          <c:orientation val="minMax"/>
        </c:scaling>
        <c:delete val="1"/>
        <c:axPos val="t"/>
        <c:numFmt formatCode="General" sourceLinked="1"/>
        <c:majorTickMark val="out"/>
        <c:minorTickMark val="none"/>
        <c:tickLblPos val="nextTo"/>
        <c:crossAx val="751390240"/>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040814622782306E-2"/>
          <c:y val="0"/>
          <c:w val="0.95231597245299193"/>
          <c:h val="1"/>
        </c:manualLayout>
      </c:layout>
      <c:lineChart>
        <c:grouping val="standard"/>
        <c:varyColors val="0"/>
        <c:ser>
          <c:idx val="0"/>
          <c:order val="0"/>
          <c:tx>
            <c:strRef>
              <c:f>Sheet1!$B$1</c:f>
              <c:strCache>
                <c:ptCount val="1"/>
                <c:pt idx="0">
                  <c:v>Pessismistic Demand</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2.8915706541248899E-2"/>
                  <c:y val="-0.128281295321758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075-442C-804C-214449AF6989}"/>
                </c:ext>
              </c:extLst>
            </c:dLbl>
            <c:dLbl>
              <c:idx val="1"/>
              <c:layout>
                <c:manualLayout>
                  <c:x val="2.4150198609812625E-2"/>
                  <c:y val="-5.32691032706571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075-442C-804C-214449AF6989}"/>
                </c:ext>
              </c:extLst>
            </c:dLbl>
            <c:dLbl>
              <c:idx val="2"/>
              <c:layout>
                <c:manualLayout>
                  <c:x val="-7.7216103760874177E-2"/>
                  <c:y val="-5.1778764475072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075-442C-804C-214449AF6989}"/>
                </c:ext>
              </c:extLst>
            </c:dLbl>
            <c:dLbl>
              <c:idx val="3"/>
              <c:layout>
                <c:manualLayout>
                  <c:x val="-3.7284889965816151E-2"/>
                  <c:y val="-0.11131003987517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075-442C-804C-214449AF6989}"/>
                </c:ext>
              </c:extLst>
            </c:dLbl>
            <c:dLbl>
              <c:idx val="4"/>
              <c:layout>
                <c:manualLayout>
                  <c:x val="-1.7483323053277433E-2"/>
                  <c:y val="0.121296365653159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075-442C-804C-214449AF6989}"/>
                </c:ext>
              </c:extLst>
            </c:dLbl>
            <c:dLbl>
              <c:idx val="5"/>
              <c:layout>
                <c:manualLayout>
                  <c:x val="-4.0857448819362055E-2"/>
                  <c:y val="0.11932412209263404"/>
                </c:manualLayout>
              </c:layout>
              <c:showLegendKey val="0"/>
              <c:showVal val="1"/>
              <c:showCatName val="0"/>
              <c:showSerName val="0"/>
              <c:showPercent val="0"/>
              <c:showBubbleSize val="0"/>
              <c:extLst>
                <c:ext xmlns:c15="http://schemas.microsoft.com/office/drawing/2012/chart" uri="{CE6537A1-D6FC-4f65-9D91-7224C49458BB}">
                  <c15:layout>
                    <c:manualLayout>
                      <c:w val="6.6203849117474636E-2"/>
                      <c:h val="5.7081908271151213E-2"/>
                    </c:manualLayout>
                  </c15:layout>
                </c:ext>
                <c:ext xmlns:c16="http://schemas.microsoft.com/office/drawing/2014/chart" uri="{C3380CC4-5D6E-409C-BE32-E72D297353CC}">
                  <c16:uniqueId val="{00000005-B075-442C-804C-214449AF6989}"/>
                </c:ext>
              </c:extLst>
            </c:dLbl>
            <c:dLbl>
              <c:idx val="6"/>
              <c:layout>
                <c:manualLayout>
                  <c:x val="1.1015507253809004E-2"/>
                  <c:y val="-6.85998106646181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075-442C-804C-214449AF6989}"/>
                </c:ext>
              </c:extLst>
            </c:dLbl>
            <c:dLbl>
              <c:idx val="7"/>
              <c:layout>
                <c:manualLayout>
                  <c:x val="-2.8452534818923386E-2"/>
                  <c:y val="0.11331216591389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075-442C-804C-214449AF6989}"/>
                </c:ext>
              </c:extLst>
            </c:dLbl>
            <c:dLbl>
              <c:idx val="8"/>
              <c:layout>
                <c:manualLayout>
                  <c:x val="-6.745697148794241E-3"/>
                  <c:y val="5.08609739616038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075-442C-804C-214449AF6989}"/>
                </c:ext>
              </c:extLst>
            </c:dLbl>
            <c:dLbl>
              <c:idx val="9"/>
              <c:layout>
                <c:manualLayout>
                  <c:x val="-1.3306192890765022E-3"/>
                  <c:y val="5.08809855686968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075-442C-804C-214449AF6989}"/>
                </c:ext>
              </c:extLst>
            </c:dLbl>
            <c:dLbl>
              <c:idx val="10"/>
              <c:layout>
                <c:manualLayout>
                  <c:x val="-1.2392445660535243E-2"/>
                  <c:y val="5.5171023399175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Sheet1!$B$2:$B$12</c:f>
              <c:numCache>
                <c:formatCode>0.00%</c:formatCode>
                <c:ptCount val="11"/>
                <c:pt idx="0">
                  <c:v>-0.10985167000022955</c:v>
                </c:pt>
                <c:pt idx="1">
                  <c:v>7.0500000000000007E-2</c:v>
                </c:pt>
                <c:pt idx="2">
                  <c:v>7.9499999999999987E-2</c:v>
                </c:pt>
                <c:pt idx="3">
                  <c:v>8.9499999999999996E-2</c:v>
                </c:pt>
                <c:pt idx="4">
                  <c:v>8.7100000000000011E-2</c:v>
                </c:pt>
                <c:pt idx="5">
                  <c:v>8.3600000000000008E-2</c:v>
                </c:pt>
                <c:pt idx="6">
                  <c:v>0.10050000000000001</c:v>
                </c:pt>
                <c:pt idx="7">
                  <c:v>0.11230000000000001</c:v>
                </c:pt>
                <c:pt idx="8">
                  <c:v>0.1</c:v>
                </c:pt>
                <c:pt idx="9">
                  <c:v>8.8999999999999996E-2</c:v>
                </c:pt>
                <c:pt idx="10">
                  <c:v>8.7100000000000011E-2</c:v>
                </c:pt>
              </c:numCache>
            </c:numRef>
          </c:val>
          <c:smooth val="0"/>
          <c:extLst>
            <c:ext xmlns:c16="http://schemas.microsoft.com/office/drawing/2014/chart" uri="{C3380CC4-5D6E-409C-BE32-E72D297353CC}">
              <c16:uniqueId val="{0000000B-B075-442C-804C-214449AF6989}"/>
            </c:ext>
          </c:extLst>
        </c:ser>
        <c:ser>
          <c:idx val="2"/>
          <c:order val="2"/>
          <c:tx>
            <c:strRef>
              <c:f>Sheet1!$D$1</c:f>
              <c:strCache>
                <c:ptCount val="1"/>
                <c:pt idx="0">
                  <c:v>Optimistic</c:v>
                </c:pt>
              </c:strCache>
            </c:strRef>
          </c:tx>
          <c:spPr>
            <a:ln w="22225" cap="rnd">
              <a:solidFill>
                <a:schemeClr val="tx1"/>
              </a:solidFill>
              <a:round/>
            </a:ln>
            <a:effectLst/>
          </c:spPr>
          <c:marker>
            <c:symbol val="triangle"/>
            <c:size val="6"/>
            <c:spPr>
              <a:solidFill>
                <a:schemeClr val="accent3"/>
              </a:solidFill>
              <a:ln w="9525">
                <a:solidFill>
                  <a:schemeClr val="accent3"/>
                </a:solidFill>
                <a:round/>
              </a:ln>
              <a:effectLst/>
            </c:spPr>
          </c:marker>
          <c:dLbls>
            <c:dLbl>
              <c:idx val="0"/>
              <c:layout>
                <c:manualLayout>
                  <c:x val="2.7538768134522749E-2"/>
                  <c:y val="-4.30108469411498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075-442C-804C-214449AF6989}"/>
                </c:ext>
              </c:extLst>
            </c:dLbl>
            <c:dLbl>
              <c:idx val="1"/>
              <c:layout>
                <c:manualLayout>
                  <c:x val="-3.442346016815348E-2"/>
                  <c:y val="4.80709465812851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075-442C-804C-214449AF6989}"/>
                </c:ext>
              </c:extLst>
            </c:dLbl>
            <c:dLbl>
              <c:idx val="2"/>
              <c:layout>
                <c:manualLayout>
                  <c:x val="1.3769384067261381E-3"/>
                  <c:y val="7.59014946020290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075-442C-804C-214449AF6989}"/>
                </c:ext>
              </c:extLst>
            </c:dLbl>
            <c:dLbl>
              <c:idx val="3"/>
              <c:layout>
                <c:manualLayout>
                  <c:x val="0"/>
                  <c:y val="7.59014946020291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075-442C-804C-214449AF6989}"/>
                </c:ext>
              </c:extLst>
            </c:dLbl>
            <c:dLbl>
              <c:idx val="4"/>
              <c:layout>
                <c:manualLayout>
                  <c:x val="-1.3769384067261886E-3"/>
                  <c:y val="-0.11779652980757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075-442C-804C-214449AF6989}"/>
                </c:ext>
              </c:extLst>
            </c:dLbl>
            <c:dLbl>
              <c:idx val="5"/>
              <c:layout>
                <c:manualLayout>
                  <c:x val="1.9277137694165933E-2"/>
                  <c:y val="5.81911458615556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075-442C-804C-214449AF6989}"/>
                </c:ext>
              </c:extLst>
            </c:dLbl>
            <c:dLbl>
              <c:idx val="6"/>
              <c:layout>
                <c:manualLayout>
                  <c:x val="-2.3407952914344349E-2"/>
                  <c:y val="-0.113852241903043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075-442C-804C-214449AF6989}"/>
                </c:ext>
              </c:extLst>
            </c:dLbl>
            <c:dLbl>
              <c:idx val="7"/>
              <c:layout>
                <c:manualLayout>
                  <c:x val="1.3618654058860584E-2"/>
                  <c:y val="-4.6835655676965543E-2"/>
                </c:manualLayout>
              </c:layout>
              <c:showLegendKey val="0"/>
              <c:showVal val="1"/>
              <c:showCatName val="0"/>
              <c:showSerName val="0"/>
              <c:showPercent val="0"/>
              <c:showBubbleSize val="0"/>
              <c:extLst>
                <c:ext xmlns:c15="http://schemas.microsoft.com/office/drawing/2012/chart" uri="{CE6537A1-D6FC-4f65-9D91-7224C49458BB}">
                  <c15:layout>
                    <c:manualLayout>
                      <c:w val="7.6490394926315125E-2"/>
                      <c:h val="8.7505556261112519E-2"/>
                    </c:manualLayout>
                  </c15:layout>
                </c:ext>
                <c:ext xmlns:c16="http://schemas.microsoft.com/office/drawing/2014/chart" uri="{C3380CC4-5D6E-409C-BE32-E72D297353CC}">
                  <c16:uniqueId val="{00000013-B075-442C-804C-214449AF6989}"/>
                </c:ext>
              </c:extLst>
            </c:dLbl>
            <c:dLbl>
              <c:idx val="8"/>
              <c:layout>
                <c:manualLayout>
                  <c:x val="1.2392445660535243E-2"/>
                  <c:y val="-0.139152740103720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075-442C-804C-214449AF6989}"/>
                </c:ext>
              </c:extLst>
            </c:dLbl>
            <c:dLbl>
              <c:idx val="9"/>
              <c:layout>
                <c:manualLayout>
                  <c:x val="-1.0097431669599384E-16"/>
                  <c:y val="-0.121442391363246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075-442C-804C-214449AF6989}"/>
                </c:ext>
              </c:extLst>
            </c:dLbl>
            <c:dLbl>
              <c:idx val="10"/>
              <c:layout>
                <c:manualLayout>
                  <c:x val="-1.514632247398752E-2"/>
                  <c:y val="-9.6141893162570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Sheet1!$D$2:$D$12</c:f>
              <c:numCache>
                <c:formatCode>0.00%</c:formatCode>
                <c:ptCount val="11"/>
                <c:pt idx="0">
                  <c:v>-0.10985167000022955</c:v>
                </c:pt>
                <c:pt idx="1">
                  <c:v>0.13550000000000001</c:v>
                </c:pt>
                <c:pt idx="2">
                  <c:v>0.17449999999999999</c:v>
                </c:pt>
                <c:pt idx="3">
                  <c:v>0.16450000000000001</c:v>
                </c:pt>
                <c:pt idx="4">
                  <c:v>0.15210000000000001</c:v>
                </c:pt>
                <c:pt idx="5">
                  <c:v>0.14860000000000001</c:v>
                </c:pt>
                <c:pt idx="6">
                  <c:v>0.16550000000000001</c:v>
                </c:pt>
                <c:pt idx="7">
                  <c:v>0.17730000000000001</c:v>
                </c:pt>
                <c:pt idx="8">
                  <c:v>0.16500000000000001</c:v>
                </c:pt>
                <c:pt idx="9">
                  <c:v>0.154</c:v>
                </c:pt>
                <c:pt idx="10">
                  <c:v>0.15210000000000001</c:v>
                </c:pt>
              </c:numCache>
            </c:numRef>
          </c:val>
          <c:smooth val="0"/>
          <c:extLst>
            <c:ext xmlns:c16="http://schemas.microsoft.com/office/drawing/2014/chart" uri="{C3380CC4-5D6E-409C-BE32-E72D297353CC}">
              <c16:uniqueId val="{00000017-B075-442C-804C-214449AF6989}"/>
            </c:ext>
          </c:extLst>
        </c:ser>
        <c:dLbls>
          <c:showLegendKey val="0"/>
          <c:showVal val="0"/>
          <c:showCatName val="0"/>
          <c:showSerName val="0"/>
          <c:showPercent val="0"/>
          <c:showBubbleSize val="0"/>
        </c:dLbls>
        <c:marker val="1"/>
        <c:smooth val="0"/>
        <c:axId val="390739448"/>
        <c:axId val="390733872"/>
      </c:lineChart>
      <c:lineChart>
        <c:grouping val="standard"/>
        <c:varyColors val="0"/>
        <c:ser>
          <c:idx val="1"/>
          <c:order val="1"/>
          <c:tx>
            <c:strRef>
              <c:f>Sheet1!$C$1</c:f>
              <c:strCache>
                <c:ptCount val="1"/>
                <c:pt idx="0">
                  <c:v>Realistic</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1"/>
              <c:layout>
                <c:manualLayout>
                  <c:x val="-3.5800398574879613E-2"/>
                  <c:y val="3.79507473010144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B075-442C-804C-214449AF6989}"/>
                </c:ext>
              </c:extLst>
            </c:dLbl>
            <c:dLbl>
              <c:idx val="2"/>
              <c:layout>
                <c:manualLayout>
                  <c:x val="2.7538768134522762E-3"/>
                  <c:y val="-7.59014946020291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B075-442C-804C-214449AF6989}"/>
                </c:ext>
              </c:extLst>
            </c:dLbl>
            <c:dLbl>
              <c:idx val="3"/>
              <c:layout>
                <c:manualLayout>
                  <c:x val="9.6385688470829664E-3"/>
                  <c:y val="-0.103732042622773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B075-442C-804C-214449AF6989}"/>
                </c:ext>
              </c:extLst>
            </c:dLbl>
            <c:dLbl>
              <c:idx val="4"/>
              <c:layout>
                <c:manualLayout>
                  <c:x val="2.8915706541248851E-2"/>
                  <c:y val="-5.0600996401352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B075-442C-804C-214449AF6989}"/>
                </c:ext>
              </c:extLst>
            </c:dLbl>
            <c:dLbl>
              <c:idx val="5"/>
              <c:layout>
                <c:manualLayout>
                  <c:x val="5.5077536269045524E-3"/>
                  <c:y val="-8.09615942421644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B075-442C-804C-214449AF6989}"/>
                </c:ext>
              </c:extLst>
            </c:dLbl>
            <c:dLbl>
              <c:idx val="6"/>
              <c:layout>
                <c:manualLayout>
                  <c:x val="-4.1308152201784141E-3"/>
                  <c:y val="0.1163822917231113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B075-442C-804C-214449AF6989}"/>
                </c:ext>
              </c:extLst>
            </c:dLbl>
            <c:dLbl>
              <c:idx val="7"/>
              <c:layout>
                <c:manualLayout>
                  <c:x val="1.2392445660535243E-2"/>
                  <c:y val="5.06009964013527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B075-442C-804C-214449AF6989}"/>
                </c:ext>
              </c:extLst>
            </c:dLbl>
            <c:dLbl>
              <c:idx val="8"/>
              <c:layout>
                <c:manualLayout>
                  <c:x val="-5.5077536269045524E-3"/>
                  <c:y val="-0.1315625906435171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B075-442C-804C-214449AF6989}"/>
                </c:ext>
              </c:extLst>
            </c:dLbl>
            <c:dLbl>
              <c:idx val="9"/>
              <c:layout>
                <c:manualLayout>
                  <c:x val="8.2616304403567275E-3"/>
                  <c:y val="-0.1062620924428407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Sheet1!$C$2:$C$12</c:f>
              <c:numCache>
                <c:formatCode>0.00%</c:formatCode>
                <c:ptCount val="11"/>
                <c:pt idx="0">
                  <c:v>-0.10985167000022955</c:v>
                </c:pt>
                <c:pt idx="1">
                  <c:v>9.5500000000000002E-2</c:v>
                </c:pt>
                <c:pt idx="2">
                  <c:v>0.1045</c:v>
                </c:pt>
                <c:pt idx="3">
                  <c:v>0.1145</c:v>
                </c:pt>
                <c:pt idx="4">
                  <c:v>0.11210000000000001</c:v>
                </c:pt>
                <c:pt idx="5">
                  <c:v>0.1086</c:v>
                </c:pt>
                <c:pt idx="6">
                  <c:v>0.1255</c:v>
                </c:pt>
                <c:pt idx="7">
                  <c:v>0.13730000000000001</c:v>
                </c:pt>
                <c:pt idx="8">
                  <c:v>0.125</c:v>
                </c:pt>
                <c:pt idx="9">
                  <c:v>0.114</c:v>
                </c:pt>
                <c:pt idx="10">
                  <c:v>0.11210000000000001</c:v>
                </c:pt>
              </c:numCache>
            </c:numRef>
          </c:val>
          <c:smooth val="0"/>
          <c:extLst>
            <c:ext xmlns:c16="http://schemas.microsoft.com/office/drawing/2014/chart" uri="{C3380CC4-5D6E-409C-BE32-E72D297353CC}">
              <c16:uniqueId val="{00000021-B075-442C-804C-214449AF6989}"/>
            </c:ext>
          </c:extLst>
        </c:ser>
        <c:dLbls>
          <c:showLegendKey val="0"/>
          <c:showVal val="0"/>
          <c:showCatName val="0"/>
          <c:showSerName val="0"/>
          <c:showPercent val="0"/>
          <c:showBubbleSize val="0"/>
        </c:dLbls>
        <c:marker val="1"/>
        <c:smooth val="0"/>
        <c:axId val="751385976"/>
        <c:axId val="751390240"/>
      </c:lineChart>
      <c:catAx>
        <c:axId val="390739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90733872"/>
        <c:crosses val="autoZero"/>
        <c:auto val="1"/>
        <c:lblAlgn val="ctr"/>
        <c:lblOffset val="100"/>
        <c:noMultiLvlLbl val="0"/>
      </c:catAx>
      <c:valAx>
        <c:axId val="390733872"/>
        <c:scaling>
          <c:orientation val="minMax"/>
          <c:min val="-0.17"/>
        </c:scaling>
        <c:delete val="1"/>
        <c:axPos val="l"/>
        <c:numFmt formatCode="0.00%" sourceLinked="1"/>
        <c:majorTickMark val="out"/>
        <c:minorTickMark val="none"/>
        <c:tickLblPos val="nextTo"/>
        <c:crossAx val="390739448"/>
        <c:crosses val="autoZero"/>
        <c:crossBetween val="between"/>
      </c:valAx>
      <c:valAx>
        <c:axId val="751390240"/>
        <c:scaling>
          <c:orientation val="minMax"/>
          <c:max val="0.2"/>
          <c:min val="-0.16000000000000003"/>
        </c:scaling>
        <c:delete val="1"/>
        <c:axPos val="r"/>
        <c:numFmt formatCode="0.00%" sourceLinked="1"/>
        <c:majorTickMark val="out"/>
        <c:minorTickMark val="none"/>
        <c:tickLblPos val="nextTo"/>
        <c:crossAx val="751385976"/>
        <c:crosses val="max"/>
        <c:crossBetween val="between"/>
      </c:valAx>
      <c:catAx>
        <c:axId val="751385976"/>
        <c:scaling>
          <c:orientation val="minMax"/>
        </c:scaling>
        <c:delete val="1"/>
        <c:axPos val="t"/>
        <c:numFmt formatCode="General" sourceLinked="1"/>
        <c:majorTickMark val="out"/>
        <c:minorTickMark val="none"/>
        <c:tickLblPos val="nextTo"/>
        <c:crossAx val="751390240"/>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0.30082632061999459</c:v>
                </c:pt>
                <c:pt idx="1">
                  <c:v>0.28154423458186856</c:v>
                </c:pt>
                <c:pt idx="2">
                  <c:v>0.23135110342116585</c:v>
                </c:pt>
                <c:pt idx="3">
                  <c:v>0.11033735496405765</c:v>
                </c:pt>
                <c:pt idx="4">
                  <c:v>7.5940986412913344E-2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withinLinear" id="17">
  <a:schemeClr val="accent4"/>
</cs:colorStyle>
</file>

<file path=word/charts/colors16.xml><?xml version="1.0" encoding="utf-8"?>
<cs:colorStyle xmlns:cs="http://schemas.microsoft.com/office/drawing/2012/chartStyle" xmlns:a="http://schemas.openxmlformats.org/drawingml/2006/main" meth="withinLinear" id="17">
  <a:schemeClr val="accent4"/>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3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220">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1197"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6.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6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7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4983A0-7B4A-4290-8F71-53B0BCF0CE86}"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9907BDA5-C256-4D06-B21E-313723E8904D}">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Top 10 FDI Destinations in World</a:t>
          </a:r>
        </a:p>
      </dgm:t>
    </dgm:pt>
    <dgm:pt modelId="{D3A2A83C-B040-4142-B72E-54F8BD43B037}" type="par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277BE2F4-4D64-4D75-95DD-1781449487CF}" type="sib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61CEB4B-E7D5-4F9A-8CEF-F915080FE373}">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6</a:t>
          </a:r>
          <a:r>
            <a:rPr lang="en-US" sz="1000" baseline="30000" dirty="0">
              <a:latin typeface="Verdana" panose="020B0604030504040204" pitchFamily="34" charset="0"/>
              <a:ea typeface="Verdana" panose="020B0604030504040204" pitchFamily="34" charset="0"/>
              <a:cs typeface="Verdana" panose="020B0604030504040204" pitchFamily="34" charset="0"/>
            </a:rPr>
            <a:t>th</a:t>
          </a:r>
          <a:r>
            <a:rPr lang="en-US" sz="1000" dirty="0">
              <a:latin typeface="Verdana" panose="020B0604030504040204" pitchFamily="34" charset="0"/>
              <a:ea typeface="Verdana" panose="020B0604030504040204" pitchFamily="34" charset="0"/>
              <a:cs typeface="Verdana" panose="020B0604030504040204" pitchFamily="34" charset="0"/>
            </a:rPr>
            <a:t> among top manufacturing countries</a:t>
          </a:r>
        </a:p>
      </dgm:t>
    </dgm:pt>
    <dgm:pt modelId="{C307C423-8D96-49FA-B081-2A338A21E746}" type="par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4DD2B7B0-486A-4ABC-A875-3BDF441F0FE2}" type="sib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65EB581F-7E31-4836-B171-95CCC97E37AB}">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Most competitive economy in South Asia</a:t>
          </a:r>
        </a:p>
      </dgm:t>
    </dgm:pt>
    <dgm:pt modelId="{15084074-97C9-41B9-81C6-6F71051FF75E}" type="par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F2A0847-665C-43D9-8706-CC2703814713}" type="sib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EED8A21F-CF5D-4EE4-A468-D554B84C89B6}" type="pres">
      <dgm:prSet presAssocID="{784983A0-7B4A-4290-8F71-53B0BCF0CE86}" presName="Name0" presStyleCnt="0">
        <dgm:presLayoutVars>
          <dgm:dir/>
          <dgm:animLvl val="lvl"/>
          <dgm:resizeHandles val="exact"/>
        </dgm:presLayoutVars>
      </dgm:prSet>
      <dgm:spPr/>
    </dgm:pt>
    <dgm:pt modelId="{A386BD13-DB22-4A12-9216-89E3DF52A53A}" type="pres">
      <dgm:prSet presAssocID="{9907BDA5-C256-4D06-B21E-313723E8904D}" presName="linNode" presStyleCnt="0"/>
      <dgm:spPr/>
    </dgm:pt>
    <dgm:pt modelId="{A1D1FD67-247C-4CBC-8D66-32228FE0B1DF}" type="pres">
      <dgm:prSet presAssocID="{9907BDA5-C256-4D06-B21E-313723E8904D}" presName="parTx" presStyleLbl="revTx" presStyleIdx="0" presStyleCnt="3">
        <dgm:presLayoutVars>
          <dgm:chMax val="1"/>
          <dgm:bulletEnabled val="1"/>
        </dgm:presLayoutVars>
      </dgm:prSet>
      <dgm:spPr/>
    </dgm:pt>
    <dgm:pt modelId="{400B09D1-8B90-4E26-909B-858F2B062904}" type="pres">
      <dgm:prSet presAssocID="{9907BDA5-C256-4D06-B21E-313723E8904D}" presName="bracket" presStyleLbl="parChTrans1D1" presStyleIdx="0" presStyleCnt="3"/>
      <dgm:spPr/>
    </dgm:pt>
    <dgm:pt modelId="{D0D1D894-2CD9-48A0-9F01-4BEA1D0CF7B5}" type="pres">
      <dgm:prSet presAssocID="{9907BDA5-C256-4D06-B21E-313723E8904D}" presName="spH" presStyleCnt="0"/>
      <dgm:spPr/>
    </dgm:pt>
    <dgm:pt modelId="{BB09E448-7224-44C4-9FE9-52560465FCC1}" type="pres">
      <dgm:prSet presAssocID="{277BE2F4-4D64-4D75-95DD-1781449487CF}" presName="spV" presStyleCnt="0"/>
      <dgm:spPr/>
    </dgm:pt>
    <dgm:pt modelId="{139C83E1-5EE9-43B1-97A6-A57262F65A39}" type="pres">
      <dgm:prSet presAssocID="{861CEB4B-E7D5-4F9A-8CEF-F915080FE373}" presName="linNode" presStyleCnt="0"/>
      <dgm:spPr/>
    </dgm:pt>
    <dgm:pt modelId="{29D3D153-9DFF-40AD-8110-E1470F8D4DC4}" type="pres">
      <dgm:prSet presAssocID="{861CEB4B-E7D5-4F9A-8CEF-F915080FE373}" presName="parTx" presStyleLbl="revTx" presStyleIdx="1" presStyleCnt="3">
        <dgm:presLayoutVars>
          <dgm:chMax val="1"/>
          <dgm:bulletEnabled val="1"/>
        </dgm:presLayoutVars>
      </dgm:prSet>
      <dgm:spPr/>
    </dgm:pt>
    <dgm:pt modelId="{AFF00B53-222F-4EF6-BCC6-4F01D6C82CDD}" type="pres">
      <dgm:prSet presAssocID="{861CEB4B-E7D5-4F9A-8CEF-F915080FE373}" presName="bracket" presStyleLbl="parChTrans1D1" presStyleIdx="1" presStyleCnt="3"/>
      <dgm:spPr/>
    </dgm:pt>
    <dgm:pt modelId="{98E01049-C591-4855-9242-BBC4E204F029}" type="pres">
      <dgm:prSet presAssocID="{861CEB4B-E7D5-4F9A-8CEF-F915080FE373}" presName="spH" presStyleCnt="0"/>
      <dgm:spPr/>
    </dgm:pt>
    <dgm:pt modelId="{7DB6F99E-D183-449A-935A-6A8DA471F230}" type="pres">
      <dgm:prSet presAssocID="{4DD2B7B0-486A-4ABC-A875-3BDF441F0FE2}" presName="spV" presStyleCnt="0"/>
      <dgm:spPr/>
    </dgm:pt>
    <dgm:pt modelId="{BBFDC88D-D425-447A-8197-A52894F94662}" type="pres">
      <dgm:prSet presAssocID="{65EB581F-7E31-4836-B171-95CCC97E37AB}" presName="linNode" presStyleCnt="0"/>
      <dgm:spPr/>
    </dgm:pt>
    <dgm:pt modelId="{2CFA4AE1-0214-4674-AF99-48B7BC01026B}" type="pres">
      <dgm:prSet presAssocID="{65EB581F-7E31-4836-B171-95CCC97E37AB}" presName="parTx" presStyleLbl="revTx" presStyleIdx="2" presStyleCnt="3">
        <dgm:presLayoutVars>
          <dgm:chMax val="1"/>
          <dgm:bulletEnabled val="1"/>
        </dgm:presLayoutVars>
      </dgm:prSet>
      <dgm:spPr/>
    </dgm:pt>
    <dgm:pt modelId="{B8C2B38C-DF45-4633-AF9E-26E89DBA9977}" type="pres">
      <dgm:prSet presAssocID="{65EB581F-7E31-4836-B171-95CCC97E37AB}" presName="bracket" presStyleLbl="parChTrans1D1" presStyleIdx="2" presStyleCnt="3"/>
      <dgm:spPr/>
    </dgm:pt>
    <dgm:pt modelId="{984B7A69-B828-4FB0-879E-C5A4CA4506DA}" type="pres">
      <dgm:prSet presAssocID="{65EB581F-7E31-4836-B171-95CCC97E37AB}" presName="spH" presStyleCnt="0"/>
      <dgm:spPr/>
    </dgm:pt>
  </dgm:ptLst>
  <dgm:cxnLst>
    <dgm:cxn modelId="{963BCB06-D00A-4A2B-9D45-7597AEB05884}" type="presOf" srcId="{65EB581F-7E31-4836-B171-95CCC97E37AB}" destId="{2CFA4AE1-0214-4674-AF99-48B7BC01026B}" srcOrd="0" destOrd="0" presId="urn:diagrams.loki3.com/BracketList"/>
    <dgm:cxn modelId="{90447F0D-12D1-42FE-950E-A32FADB6EC51}" srcId="{784983A0-7B4A-4290-8F71-53B0BCF0CE86}" destId="{9907BDA5-C256-4D06-B21E-313723E8904D}" srcOrd="0" destOrd="0" parTransId="{D3A2A83C-B040-4142-B72E-54F8BD43B037}" sibTransId="{277BE2F4-4D64-4D75-95DD-1781449487CF}"/>
    <dgm:cxn modelId="{33081139-4610-4A67-8A64-348DCF4ED8E0}" srcId="{784983A0-7B4A-4290-8F71-53B0BCF0CE86}" destId="{861CEB4B-E7D5-4F9A-8CEF-F915080FE373}" srcOrd="1" destOrd="0" parTransId="{C307C423-8D96-49FA-B081-2A338A21E746}" sibTransId="{4DD2B7B0-486A-4ABC-A875-3BDF441F0FE2}"/>
    <dgm:cxn modelId="{CC44CB80-0215-43CF-89E5-BCE298BF3EBE}" type="presOf" srcId="{784983A0-7B4A-4290-8F71-53B0BCF0CE86}" destId="{EED8A21F-CF5D-4EE4-A468-D554B84C89B6}" srcOrd="0" destOrd="0" presId="urn:diagrams.loki3.com/BracketList"/>
    <dgm:cxn modelId="{560CD6C4-F5E2-4F7C-AF49-BDF74FBF6C5B}" type="presOf" srcId="{861CEB4B-E7D5-4F9A-8CEF-F915080FE373}" destId="{29D3D153-9DFF-40AD-8110-E1470F8D4DC4}" srcOrd="0" destOrd="0" presId="urn:diagrams.loki3.com/BracketList"/>
    <dgm:cxn modelId="{B8CA23EE-7536-40B8-A538-D88C501DDA0B}" type="presOf" srcId="{9907BDA5-C256-4D06-B21E-313723E8904D}" destId="{A1D1FD67-247C-4CBC-8D66-32228FE0B1DF}" srcOrd="0" destOrd="0" presId="urn:diagrams.loki3.com/BracketList"/>
    <dgm:cxn modelId="{D42E39F5-E9D6-4C72-9262-9B0545CEF886}" srcId="{784983A0-7B4A-4290-8F71-53B0BCF0CE86}" destId="{65EB581F-7E31-4836-B171-95CCC97E37AB}" srcOrd="2" destOrd="0" parTransId="{15084074-97C9-41B9-81C6-6F71051FF75E}" sibTransId="{8F2A0847-665C-43D9-8706-CC2703814713}"/>
    <dgm:cxn modelId="{2BAD2744-5640-4568-AC7B-68380AC2C0B5}" type="presParOf" srcId="{EED8A21F-CF5D-4EE4-A468-D554B84C89B6}" destId="{A386BD13-DB22-4A12-9216-89E3DF52A53A}" srcOrd="0" destOrd="0" presId="urn:diagrams.loki3.com/BracketList"/>
    <dgm:cxn modelId="{49A2B345-F93A-4FAA-829D-40A761CBAB8E}" type="presParOf" srcId="{A386BD13-DB22-4A12-9216-89E3DF52A53A}" destId="{A1D1FD67-247C-4CBC-8D66-32228FE0B1DF}" srcOrd="0" destOrd="0" presId="urn:diagrams.loki3.com/BracketList"/>
    <dgm:cxn modelId="{54682460-E4FB-459E-86EE-D6397545124E}" type="presParOf" srcId="{A386BD13-DB22-4A12-9216-89E3DF52A53A}" destId="{400B09D1-8B90-4E26-909B-858F2B062904}" srcOrd="1" destOrd="0" presId="urn:diagrams.loki3.com/BracketList"/>
    <dgm:cxn modelId="{BAAF45E0-C03A-4E46-843D-A47011BBFC46}" type="presParOf" srcId="{A386BD13-DB22-4A12-9216-89E3DF52A53A}" destId="{D0D1D894-2CD9-48A0-9F01-4BEA1D0CF7B5}" srcOrd="2" destOrd="0" presId="urn:diagrams.loki3.com/BracketList"/>
    <dgm:cxn modelId="{4027B04A-FC17-4D12-919F-452FC38EDB28}" type="presParOf" srcId="{EED8A21F-CF5D-4EE4-A468-D554B84C89B6}" destId="{BB09E448-7224-44C4-9FE9-52560465FCC1}" srcOrd="1" destOrd="0" presId="urn:diagrams.loki3.com/BracketList"/>
    <dgm:cxn modelId="{22EEFF9D-39FF-4666-986E-0DD8827B1D07}" type="presParOf" srcId="{EED8A21F-CF5D-4EE4-A468-D554B84C89B6}" destId="{139C83E1-5EE9-43B1-97A6-A57262F65A39}" srcOrd="2" destOrd="0" presId="urn:diagrams.loki3.com/BracketList"/>
    <dgm:cxn modelId="{7D89C9CB-D666-406E-97BA-906432FE800A}" type="presParOf" srcId="{139C83E1-5EE9-43B1-97A6-A57262F65A39}" destId="{29D3D153-9DFF-40AD-8110-E1470F8D4DC4}" srcOrd="0" destOrd="0" presId="urn:diagrams.loki3.com/BracketList"/>
    <dgm:cxn modelId="{3E06EB18-87C4-47E6-ACD8-82C569CE81F6}" type="presParOf" srcId="{139C83E1-5EE9-43B1-97A6-A57262F65A39}" destId="{AFF00B53-222F-4EF6-BCC6-4F01D6C82CDD}" srcOrd="1" destOrd="0" presId="urn:diagrams.loki3.com/BracketList"/>
    <dgm:cxn modelId="{EE3AA595-FDCB-4484-8B45-0DC6163CBF74}" type="presParOf" srcId="{139C83E1-5EE9-43B1-97A6-A57262F65A39}" destId="{98E01049-C591-4855-9242-BBC4E204F029}" srcOrd="2" destOrd="0" presId="urn:diagrams.loki3.com/BracketList"/>
    <dgm:cxn modelId="{6827D406-3242-4F80-A92D-18FD8368CB04}" type="presParOf" srcId="{EED8A21F-CF5D-4EE4-A468-D554B84C89B6}" destId="{7DB6F99E-D183-449A-935A-6A8DA471F230}" srcOrd="3" destOrd="0" presId="urn:diagrams.loki3.com/BracketList"/>
    <dgm:cxn modelId="{034F73E5-C047-4C1B-BE2C-45A3D3351085}" type="presParOf" srcId="{EED8A21F-CF5D-4EE4-A468-D554B84C89B6}" destId="{BBFDC88D-D425-447A-8197-A52894F94662}" srcOrd="4" destOrd="0" presId="urn:diagrams.loki3.com/BracketList"/>
    <dgm:cxn modelId="{8CC4A1BE-C821-4D08-AE74-F62EE6AC28C0}" type="presParOf" srcId="{BBFDC88D-D425-447A-8197-A52894F94662}" destId="{2CFA4AE1-0214-4674-AF99-48B7BC01026B}" srcOrd="0" destOrd="0" presId="urn:diagrams.loki3.com/BracketList"/>
    <dgm:cxn modelId="{6F0A7BCD-49C7-4670-AF38-EFD410A229E8}" type="presParOf" srcId="{BBFDC88D-D425-447A-8197-A52894F94662}" destId="{B8C2B38C-DF45-4633-AF9E-26E89DBA9977}" srcOrd="1" destOrd="0" presId="urn:diagrams.loki3.com/BracketList"/>
    <dgm:cxn modelId="{09F00F44-E551-470A-8ECF-A05AB05A1E5D}" type="presParOf" srcId="{BBFDC88D-D425-447A-8197-A52894F94662}" destId="{984B7A69-B828-4FB0-879E-C5A4CA4506DA}" srcOrd="2" destOrd="0" presId="urn:diagrams.loki3.com/Bracket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t>
        <a:bodyPr/>
        <a:lstStyle/>
        <a:p>
          <a:endParaRPr lang="en-US"/>
        </a:p>
      </dgm:t>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gm:t>
    </dgm:pt>
    <dgm:pt modelId="{6D6090A7-21D7-40FB-929A-FAD486C00CAD}" type="parTrans" cxnId="{7E43A386-2DDE-4FA7-B831-DB0B6598AF29}">
      <dgm:prSet/>
      <dgm:spPr/>
      <dgm:t>
        <a:bodyPr/>
        <a:lstStyle/>
        <a:p>
          <a:endParaRPr lang="en-IN" sz="1000"/>
        </a:p>
      </dgm:t>
    </dgm:pt>
    <dgm:pt modelId="{FEF9FAEF-A458-47CC-B263-BE65B7D63867}" type="sibTrans" cxnId="{7E43A386-2DDE-4FA7-B831-DB0B6598AF29}">
      <dgm:prSet/>
      <dgm:spPr/>
      <dgm:t>
        <a:bodyPr/>
        <a:lstStyle/>
        <a:p>
          <a:endParaRPr lang="en-IN" sz="10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gm:t>
    </dgm:pt>
    <dgm:pt modelId="{B00579BE-9B41-4DBA-945C-679DE07A8A8D}" type="parTrans" cxnId="{5197E378-8A4A-4493-BD94-5000E682C058}">
      <dgm:prSet/>
      <dgm:spPr/>
      <dgm:t>
        <a:bodyPr/>
        <a:lstStyle/>
        <a:p>
          <a:endParaRPr lang="en-IN" sz="1000"/>
        </a:p>
      </dgm:t>
    </dgm:pt>
    <dgm:pt modelId="{06518FE4-0296-45A6-8867-F47565DBEBED}" type="sibTrans" cxnId="{5197E378-8A4A-4493-BD94-5000E682C058}">
      <dgm:prSet/>
      <dgm:spPr/>
      <dgm:t>
        <a:bodyPr/>
        <a:lstStyle/>
        <a:p>
          <a:endParaRPr lang="en-IN" sz="10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gm:t>
    </dgm:pt>
    <dgm:pt modelId="{354A0841-854D-442E-9772-B39D3C946572}" type="parTrans" cxnId="{4AD4E216-E3CD-4446-B532-E633AAA31425}">
      <dgm:prSet/>
      <dgm:spPr/>
      <dgm:t>
        <a:bodyPr/>
        <a:lstStyle/>
        <a:p>
          <a:endParaRPr lang="en-IN" sz="1000"/>
        </a:p>
      </dgm:t>
    </dgm:pt>
    <dgm:pt modelId="{E6AFD4C3-372A-4551-ABFE-25911339D26E}" type="sibTrans" cxnId="{4AD4E216-E3CD-4446-B532-E633AAA31425}">
      <dgm:prSet/>
      <dgm:spPr/>
      <dgm:t>
        <a:bodyPr/>
        <a:lstStyle/>
        <a:p>
          <a:endParaRPr lang="en-IN" sz="1000"/>
        </a:p>
      </dgm:t>
    </dgm:pt>
    <dgm:pt modelId="{48E469CF-FBFB-426B-BDB0-F82E44DD9B96}">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gm:t>
    </dgm:pt>
    <dgm:pt modelId="{46CB8C0E-E130-4F4E-A9E7-B49A069D1309}" type="parTrans" cxnId="{2AF3199F-FAA4-4EAC-AF73-0F2F017C9803}">
      <dgm:prSet/>
      <dgm:spPr/>
      <dgm:t>
        <a:bodyPr/>
        <a:lstStyle/>
        <a:p>
          <a:endParaRPr lang="en-US" sz="1000"/>
        </a:p>
      </dgm:t>
    </dgm:pt>
    <dgm:pt modelId="{A0C3A9F2-C9A3-4633-840B-C1CBD2F76BC0}" type="sibTrans" cxnId="{2AF3199F-FAA4-4EAC-AF73-0F2F017C9803}">
      <dgm:prSet/>
      <dgm:spPr/>
      <dgm:t>
        <a:bodyPr/>
        <a:lstStyle/>
        <a:p>
          <a:endParaRPr lang="en-US" sz="1000"/>
        </a:p>
      </dgm:t>
    </dgm:pt>
    <dgm:pt modelId="{9F5DA676-253A-4F10-9154-509CD0258061}">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0.84 Trillion Euros pipeline infrastructure to be completed by 2025</a:t>
          </a:r>
        </a:p>
      </dgm:t>
    </dgm:pt>
    <dgm:pt modelId="{36C054C0-1076-45E6-9264-E475C67428B3}" type="parTrans" cxnId="{D6AC4450-2FD5-4C27-831D-D8A3EB0DD3E3}">
      <dgm:prSet/>
      <dgm:spPr/>
      <dgm:t>
        <a:bodyPr/>
        <a:lstStyle/>
        <a:p>
          <a:endParaRPr lang="en-US" sz="1000"/>
        </a:p>
      </dgm:t>
    </dgm:pt>
    <dgm:pt modelId="{17498C9E-9112-4F71-88F6-2C774C0A2FC3}" type="sibTrans" cxnId="{D6AC4450-2FD5-4C27-831D-D8A3EB0DD3E3}">
      <dgm:prSet/>
      <dgm:spPr/>
      <dgm:t>
        <a:bodyPr/>
        <a:lstStyle/>
        <a:p>
          <a:endParaRPr lang="en-US" sz="10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800000" custLinFactY="-100000" custLinFactNeighborX="-839693" custLinFactNeighborY="-118503"/>
      <dgm:spPr/>
    </dgm:pt>
    <dgm:pt modelId="{E18D38D9-AB55-4929-AC33-D4D689D389E3}" type="pres">
      <dgm:prSet presAssocID="{0F392E80-4DA1-42D8-A82D-970AF4C13A01}" presName="textBox5a" presStyleLbl="revTx" presStyleIdx="0" presStyleCnt="5" custScaleX="381070" custScaleY="139497" custLinFactX="-200000" custLinFactY="-4431" custLinFactNeighborX="-214216" custLinFactNeighborY="-100000">
        <dgm:presLayoutVars>
          <dgm:bulletEnabled val="1"/>
        </dgm:presLayoutVars>
      </dgm:prSet>
      <dgm:spPr/>
    </dgm:pt>
    <dgm:pt modelId="{CD6F2752-7416-418F-8A98-AF2485F7E4F9}" type="pres">
      <dgm:prSet presAssocID="{48E469CF-FBFB-426B-BDB0-F82E44DD9B96}" presName="bullet5b" presStyleLbl="node1" presStyleIdx="1" presStyleCnt="5" custLinFactX="-100000" custLinFactY="-18987" custLinFactNeighborX="-150037" custLinFactNeighborY="-100000"/>
      <dgm:spPr/>
    </dgm:pt>
    <dgm:pt modelId="{2E3F88A8-CA27-48D6-85CF-9A0964B6D068}" type="pres">
      <dgm:prSet presAssocID="{48E469CF-FBFB-426B-BDB0-F82E44DD9B96}" presName="textBox5b" presStyleLbl="revTx" presStyleIdx="1" presStyleCnt="5" custScaleX="273984" custScaleY="75083" custLinFactX="-17478" custLinFactY="-29004" custLinFactNeighborX="-10000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custLinFactX="87884" custLinFactNeighborX="100000" custLinFactNeighborY="-65351"/>
      <dgm:spPr/>
    </dgm:pt>
    <dgm:pt modelId="{9EC1A769-2D1C-4738-B3B5-567A26BC2F0A}" type="pres">
      <dgm:prSet presAssocID="{1EB5DB96-A849-41D8-9163-57DA701A9E4B}" presName="textBox5c" presStyleLbl="revTx" presStyleIdx="2" presStyleCnt="5" custScaleX="273760" custScaleY="47199" custLinFactNeighborX="9066">
        <dgm:presLayoutVars>
          <dgm:bulletEnabled val="1"/>
        </dgm:presLayoutVars>
      </dgm:prSet>
      <dgm:spPr/>
    </dgm:pt>
    <dgm:pt modelId="{6CEF9DB8-B9DF-49FF-B926-F2A6DE10C327}" type="pres">
      <dgm:prSet presAssocID="{9F5DA676-253A-4F10-9154-509CD0258061}" presName="bullet5d" presStyleLbl="node1" presStyleIdx="3" presStyleCnt="5" custLinFactX="200000" custLinFactNeighborX="211073" custLinFactNeighborY="-6326"/>
      <dgm:spPr/>
    </dgm:pt>
    <dgm:pt modelId="{30545766-F2BD-471C-9B6C-4490F104F8DB}" type="pres">
      <dgm:prSet presAssocID="{9F5DA676-253A-4F10-9154-509CD0258061}" presName="textBox5d" presStyleLbl="revTx" presStyleIdx="3" presStyleCnt="5" custScaleX="238097" custScaleY="45418" custLinFactY="-1128" custLinFactNeighborX="45092" custLinFactNeighborY="-100000">
        <dgm:presLayoutVars>
          <dgm:bulletEnabled val="1"/>
        </dgm:presLayoutVars>
      </dgm:prSet>
      <dgm:spPr/>
    </dgm:pt>
    <dgm:pt modelId="{623819D9-EE41-4064-9B7E-441AE18C2748}" type="pres">
      <dgm:prSet presAssocID="{D4D7622D-59EA-4301-A21B-4110C9EF4F6E}" presName="bullet5e" presStyleLbl="node1" presStyleIdx="4" presStyleCnt="5" custLinFactX="300000" custLinFactNeighborX="320421" custLinFactNeighborY="9927"/>
      <dgm:spPr/>
    </dgm:pt>
    <dgm:pt modelId="{CDFD4045-8176-482D-BBE9-7AB2E234F3C7}" type="pres">
      <dgm:prSet presAssocID="{D4D7622D-59EA-4301-A21B-4110C9EF4F6E}" presName="textBox5e" presStyleLbl="revTx" presStyleIdx="4" presStyleCnt="5" custScaleX="338324" custScaleY="23881" custLinFactX="100000" custLinFactNeighborX="134150" custLinFactNeighborY="-10229">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EC9EF065-8391-42C5-ACE9-7D904F62FE0A}" type="presOf" srcId="{48E469CF-FBFB-426B-BDB0-F82E44DD9B96}" destId="{2E3F88A8-CA27-48D6-85CF-9A0964B6D068}" srcOrd="0" destOrd="0" presId="urn:microsoft.com/office/officeart/2005/8/layout/arrow2"/>
    <dgm:cxn modelId="{D6AC4450-2FD5-4C27-831D-D8A3EB0DD3E3}" srcId="{804B9A92-C73E-4791-9A31-33D7F04A9631}" destId="{9F5DA676-253A-4F10-9154-509CD0258061}" srcOrd="3" destOrd="0" parTransId="{36C054C0-1076-45E6-9264-E475C67428B3}" sibTransId="{17498C9E-9112-4F71-88F6-2C774C0A2FC3}"/>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0EB84879-C1FD-4084-844E-C87FE807BEEA}" type="presOf" srcId="{9F5DA676-253A-4F10-9154-509CD0258061}" destId="{30545766-F2BD-471C-9B6C-4490F104F8DB}" srcOrd="0" destOrd="0" presId="urn:microsoft.com/office/officeart/2005/8/layout/arrow2"/>
    <dgm:cxn modelId="{7E43A386-2DDE-4FA7-B831-DB0B6598AF29}" srcId="{804B9A92-C73E-4791-9A31-33D7F04A9631}" destId="{0F392E80-4DA1-42D8-A82D-970AF4C13A01}" srcOrd="0" destOrd="0" parTransId="{6D6090A7-21D7-40FB-929A-FAD486C00CAD}" sibTransId="{FEF9FAEF-A458-47CC-B263-BE65B7D63867}"/>
    <dgm:cxn modelId="{2AF3199F-FAA4-4EAC-AF73-0F2F017C9803}" srcId="{804B9A92-C73E-4791-9A31-33D7F04A9631}" destId="{48E469CF-FBFB-426B-BDB0-F82E44DD9B96}" srcOrd="1" destOrd="0" parTransId="{46CB8C0E-E130-4F4E-A9E7-B49A069D1309}" sibTransId="{A0C3A9F2-C9A3-4633-840B-C1CBD2F76BC0}"/>
    <dgm:cxn modelId="{7ADF61A9-8F10-44A9-9665-BFB18DFB2619}" type="presOf" srcId="{D4D7622D-59EA-4301-A21B-4110C9EF4F6E}" destId="{CDFD4045-8176-482D-BBE9-7AB2E234F3C7}"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29E5BCCF-FC9D-4CB5-9331-1FD69CFA08F3}" type="presParOf" srcId="{34FA37AA-1295-4137-9071-C40CFBAF275B}" destId="{6CEF9DB8-B9DF-49FF-B926-F2A6DE10C327}" srcOrd="6" destOrd="0" presId="urn:microsoft.com/office/officeart/2005/8/layout/arrow2"/>
    <dgm:cxn modelId="{8D4CA23D-8DD7-4F9D-A4D3-0F665B3214E1}" type="presParOf" srcId="{34FA37AA-1295-4137-9071-C40CFBAF275B}" destId="{30545766-F2BD-471C-9B6C-4490F104F8DB}" srcOrd="7" destOrd="0" presId="urn:microsoft.com/office/officeart/2005/8/layout/arrow2"/>
    <dgm:cxn modelId="{FFDBF243-7E37-43C6-A57C-61FD1BE3CB47}" type="presParOf" srcId="{34FA37AA-1295-4137-9071-C40CFBAF275B}" destId="{623819D9-EE41-4064-9B7E-441AE18C2748}" srcOrd="8" destOrd="0" presId="urn:microsoft.com/office/officeart/2005/8/layout/arrow2"/>
    <dgm:cxn modelId="{563C5B1F-034A-4D96-AF0C-EFA3FAA28C24}" type="presParOf" srcId="{34FA37AA-1295-4137-9071-C40CFBAF275B}" destId="{CDFD4045-8176-482D-BBE9-7AB2E234F3C7}" srcOrd="9" destOrd="0" presId="urn:microsoft.com/office/officeart/2005/8/layout/arrow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C559FE-11D7-474B-A611-15BF98818A89}"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US"/>
        </a:p>
      </dgm:t>
    </dgm:pt>
    <dgm:pt modelId="{FEE8669D-B334-4FBE-A24F-468EEE831C7B}">
      <dgm:prSet phldrT="[Text]" custT="1"/>
      <dgm:spPr>
        <a:solidFill>
          <a:srgbClr val="0070C0"/>
        </a:solidFill>
      </dgm:spPr>
      <dgm:t>
        <a:bodyPr/>
        <a:lstStyle/>
        <a:p>
          <a:r>
            <a:rPr lang="en-US" sz="1100" b="1" dirty="0">
              <a:latin typeface="Arial" panose="020B0604020202020204" pitchFamily="34" charset="0"/>
              <a:ea typeface="Verdana" panose="020B0604030504040204" pitchFamily="34" charset="0"/>
              <a:cs typeface="Arial" panose="020B0604020202020204" pitchFamily="34" charset="0"/>
            </a:rPr>
            <a:t>Low Cost</a:t>
          </a:r>
        </a:p>
      </dgm:t>
    </dgm:pt>
    <dgm:pt modelId="{561BEB6E-3A0E-4E13-9DA4-64C855564646}" type="parTrans" cxnId="{7B39C9AA-D4CB-48E0-8151-37C4BF676CE5}">
      <dgm:prSet/>
      <dgm:spPr/>
      <dgm:t>
        <a:bodyPr/>
        <a:lstStyle/>
        <a:p>
          <a:endParaRPr lang="en-US" sz="1100">
            <a:latin typeface="Arial" panose="020B0604020202020204" pitchFamily="34" charset="0"/>
            <a:cs typeface="Arial" panose="020B0604020202020204" pitchFamily="34" charset="0"/>
          </a:endParaRPr>
        </a:p>
      </dgm:t>
    </dgm:pt>
    <dgm:pt modelId="{0A7058B8-255C-4BEE-890B-8E9101C46C31}" type="sibTrans" cxnId="{7B39C9AA-D4CB-48E0-8151-37C4BF676CE5}">
      <dgm:prSet/>
      <dgm:spPr/>
      <dgm:t>
        <a:bodyPr/>
        <a:lstStyle/>
        <a:p>
          <a:endParaRPr lang="en-US" sz="1100">
            <a:latin typeface="Arial" panose="020B0604020202020204" pitchFamily="34" charset="0"/>
            <a:cs typeface="Arial" panose="020B0604020202020204" pitchFamily="34" charset="0"/>
          </a:endParaRPr>
        </a:p>
      </dgm:t>
    </dgm:pt>
    <dgm:pt modelId="{9005A6A9-443C-4319-9182-514CD00076BD}">
      <dgm:prSet phldrT="[Text]" custT="1"/>
      <dgm:spPr>
        <a:solidFill>
          <a:schemeClr val="accent2">
            <a:lumMod val="60000"/>
            <a:lumOff val="40000"/>
            <a:alpha val="89804"/>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Over the past decade, India has gained a unique advantage by mastering low-cost manufacturing of paints &amp; coatings, composites (driven by availability of labor, tax benefits, etc.)</a:t>
          </a:r>
        </a:p>
      </dgm:t>
    </dgm:pt>
    <dgm:pt modelId="{CF479C74-E4FE-4062-B9B8-2A3E5A9DFC41}" type="parTrans" cxnId="{3377E905-7548-488E-B6A4-7B0CD54B3ACE}">
      <dgm:prSet/>
      <dgm:spPr/>
      <dgm:t>
        <a:bodyPr/>
        <a:lstStyle/>
        <a:p>
          <a:endParaRPr lang="en-US" sz="1100">
            <a:latin typeface="Arial" panose="020B0604020202020204" pitchFamily="34" charset="0"/>
            <a:cs typeface="Arial" panose="020B0604020202020204" pitchFamily="34" charset="0"/>
          </a:endParaRPr>
        </a:p>
      </dgm:t>
    </dgm:pt>
    <dgm:pt modelId="{BFFB3795-D8BD-4FC7-93FA-2CC15E483141}" type="sibTrans" cxnId="{3377E905-7548-488E-B6A4-7B0CD54B3ACE}">
      <dgm:prSet/>
      <dgm:spPr/>
      <dgm:t>
        <a:bodyPr/>
        <a:lstStyle/>
        <a:p>
          <a:endParaRPr lang="en-US" sz="1100">
            <a:latin typeface="Arial" panose="020B0604020202020204" pitchFamily="34" charset="0"/>
            <a:cs typeface="Arial" panose="020B0604020202020204" pitchFamily="34" charset="0"/>
          </a:endParaRPr>
        </a:p>
      </dgm:t>
    </dgm:pt>
    <dgm:pt modelId="{3A40EE7C-D1F2-4863-9C52-DC6C95D44F65}">
      <dgm:prSet phldrT="[Text]" custT="1"/>
      <dgm:spPr>
        <a:solidFill>
          <a:schemeClr val="accent2">
            <a:lumMod val="60000"/>
            <a:lumOff val="40000"/>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India has sufficient availability of technically trained manpower and unutilized production capacity to fulfil local as well as global Vinyl Ester Resin (LER, SER) demand.</a:t>
          </a:r>
        </a:p>
      </dgm:t>
    </dgm:pt>
    <dgm:pt modelId="{153502DF-EC94-4732-B81A-D5168E69D0A9}" type="parTrans" cxnId="{139A16CF-FA77-4189-96BB-8D88DA688ABB}">
      <dgm:prSet/>
      <dgm:spPr/>
      <dgm:t>
        <a:bodyPr/>
        <a:lstStyle/>
        <a:p>
          <a:endParaRPr lang="en-US" sz="1100">
            <a:latin typeface="Arial" panose="020B0604020202020204" pitchFamily="34" charset="0"/>
            <a:cs typeface="Arial" panose="020B0604020202020204" pitchFamily="34" charset="0"/>
          </a:endParaRPr>
        </a:p>
      </dgm:t>
    </dgm:pt>
    <dgm:pt modelId="{E698A1C7-A460-4BD3-B506-679396D526EE}" type="sibTrans" cxnId="{139A16CF-FA77-4189-96BB-8D88DA688ABB}">
      <dgm:prSet/>
      <dgm:spPr/>
      <dgm:t>
        <a:bodyPr/>
        <a:lstStyle/>
        <a:p>
          <a:endParaRPr lang="en-US" sz="1100">
            <a:latin typeface="Arial" panose="020B0604020202020204" pitchFamily="34" charset="0"/>
            <a:cs typeface="Arial" panose="020B0604020202020204" pitchFamily="34" charset="0"/>
          </a:endParaRPr>
        </a:p>
      </dgm:t>
    </dgm:pt>
    <dgm:pt modelId="{0AF23884-D85C-4069-BD61-A5B36A3F9C33}">
      <dgm:prSet custT="1"/>
      <dgm:spPr>
        <a:solidFill>
          <a:srgbClr val="0070C0"/>
        </a:solidFill>
      </dgm:spPr>
      <dgm: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Impact of COVID-19</a:t>
          </a:r>
        </a:p>
      </dgm:t>
    </dgm:pt>
    <dgm:pt modelId="{696FBC05-79B9-420B-AE47-3D88362ADBD1}" type="parTrans" cxnId="{3DF8855D-BAFE-4A3E-B93A-79FBD6147E4B}">
      <dgm:prSet/>
      <dgm:spPr/>
      <dgm:t>
        <a:bodyPr/>
        <a:lstStyle/>
        <a:p>
          <a:endParaRPr lang="en-US" sz="1100">
            <a:latin typeface="Arial" panose="020B0604020202020204" pitchFamily="34" charset="0"/>
            <a:cs typeface="Arial" panose="020B0604020202020204" pitchFamily="34" charset="0"/>
          </a:endParaRPr>
        </a:p>
      </dgm:t>
    </dgm:pt>
    <dgm:pt modelId="{0943B4A0-A08C-4BC8-B046-6B033181E5B6}" type="sibTrans" cxnId="{3DF8855D-BAFE-4A3E-B93A-79FBD6147E4B}">
      <dgm:prSet/>
      <dgm:spPr/>
      <dgm:t>
        <a:bodyPr/>
        <a:lstStyle/>
        <a:p>
          <a:endParaRPr lang="en-US" sz="1100">
            <a:latin typeface="Arial" panose="020B0604020202020204" pitchFamily="34" charset="0"/>
            <a:cs typeface="Arial" panose="020B0604020202020204" pitchFamily="34" charset="0"/>
          </a:endParaRPr>
        </a:p>
      </dgm:t>
    </dgm:pt>
    <dgm:pt modelId="{93939CEF-4ED7-458D-A90F-AC117481D010}">
      <dgm:prSet custT="1"/>
      <dgm:spPr>
        <a:solidFill>
          <a:schemeClr val="accent2">
            <a:lumMod val="60000"/>
            <a:lumOff val="40000"/>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Post COVID, many global manufacturers are contemplating shifting their production from China to India and other countries to reduce heavy reliance on China. </a:t>
          </a:r>
        </a:p>
      </dgm:t>
    </dgm:pt>
    <dgm:pt modelId="{F54C30D0-6F74-4A9E-8D34-87A4E3C02034}" type="parTrans" cxnId="{3420B940-CEBB-4317-939A-DE788A1697C1}">
      <dgm:prSet/>
      <dgm:spPr/>
      <dgm:t>
        <a:bodyPr/>
        <a:lstStyle/>
        <a:p>
          <a:endParaRPr lang="en-US" sz="1100">
            <a:latin typeface="Arial" panose="020B0604020202020204" pitchFamily="34" charset="0"/>
            <a:cs typeface="Arial" panose="020B0604020202020204" pitchFamily="34" charset="0"/>
          </a:endParaRPr>
        </a:p>
      </dgm:t>
    </dgm:pt>
    <dgm:pt modelId="{65EEF7CE-AAB5-476F-BA88-93EE654EF36F}" type="sibTrans" cxnId="{3420B940-CEBB-4317-939A-DE788A1697C1}">
      <dgm:prSet/>
      <dgm:spPr/>
      <dgm:t>
        <a:bodyPr/>
        <a:lstStyle/>
        <a:p>
          <a:endParaRPr lang="en-US" sz="1100">
            <a:latin typeface="Arial" panose="020B0604020202020204" pitchFamily="34" charset="0"/>
            <a:cs typeface="Arial" panose="020B0604020202020204" pitchFamily="34" charset="0"/>
          </a:endParaRPr>
        </a:p>
      </dgm:t>
    </dgm:pt>
    <dgm:pt modelId="{0DA6CB18-BBB3-4619-B703-3FBEFA65F6FB}">
      <dgm:prSet custT="1"/>
      <dgm:spPr>
        <a:solidFill>
          <a:srgbClr val="0070C0"/>
        </a:solidFill>
      </dgm:spPr>
      <dgm:t>
        <a:bodyPr/>
        <a:lstStyle/>
        <a:p>
          <a:r>
            <a:rPr lang="en-US" sz="1100" b="1" dirty="0">
              <a:solidFill>
                <a:prstClr val="white"/>
              </a:solidFill>
              <a:latin typeface="Arial" panose="020B0604020202020204" pitchFamily="34" charset="0"/>
              <a:ea typeface="Verdana" panose="020B0604030504040204" pitchFamily="34" charset="0"/>
              <a:cs typeface="Arial" panose="020B0604020202020204" pitchFamily="34" charset="0"/>
            </a:rPr>
            <a:t>Govt. Focus</a:t>
          </a:r>
        </a:p>
      </dgm:t>
    </dgm:pt>
    <dgm:pt modelId="{AD1FBE80-D6FF-49DA-A804-6CACF4259452}" type="parTrans" cxnId="{24D49BA5-EB74-404E-8C37-DA37409BB387}">
      <dgm:prSet/>
      <dgm:spPr/>
      <dgm:t>
        <a:bodyPr/>
        <a:lstStyle/>
        <a:p>
          <a:endParaRPr lang="en-US" sz="1100">
            <a:latin typeface="Arial" panose="020B0604020202020204" pitchFamily="34" charset="0"/>
            <a:cs typeface="Arial" panose="020B0604020202020204" pitchFamily="34" charset="0"/>
          </a:endParaRPr>
        </a:p>
      </dgm:t>
    </dgm:pt>
    <dgm:pt modelId="{6E7BEC1C-D102-4A2B-AC4D-718ED51DE5EB}" type="sibTrans" cxnId="{24D49BA5-EB74-404E-8C37-DA37409BB387}">
      <dgm:prSet/>
      <dgm:spPr/>
      <dgm:t>
        <a:bodyPr/>
        <a:lstStyle/>
        <a:p>
          <a:endParaRPr lang="en-US" sz="1100">
            <a:latin typeface="Arial" panose="020B0604020202020204" pitchFamily="34" charset="0"/>
            <a:cs typeface="Arial" panose="020B0604020202020204" pitchFamily="34" charset="0"/>
          </a:endParaRPr>
        </a:p>
      </dgm:t>
    </dgm:pt>
    <dgm:pt modelId="{8AEF0D4A-FEFA-4722-9CD7-23675E1455A4}">
      <dgm:prSet custT="1"/>
      <dgm:spPr>
        <a:solidFill>
          <a:schemeClr val="accent2">
            <a:lumMod val="60000"/>
            <a:lumOff val="40000"/>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The Indian government has launched various schemes (Make in India, Start-up India, Production Linked Incentive Scheme, etc.) in the past decade, which will play a crucial role in transforming India into a global manufacturing hub. </a:t>
          </a:r>
        </a:p>
      </dgm:t>
    </dgm:pt>
    <dgm:pt modelId="{3F8D1CB0-B656-4DA9-9073-2169026BAEAD}" type="parTrans" cxnId="{365451EE-2FA0-4CA6-B7C7-96B474CBA6ED}">
      <dgm:prSet/>
      <dgm:spPr/>
      <dgm:t>
        <a:bodyPr/>
        <a:lstStyle/>
        <a:p>
          <a:endParaRPr lang="en-US" sz="1100">
            <a:latin typeface="Arial" panose="020B0604020202020204" pitchFamily="34" charset="0"/>
            <a:cs typeface="Arial" panose="020B0604020202020204" pitchFamily="34" charset="0"/>
          </a:endParaRPr>
        </a:p>
      </dgm:t>
    </dgm:pt>
    <dgm:pt modelId="{92F2BA17-27E3-4488-959E-EAE3E142082A}" type="sibTrans" cxnId="{365451EE-2FA0-4CA6-B7C7-96B474CBA6ED}">
      <dgm:prSet/>
      <dgm:spPr/>
      <dgm:t>
        <a:bodyPr/>
        <a:lstStyle/>
        <a:p>
          <a:endParaRPr lang="en-US" sz="1100">
            <a:latin typeface="Arial" panose="020B0604020202020204" pitchFamily="34" charset="0"/>
            <a:cs typeface="Arial" panose="020B0604020202020204" pitchFamily="34" charset="0"/>
          </a:endParaRPr>
        </a:p>
      </dgm:t>
    </dgm:pt>
    <dgm:pt modelId="{44C5E5C9-6CFD-47A4-9AD2-758F49D17CEC}">
      <dgm:prSet phldrT="[Text]" custT="1"/>
      <dgm:spPr>
        <a:solidFill>
          <a:srgbClr val="0070C0"/>
        </a:solidFill>
      </dgm:spPr>
      <dgm: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Manpower &amp; Production Capacity</a:t>
          </a:r>
        </a:p>
      </dgm:t>
    </dgm:pt>
    <dgm:pt modelId="{90B22BD4-5CB1-4A42-976D-8BD08C961F17}" type="sibTrans" cxnId="{23259E63-4B9C-4D07-A0FC-DD8E8ED75DC1}">
      <dgm:prSet/>
      <dgm:spPr/>
      <dgm:t>
        <a:bodyPr/>
        <a:lstStyle/>
        <a:p>
          <a:endParaRPr lang="en-US" sz="1100">
            <a:latin typeface="Arial" panose="020B0604020202020204" pitchFamily="34" charset="0"/>
            <a:cs typeface="Arial" panose="020B0604020202020204" pitchFamily="34" charset="0"/>
          </a:endParaRPr>
        </a:p>
      </dgm:t>
    </dgm:pt>
    <dgm:pt modelId="{F6BEC63C-8259-4093-AFCC-A040C7660BFD}" type="parTrans" cxnId="{23259E63-4B9C-4D07-A0FC-DD8E8ED75DC1}">
      <dgm:prSet/>
      <dgm:spPr/>
      <dgm:t>
        <a:bodyPr/>
        <a:lstStyle/>
        <a:p>
          <a:endParaRPr lang="en-US" sz="1100">
            <a:latin typeface="Arial" panose="020B0604020202020204" pitchFamily="34" charset="0"/>
            <a:cs typeface="Arial" panose="020B0604020202020204" pitchFamily="34" charset="0"/>
          </a:endParaRPr>
        </a:p>
      </dgm:t>
    </dgm:pt>
    <dgm:pt modelId="{DE0B7A3F-37F9-45CB-86C6-AD57F520A2C5}" type="pres">
      <dgm:prSet presAssocID="{43C559FE-11D7-474B-A611-15BF98818A89}" presName="Name0" presStyleCnt="0">
        <dgm:presLayoutVars>
          <dgm:dir/>
          <dgm:animLvl val="lvl"/>
          <dgm:resizeHandles/>
        </dgm:presLayoutVars>
      </dgm:prSet>
      <dgm:spPr/>
    </dgm:pt>
    <dgm:pt modelId="{4EC94184-FDC8-4E75-AFE9-804B3DB8F92E}" type="pres">
      <dgm:prSet presAssocID="{FEE8669D-B334-4FBE-A24F-468EEE831C7B}" presName="linNode" presStyleCnt="0"/>
      <dgm:spPr/>
    </dgm:pt>
    <dgm:pt modelId="{83109671-200C-4E67-BD6D-94DAEEF59A5D}" type="pres">
      <dgm:prSet presAssocID="{FEE8669D-B334-4FBE-A24F-468EEE831C7B}" presName="parentShp" presStyleLbl="node1" presStyleIdx="0" presStyleCnt="4" custScaleX="63697" custLinFactNeighborX="-1618" custLinFactNeighborY="-2127">
        <dgm:presLayoutVars>
          <dgm:bulletEnabled val="1"/>
        </dgm:presLayoutVars>
      </dgm:prSet>
      <dgm:spPr/>
    </dgm:pt>
    <dgm:pt modelId="{927AA63F-C0B5-4184-A109-DF02DBBF0BFC}" type="pres">
      <dgm:prSet presAssocID="{FEE8669D-B334-4FBE-A24F-468EEE831C7B}" presName="childShp" presStyleLbl="bgAccFollowNode1" presStyleIdx="0" presStyleCnt="4" custScaleX="119166">
        <dgm:presLayoutVars>
          <dgm:bulletEnabled val="1"/>
        </dgm:presLayoutVars>
      </dgm:prSet>
      <dgm:spPr/>
    </dgm:pt>
    <dgm:pt modelId="{E8749E66-C09F-484C-AC3D-DE0092C9DAAE}" type="pres">
      <dgm:prSet presAssocID="{0A7058B8-255C-4BEE-890B-8E9101C46C31}" presName="spacing" presStyleCnt="0"/>
      <dgm:spPr/>
    </dgm:pt>
    <dgm:pt modelId="{456792ED-E45F-4A08-81B1-887E82087397}" type="pres">
      <dgm:prSet presAssocID="{44C5E5C9-6CFD-47A4-9AD2-758F49D17CEC}" presName="linNode" presStyleCnt="0"/>
      <dgm:spPr/>
    </dgm:pt>
    <dgm:pt modelId="{AA579313-1856-42AF-8253-A7D5F763E49B}" type="pres">
      <dgm:prSet presAssocID="{44C5E5C9-6CFD-47A4-9AD2-758F49D17CEC}" presName="parentShp" presStyleLbl="node1" presStyleIdx="1" presStyleCnt="4" custScaleX="63613">
        <dgm:presLayoutVars>
          <dgm:bulletEnabled val="1"/>
        </dgm:presLayoutVars>
      </dgm:prSet>
      <dgm:spPr/>
    </dgm:pt>
    <dgm:pt modelId="{00964687-3E0A-4E95-B86B-AA3349428246}" type="pres">
      <dgm:prSet presAssocID="{44C5E5C9-6CFD-47A4-9AD2-758F49D17CEC}" presName="childShp" presStyleLbl="bgAccFollowNode1" presStyleIdx="1" presStyleCnt="4" custScaleX="124012">
        <dgm:presLayoutVars>
          <dgm:bulletEnabled val="1"/>
        </dgm:presLayoutVars>
      </dgm:prSet>
      <dgm:spPr/>
    </dgm:pt>
    <dgm:pt modelId="{639771DA-1656-4EA0-83F7-33773A053330}" type="pres">
      <dgm:prSet presAssocID="{90B22BD4-5CB1-4A42-976D-8BD08C961F17}" presName="spacing" presStyleCnt="0"/>
      <dgm:spPr/>
    </dgm:pt>
    <dgm:pt modelId="{C277AD8B-57CC-479B-A5DD-F7A628C474DF}" type="pres">
      <dgm:prSet presAssocID="{0AF23884-D85C-4069-BD61-A5B36A3F9C33}" presName="linNode" presStyleCnt="0"/>
      <dgm:spPr/>
    </dgm:pt>
    <dgm:pt modelId="{22AE17B4-12AC-45C8-9666-5C75B8C9E78A}" type="pres">
      <dgm:prSet presAssocID="{0AF23884-D85C-4069-BD61-A5B36A3F9C33}" presName="parentShp" presStyleLbl="node1" presStyleIdx="2" presStyleCnt="4" custScaleX="68173">
        <dgm:presLayoutVars>
          <dgm:bulletEnabled val="1"/>
        </dgm:presLayoutVars>
      </dgm:prSet>
      <dgm:spPr/>
    </dgm:pt>
    <dgm:pt modelId="{0AFE55A0-7DA4-42DE-85A1-777DDB7E903A}" type="pres">
      <dgm:prSet presAssocID="{0AF23884-D85C-4069-BD61-A5B36A3F9C33}" presName="childShp" presStyleLbl="bgAccFollowNode1" presStyleIdx="2" presStyleCnt="4" custScaleX="132374" custLinFactNeighborY="3080">
        <dgm:presLayoutVars>
          <dgm:bulletEnabled val="1"/>
        </dgm:presLayoutVars>
      </dgm:prSet>
      <dgm:spPr/>
    </dgm:pt>
    <dgm:pt modelId="{9EDB7648-9888-4A2A-A2AB-6D80AFDC85FA}" type="pres">
      <dgm:prSet presAssocID="{0943B4A0-A08C-4BC8-B046-6B033181E5B6}" presName="spacing" presStyleCnt="0"/>
      <dgm:spPr/>
    </dgm:pt>
    <dgm:pt modelId="{04795798-6DF0-4A4A-8883-CAFA7803FE62}" type="pres">
      <dgm:prSet presAssocID="{0DA6CB18-BBB3-4619-B703-3FBEFA65F6FB}" presName="linNode" presStyleCnt="0"/>
      <dgm:spPr/>
    </dgm:pt>
    <dgm:pt modelId="{CD031F7A-3355-4F55-9CEB-BCB785A03AA1}" type="pres">
      <dgm:prSet presAssocID="{0DA6CB18-BBB3-4619-B703-3FBEFA65F6FB}" presName="parentShp" presStyleLbl="node1" presStyleIdx="3" presStyleCnt="4" custScaleX="83085">
        <dgm:presLayoutVars>
          <dgm:bulletEnabled val="1"/>
        </dgm:presLayoutVars>
      </dgm:prSet>
      <dgm:spPr/>
    </dgm:pt>
    <dgm:pt modelId="{8DF282AF-E053-4AD2-BD32-AD9CD1AE0055}" type="pres">
      <dgm:prSet presAssocID="{0DA6CB18-BBB3-4619-B703-3FBEFA65F6FB}" presName="childShp" presStyleLbl="bgAccFollowNode1" presStyleIdx="3" presStyleCnt="4" custScaleX="158468" custLinFactNeighborX="8" custLinFactNeighborY="-61">
        <dgm:presLayoutVars>
          <dgm:bulletEnabled val="1"/>
        </dgm:presLayoutVars>
      </dgm:prSet>
      <dgm:spPr/>
    </dgm:pt>
  </dgm:ptLst>
  <dgm:cxnLst>
    <dgm:cxn modelId="{3377E905-7548-488E-B6A4-7B0CD54B3ACE}" srcId="{FEE8669D-B334-4FBE-A24F-468EEE831C7B}" destId="{9005A6A9-443C-4319-9182-514CD00076BD}" srcOrd="0" destOrd="0" parTransId="{CF479C74-E4FE-4062-B9B8-2A3E5A9DFC41}" sibTransId="{BFFB3795-D8BD-4FC7-93FA-2CC15E483141}"/>
    <dgm:cxn modelId="{3469B71D-E9D2-47F4-B37A-D939E9E09A1D}" type="presOf" srcId="{8AEF0D4A-FEFA-4722-9CD7-23675E1455A4}" destId="{8DF282AF-E053-4AD2-BD32-AD9CD1AE0055}" srcOrd="0" destOrd="0" presId="urn:microsoft.com/office/officeart/2005/8/layout/vList6"/>
    <dgm:cxn modelId="{3420B940-CEBB-4317-939A-DE788A1697C1}" srcId="{0AF23884-D85C-4069-BD61-A5B36A3F9C33}" destId="{93939CEF-4ED7-458D-A90F-AC117481D010}" srcOrd="0" destOrd="0" parTransId="{F54C30D0-6F74-4A9E-8D34-87A4E3C02034}" sibTransId="{65EEF7CE-AAB5-476F-BA88-93EE654EF36F}"/>
    <dgm:cxn modelId="{3DF8855D-BAFE-4A3E-B93A-79FBD6147E4B}" srcId="{43C559FE-11D7-474B-A611-15BF98818A89}" destId="{0AF23884-D85C-4069-BD61-A5B36A3F9C33}" srcOrd="2" destOrd="0" parTransId="{696FBC05-79B9-420B-AE47-3D88362ADBD1}" sibTransId="{0943B4A0-A08C-4BC8-B046-6B033181E5B6}"/>
    <dgm:cxn modelId="{39DA2B63-DEFF-4A83-8676-89B881F79E51}" type="presOf" srcId="{43C559FE-11D7-474B-A611-15BF98818A89}" destId="{DE0B7A3F-37F9-45CB-86C6-AD57F520A2C5}" srcOrd="0" destOrd="0" presId="urn:microsoft.com/office/officeart/2005/8/layout/vList6"/>
    <dgm:cxn modelId="{23259E63-4B9C-4D07-A0FC-DD8E8ED75DC1}" srcId="{43C559FE-11D7-474B-A611-15BF98818A89}" destId="{44C5E5C9-6CFD-47A4-9AD2-758F49D17CEC}" srcOrd="1" destOrd="0" parTransId="{F6BEC63C-8259-4093-AFCC-A040C7660BFD}" sibTransId="{90B22BD4-5CB1-4A42-976D-8BD08C961F17}"/>
    <dgm:cxn modelId="{448A7C51-2D68-4598-982C-2B01782F58B2}" type="presOf" srcId="{93939CEF-4ED7-458D-A90F-AC117481D010}" destId="{0AFE55A0-7DA4-42DE-85A1-777DDB7E903A}" srcOrd="0" destOrd="0" presId="urn:microsoft.com/office/officeart/2005/8/layout/vList6"/>
    <dgm:cxn modelId="{1140CB51-485E-4346-8001-2D3161A0C614}" type="presOf" srcId="{3A40EE7C-D1F2-4863-9C52-DC6C95D44F65}" destId="{00964687-3E0A-4E95-B86B-AA3349428246}" srcOrd="0" destOrd="0" presId="urn:microsoft.com/office/officeart/2005/8/layout/vList6"/>
    <dgm:cxn modelId="{06E82A59-4CE6-47C5-9188-5AB871D705D1}" type="presOf" srcId="{FEE8669D-B334-4FBE-A24F-468EEE831C7B}" destId="{83109671-200C-4E67-BD6D-94DAEEF59A5D}" srcOrd="0" destOrd="0" presId="urn:microsoft.com/office/officeart/2005/8/layout/vList6"/>
    <dgm:cxn modelId="{24D49BA5-EB74-404E-8C37-DA37409BB387}" srcId="{43C559FE-11D7-474B-A611-15BF98818A89}" destId="{0DA6CB18-BBB3-4619-B703-3FBEFA65F6FB}" srcOrd="3" destOrd="0" parTransId="{AD1FBE80-D6FF-49DA-A804-6CACF4259452}" sibTransId="{6E7BEC1C-D102-4A2B-AC4D-718ED51DE5EB}"/>
    <dgm:cxn modelId="{704B47AA-C009-4157-8E64-AF769749FD9D}" type="presOf" srcId="{9005A6A9-443C-4319-9182-514CD00076BD}" destId="{927AA63F-C0B5-4184-A109-DF02DBBF0BFC}" srcOrd="0" destOrd="0" presId="urn:microsoft.com/office/officeart/2005/8/layout/vList6"/>
    <dgm:cxn modelId="{7B39C9AA-D4CB-48E0-8151-37C4BF676CE5}" srcId="{43C559FE-11D7-474B-A611-15BF98818A89}" destId="{FEE8669D-B334-4FBE-A24F-468EEE831C7B}" srcOrd="0" destOrd="0" parTransId="{561BEB6E-3A0E-4E13-9DA4-64C855564646}" sibTransId="{0A7058B8-255C-4BEE-890B-8E9101C46C31}"/>
    <dgm:cxn modelId="{D7769CB8-D7CD-4CAB-87E1-07575B9AABBB}" type="presOf" srcId="{44C5E5C9-6CFD-47A4-9AD2-758F49D17CEC}" destId="{AA579313-1856-42AF-8253-A7D5F763E49B}" srcOrd="0" destOrd="0" presId="urn:microsoft.com/office/officeart/2005/8/layout/vList6"/>
    <dgm:cxn modelId="{0AF505C1-8709-4DE9-877F-14805D781A34}" type="presOf" srcId="{0AF23884-D85C-4069-BD61-A5B36A3F9C33}" destId="{22AE17B4-12AC-45C8-9666-5C75B8C9E78A}" srcOrd="0" destOrd="0" presId="urn:microsoft.com/office/officeart/2005/8/layout/vList6"/>
    <dgm:cxn modelId="{139A16CF-FA77-4189-96BB-8D88DA688ABB}" srcId="{44C5E5C9-6CFD-47A4-9AD2-758F49D17CEC}" destId="{3A40EE7C-D1F2-4863-9C52-DC6C95D44F65}" srcOrd="0" destOrd="0" parTransId="{153502DF-EC94-4732-B81A-D5168E69D0A9}" sibTransId="{E698A1C7-A460-4BD3-B506-679396D526EE}"/>
    <dgm:cxn modelId="{C8EA01EB-13BB-438B-A539-2BDEFEB477D2}" type="presOf" srcId="{0DA6CB18-BBB3-4619-B703-3FBEFA65F6FB}" destId="{CD031F7A-3355-4F55-9CEB-BCB785A03AA1}" srcOrd="0" destOrd="0" presId="urn:microsoft.com/office/officeart/2005/8/layout/vList6"/>
    <dgm:cxn modelId="{365451EE-2FA0-4CA6-B7C7-96B474CBA6ED}" srcId="{0DA6CB18-BBB3-4619-B703-3FBEFA65F6FB}" destId="{8AEF0D4A-FEFA-4722-9CD7-23675E1455A4}" srcOrd="0" destOrd="0" parTransId="{3F8D1CB0-B656-4DA9-9073-2169026BAEAD}" sibTransId="{92F2BA17-27E3-4488-959E-EAE3E142082A}"/>
    <dgm:cxn modelId="{46668995-1251-4B74-A4FF-A22A8A442CBF}" type="presParOf" srcId="{DE0B7A3F-37F9-45CB-86C6-AD57F520A2C5}" destId="{4EC94184-FDC8-4E75-AFE9-804B3DB8F92E}" srcOrd="0" destOrd="0" presId="urn:microsoft.com/office/officeart/2005/8/layout/vList6"/>
    <dgm:cxn modelId="{5DC8D67E-4BE4-4CAE-927D-033A475D3805}" type="presParOf" srcId="{4EC94184-FDC8-4E75-AFE9-804B3DB8F92E}" destId="{83109671-200C-4E67-BD6D-94DAEEF59A5D}" srcOrd="0" destOrd="0" presId="urn:microsoft.com/office/officeart/2005/8/layout/vList6"/>
    <dgm:cxn modelId="{4A7588ED-A7BA-452D-96BF-2FAB356E469C}" type="presParOf" srcId="{4EC94184-FDC8-4E75-AFE9-804B3DB8F92E}" destId="{927AA63F-C0B5-4184-A109-DF02DBBF0BFC}" srcOrd="1" destOrd="0" presId="urn:microsoft.com/office/officeart/2005/8/layout/vList6"/>
    <dgm:cxn modelId="{BE494CDD-0F37-436C-8A68-564578D53D61}" type="presParOf" srcId="{DE0B7A3F-37F9-45CB-86C6-AD57F520A2C5}" destId="{E8749E66-C09F-484C-AC3D-DE0092C9DAAE}" srcOrd="1" destOrd="0" presId="urn:microsoft.com/office/officeart/2005/8/layout/vList6"/>
    <dgm:cxn modelId="{B836292F-C7B0-439C-9438-E4BC825E1935}" type="presParOf" srcId="{DE0B7A3F-37F9-45CB-86C6-AD57F520A2C5}" destId="{456792ED-E45F-4A08-81B1-887E82087397}" srcOrd="2" destOrd="0" presId="urn:microsoft.com/office/officeart/2005/8/layout/vList6"/>
    <dgm:cxn modelId="{B2901A4F-0897-4CE4-8D6B-3A226C287ECC}" type="presParOf" srcId="{456792ED-E45F-4A08-81B1-887E82087397}" destId="{AA579313-1856-42AF-8253-A7D5F763E49B}" srcOrd="0" destOrd="0" presId="urn:microsoft.com/office/officeart/2005/8/layout/vList6"/>
    <dgm:cxn modelId="{7755A9C0-4AF8-4576-9400-8CAC39425542}" type="presParOf" srcId="{456792ED-E45F-4A08-81B1-887E82087397}" destId="{00964687-3E0A-4E95-B86B-AA3349428246}" srcOrd="1" destOrd="0" presId="urn:microsoft.com/office/officeart/2005/8/layout/vList6"/>
    <dgm:cxn modelId="{D21BE629-2790-4180-9391-3E8B2C02D52E}" type="presParOf" srcId="{DE0B7A3F-37F9-45CB-86C6-AD57F520A2C5}" destId="{639771DA-1656-4EA0-83F7-33773A053330}" srcOrd="3" destOrd="0" presId="urn:microsoft.com/office/officeart/2005/8/layout/vList6"/>
    <dgm:cxn modelId="{84495CF5-774E-4645-B447-22BBC6EC85C5}" type="presParOf" srcId="{DE0B7A3F-37F9-45CB-86C6-AD57F520A2C5}" destId="{C277AD8B-57CC-479B-A5DD-F7A628C474DF}" srcOrd="4" destOrd="0" presId="urn:microsoft.com/office/officeart/2005/8/layout/vList6"/>
    <dgm:cxn modelId="{CECF504A-A0C6-44B7-929B-2FC86A67C322}" type="presParOf" srcId="{C277AD8B-57CC-479B-A5DD-F7A628C474DF}" destId="{22AE17B4-12AC-45C8-9666-5C75B8C9E78A}" srcOrd="0" destOrd="0" presId="urn:microsoft.com/office/officeart/2005/8/layout/vList6"/>
    <dgm:cxn modelId="{9CCD0A1B-9DD0-4B45-9498-4C8DEE60DAA4}" type="presParOf" srcId="{C277AD8B-57CC-479B-A5DD-F7A628C474DF}" destId="{0AFE55A0-7DA4-42DE-85A1-777DDB7E903A}" srcOrd="1" destOrd="0" presId="urn:microsoft.com/office/officeart/2005/8/layout/vList6"/>
    <dgm:cxn modelId="{184767A7-4744-489A-849F-71618A758076}" type="presParOf" srcId="{DE0B7A3F-37F9-45CB-86C6-AD57F520A2C5}" destId="{9EDB7648-9888-4A2A-A2AB-6D80AFDC85FA}" srcOrd="5" destOrd="0" presId="urn:microsoft.com/office/officeart/2005/8/layout/vList6"/>
    <dgm:cxn modelId="{C0B18C3A-D4D2-4E94-9996-3BE3E080D52D}" type="presParOf" srcId="{DE0B7A3F-37F9-45CB-86C6-AD57F520A2C5}" destId="{04795798-6DF0-4A4A-8883-CAFA7803FE62}" srcOrd="6" destOrd="0" presId="urn:microsoft.com/office/officeart/2005/8/layout/vList6"/>
    <dgm:cxn modelId="{CD4BAF69-6F7A-4DEC-9ECD-86915E807DDB}" type="presParOf" srcId="{04795798-6DF0-4A4A-8883-CAFA7803FE62}" destId="{CD031F7A-3355-4F55-9CEB-BCB785A03AA1}" srcOrd="0" destOrd="0" presId="urn:microsoft.com/office/officeart/2005/8/layout/vList6"/>
    <dgm:cxn modelId="{4C360AD1-7084-4FA8-AF49-BEFEBA4267AF}" type="presParOf" srcId="{04795798-6DF0-4A4A-8883-CAFA7803FE62}" destId="{8DF282AF-E053-4AD2-BD32-AD9CD1AE0055}" srcOrd="1" destOrd="0" presId="urn:microsoft.com/office/officeart/2005/8/layout/vList6"/>
  </dgm:cxnLst>
  <dgm:bg>
    <a:noFill/>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D1FD67-247C-4CBC-8D66-32228FE0B1DF}">
      <dsp:nvSpPr>
        <dsp:cNvPr id="0" name=""/>
        <dsp:cNvSpPr/>
      </dsp:nvSpPr>
      <dsp:spPr>
        <a:xfrm>
          <a:off x="1842706" y="294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Top 10 FDI Destinations in World</a:t>
          </a:r>
        </a:p>
      </dsp:txBody>
      <dsp:txXfrm>
        <a:off x="1842706" y="29422"/>
        <a:ext cx="1354931" cy="633600"/>
      </dsp:txXfrm>
    </dsp:sp>
    <dsp:sp modelId="{400B09D1-8B90-4E26-909B-858F2B062904}">
      <dsp:nvSpPr>
        <dsp:cNvPr id="0" name=""/>
        <dsp:cNvSpPr/>
      </dsp:nvSpPr>
      <dsp:spPr>
        <a:xfrm>
          <a:off x="3197637" y="294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3D153-9DFF-40AD-8110-E1470F8D4DC4}">
      <dsp:nvSpPr>
        <dsp:cNvPr id="0" name=""/>
        <dsp:cNvSpPr/>
      </dsp:nvSpPr>
      <dsp:spPr>
        <a:xfrm>
          <a:off x="1842706" y="7782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6</a:t>
          </a:r>
          <a:r>
            <a:rPr lang="en-US" sz="1000" kern="1200" baseline="30000" dirty="0">
              <a:latin typeface="Verdana" panose="020B0604030504040204" pitchFamily="34" charset="0"/>
              <a:ea typeface="Verdana" panose="020B0604030504040204" pitchFamily="34" charset="0"/>
              <a:cs typeface="Verdana" panose="020B0604030504040204" pitchFamily="34" charset="0"/>
            </a:rPr>
            <a:t>th</a:t>
          </a:r>
          <a:r>
            <a:rPr lang="en-US" sz="1000" kern="1200" dirty="0">
              <a:latin typeface="Verdana" panose="020B0604030504040204" pitchFamily="34" charset="0"/>
              <a:ea typeface="Verdana" panose="020B0604030504040204" pitchFamily="34" charset="0"/>
              <a:cs typeface="Verdana" panose="020B0604030504040204" pitchFamily="34" charset="0"/>
            </a:rPr>
            <a:t> among top manufacturing countries</a:t>
          </a:r>
        </a:p>
      </dsp:txBody>
      <dsp:txXfrm>
        <a:off x="1842706" y="778222"/>
        <a:ext cx="1354931" cy="633600"/>
      </dsp:txXfrm>
    </dsp:sp>
    <dsp:sp modelId="{AFF00B53-222F-4EF6-BCC6-4F01D6C82CDD}">
      <dsp:nvSpPr>
        <dsp:cNvPr id="0" name=""/>
        <dsp:cNvSpPr/>
      </dsp:nvSpPr>
      <dsp:spPr>
        <a:xfrm>
          <a:off x="3197637" y="7782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FA4AE1-0214-4674-AF99-48B7BC01026B}">
      <dsp:nvSpPr>
        <dsp:cNvPr id="0" name=""/>
        <dsp:cNvSpPr/>
      </dsp:nvSpPr>
      <dsp:spPr>
        <a:xfrm>
          <a:off x="1842706" y="15270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Most competitive economy in South Asia</a:t>
          </a:r>
        </a:p>
      </dsp:txBody>
      <dsp:txXfrm>
        <a:off x="1842706" y="1527022"/>
        <a:ext cx="1354931" cy="633600"/>
      </dsp:txXfrm>
    </dsp:sp>
    <dsp:sp modelId="{B8C2B38C-DF45-4633-AF9E-26E89DBA9977}">
      <dsp:nvSpPr>
        <dsp:cNvPr id="0" name=""/>
        <dsp:cNvSpPr/>
      </dsp:nvSpPr>
      <dsp:spPr>
        <a:xfrm>
          <a:off x="3197637" y="15270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31881" y="-41635"/>
          <a:ext cx="6521712" cy="1771650"/>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1021840" y="1133307"/>
          <a:ext cx="65196" cy="6519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63465" y="784756"/>
          <a:ext cx="1415057" cy="588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546"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sp:txBody>
      <dsp:txXfrm>
        <a:off x="63465" y="784756"/>
        <a:ext cx="1415057" cy="588192"/>
      </dsp:txXfrm>
    </dsp:sp>
    <dsp:sp modelId="{CD6F2752-7416-418F-8A98-AF2485F7E4F9}">
      <dsp:nvSpPr>
        <dsp:cNvPr id="0" name=""/>
        <dsp:cNvSpPr/>
      </dsp:nvSpPr>
      <dsp:spPr>
        <a:xfrm>
          <a:off x="2188624" y="815247"/>
          <a:ext cx="102047" cy="1020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532669" y="122551"/>
          <a:ext cx="1289232" cy="5573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4073"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sp:txBody>
      <dsp:txXfrm>
        <a:off x="1532669" y="122551"/>
        <a:ext cx="1289232" cy="557357"/>
      </dsp:txXfrm>
    </dsp:sp>
    <dsp:sp modelId="{392B8E6D-E0FE-44E2-8140-46D338C1C71C}">
      <dsp:nvSpPr>
        <dsp:cNvPr id="0" name=""/>
        <dsp:cNvSpPr/>
      </dsp:nvSpPr>
      <dsp:spPr>
        <a:xfrm>
          <a:off x="3152962" y="577397"/>
          <a:ext cx="136062" cy="13606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2539644" y="997208"/>
          <a:ext cx="1497701" cy="4699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209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sp:txBody>
      <dsp:txXfrm>
        <a:off x="2539644" y="997208"/>
        <a:ext cx="1497701" cy="469945"/>
      </dsp:txXfrm>
    </dsp:sp>
    <dsp:sp modelId="{6CEF9DB8-B9DF-49FF-B926-F2A6DE10C327}">
      <dsp:nvSpPr>
        <dsp:cNvPr id="0" name=""/>
        <dsp:cNvSpPr/>
      </dsp:nvSpPr>
      <dsp:spPr>
        <a:xfrm>
          <a:off x="4147016" y="444017"/>
          <a:ext cx="175747" cy="1757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0545766-F2BD-471C-9B6C-4490F104F8DB}">
      <dsp:nvSpPr>
        <dsp:cNvPr id="0" name=""/>
        <dsp:cNvSpPr/>
      </dsp:nvSpPr>
      <dsp:spPr>
        <a:xfrm>
          <a:off x="3376622" y="0"/>
          <a:ext cx="1349838" cy="5391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3125"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0.84 Trillion Euros pipeline infrastructure to be completed by 2025</a:t>
          </a:r>
        </a:p>
      </dsp:txBody>
      <dsp:txXfrm>
        <a:off x="3376622" y="0"/>
        <a:ext cx="1349838" cy="539114"/>
      </dsp:txXfrm>
    </dsp:sp>
    <dsp:sp modelId="{623819D9-EE41-4064-9B7E-441AE18C2748}">
      <dsp:nvSpPr>
        <dsp:cNvPr id="0" name=""/>
        <dsp:cNvSpPr/>
      </dsp:nvSpPr>
      <dsp:spPr>
        <a:xfrm>
          <a:off x="5356748" y="336342"/>
          <a:ext cx="223936" cy="22393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FD4045-8176-482D-BBE9-7AB2E234F3C7}">
      <dsp:nvSpPr>
        <dsp:cNvPr id="0" name=""/>
        <dsp:cNvSpPr/>
      </dsp:nvSpPr>
      <dsp:spPr>
        <a:xfrm>
          <a:off x="4539896" y="788972"/>
          <a:ext cx="1918053" cy="3113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659"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sp:txBody>
      <dsp:txXfrm>
        <a:off x="4539896" y="788972"/>
        <a:ext cx="1918053" cy="3113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7AA63F-C0B5-4184-A109-DF02DBBF0BFC}">
      <dsp:nvSpPr>
        <dsp:cNvPr id="0" name=""/>
        <dsp:cNvSpPr/>
      </dsp:nvSpPr>
      <dsp:spPr>
        <a:xfrm>
          <a:off x="1740404" y="1679"/>
          <a:ext cx="4610598" cy="1332718"/>
        </a:xfrm>
        <a:prstGeom prst="rightArrow">
          <a:avLst>
            <a:gd name="adj1" fmla="val 75000"/>
            <a:gd name="adj2" fmla="val 50000"/>
          </a:avLst>
        </a:prstGeom>
        <a:solidFill>
          <a:schemeClr val="accent2">
            <a:lumMod val="60000"/>
            <a:lumOff val="40000"/>
            <a:alpha val="89804"/>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Over the past decade, India has gained a unique advantage by mastering low-cost manufacturing of paints &amp; coatings, composites (driven by availability of labor, tax benefits, etc.)</a:t>
          </a:r>
        </a:p>
      </dsp:txBody>
      <dsp:txXfrm>
        <a:off x="1740404" y="168269"/>
        <a:ext cx="4110829" cy="999538"/>
      </dsp:txXfrm>
    </dsp:sp>
    <dsp:sp modelId="{83109671-200C-4E67-BD6D-94DAEEF59A5D}">
      <dsp:nvSpPr>
        <dsp:cNvPr id="0" name=""/>
        <dsp:cNvSpPr/>
      </dsp:nvSpPr>
      <dsp:spPr>
        <a:xfrm>
          <a:off x="34821" y="0"/>
          <a:ext cx="1642981"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latin typeface="Arial" panose="020B0604020202020204" pitchFamily="34" charset="0"/>
              <a:ea typeface="Verdana" panose="020B0604030504040204" pitchFamily="34" charset="0"/>
              <a:cs typeface="Arial" panose="020B0604020202020204" pitchFamily="34" charset="0"/>
            </a:rPr>
            <a:t>Low Cost</a:t>
          </a:r>
        </a:p>
      </dsp:txBody>
      <dsp:txXfrm>
        <a:off x="99879" y="65058"/>
        <a:ext cx="1512865" cy="1202602"/>
      </dsp:txXfrm>
    </dsp:sp>
    <dsp:sp modelId="{00964687-3E0A-4E95-B86B-AA3349428246}">
      <dsp:nvSpPr>
        <dsp:cNvPr id="0" name=""/>
        <dsp:cNvSpPr/>
      </dsp:nvSpPr>
      <dsp:spPr>
        <a:xfrm>
          <a:off x="1645573" y="1467670"/>
          <a:ext cx="4798092"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India has sufficient availability of technically trained manpower and unutilized production capacity to fulfil local as well as global Vinyl Ester Resin (LER, SER) demand.</a:t>
          </a:r>
        </a:p>
      </dsp:txBody>
      <dsp:txXfrm>
        <a:off x="1645573" y="1634260"/>
        <a:ext cx="4298323" cy="999538"/>
      </dsp:txXfrm>
    </dsp:sp>
    <dsp:sp modelId="{AA579313-1856-42AF-8253-A7D5F763E49B}">
      <dsp:nvSpPr>
        <dsp:cNvPr id="0" name=""/>
        <dsp:cNvSpPr/>
      </dsp:nvSpPr>
      <dsp:spPr>
        <a:xfrm>
          <a:off x="4758" y="1467670"/>
          <a:ext cx="1640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Manpower &amp; Production Capacity</a:t>
          </a:r>
        </a:p>
      </dsp:txBody>
      <dsp:txXfrm>
        <a:off x="69816" y="1532728"/>
        <a:ext cx="1510698" cy="1202602"/>
      </dsp:txXfrm>
    </dsp:sp>
    <dsp:sp modelId="{0AFE55A0-7DA4-42DE-85A1-777DDB7E903A}">
      <dsp:nvSpPr>
        <dsp:cNvPr id="0" name=""/>
        <dsp:cNvSpPr/>
      </dsp:nvSpPr>
      <dsp:spPr>
        <a:xfrm>
          <a:off x="1649359" y="2974708"/>
          <a:ext cx="4796519"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Post COVID, many global manufacturers are contemplating shifting their production from China to India and other countries to reduce heavy reliance on China. </a:t>
          </a:r>
        </a:p>
      </dsp:txBody>
      <dsp:txXfrm>
        <a:off x="1649359" y="3141298"/>
        <a:ext cx="4296750" cy="999538"/>
      </dsp:txXfrm>
    </dsp:sp>
    <dsp:sp modelId="{22AE17B4-12AC-45C8-9666-5C75B8C9E78A}">
      <dsp:nvSpPr>
        <dsp:cNvPr id="0" name=""/>
        <dsp:cNvSpPr/>
      </dsp:nvSpPr>
      <dsp:spPr>
        <a:xfrm>
          <a:off x="2545" y="2933660"/>
          <a:ext cx="1646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Impact of COVID-19</a:t>
          </a:r>
        </a:p>
      </dsp:txBody>
      <dsp:txXfrm>
        <a:off x="67603" y="2998718"/>
        <a:ext cx="1516698" cy="1202602"/>
      </dsp:txXfrm>
    </dsp:sp>
    <dsp:sp modelId="{8DF282AF-E053-4AD2-BD32-AD9CD1AE0055}">
      <dsp:nvSpPr>
        <dsp:cNvPr id="0" name=""/>
        <dsp:cNvSpPr/>
      </dsp:nvSpPr>
      <dsp:spPr>
        <a:xfrm>
          <a:off x="1670389" y="4398838"/>
          <a:ext cx="4778035"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The Indian government has launched various schemes (Make in India, Start-up India, Production Linked Incentive Scheme, etc.) in the past decade, which will play a crucial role in transforming India into a global manufacturing hub. </a:t>
          </a:r>
        </a:p>
      </dsp:txBody>
      <dsp:txXfrm>
        <a:off x="1670389" y="4565428"/>
        <a:ext cx="4278266" cy="999538"/>
      </dsp:txXfrm>
    </dsp:sp>
    <dsp:sp modelId="{CD031F7A-3355-4F55-9CEB-BCB785A03AA1}">
      <dsp:nvSpPr>
        <dsp:cNvPr id="0" name=""/>
        <dsp:cNvSpPr/>
      </dsp:nvSpPr>
      <dsp:spPr>
        <a:xfrm>
          <a:off x="150" y="4399651"/>
          <a:ext cx="1670087"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Govt. Focus</a:t>
          </a:r>
        </a:p>
      </dsp:txBody>
      <dsp:txXfrm>
        <a:off x="65208" y="4464709"/>
        <a:ext cx="1539971" cy="1202602"/>
      </dsp:txXfrm>
    </dsp:sp>
  </dsp:spTree>
</dsp:drawing>
</file>

<file path=word/diagrams/layout1.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3.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6.30% By Volume</a:t>
          </a:r>
        </a:p>
      </cdr:txBody>
    </cdr:sp>
  </cdr:relSizeAnchor>
</c:userShapes>
</file>

<file path=word/drawings/drawing10.xml><?xml version="1.0" encoding="utf-8"?>
<c:userShapes xmlns:c="http://schemas.openxmlformats.org/drawingml/2006/chart">
  <cdr:relSizeAnchor xmlns:cdr="http://schemas.openxmlformats.org/drawingml/2006/chartDrawing">
    <cdr:from>
      <cdr:x>0.13118</cdr:x>
      <cdr:y>0.76068</cdr:y>
    </cdr:from>
    <cdr:to>
      <cdr:x>0.35735</cdr:x>
      <cdr:y>0.96095</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849634" y="2050464"/>
          <a:ext cx="1464941" cy="539843"/>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3.24% By Volume</a:t>
          </a:r>
        </a:p>
      </cdr:txBody>
    </cdr:sp>
  </cdr:relSizeAnchor>
  <cdr:relSizeAnchor xmlns:cdr="http://schemas.openxmlformats.org/drawingml/2006/chartDrawing">
    <cdr:from>
      <cdr:x>0.71639</cdr:x>
      <cdr:y>0.77599</cdr:y>
    </cdr:from>
    <cdr:to>
      <cdr:x>0.94265</cdr:x>
      <cdr:y>0.97173</cdr:y>
    </cdr:to>
    <cdr:sp macro="" textlink="">
      <cdr:nvSpPr>
        <cdr:cNvPr id="3" name="Rectangle 2">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40057" y="1914348"/>
          <a:ext cx="1465467" cy="48288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11.70% By Volume</a:t>
          </a:r>
        </a:p>
      </cdr:txBody>
    </cdr:sp>
  </cdr:relSizeAnchor>
</c:userShapes>
</file>

<file path=word/drawings/drawing11.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 1.40% By Volume</a:t>
          </a:r>
        </a:p>
      </cdr:txBody>
    </cdr:sp>
  </cdr:relSizeAnchor>
  <cdr:relSizeAnchor xmlns:cdr="http://schemas.openxmlformats.org/drawingml/2006/chartDrawing">
    <cdr:from>
      <cdr:x>0.71828</cdr:x>
      <cdr:y>0.73004</cdr:y>
    </cdr:from>
    <cdr:to>
      <cdr:x>0.94056</cdr:x>
      <cdr:y>0.95973</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04408" y="2312778"/>
          <a:ext cx="1424917" cy="727661"/>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5.30% By Volume</a:t>
          </a:r>
        </a:p>
      </cdr:txBody>
    </cdr:sp>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0.88594</cdr:x>
      <cdr:y>0.08709</cdr:y>
    </cdr:to>
    <cdr:sp macro="" textlink="">
      <cdr:nvSpPr>
        <cdr:cNvPr id="2" name="TextBox 8"/>
        <cdr:cNvSpPr txBox="1"/>
      </cdr:nvSpPr>
      <cdr:spPr>
        <a:xfrm xmlns:a="http://schemas.openxmlformats.org/drawingml/2006/main">
          <a:off x="-571500" y="-1104900"/>
          <a:ext cx="815335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 South America Vinyl</a:t>
          </a:r>
          <a:r>
            <a:rPr lang="en-IN" sz="1000" b="1" baseline="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Ester Resin</a:t>
          </a: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Demand Supply Outlook</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3.xml><?xml version="1.0" encoding="utf-8"?>
<c:userShapes xmlns:c="http://schemas.openxmlformats.org/drawingml/2006/chart">
  <cdr:relSizeAnchor xmlns:cdr="http://schemas.openxmlformats.org/drawingml/2006/chartDrawing">
    <cdr:from>
      <cdr:x>0.70699</cdr:x>
      <cdr:y>0.86603</cdr:y>
    </cdr:from>
    <cdr:to>
      <cdr:x>1</cdr:x>
      <cdr:y>1</cdr:y>
    </cdr:to>
    <cdr:sp macro="" textlink="">
      <cdr:nvSpPr>
        <cdr:cNvPr id="2" name="TextBox 4"/>
        <cdr:cNvSpPr txBox="1"/>
      </cdr:nvSpPr>
      <cdr:spPr>
        <a:xfrm xmlns:a="http://schemas.openxmlformats.org/drawingml/2006/main">
          <a:off x="4841875" y="10137775"/>
          <a:ext cx="1864360" cy="29273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0.01223</cdr:x>
      <cdr:y>0</cdr:y>
    </cdr:from>
    <cdr:to>
      <cdr:x>0.94091</cdr:x>
      <cdr:y>0.07735</cdr:y>
    </cdr:to>
    <cdr:sp macro="" textlink="">
      <cdr:nvSpPr>
        <cdr:cNvPr id="2" name="TextBox 13"/>
        <cdr:cNvSpPr txBox="1"/>
      </cdr:nvSpPr>
      <cdr:spPr>
        <a:xfrm xmlns:a="http://schemas.openxmlformats.org/drawingml/2006/main">
          <a:off x="78049" y="0"/>
          <a:ext cx="5926603"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3.2.5.4. Demand By Type</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cdr:x>
      <cdr:y>0.00186</cdr:y>
    </cdr:from>
    <cdr:to>
      <cdr:x>0.90986</cdr:x>
      <cdr:y>0.07921</cdr:y>
    </cdr:to>
    <cdr:sp macro="" textlink="">
      <cdr:nvSpPr>
        <cdr:cNvPr id="2" name="TextBox 13"/>
        <cdr:cNvSpPr txBox="1"/>
      </cdr:nvSpPr>
      <cdr:spPr>
        <a:xfrm xmlns:a="http://schemas.openxmlformats.org/drawingml/2006/main">
          <a:off x="0" y="7087"/>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3.2.5.5. Demand By Sales Channel</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6.xml><?xml version="1.0" encoding="utf-8"?>
<c:userShapes xmlns:c="http://schemas.openxmlformats.org/drawingml/2006/chart">
  <cdr:relSizeAnchor xmlns:cdr="http://schemas.openxmlformats.org/drawingml/2006/chartDrawing">
    <cdr:from>
      <cdr:x>0</cdr:x>
      <cdr:y>0</cdr:y>
    </cdr:from>
    <cdr:to>
      <cdr:x>0.87543</cdr:x>
      <cdr:y>0.11696</cdr:y>
    </cdr:to>
    <cdr:sp macro="" textlink="">
      <cdr:nvSpPr>
        <cdr:cNvPr id="2" name="TextBox 8"/>
        <cdr:cNvSpPr txBox="1"/>
      </cdr:nvSpPr>
      <cdr:spPr>
        <a:xfrm xmlns:a="http://schemas.openxmlformats.org/drawingml/2006/main">
          <a:off x="0" y="0"/>
          <a:ext cx="5628468"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3.2.6.</a:t>
          </a:r>
          <a:r>
            <a:rPr lang="en-IN" sz="1000" b="1" baseline="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a:t>
          </a:r>
          <a:r>
            <a:rPr lang="en-IN" sz="1000" b="1">
              <a:effectLst/>
              <a:latin typeface="Verdana" panose="020B0604030504040204" pitchFamily="34" charset="0"/>
              <a:ea typeface="Verdana" panose="020B0604030504040204" pitchFamily="34" charset="0"/>
              <a:cs typeface="Verdana" panose="020B0604030504040204" pitchFamily="34" charset="0"/>
            </a:rPr>
            <a:t>Middle East &amp; Africa Vinyl Ester Resin Demand Supply Outlook</a:t>
          </a:r>
          <a:endParaRPr lang="en-US"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7.xml><?xml version="1.0" encoding="utf-8"?>
<c:userShapes xmlns:c="http://schemas.openxmlformats.org/drawingml/2006/chart">
  <cdr:relSizeAnchor xmlns:cdr="http://schemas.openxmlformats.org/drawingml/2006/chartDrawing">
    <cdr:from>
      <cdr:x>0</cdr:x>
      <cdr:y>0</cdr:y>
    </cdr:from>
    <cdr:to>
      <cdr:x>1</cdr:x>
      <cdr:y>0.12815</cdr:y>
    </cdr:to>
    <cdr:sp macro="" textlink="">
      <cdr:nvSpPr>
        <cdr:cNvPr id="2" name="TextBox 8"/>
        <cdr:cNvSpPr txBox="1"/>
      </cdr:nvSpPr>
      <cdr:spPr>
        <a:xfrm xmlns:a="http://schemas.openxmlformats.org/drawingml/2006/main">
          <a:off x="0" y="-6411433"/>
          <a:ext cx="6448425" cy="310598"/>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US" sz="1000" b="1" kern="1200">
              <a:effectLst/>
              <a:latin typeface="Verdana" panose="020B0604030504040204" pitchFamily="34" charset="0"/>
              <a:ea typeface="Verdana" panose="020B0604030504040204" pitchFamily="34" charset="0"/>
              <a:cs typeface="Verdana" panose="020B0604030504040204" pitchFamily="34" charset="0"/>
            </a:rPr>
            <a:t>3.2.6.2. Operating Efficiency</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8.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9.xml><?xml version="1.0" encoding="utf-8"?>
<c:userShapes xmlns:c="http://schemas.openxmlformats.org/drawingml/2006/chart">
  <cdr:relSizeAnchor xmlns:cdr="http://schemas.openxmlformats.org/drawingml/2006/chartDrawing">
    <cdr:from>
      <cdr:x>0.70611</cdr:x>
      <cdr:y>0.879</cdr:y>
    </cdr:from>
    <cdr:to>
      <cdr:x>1</cdr:x>
      <cdr:y>1</cdr:y>
    </cdr:to>
    <cdr:sp macro="" textlink="">
      <cdr:nvSpPr>
        <cdr:cNvPr id="2" name="TextBox 4"/>
        <cdr:cNvSpPr txBox="1"/>
      </cdr:nvSpPr>
      <cdr:spPr>
        <a:xfrm xmlns:a="http://schemas.openxmlformats.org/drawingml/2006/main">
          <a:off x="4479315" y="2126609"/>
          <a:ext cx="1864335" cy="292741"/>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0.09181</cdr:y>
    </cdr:to>
    <cdr:sp macro="" textlink="">
      <cdr:nvSpPr>
        <cdr:cNvPr id="2" name="TextBox 4">
          <a:extLst xmlns:a="http://schemas.openxmlformats.org/drawingml/2006/main">
            <a:ext uri="{FF2B5EF4-FFF2-40B4-BE49-F238E27FC236}">
              <a16:creationId xmlns:a16="http://schemas.microsoft.com/office/drawing/2014/main" id="{1E0E1011-80E0-49F5-AE26-B5372A2BBAAC}"/>
            </a:ext>
          </a:extLst>
        </cdr:cNvPr>
        <cdr:cNvSpPr txBox="1"/>
      </cdr:nvSpPr>
      <cdr:spPr>
        <a:xfrm xmlns:a="http://schemas.openxmlformats.org/drawingml/2006/main">
          <a:off x="0" y="0"/>
          <a:ext cx="6381750"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pPr>
            <a:lnSpc>
              <a:spcPct val="150000"/>
            </a:lnSpc>
          </a:pPr>
          <a:r>
            <a:rPr lang="en-US" sz="1000" b="1" dirty="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rPr>
            <a:t>Global Investment in Renewable Energy Capacity by Sector in 2019 (USD Billion)</a:t>
          </a:r>
        </a:p>
      </cdr:txBody>
    </cdr:sp>
  </cdr:relSizeAnchor>
</c:userShapes>
</file>

<file path=word/drawings/drawing20.xml><?xml version="1.0" encoding="utf-8"?>
<c:userShapes xmlns:c="http://schemas.openxmlformats.org/drawingml/2006/chart">
  <cdr:relSizeAnchor xmlns:cdr="http://schemas.openxmlformats.org/drawingml/2006/chartDrawing">
    <cdr:from>
      <cdr:x>0.72286</cdr:x>
      <cdr:y>0.87702</cdr:y>
    </cdr:from>
    <cdr:to>
      <cdr:x>1</cdr:x>
      <cdr:y>1</cdr:y>
    </cdr:to>
    <cdr:sp macro="" textlink="">
      <cdr:nvSpPr>
        <cdr:cNvPr id="2" name="TextBox 4"/>
        <cdr:cNvSpPr txBox="1"/>
      </cdr:nvSpPr>
      <cdr:spPr>
        <a:xfrm xmlns:a="http://schemas.openxmlformats.org/drawingml/2006/main">
          <a:off x="5330825" y="3824605"/>
          <a:ext cx="1809115" cy="30988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700" i="1" kern="1200">
              <a:solidFill>
                <a:srgbClr val="7F7F7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0.56342</cdr:x>
      <cdr:y>0.8382</cdr:y>
    </cdr:from>
    <cdr:to>
      <cdr:x>0.94543</cdr:x>
      <cdr:y>0.96757</cdr:y>
    </cdr:to>
    <cdr:sp macro="" textlink="">
      <cdr:nvSpPr>
        <cdr:cNvPr id="3" name="TextBox 4"/>
        <cdr:cNvSpPr txBox="1"/>
      </cdr:nvSpPr>
      <cdr:spPr>
        <a:xfrm xmlns:a="http://schemas.openxmlformats.org/drawingml/2006/main">
          <a:off x="3638550" y="2585719"/>
          <a:ext cx="24669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Taiwan,</a:t>
          </a:r>
          <a:r>
            <a:rPr lang="en-IN" sz="600" i="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Japan, Indonesia etc.</a:t>
          </a: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cdr:x>
      <cdr:y>0</cdr:y>
    </cdr:from>
    <cdr:to>
      <cdr:x>1</cdr:x>
      <cdr:y>0.10189</cdr:y>
    </cdr:to>
    <cdr:sp macro="" textlink="">
      <cdr:nvSpPr>
        <cdr:cNvPr id="4" name="TextBox 313">
          <a:extLst xmlns:a="http://schemas.openxmlformats.org/drawingml/2006/main">
            <a:ext uri="{FF2B5EF4-FFF2-40B4-BE49-F238E27FC236}">
              <a16:creationId xmlns:a16="http://schemas.microsoft.com/office/drawing/2014/main" id="{DE945BF3-35DC-43E6-AB3B-D7F5373829A6}"/>
            </a:ext>
          </a:extLst>
        </cdr:cNvPr>
        <cdr:cNvSpPr txBox="1"/>
      </cdr:nvSpPr>
      <cdr:spPr>
        <a:xfrm xmlns:a="http://schemas.openxmlformats.org/drawingml/2006/main">
          <a:off x="-574158" y="-4380614"/>
          <a:ext cx="6457950" cy="314325"/>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Figure 6: Asia</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Pacific</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Vinyl Ester Resin Demand, By Country, By Volume, 2015 -</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2030F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UK, Russia, Belgium,</a:t>
          </a:r>
          <a:r>
            <a:rPr lang="en-IN" sz="600" i="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Nertherlands </a:t>
          </a: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Canada, Carribean Islands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cdr:x>
      <cdr:y>0</cdr:y>
    </cdr:from>
    <cdr:to>
      <cdr:x>1</cdr:x>
      <cdr:y>0.10189</cdr:y>
    </cdr:to>
    <cdr:sp macro="" textlink="">
      <cdr:nvSpPr>
        <cdr:cNvPr id="3" name="TextBox 313"/>
        <cdr:cNvSpPr txBox="1"/>
      </cdr:nvSpPr>
      <cdr:spPr>
        <a:xfrm xmlns:a="http://schemas.openxmlformats.org/drawingml/2006/main">
          <a:off x="-574158" y="0"/>
          <a:ext cx="6457950" cy="314325"/>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Figure 8: North</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America</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Vinyl Ester Resin Demand, By Country, By Volume, 2015 - 2030F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Argentina, Columbia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South Africa,</a:t>
          </a:r>
          <a:r>
            <a:rPr lang="en-IN" sz="600" i="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Iran, Egypt, Turkey</a:t>
          </a: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cdr:x>
      <cdr:y>0</cdr:y>
    </cdr:from>
    <cdr:to>
      <cdr:x>1</cdr:x>
      <cdr:y>0.10189</cdr:y>
    </cdr:to>
    <cdr:sp macro="" textlink="">
      <cdr:nvSpPr>
        <cdr:cNvPr id="3" name="TextBox 313"/>
        <cdr:cNvSpPr txBox="1"/>
      </cdr:nvSpPr>
      <cdr:spPr>
        <a:xfrm xmlns:a="http://schemas.openxmlformats.org/drawingml/2006/main">
          <a:off x="-574158" y="0"/>
          <a:ext cx="6457950" cy="314325"/>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Figure 10: Middle</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East &amp; Africa</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Vinyl Ester Resin Demand, By Country, By Volume, 2015 - 2030F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90</Pages>
  <Words>12508</Words>
  <Characters>71298</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2</cp:revision>
  <dcterms:created xsi:type="dcterms:W3CDTF">2021-09-27T13:29:00Z</dcterms:created>
  <dcterms:modified xsi:type="dcterms:W3CDTF">2021-09-27T13:29:00Z</dcterms:modified>
</cp:coreProperties>
</file>